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W w:w="90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6DDC8565" w:rsidR="00830DFC" w:rsidRDefault="00257E60">
      <w:pPr>
        <w:spacing w:line="276" w:lineRule="auto"/>
        <w:jc w:val="center"/>
      </w:pPr>
      <w:r>
        <w:rPr>
          <w:rFonts w:ascii="Times New Roman" w:eastAsia="Times New Roman" w:hAnsi="Times New Roman" w:cs="Times New Roman"/>
          <w:b/>
          <w:sz w:val="28"/>
          <w:szCs w:val="28"/>
        </w:rPr>
        <w:t>Año 2018</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1EFFABE4" w14:textId="143CD4C5" w:rsidR="009A53E6" w:rsidRDefault="00A457C5">
          <w:pPr>
            <w:pStyle w:val="TDC1"/>
            <w:tabs>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10799330" w:history="1">
            <w:r w:rsidR="009A53E6" w:rsidRPr="005C5CDD">
              <w:rPr>
                <w:rStyle w:val="Hipervnculo"/>
                <w:noProof/>
              </w:rPr>
              <w:t>Capítulo 1 - Introducción</w:t>
            </w:r>
            <w:r w:rsidR="009A53E6">
              <w:rPr>
                <w:noProof/>
                <w:webHidden/>
              </w:rPr>
              <w:tab/>
            </w:r>
            <w:r w:rsidR="009A53E6">
              <w:rPr>
                <w:noProof/>
                <w:webHidden/>
              </w:rPr>
              <w:fldChar w:fldCharType="begin"/>
            </w:r>
            <w:r w:rsidR="009A53E6">
              <w:rPr>
                <w:noProof/>
                <w:webHidden/>
              </w:rPr>
              <w:instrText xml:space="preserve"> PAGEREF _Toc510799330 \h </w:instrText>
            </w:r>
            <w:r w:rsidR="009A53E6">
              <w:rPr>
                <w:noProof/>
                <w:webHidden/>
              </w:rPr>
            </w:r>
            <w:r w:rsidR="009A53E6">
              <w:rPr>
                <w:noProof/>
                <w:webHidden/>
              </w:rPr>
              <w:fldChar w:fldCharType="separate"/>
            </w:r>
            <w:r w:rsidR="009A53E6">
              <w:rPr>
                <w:noProof/>
                <w:webHidden/>
              </w:rPr>
              <w:t>10</w:t>
            </w:r>
            <w:r w:rsidR="009A53E6">
              <w:rPr>
                <w:noProof/>
                <w:webHidden/>
              </w:rPr>
              <w:fldChar w:fldCharType="end"/>
            </w:r>
          </w:hyperlink>
        </w:p>
        <w:p w14:paraId="51721248" w14:textId="31B1D36F" w:rsidR="009A53E6" w:rsidRDefault="009A53E6">
          <w:pPr>
            <w:pStyle w:val="TDC2"/>
            <w:tabs>
              <w:tab w:val="right" w:leader="dot" w:pos="8494"/>
            </w:tabs>
            <w:rPr>
              <w:rFonts w:asciiTheme="minorHAnsi" w:eastAsiaTheme="minorEastAsia" w:hAnsiTheme="minorHAnsi" w:cstheme="minorBidi"/>
              <w:noProof/>
              <w:color w:val="auto"/>
            </w:rPr>
          </w:pPr>
          <w:hyperlink w:anchor="_Toc510799331" w:history="1">
            <w:r w:rsidRPr="005C5CDD">
              <w:rPr>
                <w:rStyle w:val="Hipervnculo"/>
                <w:b/>
                <w:noProof/>
              </w:rPr>
              <w:t>1.1 Objetivo general</w:t>
            </w:r>
            <w:r>
              <w:rPr>
                <w:noProof/>
                <w:webHidden/>
              </w:rPr>
              <w:tab/>
            </w:r>
            <w:r>
              <w:rPr>
                <w:noProof/>
                <w:webHidden/>
              </w:rPr>
              <w:fldChar w:fldCharType="begin"/>
            </w:r>
            <w:r>
              <w:rPr>
                <w:noProof/>
                <w:webHidden/>
              </w:rPr>
              <w:instrText xml:space="preserve"> PAGEREF _Toc510799331 \h </w:instrText>
            </w:r>
            <w:r>
              <w:rPr>
                <w:noProof/>
                <w:webHidden/>
              </w:rPr>
            </w:r>
            <w:r>
              <w:rPr>
                <w:noProof/>
                <w:webHidden/>
              </w:rPr>
              <w:fldChar w:fldCharType="separate"/>
            </w:r>
            <w:r>
              <w:rPr>
                <w:noProof/>
                <w:webHidden/>
              </w:rPr>
              <w:t>10</w:t>
            </w:r>
            <w:r>
              <w:rPr>
                <w:noProof/>
                <w:webHidden/>
              </w:rPr>
              <w:fldChar w:fldCharType="end"/>
            </w:r>
          </w:hyperlink>
        </w:p>
        <w:p w14:paraId="203446CC" w14:textId="319CC859" w:rsidR="009A53E6" w:rsidRDefault="009A53E6">
          <w:pPr>
            <w:pStyle w:val="TDC3"/>
            <w:tabs>
              <w:tab w:val="right" w:leader="dot" w:pos="8494"/>
            </w:tabs>
            <w:rPr>
              <w:rFonts w:asciiTheme="minorHAnsi" w:eastAsiaTheme="minorEastAsia" w:hAnsiTheme="minorHAnsi" w:cstheme="minorBidi"/>
              <w:noProof/>
              <w:color w:val="auto"/>
            </w:rPr>
          </w:pPr>
          <w:hyperlink w:anchor="_Toc510799332" w:history="1">
            <w:r w:rsidRPr="005C5CDD">
              <w:rPr>
                <w:rStyle w:val="Hipervnculo"/>
                <w:noProof/>
              </w:rPr>
              <w:t>1.1.1 Objetivos específicos</w:t>
            </w:r>
            <w:r>
              <w:rPr>
                <w:noProof/>
                <w:webHidden/>
              </w:rPr>
              <w:tab/>
            </w:r>
            <w:r>
              <w:rPr>
                <w:noProof/>
                <w:webHidden/>
              </w:rPr>
              <w:fldChar w:fldCharType="begin"/>
            </w:r>
            <w:r>
              <w:rPr>
                <w:noProof/>
                <w:webHidden/>
              </w:rPr>
              <w:instrText xml:space="preserve"> PAGEREF _Toc510799332 \h </w:instrText>
            </w:r>
            <w:r>
              <w:rPr>
                <w:noProof/>
                <w:webHidden/>
              </w:rPr>
            </w:r>
            <w:r>
              <w:rPr>
                <w:noProof/>
                <w:webHidden/>
              </w:rPr>
              <w:fldChar w:fldCharType="separate"/>
            </w:r>
            <w:r>
              <w:rPr>
                <w:noProof/>
                <w:webHidden/>
              </w:rPr>
              <w:t>10</w:t>
            </w:r>
            <w:r>
              <w:rPr>
                <w:noProof/>
                <w:webHidden/>
              </w:rPr>
              <w:fldChar w:fldCharType="end"/>
            </w:r>
          </w:hyperlink>
        </w:p>
        <w:p w14:paraId="108CD681" w14:textId="43E34987" w:rsidR="009A53E6" w:rsidRDefault="009A53E6">
          <w:pPr>
            <w:pStyle w:val="TDC3"/>
            <w:tabs>
              <w:tab w:val="right" w:leader="dot" w:pos="8494"/>
            </w:tabs>
            <w:rPr>
              <w:rFonts w:asciiTheme="minorHAnsi" w:eastAsiaTheme="minorEastAsia" w:hAnsiTheme="minorHAnsi" w:cstheme="minorBidi"/>
              <w:noProof/>
              <w:color w:val="auto"/>
            </w:rPr>
          </w:pPr>
          <w:hyperlink w:anchor="_Toc510799333" w:history="1">
            <w:r w:rsidRPr="005C5CDD">
              <w:rPr>
                <w:rStyle w:val="Hipervnculo"/>
                <w:noProof/>
              </w:rPr>
              <w:t>1.1.2 Metodología</w:t>
            </w:r>
            <w:r>
              <w:rPr>
                <w:noProof/>
                <w:webHidden/>
              </w:rPr>
              <w:tab/>
            </w:r>
            <w:r>
              <w:rPr>
                <w:noProof/>
                <w:webHidden/>
              </w:rPr>
              <w:fldChar w:fldCharType="begin"/>
            </w:r>
            <w:r>
              <w:rPr>
                <w:noProof/>
                <w:webHidden/>
              </w:rPr>
              <w:instrText xml:space="preserve"> PAGEREF _Toc510799333 \h </w:instrText>
            </w:r>
            <w:r>
              <w:rPr>
                <w:noProof/>
                <w:webHidden/>
              </w:rPr>
            </w:r>
            <w:r>
              <w:rPr>
                <w:noProof/>
                <w:webHidden/>
              </w:rPr>
              <w:fldChar w:fldCharType="separate"/>
            </w:r>
            <w:r>
              <w:rPr>
                <w:noProof/>
                <w:webHidden/>
              </w:rPr>
              <w:t>10</w:t>
            </w:r>
            <w:r>
              <w:rPr>
                <w:noProof/>
                <w:webHidden/>
              </w:rPr>
              <w:fldChar w:fldCharType="end"/>
            </w:r>
          </w:hyperlink>
        </w:p>
        <w:p w14:paraId="060DD6E7" w14:textId="5BE45DEA" w:rsidR="009A53E6" w:rsidRDefault="009A53E6">
          <w:pPr>
            <w:pStyle w:val="TDC2"/>
            <w:tabs>
              <w:tab w:val="right" w:leader="dot" w:pos="8494"/>
            </w:tabs>
            <w:rPr>
              <w:rFonts w:asciiTheme="minorHAnsi" w:eastAsiaTheme="minorEastAsia" w:hAnsiTheme="minorHAnsi" w:cstheme="minorBidi"/>
              <w:noProof/>
              <w:color w:val="auto"/>
            </w:rPr>
          </w:pPr>
          <w:hyperlink w:anchor="_Toc510799334" w:history="1">
            <w:r w:rsidRPr="005C5CDD">
              <w:rPr>
                <w:rStyle w:val="Hipervnculo"/>
                <w:b/>
                <w:noProof/>
              </w:rPr>
              <w:t>1.2 Motivación</w:t>
            </w:r>
            <w:r>
              <w:rPr>
                <w:noProof/>
                <w:webHidden/>
              </w:rPr>
              <w:tab/>
            </w:r>
            <w:r>
              <w:rPr>
                <w:noProof/>
                <w:webHidden/>
              </w:rPr>
              <w:fldChar w:fldCharType="begin"/>
            </w:r>
            <w:r>
              <w:rPr>
                <w:noProof/>
                <w:webHidden/>
              </w:rPr>
              <w:instrText xml:space="preserve"> PAGEREF _Toc510799334 \h </w:instrText>
            </w:r>
            <w:r>
              <w:rPr>
                <w:noProof/>
                <w:webHidden/>
              </w:rPr>
            </w:r>
            <w:r>
              <w:rPr>
                <w:noProof/>
                <w:webHidden/>
              </w:rPr>
              <w:fldChar w:fldCharType="separate"/>
            </w:r>
            <w:r>
              <w:rPr>
                <w:noProof/>
                <w:webHidden/>
              </w:rPr>
              <w:t>11</w:t>
            </w:r>
            <w:r>
              <w:rPr>
                <w:noProof/>
                <w:webHidden/>
              </w:rPr>
              <w:fldChar w:fldCharType="end"/>
            </w:r>
          </w:hyperlink>
        </w:p>
        <w:p w14:paraId="5BFA0CB2" w14:textId="0C248B47" w:rsidR="009A53E6" w:rsidRDefault="009A53E6">
          <w:pPr>
            <w:pStyle w:val="TDC2"/>
            <w:tabs>
              <w:tab w:val="right" w:leader="dot" w:pos="8494"/>
            </w:tabs>
            <w:rPr>
              <w:rFonts w:asciiTheme="minorHAnsi" w:eastAsiaTheme="minorEastAsia" w:hAnsiTheme="minorHAnsi" w:cstheme="minorBidi"/>
              <w:noProof/>
              <w:color w:val="auto"/>
            </w:rPr>
          </w:pPr>
          <w:hyperlink w:anchor="_Toc510799335" w:history="1">
            <w:r w:rsidRPr="005C5CDD">
              <w:rPr>
                <w:rStyle w:val="Hipervnculo"/>
                <w:b/>
                <w:noProof/>
              </w:rPr>
              <w:t>1.3 Desarrollos Propuestos</w:t>
            </w:r>
            <w:r>
              <w:rPr>
                <w:noProof/>
                <w:webHidden/>
              </w:rPr>
              <w:tab/>
            </w:r>
            <w:r>
              <w:rPr>
                <w:noProof/>
                <w:webHidden/>
              </w:rPr>
              <w:fldChar w:fldCharType="begin"/>
            </w:r>
            <w:r>
              <w:rPr>
                <w:noProof/>
                <w:webHidden/>
              </w:rPr>
              <w:instrText xml:space="preserve"> PAGEREF _Toc510799335 \h </w:instrText>
            </w:r>
            <w:r>
              <w:rPr>
                <w:noProof/>
                <w:webHidden/>
              </w:rPr>
            </w:r>
            <w:r>
              <w:rPr>
                <w:noProof/>
                <w:webHidden/>
              </w:rPr>
              <w:fldChar w:fldCharType="separate"/>
            </w:r>
            <w:r>
              <w:rPr>
                <w:noProof/>
                <w:webHidden/>
              </w:rPr>
              <w:t>12</w:t>
            </w:r>
            <w:r>
              <w:rPr>
                <w:noProof/>
                <w:webHidden/>
              </w:rPr>
              <w:fldChar w:fldCharType="end"/>
            </w:r>
          </w:hyperlink>
        </w:p>
        <w:p w14:paraId="22C5EC05" w14:textId="7DD1864A" w:rsidR="009A53E6" w:rsidRDefault="009A53E6">
          <w:pPr>
            <w:pStyle w:val="TDC2"/>
            <w:tabs>
              <w:tab w:val="right" w:leader="dot" w:pos="8494"/>
            </w:tabs>
            <w:rPr>
              <w:rFonts w:asciiTheme="minorHAnsi" w:eastAsiaTheme="minorEastAsia" w:hAnsiTheme="minorHAnsi" w:cstheme="minorBidi"/>
              <w:noProof/>
              <w:color w:val="auto"/>
            </w:rPr>
          </w:pPr>
          <w:hyperlink w:anchor="_Toc510799336" w:history="1">
            <w:r w:rsidRPr="005C5CDD">
              <w:rPr>
                <w:rStyle w:val="Hipervnculo"/>
                <w:b/>
                <w:noProof/>
              </w:rPr>
              <w:t>1.4 Resultados Esperados</w:t>
            </w:r>
            <w:r>
              <w:rPr>
                <w:noProof/>
                <w:webHidden/>
              </w:rPr>
              <w:tab/>
            </w:r>
            <w:r>
              <w:rPr>
                <w:noProof/>
                <w:webHidden/>
              </w:rPr>
              <w:fldChar w:fldCharType="begin"/>
            </w:r>
            <w:r>
              <w:rPr>
                <w:noProof/>
                <w:webHidden/>
              </w:rPr>
              <w:instrText xml:space="preserve"> PAGEREF _Toc510799336 \h </w:instrText>
            </w:r>
            <w:r>
              <w:rPr>
                <w:noProof/>
                <w:webHidden/>
              </w:rPr>
            </w:r>
            <w:r>
              <w:rPr>
                <w:noProof/>
                <w:webHidden/>
              </w:rPr>
              <w:fldChar w:fldCharType="separate"/>
            </w:r>
            <w:r>
              <w:rPr>
                <w:noProof/>
                <w:webHidden/>
              </w:rPr>
              <w:t>12</w:t>
            </w:r>
            <w:r>
              <w:rPr>
                <w:noProof/>
                <w:webHidden/>
              </w:rPr>
              <w:fldChar w:fldCharType="end"/>
            </w:r>
          </w:hyperlink>
        </w:p>
        <w:p w14:paraId="1DFC501D" w14:textId="696F1FEB" w:rsidR="009A53E6" w:rsidRDefault="009A53E6">
          <w:pPr>
            <w:pStyle w:val="TDC1"/>
            <w:tabs>
              <w:tab w:val="right" w:leader="dot" w:pos="8494"/>
            </w:tabs>
            <w:rPr>
              <w:rFonts w:asciiTheme="minorHAnsi" w:eastAsiaTheme="minorEastAsia" w:hAnsiTheme="minorHAnsi" w:cstheme="minorBidi"/>
              <w:noProof/>
              <w:color w:val="auto"/>
            </w:rPr>
          </w:pPr>
          <w:hyperlink w:anchor="_Toc510799337" w:history="1">
            <w:r w:rsidRPr="005C5CDD">
              <w:rPr>
                <w:rStyle w:val="Hipervnculo"/>
                <w:noProof/>
              </w:rPr>
              <w:t>Capítulo 2 - La robótica</w:t>
            </w:r>
            <w:r>
              <w:rPr>
                <w:noProof/>
                <w:webHidden/>
              </w:rPr>
              <w:tab/>
            </w:r>
            <w:r>
              <w:rPr>
                <w:noProof/>
                <w:webHidden/>
              </w:rPr>
              <w:fldChar w:fldCharType="begin"/>
            </w:r>
            <w:r>
              <w:rPr>
                <w:noProof/>
                <w:webHidden/>
              </w:rPr>
              <w:instrText xml:space="preserve"> PAGEREF _Toc510799337 \h </w:instrText>
            </w:r>
            <w:r>
              <w:rPr>
                <w:noProof/>
                <w:webHidden/>
              </w:rPr>
            </w:r>
            <w:r>
              <w:rPr>
                <w:noProof/>
                <w:webHidden/>
              </w:rPr>
              <w:fldChar w:fldCharType="separate"/>
            </w:r>
            <w:r>
              <w:rPr>
                <w:noProof/>
                <w:webHidden/>
              </w:rPr>
              <w:t>13</w:t>
            </w:r>
            <w:r>
              <w:rPr>
                <w:noProof/>
                <w:webHidden/>
              </w:rPr>
              <w:fldChar w:fldCharType="end"/>
            </w:r>
          </w:hyperlink>
        </w:p>
        <w:p w14:paraId="739A2945" w14:textId="2D5691ED" w:rsidR="009A53E6" w:rsidRDefault="009A53E6">
          <w:pPr>
            <w:pStyle w:val="TDC2"/>
            <w:tabs>
              <w:tab w:val="right" w:leader="dot" w:pos="8494"/>
            </w:tabs>
            <w:rPr>
              <w:rFonts w:asciiTheme="minorHAnsi" w:eastAsiaTheme="minorEastAsia" w:hAnsiTheme="minorHAnsi" w:cstheme="minorBidi"/>
              <w:noProof/>
              <w:color w:val="auto"/>
            </w:rPr>
          </w:pPr>
          <w:hyperlink w:anchor="_Toc510799338" w:history="1">
            <w:r w:rsidRPr="005C5CDD">
              <w:rPr>
                <w:rStyle w:val="Hipervnculo"/>
                <w:b/>
                <w:noProof/>
              </w:rPr>
              <w:t>2.1 ¿Qué es la robótica?</w:t>
            </w:r>
            <w:r>
              <w:rPr>
                <w:noProof/>
                <w:webHidden/>
              </w:rPr>
              <w:tab/>
            </w:r>
            <w:r>
              <w:rPr>
                <w:noProof/>
                <w:webHidden/>
              </w:rPr>
              <w:fldChar w:fldCharType="begin"/>
            </w:r>
            <w:r>
              <w:rPr>
                <w:noProof/>
                <w:webHidden/>
              </w:rPr>
              <w:instrText xml:space="preserve"> PAGEREF _Toc510799338 \h </w:instrText>
            </w:r>
            <w:r>
              <w:rPr>
                <w:noProof/>
                <w:webHidden/>
              </w:rPr>
            </w:r>
            <w:r>
              <w:rPr>
                <w:noProof/>
                <w:webHidden/>
              </w:rPr>
              <w:fldChar w:fldCharType="separate"/>
            </w:r>
            <w:r>
              <w:rPr>
                <w:noProof/>
                <w:webHidden/>
              </w:rPr>
              <w:t>13</w:t>
            </w:r>
            <w:r>
              <w:rPr>
                <w:noProof/>
                <w:webHidden/>
              </w:rPr>
              <w:fldChar w:fldCharType="end"/>
            </w:r>
          </w:hyperlink>
        </w:p>
        <w:p w14:paraId="7C2E39DE" w14:textId="610218AC" w:rsidR="009A53E6" w:rsidRDefault="009A53E6">
          <w:pPr>
            <w:pStyle w:val="TDC2"/>
            <w:tabs>
              <w:tab w:val="right" w:leader="dot" w:pos="8494"/>
            </w:tabs>
            <w:rPr>
              <w:rFonts w:asciiTheme="minorHAnsi" w:eastAsiaTheme="minorEastAsia" w:hAnsiTheme="minorHAnsi" w:cstheme="minorBidi"/>
              <w:noProof/>
              <w:color w:val="auto"/>
            </w:rPr>
          </w:pPr>
          <w:hyperlink w:anchor="_Toc510799339" w:history="1">
            <w:r w:rsidRPr="005C5CDD">
              <w:rPr>
                <w:rStyle w:val="Hipervnculo"/>
                <w:b/>
                <w:noProof/>
              </w:rPr>
              <w:t>2.2 Estructura física de los robots</w:t>
            </w:r>
            <w:r>
              <w:rPr>
                <w:noProof/>
                <w:webHidden/>
              </w:rPr>
              <w:tab/>
            </w:r>
            <w:r>
              <w:rPr>
                <w:noProof/>
                <w:webHidden/>
              </w:rPr>
              <w:fldChar w:fldCharType="begin"/>
            </w:r>
            <w:r>
              <w:rPr>
                <w:noProof/>
                <w:webHidden/>
              </w:rPr>
              <w:instrText xml:space="preserve"> PAGEREF _Toc510799339 \h </w:instrText>
            </w:r>
            <w:r>
              <w:rPr>
                <w:noProof/>
                <w:webHidden/>
              </w:rPr>
            </w:r>
            <w:r>
              <w:rPr>
                <w:noProof/>
                <w:webHidden/>
              </w:rPr>
              <w:fldChar w:fldCharType="separate"/>
            </w:r>
            <w:r>
              <w:rPr>
                <w:noProof/>
                <w:webHidden/>
              </w:rPr>
              <w:t>15</w:t>
            </w:r>
            <w:r>
              <w:rPr>
                <w:noProof/>
                <w:webHidden/>
              </w:rPr>
              <w:fldChar w:fldCharType="end"/>
            </w:r>
          </w:hyperlink>
        </w:p>
        <w:p w14:paraId="146EF8F4" w14:textId="3EBBFDB6" w:rsidR="009A53E6" w:rsidRDefault="009A53E6">
          <w:pPr>
            <w:pStyle w:val="TDC3"/>
            <w:tabs>
              <w:tab w:val="right" w:leader="dot" w:pos="8494"/>
            </w:tabs>
            <w:rPr>
              <w:rFonts w:asciiTheme="minorHAnsi" w:eastAsiaTheme="minorEastAsia" w:hAnsiTheme="minorHAnsi" w:cstheme="minorBidi"/>
              <w:noProof/>
              <w:color w:val="auto"/>
            </w:rPr>
          </w:pPr>
          <w:hyperlink w:anchor="_Toc510799340" w:history="1">
            <w:r w:rsidRPr="005C5CDD">
              <w:rPr>
                <w:rStyle w:val="Hipervnculo"/>
                <w:noProof/>
              </w:rPr>
              <w:t>2.2.1 Poliarticulados</w:t>
            </w:r>
            <w:r>
              <w:rPr>
                <w:noProof/>
                <w:webHidden/>
              </w:rPr>
              <w:tab/>
            </w:r>
            <w:r>
              <w:rPr>
                <w:noProof/>
                <w:webHidden/>
              </w:rPr>
              <w:fldChar w:fldCharType="begin"/>
            </w:r>
            <w:r>
              <w:rPr>
                <w:noProof/>
                <w:webHidden/>
              </w:rPr>
              <w:instrText xml:space="preserve"> PAGEREF _Toc510799340 \h </w:instrText>
            </w:r>
            <w:r>
              <w:rPr>
                <w:noProof/>
                <w:webHidden/>
              </w:rPr>
            </w:r>
            <w:r>
              <w:rPr>
                <w:noProof/>
                <w:webHidden/>
              </w:rPr>
              <w:fldChar w:fldCharType="separate"/>
            </w:r>
            <w:r>
              <w:rPr>
                <w:noProof/>
                <w:webHidden/>
              </w:rPr>
              <w:t>15</w:t>
            </w:r>
            <w:r>
              <w:rPr>
                <w:noProof/>
                <w:webHidden/>
              </w:rPr>
              <w:fldChar w:fldCharType="end"/>
            </w:r>
          </w:hyperlink>
        </w:p>
        <w:p w14:paraId="00517380" w14:textId="38CD3537" w:rsidR="009A53E6" w:rsidRDefault="009A53E6">
          <w:pPr>
            <w:pStyle w:val="TDC3"/>
            <w:tabs>
              <w:tab w:val="right" w:leader="dot" w:pos="8494"/>
            </w:tabs>
            <w:rPr>
              <w:rFonts w:asciiTheme="minorHAnsi" w:eastAsiaTheme="minorEastAsia" w:hAnsiTheme="minorHAnsi" w:cstheme="minorBidi"/>
              <w:noProof/>
              <w:color w:val="auto"/>
            </w:rPr>
          </w:pPr>
          <w:hyperlink w:anchor="_Toc510799341" w:history="1">
            <w:r w:rsidRPr="005C5CDD">
              <w:rPr>
                <w:rStyle w:val="Hipervnculo"/>
                <w:noProof/>
              </w:rPr>
              <w:t>2.2.2 Móviles</w:t>
            </w:r>
            <w:r>
              <w:rPr>
                <w:noProof/>
                <w:webHidden/>
              </w:rPr>
              <w:tab/>
            </w:r>
            <w:r>
              <w:rPr>
                <w:noProof/>
                <w:webHidden/>
              </w:rPr>
              <w:fldChar w:fldCharType="begin"/>
            </w:r>
            <w:r>
              <w:rPr>
                <w:noProof/>
                <w:webHidden/>
              </w:rPr>
              <w:instrText xml:space="preserve"> PAGEREF _Toc510799341 \h </w:instrText>
            </w:r>
            <w:r>
              <w:rPr>
                <w:noProof/>
                <w:webHidden/>
              </w:rPr>
            </w:r>
            <w:r>
              <w:rPr>
                <w:noProof/>
                <w:webHidden/>
              </w:rPr>
              <w:fldChar w:fldCharType="separate"/>
            </w:r>
            <w:r>
              <w:rPr>
                <w:noProof/>
                <w:webHidden/>
              </w:rPr>
              <w:t>15</w:t>
            </w:r>
            <w:r>
              <w:rPr>
                <w:noProof/>
                <w:webHidden/>
              </w:rPr>
              <w:fldChar w:fldCharType="end"/>
            </w:r>
          </w:hyperlink>
        </w:p>
        <w:p w14:paraId="4FC89438" w14:textId="3CB95B5F" w:rsidR="009A53E6" w:rsidRDefault="009A53E6">
          <w:pPr>
            <w:pStyle w:val="TDC3"/>
            <w:tabs>
              <w:tab w:val="right" w:leader="dot" w:pos="8494"/>
            </w:tabs>
            <w:rPr>
              <w:rFonts w:asciiTheme="minorHAnsi" w:eastAsiaTheme="minorEastAsia" w:hAnsiTheme="minorHAnsi" w:cstheme="minorBidi"/>
              <w:noProof/>
              <w:color w:val="auto"/>
            </w:rPr>
          </w:pPr>
          <w:hyperlink w:anchor="_Toc510799342" w:history="1">
            <w:r w:rsidRPr="005C5CDD">
              <w:rPr>
                <w:rStyle w:val="Hipervnculo"/>
                <w:noProof/>
              </w:rPr>
              <w:t>2.2.3 Androides</w:t>
            </w:r>
            <w:r>
              <w:rPr>
                <w:noProof/>
                <w:webHidden/>
              </w:rPr>
              <w:tab/>
            </w:r>
            <w:r>
              <w:rPr>
                <w:noProof/>
                <w:webHidden/>
              </w:rPr>
              <w:fldChar w:fldCharType="begin"/>
            </w:r>
            <w:r>
              <w:rPr>
                <w:noProof/>
                <w:webHidden/>
              </w:rPr>
              <w:instrText xml:space="preserve"> PAGEREF _Toc510799342 \h </w:instrText>
            </w:r>
            <w:r>
              <w:rPr>
                <w:noProof/>
                <w:webHidden/>
              </w:rPr>
            </w:r>
            <w:r>
              <w:rPr>
                <w:noProof/>
                <w:webHidden/>
              </w:rPr>
              <w:fldChar w:fldCharType="separate"/>
            </w:r>
            <w:r>
              <w:rPr>
                <w:noProof/>
                <w:webHidden/>
              </w:rPr>
              <w:t>16</w:t>
            </w:r>
            <w:r>
              <w:rPr>
                <w:noProof/>
                <w:webHidden/>
              </w:rPr>
              <w:fldChar w:fldCharType="end"/>
            </w:r>
          </w:hyperlink>
        </w:p>
        <w:p w14:paraId="5CEB1451" w14:textId="2B58E644" w:rsidR="009A53E6" w:rsidRDefault="009A53E6">
          <w:pPr>
            <w:pStyle w:val="TDC3"/>
            <w:tabs>
              <w:tab w:val="right" w:leader="dot" w:pos="8494"/>
            </w:tabs>
            <w:rPr>
              <w:rFonts w:asciiTheme="minorHAnsi" w:eastAsiaTheme="minorEastAsia" w:hAnsiTheme="minorHAnsi" w:cstheme="minorBidi"/>
              <w:noProof/>
              <w:color w:val="auto"/>
            </w:rPr>
          </w:pPr>
          <w:hyperlink w:anchor="_Toc510799343" w:history="1">
            <w:r w:rsidRPr="005C5CDD">
              <w:rPr>
                <w:rStyle w:val="Hipervnculo"/>
                <w:noProof/>
              </w:rPr>
              <w:t>2.2.4 Zoomórficos</w:t>
            </w:r>
            <w:r>
              <w:rPr>
                <w:noProof/>
                <w:webHidden/>
              </w:rPr>
              <w:tab/>
            </w:r>
            <w:r>
              <w:rPr>
                <w:noProof/>
                <w:webHidden/>
              </w:rPr>
              <w:fldChar w:fldCharType="begin"/>
            </w:r>
            <w:r>
              <w:rPr>
                <w:noProof/>
                <w:webHidden/>
              </w:rPr>
              <w:instrText xml:space="preserve"> PAGEREF _Toc510799343 \h </w:instrText>
            </w:r>
            <w:r>
              <w:rPr>
                <w:noProof/>
                <w:webHidden/>
              </w:rPr>
            </w:r>
            <w:r>
              <w:rPr>
                <w:noProof/>
                <w:webHidden/>
              </w:rPr>
              <w:fldChar w:fldCharType="separate"/>
            </w:r>
            <w:r>
              <w:rPr>
                <w:noProof/>
                <w:webHidden/>
              </w:rPr>
              <w:t>16</w:t>
            </w:r>
            <w:r>
              <w:rPr>
                <w:noProof/>
                <w:webHidden/>
              </w:rPr>
              <w:fldChar w:fldCharType="end"/>
            </w:r>
          </w:hyperlink>
        </w:p>
        <w:p w14:paraId="417745D6" w14:textId="7936F50B" w:rsidR="009A53E6" w:rsidRDefault="009A53E6">
          <w:pPr>
            <w:pStyle w:val="TDC3"/>
            <w:tabs>
              <w:tab w:val="right" w:leader="dot" w:pos="8494"/>
            </w:tabs>
            <w:rPr>
              <w:rFonts w:asciiTheme="minorHAnsi" w:eastAsiaTheme="minorEastAsia" w:hAnsiTheme="minorHAnsi" w:cstheme="minorBidi"/>
              <w:noProof/>
              <w:color w:val="auto"/>
            </w:rPr>
          </w:pPr>
          <w:hyperlink w:anchor="_Toc510799344" w:history="1">
            <w:r w:rsidRPr="005C5CDD">
              <w:rPr>
                <w:rStyle w:val="Hipervnculo"/>
                <w:noProof/>
              </w:rPr>
              <w:t>2.2.5 Híbridos</w:t>
            </w:r>
            <w:r>
              <w:rPr>
                <w:noProof/>
                <w:webHidden/>
              </w:rPr>
              <w:tab/>
            </w:r>
            <w:r>
              <w:rPr>
                <w:noProof/>
                <w:webHidden/>
              </w:rPr>
              <w:fldChar w:fldCharType="begin"/>
            </w:r>
            <w:r>
              <w:rPr>
                <w:noProof/>
                <w:webHidden/>
              </w:rPr>
              <w:instrText xml:space="preserve"> PAGEREF _Toc510799344 \h </w:instrText>
            </w:r>
            <w:r>
              <w:rPr>
                <w:noProof/>
                <w:webHidden/>
              </w:rPr>
            </w:r>
            <w:r>
              <w:rPr>
                <w:noProof/>
                <w:webHidden/>
              </w:rPr>
              <w:fldChar w:fldCharType="separate"/>
            </w:r>
            <w:r>
              <w:rPr>
                <w:noProof/>
                <w:webHidden/>
              </w:rPr>
              <w:t>16</w:t>
            </w:r>
            <w:r>
              <w:rPr>
                <w:noProof/>
                <w:webHidden/>
              </w:rPr>
              <w:fldChar w:fldCharType="end"/>
            </w:r>
          </w:hyperlink>
        </w:p>
        <w:p w14:paraId="17BEF77D" w14:textId="3678DC8F" w:rsidR="009A53E6" w:rsidRDefault="009A53E6">
          <w:pPr>
            <w:pStyle w:val="TDC2"/>
            <w:tabs>
              <w:tab w:val="right" w:leader="dot" w:pos="8494"/>
            </w:tabs>
            <w:rPr>
              <w:rFonts w:asciiTheme="minorHAnsi" w:eastAsiaTheme="minorEastAsia" w:hAnsiTheme="minorHAnsi" w:cstheme="minorBidi"/>
              <w:noProof/>
              <w:color w:val="auto"/>
            </w:rPr>
          </w:pPr>
          <w:hyperlink w:anchor="_Toc510799345" w:history="1">
            <w:r w:rsidRPr="005C5CDD">
              <w:rPr>
                <w:rStyle w:val="Hipervnculo"/>
                <w:b/>
                <w:noProof/>
              </w:rPr>
              <w:t>2.3 Distintas tecnologías para la robótica educativa</w:t>
            </w:r>
            <w:r>
              <w:rPr>
                <w:noProof/>
                <w:webHidden/>
              </w:rPr>
              <w:tab/>
            </w:r>
            <w:r>
              <w:rPr>
                <w:noProof/>
                <w:webHidden/>
              </w:rPr>
              <w:fldChar w:fldCharType="begin"/>
            </w:r>
            <w:r>
              <w:rPr>
                <w:noProof/>
                <w:webHidden/>
              </w:rPr>
              <w:instrText xml:space="preserve"> PAGEREF _Toc510799345 \h </w:instrText>
            </w:r>
            <w:r>
              <w:rPr>
                <w:noProof/>
                <w:webHidden/>
              </w:rPr>
            </w:r>
            <w:r>
              <w:rPr>
                <w:noProof/>
                <w:webHidden/>
              </w:rPr>
              <w:fldChar w:fldCharType="separate"/>
            </w:r>
            <w:r>
              <w:rPr>
                <w:noProof/>
                <w:webHidden/>
              </w:rPr>
              <w:t>17</w:t>
            </w:r>
            <w:r>
              <w:rPr>
                <w:noProof/>
                <w:webHidden/>
              </w:rPr>
              <w:fldChar w:fldCharType="end"/>
            </w:r>
          </w:hyperlink>
        </w:p>
        <w:p w14:paraId="14293A99" w14:textId="6C01C86B" w:rsidR="009A53E6" w:rsidRDefault="009A53E6">
          <w:pPr>
            <w:pStyle w:val="TDC2"/>
            <w:tabs>
              <w:tab w:val="right" w:leader="dot" w:pos="8494"/>
            </w:tabs>
            <w:rPr>
              <w:rFonts w:asciiTheme="minorHAnsi" w:eastAsiaTheme="minorEastAsia" w:hAnsiTheme="minorHAnsi" w:cstheme="minorBidi"/>
              <w:noProof/>
              <w:color w:val="auto"/>
            </w:rPr>
          </w:pPr>
          <w:hyperlink w:anchor="_Toc510799346" w:history="1">
            <w:r w:rsidRPr="005C5CDD">
              <w:rPr>
                <w:rStyle w:val="Hipervnculo"/>
                <w:b/>
                <w:noProof/>
              </w:rPr>
              <w:t>2.4 Microcontroladores y computadora de placa reducida (SBC)</w:t>
            </w:r>
            <w:r>
              <w:rPr>
                <w:noProof/>
                <w:webHidden/>
              </w:rPr>
              <w:tab/>
            </w:r>
            <w:r>
              <w:rPr>
                <w:noProof/>
                <w:webHidden/>
              </w:rPr>
              <w:fldChar w:fldCharType="begin"/>
            </w:r>
            <w:r>
              <w:rPr>
                <w:noProof/>
                <w:webHidden/>
              </w:rPr>
              <w:instrText xml:space="preserve"> PAGEREF _Toc510799346 \h </w:instrText>
            </w:r>
            <w:r>
              <w:rPr>
                <w:noProof/>
                <w:webHidden/>
              </w:rPr>
            </w:r>
            <w:r>
              <w:rPr>
                <w:noProof/>
                <w:webHidden/>
              </w:rPr>
              <w:fldChar w:fldCharType="separate"/>
            </w:r>
            <w:r>
              <w:rPr>
                <w:noProof/>
                <w:webHidden/>
              </w:rPr>
              <w:t>17</w:t>
            </w:r>
            <w:r>
              <w:rPr>
                <w:noProof/>
                <w:webHidden/>
              </w:rPr>
              <w:fldChar w:fldCharType="end"/>
            </w:r>
          </w:hyperlink>
        </w:p>
        <w:p w14:paraId="0CB9BE4D" w14:textId="6221BDED" w:rsidR="009A53E6" w:rsidRDefault="009A53E6">
          <w:pPr>
            <w:pStyle w:val="TDC2"/>
            <w:tabs>
              <w:tab w:val="right" w:leader="dot" w:pos="8494"/>
            </w:tabs>
            <w:rPr>
              <w:rFonts w:asciiTheme="minorHAnsi" w:eastAsiaTheme="minorEastAsia" w:hAnsiTheme="minorHAnsi" w:cstheme="minorBidi"/>
              <w:noProof/>
              <w:color w:val="auto"/>
            </w:rPr>
          </w:pPr>
          <w:hyperlink w:anchor="_Toc510799347" w:history="1">
            <w:r w:rsidRPr="005C5CDD">
              <w:rPr>
                <w:rStyle w:val="Hipervnculo"/>
                <w:b/>
                <w:noProof/>
              </w:rPr>
              <w:t>2.5. Comunicación entre distintas arquitecturas de cómputo</w:t>
            </w:r>
            <w:r>
              <w:rPr>
                <w:noProof/>
                <w:webHidden/>
              </w:rPr>
              <w:tab/>
            </w:r>
            <w:r>
              <w:rPr>
                <w:noProof/>
                <w:webHidden/>
              </w:rPr>
              <w:fldChar w:fldCharType="begin"/>
            </w:r>
            <w:r>
              <w:rPr>
                <w:noProof/>
                <w:webHidden/>
              </w:rPr>
              <w:instrText xml:space="preserve"> PAGEREF _Toc510799347 \h </w:instrText>
            </w:r>
            <w:r>
              <w:rPr>
                <w:noProof/>
                <w:webHidden/>
              </w:rPr>
            </w:r>
            <w:r>
              <w:rPr>
                <w:noProof/>
                <w:webHidden/>
              </w:rPr>
              <w:fldChar w:fldCharType="separate"/>
            </w:r>
            <w:r>
              <w:rPr>
                <w:noProof/>
                <w:webHidden/>
              </w:rPr>
              <w:t>19</w:t>
            </w:r>
            <w:r>
              <w:rPr>
                <w:noProof/>
                <w:webHidden/>
              </w:rPr>
              <w:fldChar w:fldCharType="end"/>
            </w:r>
          </w:hyperlink>
        </w:p>
        <w:p w14:paraId="4CC644B9" w14:textId="62E0B833" w:rsidR="009A53E6" w:rsidRDefault="009A53E6">
          <w:pPr>
            <w:pStyle w:val="TDC3"/>
            <w:tabs>
              <w:tab w:val="right" w:leader="dot" w:pos="8494"/>
            </w:tabs>
            <w:rPr>
              <w:rFonts w:asciiTheme="minorHAnsi" w:eastAsiaTheme="minorEastAsia" w:hAnsiTheme="minorHAnsi" w:cstheme="minorBidi"/>
              <w:noProof/>
              <w:color w:val="auto"/>
            </w:rPr>
          </w:pPr>
          <w:hyperlink w:anchor="_Toc510799348" w:history="1">
            <w:r w:rsidRPr="005C5CDD">
              <w:rPr>
                <w:rStyle w:val="Hipervnculo"/>
                <w:noProof/>
              </w:rPr>
              <w:t>2.5.1 Formas de comunicación</w:t>
            </w:r>
            <w:r>
              <w:rPr>
                <w:noProof/>
                <w:webHidden/>
              </w:rPr>
              <w:tab/>
            </w:r>
            <w:r>
              <w:rPr>
                <w:noProof/>
                <w:webHidden/>
              </w:rPr>
              <w:fldChar w:fldCharType="begin"/>
            </w:r>
            <w:r>
              <w:rPr>
                <w:noProof/>
                <w:webHidden/>
              </w:rPr>
              <w:instrText xml:space="preserve"> PAGEREF _Toc510799348 \h </w:instrText>
            </w:r>
            <w:r>
              <w:rPr>
                <w:noProof/>
                <w:webHidden/>
              </w:rPr>
            </w:r>
            <w:r>
              <w:rPr>
                <w:noProof/>
                <w:webHidden/>
              </w:rPr>
              <w:fldChar w:fldCharType="separate"/>
            </w:r>
            <w:r>
              <w:rPr>
                <w:noProof/>
                <w:webHidden/>
              </w:rPr>
              <w:t>19</w:t>
            </w:r>
            <w:r>
              <w:rPr>
                <w:noProof/>
                <w:webHidden/>
              </w:rPr>
              <w:fldChar w:fldCharType="end"/>
            </w:r>
          </w:hyperlink>
        </w:p>
        <w:p w14:paraId="6D474240" w14:textId="58D252EB" w:rsidR="009A53E6" w:rsidRDefault="009A53E6">
          <w:pPr>
            <w:pStyle w:val="TDC3"/>
            <w:tabs>
              <w:tab w:val="right" w:leader="dot" w:pos="8494"/>
            </w:tabs>
            <w:rPr>
              <w:rFonts w:asciiTheme="minorHAnsi" w:eastAsiaTheme="minorEastAsia" w:hAnsiTheme="minorHAnsi" w:cstheme="minorBidi"/>
              <w:noProof/>
              <w:color w:val="auto"/>
            </w:rPr>
          </w:pPr>
          <w:hyperlink w:anchor="_Toc510799349" w:history="1">
            <w:r w:rsidRPr="005C5CDD">
              <w:rPr>
                <w:rStyle w:val="Hipervnculo"/>
                <w:noProof/>
              </w:rPr>
              <w:t>2.5.2 Tipos de Medios de transmisión</w:t>
            </w:r>
            <w:r>
              <w:rPr>
                <w:noProof/>
                <w:webHidden/>
              </w:rPr>
              <w:tab/>
            </w:r>
            <w:r>
              <w:rPr>
                <w:noProof/>
                <w:webHidden/>
              </w:rPr>
              <w:fldChar w:fldCharType="begin"/>
            </w:r>
            <w:r>
              <w:rPr>
                <w:noProof/>
                <w:webHidden/>
              </w:rPr>
              <w:instrText xml:space="preserve"> PAGEREF _Toc510799349 \h </w:instrText>
            </w:r>
            <w:r>
              <w:rPr>
                <w:noProof/>
                <w:webHidden/>
              </w:rPr>
            </w:r>
            <w:r>
              <w:rPr>
                <w:noProof/>
                <w:webHidden/>
              </w:rPr>
              <w:fldChar w:fldCharType="separate"/>
            </w:r>
            <w:r>
              <w:rPr>
                <w:noProof/>
                <w:webHidden/>
              </w:rPr>
              <w:t>19</w:t>
            </w:r>
            <w:r>
              <w:rPr>
                <w:noProof/>
                <w:webHidden/>
              </w:rPr>
              <w:fldChar w:fldCharType="end"/>
            </w:r>
          </w:hyperlink>
        </w:p>
        <w:p w14:paraId="61C5714E" w14:textId="1282DF61" w:rsidR="009A53E6" w:rsidRDefault="009A53E6">
          <w:pPr>
            <w:pStyle w:val="TDC2"/>
            <w:tabs>
              <w:tab w:val="right" w:leader="dot" w:pos="8494"/>
            </w:tabs>
            <w:rPr>
              <w:rFonts w:asciiTheme="minorHAnsi" w:eastAsiaTheme="minorEastAsia" w:hAnsiTheme="minorHAnsi" w:cstheme="minorBidi"/>
              <w:noProof/>
              <w:color w:val="auto"/>
            </w:rPr>
          </w:pPr>
          <w:hyperlink w:anchor="_Toc510799350" w:history="1">
            <w:r w:rsidRPr="005C5CDD">
              <w:rPr>
                <w:rStyle w:val="Hipervnculo"/>
                <w:b/>
                <w:noProof/>
              </w:rPr>
              <w:t>2.6 SAR (Sistema Autónomo Robótico)</w:t>
            </w:r>
            <w:r>
              <w:rPr>
                <w:noProof/>
                <w:webHidden/>
              </w:rPr>
              <w:tab/>
            </w:r>
            <w:r>
              <w:rPr>
                <w:noProof/>
                <w:webHidden/>
              </w:rPr>
              <w:fldChar w:fldCharType="begin"/>
            </w:r>
            <w:r>
              <w:rPr>
                <w:noProof/>
                <w:webHidden/>
              </w:rPr>
              <w:instrText xml:space="preserve"> PAGEREF _Toc510799350 \h </w:instrText>
            </w:r>
            <w:r>
              <w:rPr>
                <w:noProof/>
                <w:webHidden/>
              </w:rPr>
            </w:r>
            <w:r>
              <w:rPr>
                <w:noProof/>
                <w:webHidden/>
              </w:rPr>
              <w:fldChar w:fldCharType="separate"/>
            </w:r>
            <w:r>
              <w:rPr>
                <w:noProof/>
                <w:webHidden/>
              </w:rPr>
              <w:t>20</w:t>
            </w:r>
            <w:r>
              <w:rPr>
                <w:noProof/>
                <w:webHidden/>
              </w:rPr>
              <w:fldChar w:fldCharType="end"/>
            </w:r>
          </w:hyperlink>
        </w:p>
        <w:p w14:paraId="6E98B871" w14:textId="110D3268" w:rsidR="009A53E6" w:rsidRDefault="009A53E6">
          <w:pPr>
            <w:pStyle w:val="TDC2"/>
            <w:tabs>
              <w:tab w:val="right" w:leader="dot" w:pos="8494"/>
            </w:tabs>
            <w:rPr>
              <w:rFonts w:asciiTheme="minorHAnsi" w:eastAsiaTheme="minorEastAsia" w:hAnsiTheme="minorHAnsi" w:cstheme="minorBidi"/>
              <w:noProof/>
              <w:color w:val="auto"/>
            </w:rPr>
          </w:pPr>
          <w:hyperlink w:anchor="_Toc510799351" w:history="1">
            <w:r w:rsidRPr="005C5CDD">
              <w:rPr>
                <w:rStyle w:val="Hipervnculo"/>
                <w:b/>
                <w:noProof/>
              </w:rPr>
              <w:t>2.7 La robótica en la educación</w:t>
            </w:r>
            <w:r>
              <w:rPr>
                <w:noProof/>
                <w:webHidden/>
              </w:rPr>
              <w:tab/>
            </w:r>
            <w:r>
              <w:rPr>
                <w:noProof/>
                <w:webHidden/>
              </w:rPr>
              <w:fldChar w:fldCharType="begin"/>
            </w:r>
            <w:r>
              <w:rPr>
                <w:noProof/>
                <w:webHidden/>
              </w:rPr>
              <w:instrText xml:space="preserve"> PAGEREF _Toc510799351 \h </w:instrText>
            </w:r>
            <w:r>
              <w:rPr>
                <w:noProof/>
                <w:webHidden/>
              </w:rPr>
            </w:r>
            <w:r>
              <w:rPr>
                <w:noProof/>
                <w:webHidden/>
              </w:rPr>
              <w:fldChar w:fldCharType="separate"/>
            </w:r>
            <w:r>
              <w:rPr>
                <w:noProof/>
                <w:webHidden/>
              </w:rPr>
              <w:t>20</w:t>
            </w:r>
            <w:r>
              <w:rPr>
                <w:noProof/>
                <w:webHidden/>
              </w:rPr>
              <w:fldChar w:fldCharType="end"/>
            </w:r>
          </w:hyperlink>
        </w:p>
        <w:p w14:paraId="73E8B199" w14:textId="0725A90D" w:rsidR="009A53E6" w:rsidRDefault="009A53E6">
          <w:pPr>
            <w:pStyle w:val="TDC2"/>
            <w:tabs>
              <w:tab w:val="right" w:leader="dot" w:pos="8494"/>
            </w:tabs>
            <w:rPr>
              <w:rFonts w:asciiTheme="minorHAnsi" w:eastAsiaTheme="minorEastAsia" w:hAnsiTheme="minorHAnsi" w:cstheme="minorBidi"/>
              <w:noProof/>
              <w:color w:val="auto"/>
            </w:rPr>
          </w:pPr>
          <w:hyperlink w:anchor="_Toc510799352" w:history="1">
            <w:r w:rsidRPr="005C5CDD">
              <w:rPr>
                <w:rStyle w:val="Hipervnculo"/>
                <w:b/>
                <w:noProof/>
              </w:rPr>
              <w:t>2.7 Diseño conceptual del SAR</w:t>
            </w:r>
            <w:r>
              <w:rPr>
                <w:noProof/>
                <w:webHidden/>
              </w:rPr>
              <w:tab/>
            </w:r>
            <w:r>
              <w:rPr>
                <w:noProof/>
                <w:webHidden/>
              </w:rPr>
              <w:fldChar w:fldCharType="begin"/>
            </w:r>
            <w:r>
              <w:rPr>
                <w:noProof/>
                <w:webHidden/>
              </w:rPr>
              <w:instrText xml:space="preserve"> PAGEREF _Toc510799352 \h </w:instrText>
            </w:r>
            <w:r>
              <w:rPr>
                <w:noProof/>
                <w:webHidden/>
              </w:rPr>
            </w:r>
            <w:r>
              <w:rPr>
                <w:noProof/>
                <w:webHidden/>
              </w:rPr>
              <w:fldChar w:fldCharType="separate"/>
            </w:r>
            <w:r>
              <w:rPr>
                <w:noProof/>
                <w:webHidden/>
              </w:rPr>
              <w:t>22</w:t>
            </w:r>
            <w:r>
              <w:rPr>
                <w:noProof/>
                <w:webHidden/>
              </w:rPr>
              <w:fldChar w:fldCharType="end"/>
            </w:r>
          </w:hyperlink>
        </w:p>
        <w:p w14:paraId="40F21FCF" w14:textId="4C502DAC" w:rsidR="009A53E6" w:rsidRDefault="009A53E6">
          <w:pPr>
            <w:pStyle w:val="TDC2"/>
            <w:tabs>
              <w:tab w:val="right" w:leader="dot" w:pos="8494"/>
            </w:tabs>
            <w:rPr>
              <w:rFonts w:asciiTheme="minorHAnsi" w:eastAsiaTheme="minorEastAsia" w:hAnsiTheme="minorHAnsi" w:cstheme="minorBidi"/>
              <w:noProof/>
              <w:color w:val="auto"/>
            </w:rPr>
          </w:pPr>
          <w:hyperlink w:anchor="_Toc510799353" w:history="1">
            <w:r w:rsidRPr="005C5CDD">
              <w:rPr>
                <w:rStyle w:val="Hipervnculo"/>
                <w:b/>
                <w:noProof/>
              </w:rPr>
              <w:t>Resumen</w:t>
            </w:r>
            <w:r>
              <w:rPr>
                <w:noProof/>
                <w:webHidden/>
              </w:rPr>
              <w:tab/>
            </w:r>
            <w:r>
              <w:rPr>
                <w:noProof/>
                <w:webHidden/>
              </w:rPr>
              <w:fldChar w:fldCharType="begin"/>
            </w:r>
            <w:r>
              <w:rPr>
                <w:noProof/>
                <w:webHidden/>
              </w:rPr>
              <w:instrText xml:space="preserve"> PAGEREF _Toc510799353 \h </w:instrText>
            </w:r>
            <w:r>
              <w:rPr>
                <w:noProof/>
                <w:webHidden/>
              </w:rPr>
            </w:r>
            <w:r>
              <w:rPr>
                <w:noProof/>
                <w:webHidden/>
              </w:rPr>
              <w:fldChar w:fldCharType="separate"/>
            </w:r>
            <w:r>
              <w:rPr>
                <w:noProof/>
                <w:webHidden/>
              </w:rPr>
              <w:t>23</w:t>
            </w:r>
            <w:r>
              <w:rPr>
                <w:noProof/>
                <w:webHidden/>
              </w:rPr>
              <w:fldChar w:fldCharType="end"/>
            </w:r>
          </w:hyperlink>
        </w:p>
        <w:p w14:paraId="23BB3153" w14:textId="28FD6599" w:rsidR="009A53E6" w:rsidRDefault="009A53E6">
          <w:pPr>
            <w:pStyle w:val="TDC1"/>
            <w:tabs>
              <w:tab w:val="right" w:leader="dot" w:pos="8494"/>
            </w:tabs>
            <w:rPr>
              <w:rFonts w:asciiTheme="minorHAnsi" w:eastAsiaTheme="minorEastAsia" w:hAnsiTheme="minorHAnsi" w:cstheme="minorBidi"/>
              <w:noProof/>
              <w:color w:val="auto"/>
            </w:rPr>
          </w:pPr>
          <w:hyperlink w:anchor="_Toc510799354" w:history="1">
            <w:r w:rsidRPr="005C5CDD">
              <w:rPr>
                <w:rStyle w:val="Hipervnculo"/>
                <w:noProof/>
              </w:rPr>
              <w:t>Capítulo 3 – Arduino</w:t>
            </w:r>
            <w:r>
              <w:rPr>
                <w:noProof/>
                <w:webHidden/>
              </w:rPr>
              <w:tab/>
            </w:r>
            <w:r>
              <w:rPr>
                <w:noProof/>
                <w:webHidden/>
              </w:rPr>
              <w:fldChar w:fldCharType="begin"/>
            </w:r>
            <w:r>
              <w:rPr>
                <w:noProof/>
                <w:webHidden/>
              </w:rPr>
              <w:instrText xml:space="preserve"> PAGEREF _Toc510799354 \h </w:instrText>
            </w:r>
            <w:r>
              <w:rPr>
                <w:noProof/>
                <w:webHidden/>
              </w:rPr>
            </w:r>
            <w:r>
              <w:rPr>
                <w:noProof/>
                <w:webHidden/>
              </w:rPr>
              <w:fldChar w:fldCharType="separate"/>
            </w:r>
            <w:r>
              <w:rPr>
                <w:noProof/>
                <w:webHidden/>
              </w:rPr>
              <w:t>24</w:t>
            </w:r>
            <w:r>
              <w:rPr>
                <w:noProof/>
                <w:webHidden/>
              </w:rPr>
              <w:fldChar w:fldCharType="end"/>
            </w:r>
          </w:hyperlink>
        </w:p>
        <w:p w14:paraId="5F6010EC" w14:textId="47395EBD" w:rsidR="009A53E6" w:rsidRDefault="009A53E6">
          <w:pPr>
            <w:pStyle w:val="TDC2"/>
            <w:tabs>
              <w:tab w:val="right" w:leader="dot" w:pos="8494"/>
            </w:tabs>
            <w:rPr>
              <w:rFonts w:asciiTheme="minorHAnsi" w:eastAsiaTheme="minorEastAsia" w:hAnsiTheme="minorHAnsi" w:cstheme="minorBidi"/>
              <w:noProof/>
              <w:color w:val="auto"/>
            </w:rPr>
          </w:pPr>
          <w:hyperlink w:anchor="_Toc510799355" w:history="1">
            <w:r w:rsidRPr="005C5CDD">
              <w:rPr>
                <w:rStyle w:val="Hipervnculo"/>
                <w:b/>
                <w:noProof/>
              </w:rPr>
              <w:t>3.1 Arduino</w:t>
            </w:r>
            <w:r>
              <w:rPr>
                <w:noProof/>
                <w:webHidden/>
              </w:rPr>
              <w:tab/>
            </w:r>
            <w:r>
              <w:rPr>
                <w:noProof/>
                <w:webHidden/>
              </w:rPr>
              <w:fldChar w:fldCharType="begin"/>
            </w:r>
            <w:r>
              <w:rPr>
                <w:noProof/>
                <w:webHidden/>
              </w:rPr>
              <w:instrText xml:space="preserve"> PAGEREF _Toc510799355 \h </w:instrText>
            </w:r>
            <w:r>
              <w:rPr>
                <w:noProof/>
                <w:webHidden/>
              </w:rPr>
            </w:r>
            <w:r>
              <w:rPr>
                <w:noProof/>
                <w:webHidden/>
              </w:rPr>
              <w:fldChar w:fldCharType="separate"/>
            </w:r>
            <w:r>
              <w:rPr>
                <w:noProof/>
                <w:webHidden/>
              </w:rPr>
              <w:t>24</w:t>
            </w:r>
            <w:r>
              <w:rPr>
                <w:noProof/>
                <w:webHidden/>
              </w:rPr>
              <w:fldChar w:fldCharType="end"/>
            </w:r>
          </w:hyperlink>
        </w:p>
        <w:p w14:paraId="03760A6D" w14:textId="502C7687" w:rsidR="009A53E6" w:rsidRDefault="009A53E6">
          <w:pPr>
            <w:pStyle w:val="TDC2"/>
            <w:tabs>
              <w:tab w:val="right" w:leader="dot" w:pos="8494"/>
            </w:tabs>
            <w:rPr>
              <w:rFonts w:asciiTheme="minorHAnsi" w:eastAsiaTheme="minorEastAsia" w:hAnsiTheme="minorHAnsi" w:cstheme="minorBidi"/>
              <w:noProof/>
              <w:color w:val="auto"/>
            </w:rPr>
          </w:pPr>
          <w:hyperlink w:anchor="_Toc510799356" w:history="1">
            <w:r w:rsidRPr="005C5CDD">
              <w:rPr>
                <w:rStyle w:val="Hipervnculo"/>
                <w:b/>
                <w:noProof/>
              </w:rPr>
              <w:t>3.2 Historia</w:t>
            </w:r>
            <w:r>
              <w:rPr>
                <w:noProof/>
                <w:webHidden/>
              </w:rPr>
              <w:tab/>
            </w:r>
            <w:r>
              <w:rPr>
                <w:noProof/>
                <w:webHidden/>
              </w:rPr>
              <w:fldChar w:fldCharType="begin"/>
            </w:r>
            <w:r>
              <w:rPr>
                <w:noProof/>
                <w:webHidden/>
              </w:rPr>
              <w:instrText xml:space="preserve"> PAGEREF _Toc510799356 \h </w:instrText>
            </w:r>
            <w:r>
              <w:rPr>
                <w:noProof/>
                <w:webHidden/>
              </w:rPr>
            </w:r>
            <w:r>
              <w:rPr>
                <w:noProof/>
                <w:webHidden/>
              </w:rPr>
              <w:fldChar w:fldCharType="separate"/>
            </w:r>
            <w:r>
              <w:rPr>
                <w:noProof/>
                <w:webHidden/>
              </w:rPr>
              <w:t>24</w:t>
            </w:r>
            <w:r>
              <w:rPr>
                <w:noProof/>
                <w:webHidden/>
              </w:rPr>
              <w:fldChar w:fldCharType="end"/>
            </w:r>
          </w:hyperlink>
        </w:p>
        <w:p w14:paraId="627A9F28" w14:textId="66F27C39" w:rsidR="009A53E6" w:rsidRDefault="009A53E6">
          <w:pPr>
            <w:pStyle w:val="TDC3"/>
            <w:tabs>
              <w:tab w:val="right" w:leader="dot" w:pos="8494"/>
            </w:tabs>
            <w:rPr>
              <w:rFonts w:asciiTheme="minorHAnsi" w:eastAsiaTheme="minorEastAsia" w:hAnsiTheme="minorHAnsi" w:cstheme="minorBidi"/>
              <w:noProof/>
              <w:color w:val="auto"/>
            </w:rPr>
          </w:pPr>
          <w:hyperlink w:anchor="_Toc510799357" w:history="1">
            <w:r w:rsidRPr="005C5CDD">
              <w:rPr>
                <w:rStyle w:val="Hipervnculo"/>
                <w:noProof/>
              </w:rPr>
              <w:t>3.2.1 Wiring</w:t>
            </w:r>
            <w:r>
              <w:rPr>
                <w:noProof/>
                <w:webHidden/>
              </w:rPr>
              <w:tab/>
            </w:r>
            <w:r>
              <w:rPr>
                <w:noProof/>
                <w:webHidden/>
              </w:rPr>
              <w:fldChar w:fldCharType="begin"/>
            </w:r>
            <w:r>
              <w:rPr>
                <w:noProof/>
                <w:webHidden/>
              </w:rPr>
              <w:instrText xml:space="preserve"> PAGEREF _Toc510799357 \h </w:instrText>
            </w:r>
            <w:r>
              <w:rPr>
                <w:noProof/>
                <w:webHidden/>
              </w:rPr>
            </w:r>
            <w:r>
              <w:rPr>
                <w:noProof/>
                <w:webHidden/>
              </w:rPr>
              <w:fldChar w:fldCharType="separate"/>
            </w:r>
            <w:r>
              <w:rPr>
                <w:noProof/>
                <w:webHidden/>
              </w:rPr>
              <w:t>25</w:t>
            </w:r>
            <w:r>
              <w:rPr>
                <w:noProof/>
                <w:webHidden/>
              </w:rPr>
              <w:fldChar w:fldCharType="end"/>
            </w:r>
          </w:hyperlink>
        </w:p>
        <w:p w14:paraId="1538BE24" w14:textId="3DFACB40" w:rsidR="009A53E6" w:rsidRDefault="009A53E6">
          <w:pPr>
            <w:pStyle w:val="TDC3"/>
            <w:tabs>
              <w:tab w:val="right" w:leader="dot" w:pos="8494"/>
            </w:tabs>
            <w:rPr>
              <w:rFonts w:asciiTheme="minorHAnsi" w:eastAsiaTheme="minorEastAsia" w:hAnsiTheme="minorHAnsi" w:cstheme="minorBidi"/>
              <w:noProof/>
              <w:color w:val="auto"/>
            </w:rPr>
          </w:pPr>
          <w:hyperlink w:anchor="_Toc510799358" w:history="1">
            <w:r w:rsidRPr="005C5CDD">
              <w:rPr>
                <w:rStyle w:val="Hipervnculo"/>
                <w:noProof/>
              </w:rPr>
              <w:t>3.2.2 Processing</w:t>
            </w:r>
            <w:r>
              <w:rPr>
                <w:noProof/>
                <w:webHidden/>
              </w:rPr>
              <w:tab/>
            </w:r>
            <w:r>
              <w:rPr>
                <w:noProof/>
                <w:webHidden/>
              </w:rPr>
              <w:fldChar w:fldCharType="begin"/>
            </w:r>
            <w:r>
              <w:rPr>
                <w:noProof/>
                <w:webHidden/>
              </w:rPr>
              <w:instrText xml:space="preserve"> PAGEREF _Toc510799358 \h </w:instrText>
            </w:r>
            <w:r>
              <w:rPr>
                <w:noProof/>
                <w:webHidden/>
              </w:rPr>
            </w:r>
            <w:r>
              <w:rPr>
                <w:noProof/>
                <w:webHidden/>
              </w:rPr>
              <w:fldChar w:fldCharType="separate"/>
            </w:r>
            <w:r>
              <w:rPr>
                <w:noProof/>
                <w:webHidden/>
              </w:rPr>
              <w:t>27</w:t>
            </w:r>
            <w:r>
              <w:rPr>
                <w:noProof/>
                <w:webHidden/>
              </w:rPr>
              <w:fldChar w:fldCharType="end"/>
            </w:r>
          </w:hyperlink>
        </w:p>
        <w:p w14:paraId="3CE3212D" w14:textId="5A6EC603" w:rsidR="009A53E6" w:rsidRDefault="009A53E6">
          <w:pPr>
            <w:pStyle w:val="TDC3"/>
            <w:tabs>
              <w:tab w:val="right" w:leader="dot" w:pos="8494"/>
            </w:tabs>
            <w:rPr>
              <w:rFonts w:asciiTheme="minorHAnsi" w:eastAsiaTheme="minorEastAsia" w:hAnsiTheme="minorHAnsi" w:cstheme="minorBidi"/>
              <w:noProof/>
              <w:color w:val="auto"/>
            </w:rPr>
          </w:pPr>
          <w:hyperlink w:anchor="_Toc510799359" w:history="1">
            <w:r w:rsidRPr="005C5CDD">
              <w:rPr>
                <w:rStyle w:val="Hipervnculo"/>
                <w:noProof/>
              </w:rPr>
              <w:t>3.2.3 Fritzing</w:t>
            </w:r>
            <w:r>
              <w:rPr>
                <w:noProof/>
                <w:webHidden/>
              </w:rPr>
              <w:tab/>
            </w:r>
            <w:r>
              <w:rPr>
                <w:noProof/>
                <w:webHidden/>
              </w:rPr>
              <w:fldChar w:fldCharType="begin"/>
            </w:r>
            <w:r>
              <w:rPr>
                <w:noProof/>
                <w:webHidden/>
              </w:rPr>
              <w:instrText xml:space="preserve"> PAGEREF _Toc510799359 \h </w:instrText>
            </w:r>
            <w:r>
              <w:rPr>
                <w:noProof/>
                <w:webHidden/>
              </w:rPr>
            </w:r>
            <w:r>
              <w:rPr>
                <w:noProof/>
                <w:webHidden/>
              </w:rPr>
              <w:fldChar w:fldCharType="separate"/>
            </w:r>
            <w:r>
              <w:rPr>
                <w:noProof/>
                <w:webHidden/>
              </w:rPr>
              <w:t>28</w:t>
            </w:r>
            <w:r>
              <w:rPr>
                <w:noProof/>
                <w:webHidden/>
              </w:rPr>
              <w:fldChar w:fldCharType="end"/>
            </w:r>
          </w:hyperlink>
        </w:p>
        <w:p w14:paraId="707C9ABB" w14:textId="5FC93AF9" w:rsidR="009A53E6" w:rsidRDefault="009A53E6">
          <w:pPr>
            <w:pStyle w:val="TDC2"/>
            <w:tabs>
              <w:tab w:val="right" w:leader="dot" w:pos="8494"/>
            </w:tabs>
            <w:rPr>
              <w:rFonts w:asciiTheme="minorHAnsi" w:eastAsiaTheme="minorEastAsia" w:hAnsiTheme="minorHAnsi" w:cstheme="minorBidi"/>
              <w:noProof/>
              <w:color w:val="auto"/>
            </w:rPr>
          </w:pPr>
          <w:hyperlink w:anchor="_Toc510799360" w:history="1">
            <w:r w:rsidRPr="005C5CDD">
              <w:rPr>
                <w:rStyle w:val="Hipervnculo"/>
                <w:b/>
                <w:noProof/>
              </w:rPr>
              <w:t>3.3 Características generales de la plataforma</w:t>
            </w:r>
            <w:r>
              <w:rPr>
                <w:noProof/>
                <w:webHidden/>
              </w:rPr>
              <w:tab/>
            </w:r>
            <w:r>
              <w:rPr>
                <w:noProof/>
                <w:webHidden/>
              </w:rPr>
              <w:fldChar w:fldCharType="begin"/>
            </w:r>
            <w:r>
              <w:rPr>
                <w:noProof/>
                <w:webHidden/>
              </w:rPr>
              <w:instrText xml:space="preserve"> PAGEREF _Toc510799360 \h </w:instrText>
            </w:r>
            <w:r>
              <w:rPr>
                <w:noProof/>
                <w:webHidden/>
              </w:rPr>
            </w:r>
            <w:r>
              <w:rPr>
                <w:noProof/>
                <w:webHidden/>
              </w:rPr>
              <w:fldChar w:fldCharType="separate"/>
            </w:r>
            <w:r>
              <w:rPr>
                <w:noProof/>
                <w:webHidden/>
              </w:rPr>
              <w:t>28</w:t>
            </w:r>
            <w:r>
              <w:rPr>
                <w:noProof/>
                <w:webHidden/>
              </w:rPr>
              <w:fldChar w:fldCharType="end"/>
            </w:r>
          </w:hyperlink>
        </w:p>
        <w:p w14:paraId="7748DA89" w14:textId="35DCFD2F" w:rsidR="009A53E6" w:rsidRDefault="009A53E6">
          <w:pPr>
            <w:pStyle w:val="TDC2"/>
            <w:tabs>
              <w:tab w:val="right" w:leader="dot" w:pos="8494"/>
            </w:tabs>
            <w:rPr>
              <w:rFonts w:asciiTheme="minorHAnsi" w:eastAsiaTheme="minorEastAsia" w:hAnsiTheme="minorHAnsi" w:cstheme="minorBidi"/>
              <w:noProof/>
              <w:color w:val="auto"/>
            </w:rPr>
          </w:pPr>
          <w:hyperlink w:anchor="_Toc510799361" w:history="1">
            <w:r w:rsidRPr="005C5CDD">
              <w:rPr>
                <w:rStyle w:val="Hipervnculo"/>
                <w:b/>
                <w:noProof/>
              </w:rPr>
              <w:t>3.4 Distintas plataformas para Arduino</w:t>
            </w:r>
            <w:r>
              <w:rPr>
                <w:noProof/>
                <w:webHidden/>
              </w:rPr>
              <w:tab/>
            </w:r>
            <w:r>
              <w:rPr>
                <w:noProof/>
                <w:webHidden/>
              </w:rPr>
              <w:fldChar w:fldCharType="begin"/>
            </w:r>
            <w:r>
              <w:rPr>
                <w:noProof/>
                <w:webHidden/>
              </w:rPr>
              <w:instrText xml:space="preserve"> PAGEREF _Toc510799361 \h </w:instrText>
            </w:r>
            <w:r>
              <w:rPr>
                <w:noProof/>
                <w:webHidden/>
              </w:rPr>
            </w:r>
            <w:r>
              <w:rPr>
                <w:noProof/>
                <w:webHidden/>
              </w:rPr>
              <w:fldChar w:fldCharType="separate"/>
            </w:r>
            <w:r>
              <w:rPr>
                <w:noProof/>
                <w:webHidden/>
              </w:rPr>
              <w:t>30</w:t>
            </w:r>
            <w:r>
              <w:rPr>
                <w:noProof/>
                <w:webHidden/>
              </w:rPr>
              <w:fldChar w:fldCharType="end"/>
            </w:r>
          </w:hyperlink>
        </w:p>
        <w:p w14:paraId="40F4BB78" w14:textId="4884F6A3" w:rsidR="009A53E6" w:rsidRDefault="009A53E6">
          <w:pPr>
            <w:pStyle w:val="TDC2"/>
            <w:tabs>
              <w:tab w:val="right" w:leader="dot" w:pos="8494"/>
            </w:tabs>
            <w:rPr>
              <w:rFonts w:asciiTheme="minorHAnsi" w:eastAsiaTheme="minorEastAsia" w:hAnsiTheme="minorHAnsi" w:cstheme="minorBidi"/>
              <w:noProof/>
              <w:color w:val="auto"/>
            </w:rPr>
          </w:pPr>
          <w:hyperlink w:anchor="_Toc510799362" w:history="1">
            <w:r w:rsidRPr="005C5CDD">
              <w:rPr>
                <w:rStyle w:val="Hipervnculo"/>
                <w:b/>
                <w:noProof/>
              </w:rPr>
              <w:t>3.5 Aplicaciones</w:t>
            </w:r>
            <w:r>
              <w:rPr>
                <w:noProof/>
                <w:webHidden/>
              </w:rPr>
              <w:tab/>
            </w:r>
            <w:r>
              <w:rPr>
                <w:noProof/>
                <w:webHidden/>
              </w:rPr>
              <w:fldChar w:fldCharType="begin"/>
            </w:r>
            <w:r>
              <w:rPr>
                <w:noProof/>
                <w:webHidden/>
              </w:rPr>
              <w:instrText xml:space="preserve"> PAGEREF _Toc510799362 \h </w:instrText>
            </w:r>
            <w:r>
              <w:rPr>
                <w:noProof/>
                <w:webHidden/>
              </w:rPr>
            </w:r>
            <w:r>
              <w:rPr>
                <w:noProof/>
                <w:webHidden/>
              </w:rPr>
              <w:fldChar w:fldCharType="separate"/>
            </w:r>
            <w:r>
              <w:rPr>
                <w:noProof/>
                <w:webHidden/>
              </w:rPr>
              <w:t>32</w:t>
            </w:r>
            <w:r>
              <w:rPr>
                <w:noProof/>
                <w:webHidden/>
              </w:rPr>
              <w:fldChar w:fldCharType="end"/>
            </w:r>
          </w:hyperlink>
        </w:p>
        <w:p w14:paraId="07C8D49F" w14:textId="5E78A9E3" w:rsidR="009A53E6" w:rsidRDefault="009A53E6">
          <w:pPr>
            <w:pStyle w:val="TDC2"/>
            <w:tabs>
              <w:tab w:val="right" w:leader="dot" w:pos="8494"/>
            </w:tabs>
            <w:rPr>
              <w:rFonts w:asciiTheme="minorHAnsi" w:eastAsiaTheme="minorEastAsia" w:hAnsiTheme="minorHAnsi" w:cstheme="minorBidi"/>
              <w:noProof/>
              <w:color w:val="auto"/>
            </w:rPr>
          </w:pPr>
          <w:hyperlink w:anchor="_Toc510799363" w:history="1">
            <w:r w:rsidRPr="005C5CDD">
              <w:rPr>
                <w:rStyle w:val="Hipervnculo"/>
                <w:b/>
                <w:noProof/>
              </w:rPr>
              <w:t>3.6 Motivaciones para su uso</w:t>
            </w:r>
            <w:r>
              <w:rPr>
                <w:noProof/>
                <w:webHidden/>
              </w:rPr>
              <w:tab/>
            </w:r>
            <w:r>
              <w:rPr>
                <w:noProof/>
                <w:webHidden/>
              </w:rPr>
              <w:fldChar w:fldCharType="begin"/>
            </w:r>
            <w:r>
              <w:rPr>
                <w:noProof/>
                <w:webHidden/>
              </w:rPr>
              <w:instrText xml:space="preserve"> PAGEREF _Toc510799363 \h </w:instrText>
            </w:r>
            <w:r>
              <w:rPr>
                <w:noProof/>
                <w:webHidden/>
              </w:rPr>
            </w:r>
            <w:r>
              <w:rPr>
                <w:noProof/>
                <w:webHidden/>
              </w:rPr>
              <w:fldChar w:fldCharType="separate"/>
            </w:r>
            <w:r>
              <w:rPr>
                <w:noProof/>
                <w:webHidden/>
              </w:rPr>
              <w:t>32</w:t>
            </w:r>
            <w:r>
              <w:rPr>
                <w:noProof/>
                <w:webHidden/>
              </w:rPr>
              <w:fldChar w:fldCharType="end"/>
            </w:r>
          </w:hyperlink>
        </w:p>
        <w:p w14:paraId="3E918C10" w14:textId="578D8C6E" w:rsidR="009A53E6" w:rsidRDefault="009A53E6">
          <w:pPr>
            <w:pStyle w:val="TDC3"/>
            <w:tabs>
              <w:tab w:val="right" w:leader="dot" w:pos="8494"/>
            </w:tabs>
            <w:rPr>
              <w:rFonts w:asciiTheme="minorHAnsi" w:eastAsiaTheme="minorEastAsia" w:hAnsiTheme="minorHAnsi" w:cstheme="minorBidi"/>
              <w:noProof/>
              <w:color w:val="auto"/>
            </w:rPr>
          </w:pPr>
          <w:hyperlink w:anchor="_Toc510799364" w:history="1">
            <w:r w:rsidRPr="005C5CDD">
              <w:rPr>
                <w:rStyle w:val="Hipervnculo"/>
                <w:noProof/>
              </w:rPr>
              <w:t>3.6.1 La comunidad</w:t>
            </w:r>
            <w:r>
              <w:rPr>
                <w:noProof/>
                <w:webHidden/>
              </w:rPr>
              <w:tab/>
            </w:r>
            <w:r>
              <w:rPr>
                <w:noProof/>
                <w:webHidden/>
              </w:rPr>
              <w:fldChar w:fldCharType="begin"/>
            </w:r>
            <w:r>
              <w:rPr>
                <w:noProof/>
                <w:webHidden/>
              </w:rPr>
              <w:instrText xml:space="preserve"> PAGEREF _Toc510799364 \h </w:instrText>
            </w:r>
            <w:r>
              <w:rPr>
                <w:noProof/>
                <w:webHidden/>
              </w:rPr>
            </w:r>
            <w:r>
              <w:rPr>
                <w:noProof/>
                <w:webHidden/>
              </w:rPr>
              <w:fldChar w:fldCharType="separate"/>
            </w:r>
            <w:r>
              <w:rPr>
                <w:noProof/>
                <w:webHidden/>
              </w:rPr>
              <w:t>32</w:t>
            </w:r>
            <w:r>
              <w:rPr>
                <w:noProof/>
                <w:webHidden/>
              </w:rPr>
              <w:fldChar w:fldCharType="end"/>
            </w:r>
          </w:hyperlink>
        </w:p>
        <w:p w14:paraId="70B71368" w14:textId="404658BB" w:rsidR="009A53E6" w:rsidRDefault="009A53E6">
          <w:pPr>
            <w:pStyle w:val="TDC3"/>
            <w:tabs>
              <w:tab w:val="right" w:leader="dot" w:pos="8494"/>
            </w:tabs>
            <w:rPr>
              <w:rFonts w:asciiTheme="minorHAnsi" w:eastAsiaTheme="minorEastAsia" w:hAnsiTheme="minorHAnsi" w:cstheme="minorBidi"/>
              <w:noProof/>
              <w:color w:val="auto"/>
            </w:rPr>
          </w:pPr>
          <w:hyperlink w:anchor="_Toc510799365" w:history="1">
            <w:r w:rsidRPr="005C5CDD">
              <w:rPr>
                <w:rStyle w:val="Hipervnculo"/>
                <w:noProof/>
              </w:rPr>
              <w:t>3.6.2 Sencillez de programación</w:t>
            </w:r>
            <w:r>
              <w:rPr>
                <w:noProof/>
                <w:webHidden/>
              </w:rPr>
              <w:tab/>
            </w:r>
            <w:r>
              <w:rPr>
                <w:noProof/>
                <w:webHidden/>
              </w:rPr>
              <w:fldChar w:fldCharType="begin"/>
            </w:r>
            <w:r>
              <w:rPr>
                <w:noProof/>
                <w:webHidden/>
              </w:rPr>
              <w:instrText xml:space="preserve"> PAGEREF _Toc510799365 \h </w:instrText>
            </w:r>
            <w:r>
              <w:rPr>
                <w:noProof/>
                <w:webHidden/>
              </w:rPr>
            </w:r>
            <w:r>
              <w:rPr>
                <w:noProof/>
                <w:webHidden/>
              </w:rPr>
              <w:fldChar w:fldCharType="separate"/>
            </w:r>
            <w:r>
              <w:rPr>
                <w:noProof/>
                <w:webHidden/>
              </w:rPr>
              <w:t>33</w:t>
            </w:r>
            <w:r>
              <w:rPr>
                <w:noProof/>
                <w:webHidden/>
              </w:rPr>
              <w:fldChar w:fldCharType="end"/>
            </w:r>
          </w:hyperlink>
        </w:p>
        <w:p w14:paraId="3A707591" w14:textId="5FE2B3AA" w:rsidR="009A53E6" w:rsidRDefault="009A53E6">
          <w:pPr>
            <w:pStyle w:val="TDC3"/>
            <w:tabs>
              <w:tab w:val="right" w:leader="dot" w:pos="8494"/>
            </w:tabs>
            <w:rPr>
              <w:rFonts w:asciiTheme="minorHAnsi" w:eastAsiaTheme="minorEastAsia" w:hAnsiTheme="minorHAnsi" w:cstheme="minorBidi"/>
              <w:noProof/>
              <w:color w:val="auto"/>
            </w:rPr>
          </w:pPr>
          <w:hyperlink w:anchor="_Toc510799366" w:history="1">
            <w:r w:rsidRPr="005C5CDD">
              <w:rPr>
                <w:rStyle w:val="Hipervnculo"/>
                <w:noProof/>
              </w:rPr>
              <w:t>3.6.3 Hardware económico</w:t>
            </w:r>
            <w:r>
              <w:rPr>
                <w:noProof/>
                <w:webHidden/>
              </w:rPr>
              <w:tab/>
            </w:r>
            <w:r>
              <w:rPr>
                <w:noProof/>
                <w:webHidden/>
              </w:rPr>
              <w:fldChar w:fldCharType="begin"/>
            </w:r>
            <w:r>
              <w:rPr>
                <w:noProof/>
                <w:webHidden/>
              </w:rPr>
              <w:instrText xml:space="preserve"> PAGEREF _Toc510799366 \h </w:instrText>
            </w:r>
            <w:r>
              <w:rPr>
                <w:noProof/>
                <w:webHidden/>
              </w:rPr>
            </w:r>
            <w:r>
              <w:rPr>
                <w:noProof/>
                <w:webHidden/>
              </w:rPr>
              <w:fldChar w:fldCharType="separate"/>
            </w:r>
            <w:r>
              <w:rPr>
                <w:noProof/>
                <w:webHidden/>
              </w:rPr>
              <w:t>33</w:t>
            </w:r>
            <w:r>
              <w:rPr>
                <w:noProof/>
                <w:webHidden/>
              </w:rPr>
              <w:fldChar w:fldCharType="end"/>
            </w:r>
          </w:hyperlink>
        </w:p>
        <w:p w14:paraId="075B0E07" w14:textId="630F70A2" w:rsidR="009A53E6" w:rsidRDefault="009A53E6">
          <w:pPr>
            <w:pStyle w:val="TDC2"/>
            <w:tabs>
              <w:tab w:val="right" w:leader="dot" w:pos="8494"/>
            </w:tabs>
            <w:rPr>
              <w:rFonts w:asciiTheme="minorHAnsi" w:eastAsiaTheme="minorEastAsia" w:hAnsiTheme="minorHAnsi" w:cstheme="minorBidi"/>
              <w:noProof/>
              <w:color w:val="auto"/>
            </w:rPr>
          </w:pPr>
          <w:hyperlink w:anchor="_Toc510799367" w:history="1">
            <w:r w:rsidRPr="005C5CDD">
              <w:rPr>
                <w:rStyle w:val="Hipervnculo"/>
                <w:b/>
                <w:noProof/>
              </w:rPr>
              <w:t>3.7 Incorporación de Arduino en las escuelas</w:t>
            </w:r>
            <w:r>
              <w:rPr>
                <w:noProof/>
                <w:webHidden/>
              </w:rPr>
              <w:tab/>
            </w:r>
            <w:r>
              <w:rPr>
                <w:noProof/>
                <w:webHidden/>
              </w:rPr>
              <w:fldChar w:fldCharType="begin"/>
            </w:r>
            <w:r>
              <w:rPr>
                <w:noProof/>
                <w:webHidden/>
              </w:rPr>
              <w:instrText xml:space="preserve"> PAGEREF _Toc510799367 \h </w:instrText>
            </w:r>
            <w:r>
              <w:rPr>
                <w:noProof/>
                <w:webHidden/>
              </w:rPr>
            </w:r>
            <w:r>
              <w:rPr>
                <w:noProof/>
                <w:webHidden/>
              </w:rPr>
              <w:fldChar w:fldCharType="separate"/>
            </w:r>
            <w:r>
              <w:rPr>
                <w:noProof/>
                <w:webHidden/>
              </w:rPr>
              <w:t>34</w:t>
            </w:r>
            <w:r>
              <w:rPr>
                <w:noProof/>
                <w:webHidden/>
              </w:rPr>
              <w:fldChar w:fldCharType="end"/>
            </w:r>
          </w:hyperlink>
        </w:p>
        <w:p w14:paraId="4B35C78F" w14:textId="0E6C7D41" w:rsidR="009A53E6" w:rsidRDefault="009A53E6">
          <w:pPr>
            <w:pStyle w:val="TDC3"/>
            <w:tabs>
              <w:tab w:val="right" w:leader="dot" w:pos="8494"/>
            </w:tabs>
            <w:rPr>
              <w:rFonts w:asciiTheme="minorHAnsi" w:eastAsiaTheme="minorEastAsia" w:hAnsiTheme="minorHAnsi" w:cstheme="minorBidi"/>
              <w:noProof/>
              <w:color w:val="auto"/>
            </w:rPr>
          </w:pPr>
          <w:hyperlink w:anchor="_Toc510799368" w:history="1">
            <w:r w:rsidRPr="005C5CDD">
              <w:rPr>
                <w:rStyle w:val="Hipervnculo"/>
                <w:noProof/>
              </w:rPr>
              <w:t>3.7.1 Las tres erres</w:t>
            </w:r>
            <w:r>
              <w:rPr>
                <w:noProof/>
                <w:webHidden/>
              </w:rPr>
              <w:tab/>
            </w:r>
            <w:r>
              <w:rPr>
                <w:noProof/>
                <w:webHidden/>
              </w:rPr>
              <w:fldChar w:fldCharType="begin"/>
            </w:r>
            <w:r>
              <w:rPr>
                <w:noProof/>
                <w:webHidden/>
              </w:rPr>
              <w:instrText xml:space="preserve"> PAGEREF _Toc510799368 \h </w:instrText>
            </w:r>
            <w:r>
              <w:rPr>
                <w:noProof/>
                <w:webHidden/>
              </w:rPr>
            </w:r>
            <w:r>
              <w:rPr>
                <w:noProof/>
                <w:webHidden/>
              </w:rPr>
              <w:fldChar w:fldCharType="separate"/>
            </w:r>
            <w:r>
              <w:rPr>
                <w:noProof/>
                <w:webHidden/>
              </w:rPr>
              <w:t>34</w:t>
            </w:r>
            <w:r>
              <w:rPr>
                <w:noProof/>
                <w:webHidden/>
              </w:rPr>
              <w:fldChar w:fldCharType="end"/>
            </w:r>
          </w:hyperlink>
        </w:p>
        <w:p w14:paraId="69358872" w14:textId="1CC07838" w:rsidR="009A53E6" w:rsidRDefault="009A53E6">
          <w:pPr>
            <w:pStyle w:val="TDC2"/>
            <w:tabs>
              <w:tab w:val="right" w:leader="dot" w:pos="8494"/>
            </w:tabs>
            <w:rPr>
              <w:rFonts w:asciiTheme="minorHAnsi" w:eastAsiaTheme="minorEastAsia" w:hAnsiTheme="minorHAnsi" w:cstheme="minorBidi"/>
              <w:noProof/>
              <w:color w:val="auto"/>
            </w:rPr>
          </w:pPr>
          <w:hyperlink w:anchor="_Toc510799369" w:history="1">
            <w:r w:rsidRPr="005C5CDD">
              <w:rPr>
                <w:rStyle w:val="Hipervnculo"/>
                <w:b/>
                <w:noProof/>
              </w:rPr>
              <w:t>3.8 Actuadores y sensores</w:t>
            </w:r>
            <w:r>
              <w:rPr>
                <w:noProof/>
                <w:webHidden/>
              </w:rPr>
              <w:tab/>
            </w:r>
            <w:r>
              <w:rPr>
                <w:noProof/>
                <w:webHidden/>
              </w:rPr>
              <w:fldChar w:fldCharType="begin"/>
            </w:r>
            <w:r>
              <w:rPr>
                <w:noProof/>
                <w:webHidden/>
              </w:rPr>
              <w:instrText xml:space="preserve"> PAGEREF _Toc510799369 \h </w:instrText>
            </w:r>
            <w:r>
              <w:rPr>
                <w:noProof/>
                <w:webHidden/>
              </w:rPr>
            </w:r>
            <w:r>
              <w:rPr>
                <w:noProof/>
                <w:webHidden/>
              </w:rPr>
              <w:fldChar w:fldCharType="separate"/>
            </w:r>
            <w:r>
              <w:rPr>
                <w:noProof/>
                <w:webHidden/>
              </w:rPr>
              <w:t>35</w:t>
            </w:r>
            <w:r>
              <w:rPr>
                <w:noProof/>
                <w:webHidden/>
              </w:rPr>
              <w:fldChar w:fldCharType="end"/>
            </w:r>
          </w:hyperlink>
        </w:p>
        <w:p w14:paraId="45C072E7" w14:textId="7D67FE25" w:rsidR="009A53E6" w:rsidRDefault="009A53E6">
          <w:pPr>
            <w:pStyle w:val="TDC2"/>
            <w:tabs>
              <w:tab w:val="right" w:leader="dot" w:pos="8494"/>
            </w:tabs>
            <w:rPr>
              <w:rFonts w:asciiTheme="minorHAnsi" w:eastAsiaTheme="minorEastAsia" w:hAnsiTheme="minorHAnsi" w:cstheme="minorBidi"/>
              <w:noProof/>
              <w:color w:val="auto"/>
            </w:rPr>
          </w:pPr>
          <w:hyperlink w:anchor="_Toc510799370" w:history="1">
            <w:r w:rsidRPr="005C5CDD">
              <w:rPr>
                <w:rStyle w:val="Hipervnculo"/>
                <w:b/>
                <w:noProof/>
              </w:rPr>
              <w:t>3.9 Actuadores en el SAR</w:t>
            </w:r>
            <w:r>
              <w:rPr>
                <w:noProof/>
                <w:webHidden/>
              </w:rPr>
              <w:tab/>
            </w:r>
            <w:r>
              <w:rPr>
                <w:noProof/>
                <w:webHidden/>
              </w:rPr>
              <w:fldChar w:fldCharType="begin"/>
            </w:r>
            <w:r>
              <w:rPr>
                <w:noProof/>
                <w:webHidden/>
              </w:rPr>
              <w:instrText xml:space="preserve"> PAGEREF _Toc510799370 \h </w:instrText>
            </w:r>
            <w:r>
              <w:rPr>
                <w:noProof/>
                <w:webHidden/>
              </w:rPr>
            </w:r>
            <w:r>
              <w:rPr>
                <w:noProof/>
                <w:webHidden/>
              </w:rPr>
              <w:fldChar w:fldCharType="separate"/>
            </w:r>
            <w:r>
              <w:rPr>
                <w:noProof/>
                <w:webHidden/>
              </w:rPr>
              <w:t>35</w:t>
            </w:r>
            <w:r>
              <w:rPr>
                <w:noProof/>
                <w:webHidden/>
              </w:rPr>
              <w:fldChar w:fldCharType="end"/>
            </w:r>
          </w:hyperlink>
        </w:p>
        <w:p w14:paraId="0304DA91" w14:textId="40AA7363" w:rsidR="009A53E6" w:rsidRDefault="009A53E6">
          <w:pPr>
            <w:pStyle w:val="TDC2"/>
            <w:tabs>
              <w:tab w:val="right" w:leader="dot" w:pos="8494"/>
            </w:tabs>
            <w:rPr>
              <w:rFonts w:asciiTheme="minorHAnsi" w:eastAsiaTheme="minorEastAsia" w:hAnsiTheme="minorHAnsi" w:cstheme="minorBidi"/>
              <w:noProof/>
              <w:color w:val="auto"/>
            </w:rPr>
          </w:pPr>
          <w:hyperlink w:anchor="_Toc510799371" w:history="1">
            <w:r w:rsidRPr="005C5CDD">
              <w:rPr>
                <w:rStyle w:val="Hipervnculo"/>
                <w:b/>
                <w:noProof/>
              </w:rPr>
              <w:t>3.10 Sensores en el SAR</w:t>
            </w:r>
            <w:r>
              <w:rPr>
                <w:noProof/>
                <w:webHidden/>
              </w:rPr>
              <w:tab/>
            </w:r>
            <w:r>
              <w:rPr>
                <w:noProof/>
                <w:webHidden/>
              </w:rPr>
              <w:fldChar w:fldCharType="begin"/>
            </w:r>
            <w:r>
              <w:rPr>
                <w:noProof/>
                <w:webHidden/>
              </w:rPr>
              <w:instrText xml:space="preserve"> PAGEREF _Toc510799371 \h </w:instrText>
            </w:r>
            <w:r>
              <w:rPr>
                <w:noProof/>
                <w:webHidden/>
              </w:rPr>
            </w:r>
            <w:r>
              <w:rPr>
                <w:noProof/>
                <w:webHidden/>
              </w:rPr>
              <w:fldChar w:fldCharType="separate"/>
            </w:r>
            <w:r>
              <w:rPr>
                <w:noProof/>
                <w:webHidden/>
              </w:rPr>
              <w:t>36</w:t>
            </w:r>
            <w:r>
              <w:rPr>
                <w:noProof/>
                <w:webHidden/>
              </w:rPr>
              <w:fldChar w:fldCharType="end"/>
            </w:r>
          </w:hyperlink>
        </w:p>
        <w:p w14:paraId="6C41AD90" w14:textId="2125D501" w:rsidR="009A53E6" w:rsidRDefault="009A53E6">
          <w:pPr>
            <w:pStyle w:val="TDC2"/>
            <w:tabs>
              <w:tab w:val="right" w:leader="dot" w:pos="8494"/>
            </w:tabs>
            <w:rPr>
              <w:rFonts w:asciiTheme="minorHAnsi" w:eastAsiaTheme="minorEastAsia" w:hAnsiTheme="minorHAnsi" w:cstheme="minorBidi"/>
              <w:noProof/>
              <w:color w:val="auto"/>
            </w:rPr>
          </w:pPr>
          <w:hyperlink w:anchor="_Toc510799372" w:history="1">
            <w:r w:rsidRPr="005C5CDD">
              <w:rPr>
                <w:rStyle w:val="Hipervnculo"/>
                <w:b/>
                <w:noProof/>
              </w:rPr>
              <w:t xml:space="preserve">3.11 Módulos o </w:t>
            </w:r>
            <w:r w:rsidRPr="005C5CDD">
              <w:rPr>
                <w:rStyle w:val="Hipervnculo"/>
                <w:b/>
                <w:i/>
                <w:noProof/>
              </w:rPr>
              <w:t>shields</w:t>
            </w:r>
            <w:r w:rsidRPr="005C5CDD">
              <w:rPr>
                <w:rStyle w:val="Hipervnculo"/>
                <w:b/>
                <w:noProof/>
              </w:rPr>
              <w:t xml:space="preserve"> en el SAR</w:t>
            </w:r>
            <w:r>
              <w:rPr>
                <w:noProof/>
                <w:webHidden/>
              </w:rPr>
              <w:tab/>
            </w:r>
            <w:r>
              <w:rPr>
                <w:noProof/>
                <w:webHidden/>
              </w:rPr>
              <w:fldChar w:fldCharType="begin"/>
            </w:r>
            <w:r>
              <w:rPr>
                <w:noProof/>
                <w:webHidden/>
              </w:rPr>
              <w:instrText xml:space="preserve"> PAGEREF _Toc510799372 \h </w:instrText>
            </w:r>
            <w:r>
              <w:rPr>
                <w:noProof/>
                <w:webHidden/>
              </w:rPr>
            </w:r>
            <w:r>
              <w:rPr>
                <w:noProof/>
                <w:webHidden/>
              </w:rPr>
              <w:fldChar w:fldCharType="separate"/>
            </w:r>
            <w:r>
              <w:rPr>
                <w:noProof/>
                <w:webHidden/>
              </w:rPr>
              <w:t>37</w:t>
            </w:r>
            <w:r>
              <w:rPr>
                <w:noProof/>
                <w:webHidden/>
              </w:rPr>
              <w:fldChar w:fldCharType="end"/>
            </w:r>
          </w:hyperlink>
        </w:p>
        <w:p w14:paraId="2EAC52B2" w14:textId="2794912D" w:rsidR="009A53E6" w:rsidRDefault="009A53E6">
          <w:pPr>
            <w:pStyle w:val="TDC2"/>
            <w:tabs>
              <w:tab w:val="right" w:leader="dot" w:pos="8494"/>
            </w:tabs>
            <w:rPr>
              <w:rFonts w:asciiTheme="minorHAnsi" w:eastAsiaTheme="minorEastAsia" w:hAnsiTheme="minorHAnsi" w:cstheme="minorBidi"/>
              <w:noProof/>
              <w:color w:val="auto"/>
            </w:rPr>
          </w:pPr>
          <w:hyperlink w:anchor="_Toc510799373" w:history="1">
            <w:r w:rsidRPr="005C5CDD">
              <w:rPr>
                <w:rStyle w:val="Hipervnculo"/>
                <w:b/>
                <w:noProof/>
              </w:rPr>
              <w:t>Resumen</w:t>
            </w:r>
            <w:r>
              <w:rPr>
                <w:noProof/>
                <w:webHidden/>
              </w:rPr>
              <w:tab/>
            </w:r>
            <w:r>
              <w:rPr>
                <w:noProof/>
                <w:webHidden/>
              </w:rPr>
              <w:fldChar w:fldCharType="begin"/>
            </w:r>
            <w:r>
              <w:rPr>
                <w:noProof/>
                <w:webHidden/>
              </w:rPr>
              <w:instrText xml:space="preserve"> PAGEREF _Toc510799373 \h </w:instrText>
            </w:r>
            <w:r>
              <w:rPr>
                <w:noProof/>
                <w:webHidden/>
              </w:rPr>
            </w:r>
            <w:r>
              <w:rPr>
                <w:noProof/>
                <w:webHidden/>
              </w:rPr>
              <w:fldChar w:fldCharType="separate"/>
            </w:r>
            <w:r>
              <w:rPr>
                <w:noProof/>
                <w:webHidden/>
              </w:rPr>
              <w:t>38</w:t>
            </w:r>
            <w:r>
              <w:rPr>
                <w:noProof/>
                <w:webHidden/>
              </w:rPr>
              <w:fldChar w:fldCharType="end"/>
            </w:r>
          </w:hyperlink>
        </w:p>
        <w:p w14:paraId="23ED37EE" w14:textId="2F78904D" w:rsidR="009A53E6" w:rsidRDefault="009A53E6">
          <w:pPr>
            <w:pStyle w:val="TDC1"/>
            <w:tabs>
              <w:tab w:val="right" w:leader="dot" w:pos="8494"/>
            </w:tabs>
            <w:rPr>
              <w:rFonts w:asciiTheme="minorHAnsi" w:eastAsiaTheme="minorEastAsia" w:hAnsiTheme="minorHAnsi" w:cstheme="minorBidi"/>
              <w:noProof/>
              <w:color w:val="auto"/>
            </w:rPr>
          </w:pPr>
          <w:hyperlink w:anchor="_Toc510799374" w:history="1">
            <w:r w:rsidRPr="005C5CDD">
              <w:rPr>
                <w:rStyle w:val="Hipervnculo"/>
                <w:noProof/>
              </w:rPr>
              <w:t>Capítulo 4 – Raspberry Pi</w:t>
            </w:r>
            <w:r>
              <w:rPr>
                <w:noProof/>
                <w:webHidden/>
              </w:rPr>
              <w:tab/>
            </w:r>
            <w:r>
              <w:rPr>
                <w:noProof/>
                <w:webHidden/>
              </w:rPr>
              <w:fldChar w:fldCharType="begin"/>
            </w:r>
            <w:r>
              <w:rPr>
                <w:noProof/>
                <w:webHidden/>
              </w:rPr>
              <w:instrText xml:space="preserve"> PAGEREF _Toc510799374 \h </w:instrText>
            </w:r>
            <w:r>
              <w:rPr>
                <w:noProof/>
                <w:webHidden/>
              </w:rPr>
            </w:r>
            <w:r>
              <w:rPr>
                <w:noProof/>
                <w:webHidden/>
              </w:rPr>
              <w:fldChar w:fldCharType="separate"/>
            </w:r>
            <w:r>
              <w:rPr>
                <w:noProof/>
                <w:webHidden/>
              </w:rPr>
              <w:t>39</w:t>
            </w:r>
            <w:r>
              <w:rPr>
                <w:noProof/>
                <w:webHidden/>
              </w:rPr>
              <w:fldChar w:fldCharType="end"/>
            </w:r>
          </w:hyperlink>
        </w:p>
        <w:p w14:paraId="5E8760F4" w14:textId="4B1F0719" w:rsidR="009A53E6" w:rsidRDefault="009A53E6">
          <w:pPr>
            <w:pStyle w:val="TDC2"/>
            <w:tabs>
              <w:tab w:val="right" w:leader="dot" w:pos="8494"/>
            </w:tabs>
            <w:rPr>
              <w:rFonts w:asciiTheme="minorHAnsi" w:eastAsiaTheme="minorEastAsia" w:hAnsiTheme="minorHAnsi" w:cstheme="minorBidi"/>
              <w:noProof/>
              <w:color w:val="auto"/>
            </w:rPr>
          </w:pPr>
          <w:hyperlink w:anchor="_Toc510799375" w:history="1">
            <w:r w:rsidRPr="005C5CDD">
              <w:rPr>
                <w:rStyle w:val="Hipervnculo"/>
                <w:b/>
                <w:noProof/>
              </w:rPr>
              <w:t>4.1 Raspberry Pi</w:t>
            </w:r>
            <w:r>
              <w:rPr>
                <w:noProof/>
                <w:webHidden/>
              </w:rPr>
              <w:tab/>
            </w:r>
            <w:r>
              <w:rPr>
                <w:noProof/>
                <w:webHidden/>
              </w:rPr>
              <w:fldChar w:fldCharType="begin"/>
            </w:r>
            <w:r>
              <w:rPr>
                <w:noProof/>
                <w:webHidden/>
              </w:rPr>
              <w:instrText xml:space="preserve"> PAGEREF _Toc510799375 \h </w:instrText>
            </w:r>
            <w:r>
              <w:rPr>
                <w:noProof/>
                <w:webHidden/>
              </w:rPr>
            </w:r>
            <w:r>
              <w:rPr>
                <w:noProof/>
                <w:webHidden/>
              </w:rPr>
              <w:fldChar w:fldCharType="separate"/>
            </w:r>
            <w:r>
              <w:rPr>
                <w:noProof/>
                <w:webHidden/>
              </w:rPr>
              <w:t>39</w:t>
            </w:r>
            <w:r>
              <w:rPr>
                <w:noProof/>
                <w:webHidden/>
              </w:rPr>
              <w:fldChar w:fldCharType="end"/>
            </w:r>
          </w:hyperlink>
        </w:p>
        <w:p w14:paraId="0A9F5306" w14:textId="06BB0907" w:rsidR="009A53E6" w:rsidRDefault="009A53E6">
          <w:pPr>
            <w:pStyle w:val="TDC2"/>
            <w:tabs>
              <w:tab w:val="right" w:leader="dot" w:pos="8494"/>
            </w:tabs>
            <w:rPr>
              <w:rFonts w:asciiTheme="minorHAnsi" w:eastAsiaTheme="minorEastAsia" w:hAnsiTheme="minorHAnsi" w:cstheme="minorBidi"/>
              <w:noProof/>
              <w:color w:val="auto"/>
            </w:rPr>
          </w:pPr>
          <w:hyperlink w:anchor="_Toc510799376" w:history="1">
            <w:r w:rsidRPr="005C5CDD">
              <w:rPr>
                <w:rStyle w:val="Hipervnculo"/>
                <w:b/>
                <w:noProof/>
              </w:rPr>
              <w:t>4.2 Especificaciones técnicas de las distintas versiones</w:t>
            </w:r>
            <w:r>
              <w:rPr>
                <w:noProof/>
                <w:webHidden/>
              </w:rPr>
              <w:tab/>
            </w:r>
            <w:r>
              <w:rPr>
                <w:noProof/>
                <w:webHidden/>
              </w:rPr>
              <w:fldChar w:fldCharType="begin"/>
            </w:r>
            <w:r>
              <w:rPr>
                <w:noProof/>
                <w:webHidden/>
              </w:rPr>
              <w:instrText xml:space="preserve"> PAGEREF _Toc510799376 \h </w:instrText>
            </w:r>
            <w:r>
              <w:rPr>
                <w:noProof/>
                <w:webHidden/>
              </w:rPr>
            </w:r>
            <w:r>
              <w:rPr>
                <w:noProof/>
                <w:webHidden/>
              </w:rPr>
              <w:fldChar w:fldCharType="separate"/>
            </w:r>
            <w:r>
              <w:rPr>
                <w:noProof/>
                <w:webHidden/>
              </w:rPr>
              <w:t>39</w:t>
            </w:r>
            <w:r>
              <w:rPr>
                <w:noProof/>
                <w:webHidden/>
              </w:rPr>
              <w:fldChar w:fldCharType="end"/>
            </w:r>
          </w:hyperlink>
        </w:p>
        <w:p w14:paraId="1D40D39D" w14:textId="46AC005A" w:rsidR="009A53E6" w:rsidRDefault="009A53E6">
          <w:pPr>
            <w:pStyle w:val="TDC2"/>
            <w:tabs>
              <w:tab w:val="right" w:leader="dot" w:pos="8494"/>
            </w:tabs>
            <w:rPr>
              <w:rFonts w:asciiTheme="minorHAnsi" w:eastAsiaTheme="minorEastAsia" w:hAnsiTheme="minorHAnsi" w:cstheme="minorBidi"/>
              <w:noProof/>
              <w:color w:val="auto"/>
            </w:rPr>
          </w:pPr>
          <w:hyperlink w:anchor="_Toc510799377" w:history="1">
            <w:r w:rsidRPr="005C5CDD">
              <w:rPr>
                <w:rStyle w:val="Hipervnculo"/>
                <w:b/>
                <w:noProof/>
              </w:rPr>
              <w:t>4.3 Entrada/Salida de propósito general (GPIO)</w:t>
            </w:r>
            <w:r>
              <w:rPr>
                <w:noProof/>
                <w:webHidden/>
              </w:rPr>
              <w:tab/>
            </w:r>
            <w:r>
              <w:rPr>
                <w:noProof/>
                <w:webHidden/>
              </w:rPr>
              <w:fldChar w:fldCharType="begin"/>
            </w:r>
            <w:r>
              <w:rPr>
                <w:noProof/>
                <w:webHidden/>
              </w:rPr>
              <w:instrText xml:space="preserve"> PAGEREF _Toc510799377 \h </w:instrText>
            </w:r>
            <w:r>
              <w:rPr>
                <w:noProof/>
                <w:webHidden/>
              </w:rPr>
            </w:r>
            <w:r>
              <w:rPr>
                <w:noProof/>
                <w:webHidden/>
              </w:rPr>
              <w:fldChar w:fldCharType="separate"/>
            </w:r>
            <w:r>
              <w:rPr>
                <w:noProof/>
                <w:webHidden/>
              </w:rPr>
              <w:t>40</w:t>
            </w:r>
            <w:r>
              <w:rPr>
                <w:noProof/>
                <w:webHidden/>
              </w:rPr>
              <w:fldChar w:fldCharType="end"/>
            </w:r>
          </w:hyperlink>
        </w:p>
        <w:p w14:paraId="5B02FDFB" w14:textId="3334CD83" w:rsidR="009A53E6" w:rsidRDefault="009A53E6">
          <w:pPr>
            <w:pStyle w:val="TDC2"/>
            <w:tabs>
              <w:tab w:val="right" w:leader="dot" w:pos="8494"/>
            </w:tabs>
            <w:rPr>
              <w:rFonts w:asciiTheme="minorHAnsi" w:eastAsiaTheme="minorEastAsia" w:hAnsiTheme="minorHAnsi" w:cstheme="minorBidi"/>
              <w:noProof/>
              <w:color w:val="auto"/>
            </w:rPr>
          </w:pPr>
          <w:hyperlink w:anchor="_Toc510799378" w:history="1">
            <w:r w:rsidRPr="005C5CDD">
              <w:rPr>
                <w:rStyle w:val="Hipervnculo"/>
                <w:b/>
                <w:noProof/>
              </w:rPr>
              <w:t>4.4 Sistemas Operativos compatibles</w:t>
            </w:r>
            <w:r>
              <w:rPr>
                <w:noProof/>
                <w:webHidden/>
              </w:rPr>
              <w:tab/>
            </w:r>
            <w:r>
              <w:rPr>
                <w:noProof/>
                <w:webHidden/>
              </w:rPr>
              <w:fldChar w:fldCharType="begin"/>
            </w:r>
            <w:r>
              <w:rPr>
                <w:noProof/>
                <w:webHidden/>
              </w:rPr>
              <w:instrText xml:space="preserve"> PAGEREF _Toc510799378 \h </w:instrText>
            </w:r>
            <w:r>
              <w:rPr>
                <w:noProof/>
                <w:webHidden/>
              </w:rPr>
            </w:r>
            <w:r>
              <w:rPr>
                <w:noProof/>
                <w:webHidden/>
              </w:rPr>
              <w:fldChar w:fldCharType="separate"/>
            </w:r>
            <w:r>
              <w:rPr>
                <w:noProof/>
                <w:webHidden/>
              </w:rPr>
              <w:t>42</w:t>
            </w:r>
            <w:r>
              <w:rPr>
                <w:noProof/>
                <w:webHidden/>
              </w:rPr>
              <w:fldChar w:fldCharType="end"/>
            </w:r>
          </w:hyperlink>
        </w:p>
        <w:p w14:paraId="1CD67F1F" w14:textId="46ACE0F0" w:rsidR="009A53E6" w:rsidRDefault="009A53E6">
          <w:pPr>
            <w:pStyle w:val="TDC2"/>
            <w:tabs>
              <w:tab w:val="right" w:leader="dot" w:pos="8494"/>
            </w:tabs>
            <w:rPr>
              <w:rFonts w:asciiTheme="minorHAnsi" w:eastAsiaTheme="minorEastAsia" w:hAnsiTheme="minorHAnsi" w:cstheme="minorBidi"/>
              <w:noProof/>
              <w:color w:val="auto"/>
            </w:rPr>
          </w:pPr>
          <w:hyperlink w:anchor="_Toc510799379" w:history="1">
            <w:r w:rsidRPr="005C5CDD">
              <w:rPr>
                <w:rStyle w:val="Hipervnculo"/>
                <w:b/>
                <w:noProof/>
              </w:rPr>
              <w:t>4.5 Accesorios para Raspberry Pi</w:t>
            </w:r>
            <w:r>
              <w:rPr>
                <w:noProof/>
                <w:webHidden/>
              </w:rPr>
              <w:tab/>
            </w:r>
            <w:r>
              <w:rPr>
                <w:noProof/>
                <w:webHidden/>
              </w:rPr>
              <w:fldChar w:fldCharType="begin"/>
            </w:r>
            <w:r>
              <w:rPr>
                <w:noProof/>
                <w:webHidden/>
              </w:rPr>
              <w:instrText xml:space="preserve"> PAGEREF _Toc510799379 \h </w:instrText>
            </w:r>
            <w:r>
              <w:rPr>
                <w:noProof/>
                <w:webHidden/>
              </w:rPr>
            </w:r>
            <w:r>
              <w:rPr>
                <w:noProof/>
                <w:webHidden/>
              </w:rPr>
              <w:fldChar w:fldCharType="separate"/>
            </w:r>
            <w:r>
              <w:rPr>
                <w:noProof/>
                <w:webHidden/>
              </w:rPr>
              <w:t>43</w:t>
            </w:r>
            <w:r>
              <w:rPr>
                <w:noProof/>
                <w:webHidden/>
              </w:rPr>
              <w:fldChar w:fldCharType="end"/>
            </w:r>
          </w:hyperlink>
        </w:p>
        <w:p w14:paraId="6BD7822E" w14:textId="0015ADFD" w:rsidR="009A53E6" w:rsidRDefault="009A53E6">
          <w:pPr>
            <w:pStyle w:val="TDC2"/>
            <w:tabs>
              <w:tab w:val="right" w:leader="dot" w:pos="8494"/>
            </w:tabs>
            <w:rPr>
              <w:rFonts w:asciiTheme="minorHAnsi" w:eastAsiaTheme="minorEastAsia" w:hAnsiTheme="minorHAnsi" w:cstheme="minorBidi"/>
              <w:noProof/>
              <w:color w:val="auto"/>
            </w:rPr>
          </w:pPr>
          <w:hyperlink w:anchor="_Toc510799380" w:history="1">
            <w:r w:rsidRPr="005C5CDD">
              <w:rPr>
                <w:rStyle w:val="Hipervnculo"/>
                <w:b/>
                <w:noProof/>
              </w:rPr>
              <w:t>4.6 Ventajas del uso de Raspberry Pi</w:t>
            </w:r>
            <w:r>
              <w:rPr>
                <w:noProof/>
                <w:webHidden/>
              </w:rPr>
              <w:tab/>
            </w:r>
            <w:r>
              <w:rPr>
                <w:noProof/>
                <w:webHidden/>
              </w:rPr>
              <w:fldChar w:fldCharType="begin"/>
            </w:r>
            <w:r>
              <w:rPr>
                <w:noProof/>
                <w:webHidden/>
              </w:rPr>
              <w:instrText xml:space="preserve"> PAGEREF _Toc510799380 \h </w:instrText>
            </w:r>
            <w:r>
              <w:rPr>
                <w:noProof/>
                <w:webHidden/>
              </w:rPr>
            </w:r>
            <w:r>
              <w:rPr>
                <w:noProof/>
                <w:webHidden/>
              </w:rPr>
              <w:fldChar w:fldCharType="separate"/>
            </w:r>
            <w:r>
              <w:rPr>
                <w:noProof/>
                <w:webHidden/>
              </w:rPr>
              <w:t>44</w:t>
            </w:r>
            <w:r>
              <w:rPr>
                <w:noProof/>
                <w:webHidden/>
              </w:rPr>
              <w:fldChar w:fldCharType="end"/>
            </w:r>
          </w:hyperlink>
        </w:p>
        <w:p w14:paraId="45AA0836" w14:textId="2F610E8A" w:rsidR="009A53E6" w:rsidRDefault="009A53E6">
          <w:pPr>
            <w:pStyle w:val="TDC2"/>
            <w:tabs>
              <w:tab w:val="right" w:leader="dot" w:pos="8494"/>
            </w:tabs>
            <w:rPr>
              <w:rFonts w:asciiTheme="minorHAnsi" w:eastAsiaTheme="minorEastAsia" w:hAnsiTheme="minorHAnsi" w:cstheme="minorBidi"/>
              <w:noProof/>
              <w:color w:val="auto"/>
            </w:rPr>
          </w:pPr>
          <w:hyperlink w:anchor="_Toc510799381" w:history="1">
            <w:r w:rsidRPr="005C5CDD">
              <w:rPr>
                <w:rStyle w:val="Hipervnculo"/>
                <w:b/>
                <w:noProof/>
              </w:rPr>
              <w:t>Resumen</w:t>
            </w:r>
            <w:r>
              <w:rPr>
                <w:noProof/>
                <w:webHidden/>
              </w:rPr>
              <w:tab/>
            </w:r>
            <w:r>
              <w:rPr>
                <w:noProof/>
                <w:webHidden/>
              </w:rPr>
              <w:fldChar w:fldCharType="begin"/>
            </w:r>
            <w:r>
              <w:rPr>
                <w:noProof/>
                <w:webHidden/>
              </w:rPr>
              <w:instrText xml:space="preserve"> PAGEREF _Toc510799381 \h </w:instrText>
            </w:r>
            <w:r>
              <w:rPr>
                <w:noProof/>
                <w:webHidden/>
              </w:rPr>
            </w:r>
            <w:r>
              <w:rPr>
                <w:noProof/>
                <w:webHidden/>
              </w:rPr>
              <w:fldChar w:fldCharType="separate"/>
            </w:r>
            <w:r>
              <w:rPr>
                <w:noProof/>
                <w:webHidden/>
              </w:rPr>
              <w:t>46</w:t>
            </w:r>
            <w:r>
              <w:rPr>
                <w:noProof/>
                <w:webHidden/>
              </w:rPr>
              <w:fldChar w:fldCharType="end"/>
            </w:r>
          </w:hyperlink>
        </w:p>
        <w:p w14:paraId="2709CFDE" w14:textId="740E3BEA" w:rsidR="009A53E6" w:rsidRDefault="009A53E6">
          <w:pPr>
            <w:pStyle w:val="TDC1"/>
            <w:tabs>
              <w:tab w:val="right" w:leader="dot" w:pos="8494"/>
            </w:tabs>
            <w:rPr>
              <w:rFonts w:asciiTheme="minorHAnsi" w:eastAsiaTheme="minorEastAsia" w:hAnsiTheme="minorHAnsi" w:cstheme="minorBidi"/>
              <w:noProof/>
              <w:color w:val="auto"/>
            </w:rPr>
          </w:pPr>
          <w:hyperlink w:anchor="_Toc510799382" w:history="1">
            <w:r w:rsidRPr="005C5CDD">
              <w:rPr>
                <w:rStyle w:val="Hipervnculo"/>
                <w:noProof/>
              </w:rPr>
              <w:t>Capítulo 5 - Aplicaciones Móviles</w:t>
            </w:r>
            <w:r>
              <w:rPr>
                <w:noProof/>
                <w:webHidden/>
              </w:rPr>
              <w:tab/>
            </w:r>
            <w:r>
              <w:rPr>
                <w:noProof/>
                <w:webHidden/>
              </w:rPr>
              <w:fldChar w:fldCharType="begin"/>
            </w:r>
            <w:r>
              <w:rPr>
                <w:noProof/>
                <w:webHidden/>
              </w:rPr>
              <w:instrText xml:space="preserve"> PAGEREF _Toc510799382 \h </w:instrText>
            </w:r>
            <w:r>
              <w:rPr>
                <w:noProof/>
                <w:webHidden/>
              </w:rPr>
            </w:r>
            <w:r>
              <w:rPr>
                <w:noProof/>
                <w:webHidden/>
              </w:rPr>
              <w:fldChar w:fldCharType="separate"/>
            </w:r>
            <w:r>
              <w:rPr>
                <w:noProof/>
                <w:webHidden/>
              </w:rPr>
              <w:t>47</w:t>
            </w:r>
            <w:r>
              <w:rPr>
                <w:noProof/>
                <w:webHidden/>
              </w:rPr>
              <w:fldChar w:fldCharType="end"/>
            </w:r>
          </w:hyperlink>
        </w:p>
        <w:p w14:paraId="3E783FBB" w14:textId="52A2345C" w:rsidR="009A53E6" w:rsidRDefault="009A53E6">
          <w:pPr>
            <w:pStyle w:val="TDC2"/>
            <w:tabs>
              <w:tab w:val="right" w:leader="dot" w:pos="8494"/>
            </w:tabs>
            <w:rPr>
              <w:rFonts w:asciiTheme="minorHAnsi" w:eastAsiaTheme="minorEastAsia" w:hAnsiTheme="minorHAnsi" w:cstheme="minorBidi"/>
              <w:noProof/>
              <w:color w:val="auto"/>
            </w:rPr>
          </w:pPr>
          <w:hyperlink w:anchor="_Toc510799383" w:history="1">
            <w:r w:rsidRPr="005C5CDD">
              <w:rPr>
                <w:rStyle w:val="Hipervnculo"/>
                <w:b/>
                <w:noProof/>
              </w:rPr>
              <w:t>5.1 Las Aplicaciones móviles</w:t>
            </w:r>
            <w:r>
              <w:rPr>
                <w:noProof/>
                <w:webHidden/>
              </w:rPr>
              <w:tab/>
            </w:r>
            <w:r>
              <w:rPr>
                <w:noProof/>
                <w:webHidden/>
              </w:rPr>
              <w:fldChar w:fldCharType="begin"/>
            </w:r>
            <w:r>
              <w:rPr>
                <w:noProof/>
                <w:webHidden/>
              </w:rPr>
              <w:instrText xml:space="preserve"> PAGEREF _Toc510799383 \h </w:instrText>
            </w:r>
            <w:r>
              <w:rPr>
                <w:noProof/>
                <w:webHidden/>
              </w:rPr>
            </w:r>
            <w:r>
              <w:rPr>
                <w:noProof/>
                <w:webHidden/>
              </w:rPr>
              <w:fldChar w:fldCharType="separate"/>
            </w:r>
            <w:r>
              <w:rPr>
                <w:noProof/>
                <w:webHidden/>
              </w:rPr>
              <w:t>47</w:t>
            </w:r>
            <w:r>
              <w:rPr>
                <w:noProof/>
                <w:webHidden/>
              </w:rPr>
              <w:fldChar w:fldCharType="end"/>
            </w:r>
          </w:hyperlink>
        </w:p>
        <w:p w14:paraId="2631B8BC" w14:textId="50E4248B" w:rsidR="009A53E6" w:rsidRDefault="009A53E6">
          <w:pPr>
            <w:pStyle w:val="TDC3"/>
            <w:tabs>
              <w:tab w:val="right" w:leader="dot" w:pos="8494"/>
            </w:tabs>
            <w:rPr>
              <w:rFonts w:asciiTheme="minorHAnsi" w:eastAsiaTheme="minorEastAsia" w:hAnsiTheme="minorHAnsi" w:cstheme="minorBidi"/>
              <w:noProof/>
              <w:color w:val="auto"/>
            </w:rPr>
          </w:pPr>
          <w:hyperlink w:anchor="_Toc510799384" w:history="1">
            <w:r w:rsidRPr="005C5CDD">
              <w:rPr>
                <w:rStyle w:val="Hipervnculo"/>
                <w:noProof/>
              </w:rPr>
              <w:t>5.1.1 Las Web Apps</w:t>
            </w:r>
            <w:r>
              <w:rPr>
                <w:noProof/>
                <w:webHidden/>
              </w:rPr>
              <w:tab/>
            </w:r>
            <w:r>
              <w:rPr>
                <w:noProof/>
                <w:webHidden/>
              </w:rPr>
              <w:fldChar w:fldCharType="begin"/>
            </w:r>
            <w:r>
              <w:rPr>
                <w:noProof/>
                <w:webHidden/>
              </w:rPr>
              <w:instrText xml:space="preserve"> PAGEREF _Toc510799384 \h </w:instrText>
            </w:r>
            <w:r>
              <w:rPr>
                <w:noProof/>
                <w:webHidden/>
              </w:rPr>
            </w:r>
            <w:r>
              <w:rPr>
                <w:noProof/>
                <w:webHidden/>
              </w:rPr>
              <w:fldChar w:fldCharType="separate"/>
            </w:r>
            <w:r>
              <w:rPr>
                <w:noProof/>
                <w:webHidden/>
              </w:rPr>
              <w:t>48</w:t>
            </w:r>
            <w:r>
              <w:rPr>
                <w:noProof/>
                <w:webHidden/>
              </w:rPr>
              <w:fldChar w:fldCharType="end"/>
            </w:r>
          </w:hyperlink>
        </w:p>
        <w:p w14:paraId="5C88C8EE" w14:textId="5E95B6C8" w:rsidR="009A53E6" w:rsidRDefault="009A53E6">
          <w:pPr>
            <w:pStyle w:val="TDC3"/>
            <w:tabs>
              <w:tab w:val="right" w:leader="dot" w:pos="8494"/>
            </w:tabs>
            <w:rPr>
              <w:rFonts w:asciiTheme="minorHAnsi" w:eastAsiaTheme="minorEastAsia" w:hAnsiTheme="minorHAnsi" w:cstheme="minorBidi"/>
              <w:noProof/>
              <w:color w:val="auto"/>
            </w:rPr>
          </w:pPr>
          <w:hyperlink w:anchor="_Toc510799385" w:history="1">
            <w:r w:rsidRPr="005C5CDD">
              <w:rPr>
                <w:rStyle w:val="Hipervnculo"/>
                <w:noProof/>
              </w:rPr>
              <w:t>5.1.2 Ventajas de las Web-App:</w:t>
            </w:r>
            <w:r>
              <w:rPr>
                <w:noProof/>
                <w:webHidden/>
              </w:rPr>
              <w:tab/>
            </w:r>
            <w:r>
              <w:rPr>
                <w:noProof/>
                <w:webHidden/>
              </w:rPr>
              <w:fldChar w:fldCharType="begin"/>
            </w:r>
            <w:r>
              <w:rPr>
                <w:noProof/>
                <w:webHidden/>
              </w:rPr>
              <w:instrText xml:space="preserve"> PAGEREF _Toc510799385 \h </w:instrText>
            </w:r>
            <w:r>
              <w:rPr>
                <w:noProof/>
                <w:webHidden/>
              </w:rPr>
            </w:r>
            <w:r>
              <w:rPr>
                <w:noProof/>
                <w:webHidden/>
              </w:rPr>
              <w:fldChar w:fldCharType="separate"/>
            </w:r>
            <w:r>
              <w:rPr>
                <w:noProof/>
                <w:webHidden/>
              </w:rPr>
              <w:t>48</w:t>
            </w:r>
            <w:r>
              <w:rPr>
                <w:noProof/>
                <w:webHidden/>
              </w:rPr>
              <w:fldChar w:fldCharType="end"/>
            </w:r>
          </w:hyperlink>
        </w:p>
        <w:p w14:paraId="06913AFD" w14:textId="11F022EE" w:rsidR="009A53E6" w:rsidRDefault="009A53E6">
          <w:pPr>
            <w:pStyle w:val="TDC3"/>
            <w:tabs>
              <w:tab w:val="right" w:leader="dot" w:pos="8494"/>
            </w:tabs>
            <w:rPr>
              <w:rFonts w:asciiTheme="minorHAnsi" w:eastAsiaTheme="minorEastAsia" w:hAnsiTheme="minorHAnsi" w:cstheme="minorBidi"/>
              <w:noProof/>
              <w:color w:val="auto"/>
            </w:rPr>
          </w:pPr>
          <w:hyperlink w:anchor="_Toc510799386" w:history="1">
            <w:r w:rsidRPr="005C5CDD">
              <w:rPr>
                <w:rStyle w:val="Hipervnculo"/>
                <w:noProof/>
              </w:rPr>
              <w:t>5.1.3 Desventajas de las Web-Apps</w:t>
            </w:r>
            <w:r>
              <w:rPr>
                <w:noProof/>
                <w:webHidden/>
              </w:rPr>
              <w:tab/>
            </w:r>
            <w:r>
              <w:rPr>
                <w:noProof/>
                <w:webHidden/>
              </w:rPr>
              <w:fldChar w:fldCharType="begin"/>
            </w:r>
            <w:r>
              <w:rPr>
                <w:noProof/>
                <w:webHidden/>
              </w:rPr>
              <w:instrText xml:space="preserve"> PAGEREF _Toc510799386 \h </w:instrText>
            </w:r>
            <w:r>
              <w:rPr>
                <w:noProof/>
                <w:webHidden/>
              </w:rPr>
            </w:r>
            <w:r>
              <w:rPr>
                <w:noProof/>
                <w:webHidden/>
              </w:rPr>
              <w:fldChar w:fldCharType="separate"/>
            </w:r>
            <w:r>
              <w:rPr>
                <w:noProof/>
                <w:webHidden/>
              </w:rPr>
              <w:t>49</w:t>
            </w:r>
            <w:r>
              <w:rPr>
                <w:noProof/>
                <w:webHidden/>
              </w:rPr>
              <w:fldChar w:fldCharType="end"/>
            </w:r>
          </w:hyperlink>
        </w:p>
        <w:p w14:paraId="0C90BE4D" w14:textId="52CBABE9" w:rsidR="009A53E6" w:rsidRDefault="009A53E6">
          <w:pPr>
            <w:pStyle w:val="TDC2"/>
            <w:tabs>
              <w:tab w:val="right" w:leader="dot" w:pos="8494"/>
            </w:tabs>
            <w:rPr>
              <w:rFonts w:asciiTheme="minorHAnsi" w:eastAsiaTheme="minorEastAsia" w:hAnsiTheme="minorHAnsi" w:cstheme="minorBidi"/>
              <w:noProof/>
              <w:color w:val="auto"/>
            </w:rPr>
          </w:pPr>
          <w:hyperlink w:anchor="_Toc510799387" w:history="1">
            <w:r w:rsidRPr="005C5CDD">
              <w:rPr>
                <w:rStyle w:val="Hipervnculo"/>
                <w:b/>
                <w:noProof/>
              </w:rPr>
              <w:t>5.2 Sistemas operativos para dispositivos móviles</w:t>
            </w:r>
            <w:r>
              <w:rPr>
                <w:noProof/>
                <w:webHidden/>
              </w:rPr>
              <w:tab/>
            </w:r>
            <w:r>
              <w:rPr>
                <w:noProof/>
                <w:webHidden/>
              </w:rPr>
              <w:fldChar w:fldCharType="begin"/>
            </w:r>
            <w:r>
              <w:rPr>
                <w:noProof/>
                <w:webHidden/>
              </w:rPr>
              <w:instrText xml:space="preserve"> PAGEREF _Toc510799387 \h </w:instrText>
            </w:r>
            <w:r>
              <w:rPr>
                <w:noProof/>
                <w:webHidden/>
              </w:rPr>
            </w:r>
            <w:r>
              <w:rPr>
                <w:noProof/>
                <w:webHidden/>
              </w:rPr>
              <w:fldChar w:fldCharType="separate"/>
            </w:r>
            <w:r>
              <w:rPr>
                <w:noProof/>
                <w:webHidden/>
              </w:rPr>
              <w:t>49</w:t>
            </w:r>
            <w:r>
              <w:rPr>
                <w:noProof/>
                <w:webHidden/>
              </w:rPr>
              <w:fldChar w:fldCharType="end"/>
            </w:r>
          </w:hyperlink>
        </w:p>
        <w:p w14:paraId="27E140E7" w14:textId="33102103" w:rsidR="009A53E6" w:rsidRDefault="009A53E6">
          <w:pPr>
            <w:pStyle w:val="TDC2"/>
            <w:tabs>
              <w:tab w:val="right" w:leader="dot" w:pos="8494"/>
            </w:tabs>
            <w:rPr>
              <w:rFonts w:asciiTheme="minorHAnsi" w:eastAsiaTheme="minorEastAsia" w:hAnsiTheme="minorHAnsi" w:cstheme="minorBidi"/>
              <w:noProof/>
              <w:color w:val="auto"/>
            </w:rPr>
          </w:pPr>
          <w:hyperlink w:anchor="_Toc510799388" w:history="1">
            <w:r w:rsidRPr="005C5CDD">
              <w:rPr>
                <w:rStyle w:val="Hipervnculo"/>
                <w:b/>
                <w:noProof/>
              </w:rPr>
              <w:t>5.3 Android</w:t>
            </w:r>
            <w:r>
              <w:rPr>
                <w:noProof/>
                <w:webHidden/>
              </w:rPr>
              <w:tab/>
            </w:r>
            <w:r>
              <w:rPr>
                <w:noProof/>
                <w:webHidden/>
              </w:rPr>
              <w:fldChar w:fldCharType="begin"/>
            </w:r>
            <w:r>
              <w:rPr>
                <w:noProof/>
                <w:webHidden/>
              </w:rPr>
              <w:instrText xml:space="preserve"> PAGEREF _Toc510799388 \h </w:instrText>
            </w:r>
            <w:r>
              <w:rPr>
                <w:noProof/>
                <w:webHidden/>
              </w:rPr>
            </w:r>
            <w:r>
              <w:rPr>
                <w:noProof/>
                <w:webHidden/>
              </w:rPr>
              <w:fldChar w:fldCharType="separate"/>
            </w:r>
            <w:r>
              <w:rPr>
                <w:noProof/>
                <w:webHidden/>
              </w:rPr>
              <w:t>50</w:t>
            </w:r>
            <w:r>
              <w:rPr>
                <w:noProof/>
                <w:webHidden/>
              </w:rPr>
              <w:fldChar w:fldCharType="end"/>
            </w:r>
          </w:hyperlink>
        </w:p>
        <w:p w14:paraId="0783A8DA" w14:textId="65A977B9" w:rsidR="009A53E6" w:rsidRDefault="009A53E6">
          <w:pPr>
            <w:pStyle w:val="TDC2"/>
            <w:tabs>
              <w:tab w:val="right" w:leader="dot" w:pos="8494"/>
            </w:tabs>
            <w:rPr>
              <w:rFonts w:asciiTheme="minorHAnsi" w:eastAsiaTheme="minorEastAsia" w:hAnsiTheme="minorHAnsi" w:cstheme="minorBidi"/>
              <w:noProof/>
              <w:color w:val="auto"/>
            </w:rPr>
          </w:pPr>
          <w:hyperlink w:anchor="_Toc510799389" w:history="1">
            <w:r w:rsidRPr="005C5CDD">
              <w:rPr>
                <w:rStyle w:val="Hipervnculo"/>
                <w:b/>
                <w:noProof/>
              </w:rPr>
              <w:t>5.4 Aplicaciones móviles multiplataforma</w:t>
            </w:r>
            <w:r>
              <w:rPr>
                <w:noProof/>
                <w:webHidden/>
              </w:rPr>
              <w:tab/>
            </w:r>
            <w:r>
              <w:rPr>
                <w:noProof/>
                <w:webHidden/>
              </w:rPr>
              <w:fldChar w:fldCharType="begin"/>
            </w:r>
            <w:r>
              <w:rPr>
                <w:noProof/>
                <w:webHidden/>
              </w:rPr>
              <w:instrText xml:space="preserve"> PAGEREF _Toc510799389 \h </w:instrText>
            </w:r>
            <w:r>
              <w:rPr>
                <w:noProof/>
                <w:webHidden/>
              </w:rPr>
            </w:r>
            <w:r>
              <w:rPr>
                <w:noProof/>
                <w:webHidden/>
              </w:rPr>
              <w:fldChar w:fldCharType="separate"/>
            </w:r>
            <w:r>
              <w:rPr>
                <w:noProof/>
                <w:webHidden/>
              </w:rPr>
              <w:t>51</w:t>
            </w:r>
            <w:r>
              <w:rPr>
                <w:noProof/>
                <w:webHidden/>
              </w:rPr>
              <w:fldChar w:fldCharType="end"/>
            </w:r>
          </w:hyperlink>
        </w:p>
        <w:p w14:paraId="60F158E2" w14:textId="51ECE4D6" w:rsidR="009A53E6" w:rsidRDefault="009A53E6">
          <w:pPr>
            <w:pStyle w:val="TDC3"/>
            <w:tabs>
              <w:tab w:val="right" w:leader="dot" w:pos="8494"/>
            </w:tabs>
            <w:rPr>
              <w:rFonts w:asciiTheme="minorHAnsi" w:eastAsiaTheme="minorEastAsia" w:hAnsiTheme="minorHAnsi" w:cstheme="minorBidi"/>
              <w:noProof/>
              <w:color w:val="auto"/>
            </w:rPr>
          </w:pPr>
          <w:hyperlink w:anchor="_Toc510799390" w:history="1">
            <w:r w:rsidRPr="005C5CDD">
              <w:rPr>
                <w:rStyle w:val="Hipervnculo"/>
                <w:noProof/>
              </w:rPr>
              <w:t>5.4.1 Diferencias entre aplicaciones y web móviles</w:t>
            </w:r>
            <w:r>
              <w:rPr>
                <w:noProof/>
                <w:webHidden/>
              </w:rPr>
              <w:tab/>
            </w:r>
            <w:r>
              <w:rPr>
                <w:noProof/>
                <w:webHidden/>
              </w:rPr>
              <w:fldChar w:fldCharType="begin"/>
            </w:r>
            <w:r>
              <w:rPr>
                <w:noProof/>
                <w:webHidden/>
              </w:rPr>
              <w:instrText xml:space="preserve"> PAGEREF _Toc510799390 \h </w:instrText>
            </w:r>
            <w:r>
              <w:rPr>
                <w:noProof/>
                <w:webHidden/>
              </w:rPr>
            </w:r>
            <w:r>
              <w:rPr>
                <w:noProof/>
                <w:webHidden/>
              </w:rPr>
              <w:fldChar w:fldCharType="separate"/>
            </w:r>
            <w:r>
              <w:rPr>
                <w:noProof/>
                <w:webHidden/>
              </w:rPr>
              <w:t>51</w:t>
            </w:r>
            <w:r>
              <w:rPr>
                <w:noProof/>
                <w:webHidden/>
              </w:rPr>
              <w:fldChar w:fldCharType="end"/>
            </w:r>
          </w:hyperlink>
        </w:p>
        <w:p w14:paraId="25EBBDF4" w14:textId="27D72991" w:rsidR="009A53E6" w:rsidRDefault="009A53E6">
          <w:pPr>
            <w:pStyle w:val="TDC3"/>
            <w:tabs>
              <w:tab w:val="right" w:leader="dot" w:pos="8494"/>
            </w:tabs>
            <w:rPr>
              <w:rFonts w:asciiTheme="minorHAnsi" w:eastAsiaTheme="minorEastAsia" w:hAnsiTheme="minorHAnsi" w:cstheme="minorBidi"/>
              <w:noProof/>
              <w:color w:val="auto"/>
            </w:rPr>
          </w:pPr>
          <w:hyperlink w:anchor="_Toc510799391" w:history="1">
            <w:r w:rsidRPr="005C5CDD">
              <w:rPr>
                <w:rStyle w:val="Hipervnculo"/>
                <w:noProof/>
              </w:rPr>
              <w:t>5.4.2 App Nativas</w:t>
            </w:r>
            <w:r>
              <w:rPr>
                <w:noProof/>
                <w:webHidden/>
              </w:rPr>
              <w:tab/>
            </w:r>
            <w:r>
              <w:rPr>
                <w:noProof/>
                <w:webHidden/>
              </w:rPr>
              <w:fldChar w:fldCharType="begin"/>
            </w:r>
            <w:r>
              <w:rPr>
                <w:noProof/>
                <w:webHidden/>
              </w:rPr>
              <w:instrText xml:space="preserve"> PAGEREF _Toc510799391 \h </w:instrText>
            </w:r>
            <w:r>
              <w:rPr>
                <w:noProof/>
                <w:webHidden/>
              </w:rPr>
            </w:r>
            <w:r>
              <w:rPr>
                <w:noProof/>
                <w:webHidden/>
              </w:rPr>
              <w:fldChar w:fldCharType="separate"/>
            </w:r>
            <w:r>
              <w:rPr>
                <w:noProof/>
                <w:webHidden/>
              </w:rPr>
              <w:t>51</w:t>
            </w:r>
            <w:r>
              <w:rPr>
                <w:noProof/>
                <w:webHidden/>
              </w:rPr>
              <w:fldChar w:fldCharType="end"/>
            </w:r>
          </w:hyperlink>
        </w:p>
        <w:p w14:paraId="5FE30A09" w14:textId="4EED23D8" w:rsidR="009A53E6" w:rsidRDefault="009A53E6">
          <w:pPr>
            <w:pStyle w:val="TDC3"/>
            <w:tabs>
              <w:tab w:val="right" w:leader="dot" w:pos="8494"/>
            </w:tabs>
            <w:rPr>
              <w:rFonts w:asciiTheme="minorHAnsi" w:eastAsiaTheme="minorEastAsia" w:hAnsiTheme="minorHAnsi" w:cstheme="minorBidi"/>
              <w:noProof/>
              <w:color w:val="auto"/>
            </w:rPr>
          </w:pPr>
          <w:hyperlink w:anchor="_Toc510799392" w:history="1">
            <w:r w:rsidRPr="005C5CDD">
              <w:rPr>
                <w:rStyle w:val="Hipervnculo"/>
                <w:noProof/>
              </w:rPr>
              <w:t>5.4.3 Desarrollo de Web Apps</w:t>
            </w:r>
            <w:r>
              <w:rPr>
                <w:noProof/>
                <w:webHidden/>
              </w:rPr>
              <w:tab/>
            </w:r>
            <w:r>
              <w:rPr>
                <w:noProof/>
                <w:webHidden/>
              </w:rPr>
              <w:fldChar w:fldCharType="begin"/>
            </w:r>
            <w:r>
              <w:rPr>
                <w:noProof/>
                <w:webHidden/>
              </w:rPr>
              <w:instrText xml:space="preserve"> PAGEREF _Toc510799392 \h </w:instrText>
            </w:r>
            <w:r>
              <w:rPr>
                <w:noProof/>
                <w:webHidden/>
              </w:rPr>
            </w:r>
            <w:r>
              <w:rPr>
                <w:noProof/>
                <w:webHidden/>
              </w:rPr>
              <w:fldChar w:fldCharType="separate"/>
            </w:r>
            <w:r>
              <w:rPr>
                <w:noProof/>
                <w:webHidden/>
              </w:rPr>
              <w:t>52</w:t>
            </w:r>
            <w:r>
              <w:rPr>
                <w:noProof/>
                <w:webHidden/>
              </w:rPr>
              <w:fldChar w:fldCharType="end"/>
            </w:r>
          </w:hyperlink>
        </w:p>
        <w:p w14:paraId="2404F7A7" w14:textId="1E3C9BCB" w:rsidR="009A53E6" w:rsidRDefault="009A53E6">
          <w:pPr>
            <w:pStyle w:val="TDC3"/>
            <w:tabs>
              <w:tab w:val="right" w:leader="dot" w:pos="8494"/>
            </w:tabs>
            <w:rPr>
              <w:rFonts w:asciiTheme="minorHAnsi" w:eastAsiaTheme="minorEastAsia" w:hAnsiTheme="minorHAnsi" w:cstheme="minorBidi"/>
              <w:noProof/>
              <w:color w:val="auto"/>
            </w:rPr>
          </w:pPr>
          <w:hyperlink w:anchor="_Toc510799393" w:history="1">
            <w:r w:rsidRPr="005C5CDD">
              <w:rPr>
                <w:rStyle w:val="Hipervnculo"/>
                <w:noProof/>
              </w:rPr>
              <w:t>5.4.4 Aplicaciones Híbridas</w:t>
            </w:r>
            <w:r>
              <w:rPr>
                <w:noProof/>
                <w:webHidden/>
              </w:rPr>
              <w:tab/>
            </w:r>
            <w:r>
              <w:rPr>
                <w:noProof/>
                <w:webHidden/>
              </w:rPr>
              <w:fldChar w:fldCharType="begin"/>
            </w:r>
            <w:r>
              <w:rPr>
                <w:noProof/>
                <w:webHidden/>
              </w:rPr>
              <w:instrText xml:space="preserve"> PAGEREF _Toc510799393 \h </w:instrText>
            </w:r>
            <w:r>
              <w:rPr>
                <w:noProof/>
                <w:webHidden/>
              </w:rPr>
            </w:r>
            <w:r>
              <w:rPr>
                <w:noProof/>
                <w:webHidden/>
              </w:rPr>
              <w:fldChar w:fldCharType="separate"/>
            </w:r>
            <w:r>
              <w:rPr>
                <w:noProof/>
                <w:webHidden/>
              </w:rPr>
              <w:t>53</w:t>
            </w:r>
            <w:r>
              <w:rPr>
                <w:noProof/>
                <w:webHidden/>
              </w:rPr>
              <w:fldChar w:fldCharType="end"/>
            </w:r>
          </w:hyperlink>
        </w:p>
        <w:p w14:paraId="6D9D8939" w14:textId="6099EC07" w:rsidR="009A53E6" w:rsidRDefault="009A53E6">
          <w:pPr>
            <w:pStyle w:val="TDC3"/>
            <w:tabs>
              <w:tab w:val="right" w:leader="dot" w:pos="8494"/>
            </w:tabs>
            <w:rPr>
              <w:rFonts w:asciiTheme="minorHAnsi" w:eastAsiaTheme="minorEastAsia" w:hAnsiTheme="minorHAnsi" w:cstheme="minorBidi"/>
              <w:noProof/>
              <w:color w:val="auto"/>
            </w:rPr>
          </w:pPr>
          <w:hyperlink w:anchor="_Toc510799394" w:history="1">
            <w:r w:rsidRPr="005C5CDD">
              <w:rPr>
                <w:rStyle w:val="Hipervnculo"/>
                <w:noProof/>
              </w:rPr>
              <w:t>5.4.5 Creación de una Aplicación híbrida</w:t>
            </w:r>
            <w:r>
              <w:rPr>
                <w:noProof/>
                <w:webHidden/>
              </w:rPr>
              <w:tab/>
            </w:r>
            <w:r>
              <w:rPr>
                <w:noProof/>
                <w:webHidden/>
              </w:rPr>
              <w:fldChar w:fldCharType="begin"/>
            </w:r>
            <w:r>
              <w:rPr>
                <w:noProof/>
                <w:webHidden/>
              </w:rPr>
              <w:instrText xml:space="preserve"> PAGEREF _Toc510799394 \h </w:instrText>
            </w:r>
            <w:r>
              <w:rPr>
                <w:noProof/>
                <w:webHidden/>
              </w:rPr>
            </w:r>
            <w:r>
              <w:rPr>
                <w:noProof/>
                <w:webHidden/>
              </w:rPr>
              <w:fldChar w:fldCharType="separate"/>
            </w:r>
            <w:r>
              <w:rPr>
                <w:noProof/>
                <w:webHidden/>
              </w:rPr>
              <w:t>53</w:t>
            </w:r>
            <w:r>
              <w:rPr>
                <w:noProof/>
                <w:webHidden/>
              </w:rPr>
              <w:fldChar w:fldCharType="end"/>
            </w:r>
          </w:hyperlink>
        </w:p>
        <w:p w14:paraId="4FA63B74" w14:textId="5ED0B4E6" w:rsidR="009A53E6" w:rsidRDefault="009A53E6">
          <w:pPr>
            <w:pStyle w:val="TDC3"/>
            <w:tabs>
              <w:tab w:val="right" w:leader="dot" w:pos="8494"/>
            </w:tabs>
            <w:rPr>
              <w:rFonts w:asciiTheme="minorHAnsi" w:eastAsiaTheme="minorEastAsia" w:hAnsiTheme="minorHAnsi" w:cstheme="minorBidi"/>
              <w:noProof/>
              <w:color w:val="auto"/>
            </w:rPr>
          </w:pPr>
          <w:hyperlink w:anchor="_Toc510799395" w:history="1">
            <w:r w:rsidRPr="005C5CDD">
              <w:rPr>
                <w:rStyle w:val="Hipervnculo"/>
                <w:noProof/>
              </w:rPr>
              <w:t>5.4.6 Aplicación híbrida: app interpretada</w:t>
            </w:r>
            <w:r>
              <w:rPr>
                <w:noProof/>
                <w:webHidden/>
              </w:rPr>
              <w:tab/>
            </w:r>
            <w:r>
              <w:rPr>
                <w:noProof/>
                <w:webHidden/>
              </w:rPr>
              <w:fldChar w:fldCharType="begin"/>
            </w:r>
            <w:r>
              <w:rPr>
                <w:noProof/>
                <w:webHidden/>
              </w:rPr>
              <w:instrText xml:space="preserve"> PAGEREF _Toc510799395 \h </w:instrText>
            </w:r>
            <w:r>
              <w:rPr>
                <w:noProof/>
                <w:webHidden/>
              </w:rPr>
            </w:r>
            <w:r>
              <w:rPr>
                <w:noProof/>
                <w:webHidden/>
              </w:rPr>
              <w:fldChar w:fldCharType="separate"/>
            </w:r>
            <w:r>
              <w:rPr>
                <w:noProof/>
                <w:webHidden/>
              </w:rPr>
              <w:t>54</w:t>
            </w:r>
            <w:r>
              <w:rPr>
                <w:noProof/>
                <w:webHidden/>
              </w:rPr>
              <w:fldChar w:fldCharType="end"/>
            </w:r>
          </w:hyperlink>
        </w:p>
        <w:p w14:paraId="3743B2C6" w14:textId="43E44AF4" w:rsidR="009A53E6" w:rsidRDefault="009A53E6">
          <w:pPr>
            <w:pStyle w:val="TDC2"/>
            <w:tabs>
              <w:tab w:val="right" w:leader="dot" w:pos="8494"/>
            </w:tabs>
            <w:rPr>
              <w:rFonts w:asciiTheme="minorHAnsi" w:eastAsiaTheme="minorEastAsia" w:hAnsiTheme="minorHAnsi" w:cstheme="minorBidi"/>
              <w:noProof/>
              <w:color w:val="auto"/>
            </w:rPr>
          </w:pPr>
          <w:hyperlink w:anchor="_Toc510799396" w:history="1">
            <w:r w:rsidRPr="005C5CDD">
              <w:rPr>
                <w:rStyle w:val="Hipervnculo"/>
                <w:b/>
                <w:noProof/>
              </w:rPr>
              <w:t>5.5 Entornos y herramientas para el desarrollo</w:t>
            </w:r>
            <w:r>
              <w:rPr>
                <w:noProof/>
                <w:webHidden/>
              </w:rPr>
              <w:tab/>
            </w:r>
            <w:r>
              <w:rPr>
                <w:noProof/>
                <w:webHidden/>
              </w:rPr>
              <w:fldChar w:fldCharType="begin"/>
            </w:r>
            <w:r>
              <w:rPr>
                <w:noProof/>
                <w:webHidden/>
              </w:rPr>
              <w:instrText xml:space="preserve"> PAGEREF _Toc510799396 \h </w:instrText>
            </w:r>
            <w:r>
              <w:rPr>
                <w:noProof/>
                <w:webHidden/>
              </w:rPr>
            </w:r>
            <w:r>
              <w:rPr>
                <w:noProof/>
                <w:webHidden/>
              </w:rPr>
              <w:fldChar w:fldCharType="separate"/>
            </w:r>
            <w:r>
              <w:rPr>
                <w:noProof/>
                <w:webHidden/>
              </w:rPr>
              <w:t>54</w:t>
            </w:r>
            <w:r>
              <w:rPr>
                <w:noProof/>
                <w:webHidden/>
              </w:rPr>
              <w:fldChar w:fldCharType="end"/>
            </w:r>
          </w:hyperlink>
        </w:p>
        <w:p w14:paraId="3B2E2368" w14:textId="76D19E25" w:rsidR="009A53E6" w:rsidRDefault="009A53E6">
          <w:pPr>
            <w:pStyle w:val="TDC3"/>
            <w:tabs>
              <w:tab w:val="right" w:leader="dot" w:pos="8494"/>
            </w:tabs>
            <w:rPr>
              <w:rFonts w:asciiTheme="minorHAnsi" w:eastAsiaTheme="minorEastAsia" w:hAnsiTheme="minorHAnsi" w:cstheme="minorBidi"/>
              <w:noProof/>
              <w:color w:val="auto"/>
            </w:rPr>
          </w:pPr>
          <w:hyperlink w:anchor="_Toc510799397" w:history="1">
            <w:r w:rsidRPr="005C5CDD">
              <w:rPr>
                <w:rStyle w:val="Hipervnculo"/>
                <w:noProof/>
              </w:rPr>
              <w:t>5.5.1 Android Studio</w:t>
            </w:r>
            <w:r>
              <w:rPr>
                <w:noProof/>
                <w:webHidden/>
              </w:rPr>
              <w:tab/>
            </w:r>
            <w:r>
              <w:rPr>
                <w:noProof/>
                <w:webHidden/>
              </w:rPr>
              <w:fldChar w:fldCharType="begin"/>
            </w:r>
            <w:r>
              <w:rPr>
                <w:noProof/>
                <w:webHidden/>
              </w:rPr>
              <w:instrText xml:space="preserve"> PAGEREF _Toc510799397 \h </w:instrText>
            </w:r>
            <w:r>
              <w:rPr>
                <w:noProof/>
                <w:webHidden/>
              </w:rPr>
            </w:r>
            <w:r>
              <w:rPr>
                <w:noProof/>
                <w:webHidden/>
              </w:rPr>
              <w:fldChar w:fldCharType="separate"/>
            </w:r>
            <w:r>
              <w:rPr>
                <w:noProof/>
                <w:webHidden/>
              </w:rPr>
              <w:t>55</w:t>
            </w:r>
            <w:r>
              <w:rPr>
                <w:noProof/>
                <w:webHidden/>
              </w:rPr>
              <w:fldChar w:fldCharType="end"/>
            </w:r>
          </w:hyperlink>
        </w:p>
        <w:p w14:paraId="74111F93" w14:textId="7882C7FB" w:rsidR="009A53E6" w:rsidRDefault="009A53E6">
          <w:pPr>
            <w:pStyle w:val="TDC3"/>
            <w:tabs>
              <w:tab w:val="right" w:leader="dot" w:pos="8494"/>
            </w:tabs>
            <w:rPr>
              <w:rFonts w:asciiTheme="minorHAnsi" w:eastAsiaTheme="minorEastAsia" w:hAnsiTheme="minorHAnsi" w:cstheme="minorBidi"/>
              <w:noProof/>
              <w:color w:val="auto"/>
            </w:rPr>
          </w:pPr>
          <w:hyperlink w:anchor="_Toc510799398" w:history="1">
            <w:r w:rsidRPr="005C5CDD">
              <w:rPr>
                <w:rStyle w:val="Hipervnculo"/>
                <w:noProof/>
              </w:rPr>
              <w:t>5.5.2 App Inventor</w:t>
            </w:r>
            <w:r>
              <w:rPr>
                <w:noProof/>
                <w:webHidden/>
              </w:rPr>
              <w:tab/>
            </w:r>
            <w:r>
              <w:rPr>
                <w:noProof/>
                <w:webHidden/>
              </w:rPr>
              <w:fldChar w:fldCharType="begin"/>
            </w:r>
            <w:r>
              <w:rPr>
                <w:noProof/>
                <w:webHidden/>
              </w:rPr>
              <w:instrText xml:space="preserve"> PAGEREF _Toc510799398 \h </w:instrText>
            </w:r>
            <w:r>
              <w:rPr>
                <w:noProof/>
                <w:webHidden/>
              </w:rPr>
            </w:r>
            <w:r>
              <w:rPr>
                <w:noProof/>
                <w:webHidden/>
              </w:rPr>
              <w:fldChar w:fldCharType="separate"/>
            </w:r>
            <w:r>
              <w:rPr>
                <w:noProof/>
                <w:webHidden/>
              </w:rPr>
              <w:t>56</w:t>
            </w:r>
            <w:r>
              <w:rPr>
                <w:noProof/>
                <w:webHidden/>
              </w:rPr>
              <w:fldChar w:fldCharType="end"/>
            </w:r>
          </w:hyperlink>
        </w:p>
        <w:p w14:paraId="4FF53F97" w14:textId="13D591B0" w:rsidR="009A53E6" w:rsidRDefault="009A53E6">
          <w:pPr>
            <w:pStyle w:val="TDC3"/>
            <w:tabs>
              <w:tab w:val="right" w:leader="dot" w:pos="8494"/>
            </w:tabs>
            <w:rPr>
              <w:rFonts w:asciiTheme="minorHAnsi" w:eastAsiaTheme="minorEastAsia" w:hAnsiTheme="minorHAnsi" w:cstheme="minorBidi"/>
              <w:noProof/>
              <w:color w:val="auto"/>
            </w:rPr>
          </w:pPr>
          <w:hyperlink w:anchor="_Toc510799399" w:history="1">
            <w:r w:rsidRPr="005C5CDD">
              <w:rPr>
                <w:rStyle w:val="Hipervnculo"/>
                <w:noProof/>
              </w:rPr>
              <w:t>5.5.3 Tecnologías del lado del cliente - Open Web Stack (HTML, CSS y JS)</w:t>
            </w:r>
            <w:r>
              <w:rPr>
                <w:noProof/>
                <w:webHidden/>
              </w:rPr>
              <w:tab/>
            </w:r>
            <w:r>
              <w:rPr>
                <w:noProof/>
                <w:webHidden/>
              </w:rPr>
              <w:fldChar w:fldCharType="begin"/>
            </w:r>
            <w:r>
              <w:rPr>
                <w:noProof/>
                <w:webHidden/>
              </w:rPr>
              <w:instrText xml:space="preserve"> PAGEREF _Toc510799399 \h </w:instrText>
            </w:r>
            <w:r>
              <w:rPr>
                <w:noProof/>
                <w:webHidden/>
              </w:rPr>
            </w:r>
            <w:r>
              <w:rPr>
                <w:noProof/>
                <w:webHidden/>
              </w:rPr>
              <w:fldChar w:fldCharType="separate"/>
            </w:r>
            <w:r>
              <w:rPr>
                <w:noProof/>
                <w:webHidden/>
              </w:rPr>
              <w:t>56</w:t>
            </w:r>
            <w:r>
              <w:rPr>
                <w:noProof/>
                <w:webHidden/>
              </w:rPr>
              <w:fldChar w:fldCharType="end"/>
            </w:r>
          </w:hyperlink>
        </w:p>
        <w:p w14:paraId="0E9560FF" w14:textId="46C1270B" w:rsidR="009A53E6" w:rsidRDefault="009A53E6">
          <w:pPr>
            <w:pStyle w:val="TDC3"/>
            <w:tabs>
              <w:tab w:val="right" w:leader="dot" w:pos="8494"/>
            </w:tabs>
            <w:rPr>
              <w:rFonts w:asciiTheme="minorHAnsi" w:eastAsiaTheme="minorEastAsia" w:hAnsiTheme="minorHAnsi" w:cstheme="minorBidi"/>
              <w:noProof/>
              <w:color w:val="auto"/>
            </w:rPr>
          </w:pPr>
          <w:hyperlink w:anchor="_Toc510799400" w:history="1">
            <w:r w:rsidRPr="005C5CDD">
              <w:rPr>
                <w:rStyle w:val="Hipervnculo"/>
                <w:noProof/>
              </w:rPr>
              <w:t>5.5.3.1 HTML</w:t>
            </w:r>
            <w:r>
              <w:rPr>
                <w:noProof/>
                <w:webHidden/>
              </w:rPr>
              <w:tab/>
            </w:r>
            <w:r>
              <w:rPr>
                <w:noProof/>
                <w:webHidden/>
              </w:rPr>
              <w:fldChar w:fldCharType="begin"/>
            </w:r>
            <w:r>
              <w:rPr>
                <w:noProof/>
                <w:webHidden/>
              </w:rPr>
              <w:instrText xml:space="preserve"> PAGEREF _Toc510799400 \h </w:instrText>
            </w:r>
            <w:r>
              <w:rPr>
                <w:noProof/>
                <w:webHidden/>
              </w:rPr>
            </w:r>
            <w:r>
              <w:rPr>
                <w:noProof/>
                <w:webHidden/>
              </w:rPr>
              <w:fldChar w:fldCharType="separate"/>
            </w:r>
            <w:r>
              <w:rPr>
                <w:noProof/>
                <w:webHidden/>
              </w:rPr>
              <w:t>56</w:t>
            </w:r>
            <w:r>
              <w:rPr>
                <w:noProof/>
                <w:webHidden/>
              </w:rPr>
              <w:fldChar w:fldCharType="end"/>
            </w:r>
          </w:hyperlink>
        </w:p>
        <w:p w14:paraId="13B6C1A6" w14:textId="6CD3BDC0" w:rsidR="009A53E6" w:rsidRDefault="009A53E6">
          <w:pPr>
            <w:pStyle w:val="TDC3"/>
            <w:tabs>
              <w:tab w:val="right" w:leader="dot" w:pos="8494"/>
            </w:tabs>
            <w:rPr>
              <w:rFonts w:asciiTheme="minorHAnsi" w:eastAsiaTheme="minorEastAsia" w:hAnsiTheme="minorHAnsi" w:cstheme="minorBidi"/>
              <w:noProof/>
              <w:color w:val="auto"/>
            </w:rPr>
          </w:pPr>
          <w:hyperlink w:anchor="_Toc510799401" w:history="1">
            <w:r w:rsidRPr="005C5CDD">
              <w:rPr>
                <w:rStyle w:val="Hipervnculo"/>
                <w:noProof/>
              </w:rPr>
              <w:t>5.5.3.2 CSS</w:t>
            </w:r>
            <w:r>
              <w:rPr>
                <w:noProof/>
                <w:webHidden/>
              </w:rPr>
              <w:tab/>
            </w:r>
            <w:r>
              <w:rPr>
                <w:noProof/>
                <w:webHidden/>
              </w:rPr>
              <w:fldChar w:fldCharType="begin"/>
            </w:r>
            <w:r>
              <w:rPr>
                <w:noProof/>
                <w:webHidden/>
              </w:rPr>
              <w:instrText xml:space="preserve"> PAGEREF _Toc510799401 \h </w:instrText>
            </w:r>
            <w:r>
              <w:rPr>
                <w:noProof/>
                <w:webHidden/>
              </w:rPr>
            </w:r>
            <w:r>
              <w:rPr>
                <w:noProof/>
                <w:webHidden/>
              </w:rPr>
              <w:fldChar w:fldCharType="separate"/>
            </w:r>
            <w:r>
              <w:rPr>
                <w:noProof/>
                <w:webHidden/>
              </w:rPr>
              <w:t>56</w:t>
            </w:r>
            <w:r>
              <w:rPr>
                <w:noProof/>
                <w:webHidden/>
              </w:rPr>
              <w:fldChar w:fldCharType="end"/>
            </w:r>
          </w:hyperlink>
        </w:p>
        <w:p w14:paraId="652FBAD2" w14:textId="5ADFDDFC" w:rsidR="009A53E6" w:rsidRDefault="009A53E6">
          <w:pPr>
            <w:pStyle w:val="TDC3"/>
            <w:tabs>
              <w:tab w:val="right" w:leader="dot" w:pos="8494"/>
            </w:tabs>
            <w:rPr>
              <w:rFonts w:asciiTheme="minorHAnsi" w:eastAsiaTheme="minorEastAsia" w:hAnsiTheme="minorHAnsi" w:cstheme="minorBidi"/>
              <w:noProof/>
              <w:color w:val="auto"/>
            </w:rPr>
          </w:pPr>
          <w:hyperlink w:anchor="_Toc510799402" w:history="1">
            <w:r w:rsidRPr="005C5CDD">
              <w:rPr>
                <w:rStyle w:val="Hipervnculo"/>
                <w:noProof/>
              </w:rPr>
              <w:t>5.5.3.3 JS</w:t>
            </w:r>
            <w:r>
              <w:rPr>
                <w:noProof/>
                <w:webHidden/>
              </w:rPr>
              <w:tab/>
            </w:r>
            <w:r>
              <w:rPr>
                <w:noProof/>
                <w:webHidden/>
              </w:rPr>
              <w:fldChar w:fldCharType="begin"/>
            </w:r>
            <w:r>
              <w:rPr>
                <w:noProof/>
                <w:webHidden/>
              </w:rPr>
              <w:instrText xml:space="preserve"> PAGEREF _Toc510799402 \h </w:instrText>
            </w:r>
            <w:r>
              <w:rPr>
                <w:noProof/>
                <w:webHidden/>
              </w:rPr>
            </w:r>
            <w:r>
              <w:rPr>
                <w:noProof/>
                <w:webHidden/>
              </w:rPr>
              <w:fldChar w:fldCharType="separate"/>
            </w:r>
            <w:r>
              <w:rPr>
                <w:noProof/>
                <w:webHidden/>
              </w:rPr>
              <w:t>56</w:t>
            </w:r>
            <w:r>
              <w:rPr>
                <w:noProof/>
                <w:webHidden/>
              </w:rPr>
              <w:fldChar w:fldCharType="end"/>
            </w:r>
          </w:hyperlink>
        </w:p>
        <w:p w14:paraId="731EE8FF" w14:textId="6641B527" w:rsidR="009A53E6" w:rsidRDefault="009A53E6">
          <w:pPr>
            <w:pStyle w:val="TDC3"/>
            <w:tabs>
              <w:tab w:val="right" w:leader="dot" w:pos="8494"/>
            </w:tabs>
            <w:rPr>
              <w:rFonts w:asciiTheme="minorHAnsi" w:eastAsiaTheme="minorEastAsia" w:hAnsiTheme="minorHAnsi" w:cstheme="minorBidi"/>
              <w:noProof/>
              <w:color w:val="auto"/>
            </w:rPr>
          </w:pPr>
          <w:hyperlink w:anchor="_Toc510799403" w:history="1">
            <w:r w:rsidRPr="005C5CDD">
              <w:rPr>
                <w:rStyle w:val="Hipervnculo"/>
                <w:noProof/>
              </w:rPr>
              <w:t>5.5.3.4 SASS</w:t>
            </w:r>
            <w:r>
              <w:rPr>
                <w:noProof/>
                <w:webHidden/>
              </w:rPr>
              <w:tab/>
            </w:r>
            <w:r>
              <w:rPr>
                <w:noProof/>
                <w:webHidden/>
              </w:rPr>
              <w:fldChar w:fldCharType="begin"/>
            </w:r>
            <w:r>
              <w:rPr>
                <w:noProof/>
                <w:webHidden/>
              </w:rPr>
              <w:instrText xml:space="preserve"> PAGEREF _Toc510799403 \h </w:instrText>
            </w:r>
            <w:r>
              <w:rPr>
                <w:noProof/>
                <w:webHidden/>
              </w:rPr>
            </w:r>
            <w:r>
              <w:rPr>
                <w:noProof/>
                <w:webHidden/>
              </w:rPr>
              <w:fldChar w:fldCharType="separate"/>
            </w:r>
            <w:r>
              <w:rPr>
                <w:noProof/>
                <w:webHidden/>
              </w:rPr>
              <w:t>57</w:t>
            </w:r>
            <w:r>
              <w:rPr>
                <w:noProof/>
                <w:webHidden/>
              </w:rPr>
              <w:fldChar w:fldCharType="end"/>
            </w:r>
          </w:hyperlink>
        </w:p>
        <w:p w14:paraId="03DD6F42" w14:textId="6986A3BD" w:rsidR="009A53E6" w:rsidRDefault="009A53E6">
          <w:pPr>
            <w:pStyle w:val="TDC3"/>
            <w:tabs>
              <w:tab w:val="right" w:leader="dot" w:pos="8494"/>
            </w:tabs>
            <w:rPr>
              <w:rFonts w:asciiTheme="minorHAnsi" w:eastAsiaTheme="minorEastAsia" w:hAnsiTheme="minorHAnsi" w:cstheme="minorBidi"/>
              <w:noProof/>
              <w:color w:val="auto"/>
            </w:rPr>
          </w:pPr>
          <w:hyperlink w:anchor="_Toc510799404" w:history="1">
            <w:r w:rsidRPr="005C5CDD">
              <w:rPr>
                <w:rStyle w:val="Hipervnculo"/>
                <w:noProof/>
              </w:rPr>
              <w:t>5.5.3.5 Angular JS</w:t>
            </w:r>
            <w:r>
              <w:rPr>
                <w:noProof/>
                <w:webHidden/>
              </w:rPr>
              <w:tab/>
            </w:r>
            <w:r>
              <w:rPr>
                <w:noProof/>
                <w:webHidden/>
              </w:rPr>
              <w:fldChar w:fldCharType="begin"/>
            </w:r>
            <w:r>
              <w:rPr>
                <w:noProof/>
                <w:webHidden/>
              </w:rPr>
              <w:instrText xml:space="preserve"> PAGEREF _Toc510799404 \h </w:instrText>
            </w:r>
            <w:r>
              <w:rPr>
                <w:noProof/>
                <w:webHidden/>
              </w:rPr>
            </w:r>
            <w:r>
              <w:rPr>
                <w:noProof/>
                <w:webHidden/>
              </w:rPr>
              <w:fldChar w:fldCharType="separate"/>
            </w:r>
            <w:r>
              <w:rPr>
                <w:noProof/>
                <w:webHidden/>
              </w:rPr>
              <w:t>57</w:t>
            </w:r>
            <w:r>
              <w:rPr>
                <w:noProof/>
                <w:webHidden/>
              </w:rPr>
              <w:fldChar w:fldCharType="end"/>
            </w:r>
          </w:hyperlink>
        </w:p>
        <w:p w14:paraId="6101EAC0" w14:textId="38248510" w:rsidR="009A53E6" w:rsidRDefault="009A53E6">
          <w:pPr>
            <w:pStyle w:val="TDC3"/>
            <w:tabs>
              <w:tab w:val="right" w:leader="dot" w:pos="8494"/>
            </w:tabs>
            <w:rPr>
              <w:rFonts w:asciiTheme="minorHAnsi" w:eastAsiaTheme="minorEastAsia" w:hAnsiTheme="minorHAnsi" w:cstheme="minorBidi"/>
              <w:noProof/>
              <w:color w:val="auto"/>
            </w:rPr>
          </w:pPr>
          <w:hyperlink w:anchor="_Toc510799405" w:history="1">
            <w:r w:rsidRPr="005C5CDD">
              <w:rPr>
                <w:rStyle w:val="Hipervnculo"/>
                <w:noProof/>
              </w:rPr>
              <w:t>5.5.4 Cordova</w:t>
            </w:r>
            <w:r>
              <w:rPr>
                <w:noProof/>
                <w:webHidden/>
              </w:rPr>
              <w:tab/>
            </w:r>
            <w:r>
              <w:rPr>
                <w:noProof/>
                <w:webHidden/>
              </w:rPr>
              <w:fldChar w:fldCharType="begin"/>
            </w:r>
            <w:r>
              <w:rPr>
                <w:noProof/>
                <w:webHidden/>
              </w:rPr>
              <w:instrText xml:space="preserve"> PAGEREF _Toc510799405 \h </w:instrText>
            </w:r>
            <w:r>
              <w:rPr>
                <w:noProof/>
                <w:webHidden/>
              </w:rPr>
            </w:r>
            <w:r>
              <w:rPr>
                <w:noProof/>
                <w:webHidden/>
              </w:rPr>
              <w:fldChar w:fldCharType="separate"/>
            </w:r>
            <w:r>
              <w:rPr>
                <w:noProof/>
                <w:webHidden/>
              </w:rPr>
              <w:t>57</w:t>
            </w:r>
            <w:r>
              <w:rPr>
                <w:noProof/>
                <w:webHidden/>
              </w:rPr>
              <w:fldChar w:fldCharType="end"/>
            </w:r>
          </w:hyperlink>
        </w:p>
        <w:p w14:paraId="2197B54C" w14:textId="5C7D8857" w:rsidR="009A53E6" w:rsidRDefault="009A53E6">
          <w:pPr>
            <w:pStyle w:val="TDC3"/>
            <w:tabs>
              <w:tab w:val="right" w:leader="dot" w:pos="8494"/>
            </w:tabs>
            <w:rPr>
              <w:rFonts w:asciiTheme="minorHAnsi" w:eastAsiaTheme="minorEastAsia" w:hAnsiTheme="minorHAnsi" w:cstheme="minorBidi"/>
              <w:noProof/>
              <w:color w:val="auto"/>
            </w:rPr>
          </w:pPr>
          <w:hyperlink w:anchor="_Toc510799406" w:history="1">
            <w:r w:rsidRPr="005C5CDD">
              <w:rPr>
                <w:rStyle w:val="Hipervnculo"/>
                <w:noProof/>
              </w:rPr>
              <w:t>5.5.5 Intel XDK</w:t>
            </w:r>
            <w:r>
              <w:rPr>
                <w:noProof/>
                <w:webHidden/>
              </w:rPr>
              <w:tab/>
            </w:r>
            <w:r>
              <w:rPr>
                <w:noProof/>
                <w:webHidden/>
              </w:rPr>
              <w:fldChar w:fldCharType="begin"/>
            </w:r>
            <w:r>
              <w:rPr>
                <w:noProof/>
                <w:webHidden/>
              </w:rPr>
              <w:instrText xml:space="preserve"> PAGEREF _Toc510799406 \h </w:instrText>
            </w:r>
            <w:r>
              <w:rPr>
                <w:noProof/>
                <w:webHidden/>
              </w:rPr>
            </w:r>
            <w:r>
              <w:rPr>
                <w:noProof/>
                <w:webHidden/>
              </w:rPr>
              <w:fldChar w:fldCharType="separate"/>
            </w:r>
            <w:r>
              <w:rPr>
                <w:noProof/>
                <w:webHidden/>
              </w:rPr>
              <w:t>57</w:t>
            </w:r>
            <w:r>
              <w:rPr>
                <w:noProof/>
                <w:webHidden/>
              </w:rPr>
              <w:fldChar w:fldCharType="end"/>
            </w:r>
          </w:hyperlink>
        </w:p>
        <w:p w14:paraId="5412ED84" w14:textId="31D0A4DB" w:rsidR="009A53E6" w:rsidRDefault="009A53E6">
          <w:pPr>
            <w:pStyle w:val="TDC3"/>
            <w:tabs>
              <w:tab w:val="right" w:leader="dot" w:pos="8494"/>
            </w:tabs>
            <w:rPr>
              <w:rFonts w:asciiTheme="minorHAnsi" w:eastAsiaTheme="minorEastAsia" w:hAnsiTheme="minorHAnsi" w:cstheme="minorBidi"/>
              <w:noProof/>
              <w:color w:val="auto"/>
            </w:rPr>
          </w:pPr>
          <w:hyperlink w:anchor="_Toc510799407" w:history="1">
            <w:r w:rsidRPr="005C5CDD">
              <w:rPr>
                <w:rStyle w:val="Hipervnculo"/>
                <w:noProof/>
              </w:rPr>
              <w:t>5.5.6 Ionic</w:t>
            </w:r>
            <w:r>
              <w:rPr>
                <w:noProof/>
                <w:webHidden/>
              </w:rPr>
              <w:tab/>
            </w:r>
            <w:r>
              <w:rPr>
                <w:noProof/>
                <w:webHidden/>
              </w:rPr>
              <w:fldChar w:fldCharType="begin"/>
            </w:r>
            <w:r>
              <w:rPr>
                <w:noProof/>
                <w:webHidden/>
              </w:rPr>
              <w:instrText xml:space="preserve"> PAGEREF _Toc510799407 \h </w:instrText>
            </w:r>
            <w:r>
              <w:rPr>
                <w:noProof/>
                <w:webHidden/>
              </w:rPr>
            </w:r>
            <w:r>
              <w:rPr>
                <w:noProof/>
                <w:webHidden/>
              </w:rPr>
              <w:fldChar w:fldCharType="separate"/>
            </w:r>
            <w:r>
              <w:rPr>
                <w:noProof/>
                <w:webHidden/>
              </w:rPr>
              <w:t>58</w:t>
            </w:r>
            <w:r>
              <w:rPr>
                <w:noProof/>
                <w:webHidden/>
              </w:rPr>
              <w:fldChar w:fldCharType="end"/>
            </w:r>
          </w:hyperlink>
        </w:p>
        <w:p w14:paraId="752EB0AD" w14:textId="284A43AE" w:rsidR="009A53E6" w:rsidRDefault="009A53E6">
          <w:pPr>
            <w:pStyle w:val="TDC3"/>
            <w:tabs>
              <w:tab w:val="right" w:leader="dot" w:pos="8494"/>
            </w:tabs>
            <w:rPr>
              <w:rFonts w:asciiTheme="minorHAnsi" w:eastAsiaTheme="minorEastAsia" w:hAnsiTheme="minorHAnsi" w:cstheme="minorBidi"/>
              <w:noProof/>
              <w:color w:val="auto"/>
            </w:rPr>
          </w:pPr>
          <w:hyperlink w:anchor="_Toc510799408" w:history="1">
            <w:r w:rsidRPr="005C5CDD">
              <w:rPr>
                <w:rStyle w:val="Hipervnculo"/>
                <w:noProof/>
              </w:rPr>
              <w:t>5.5.6 Meteor</w:t>
            </w:r>
            <w:r>
              <w:rPr>
                <w:noProof/>
                <w:webHidden/>
              </w:rPr>
              <w:tab/>
            </w:r>
            <w:r>
              <w:rPr>
                <w:noProof/>
                <w:webHidden/>
              </w:rPr>
              <w:fldChar w:fldCharType="begin"/>
            </w:r>
            <w:r>
              <w:rPr>
                <w:noProof/>
                <w:webHidden/>
              </w:rPr>
              <w:instrText xml:space="preserve"> PAGEREF _Toc510799408 \h </w:instrText>
            </w:r>
            <w:r>
              <w:rPr>
                <w:noProof/>
                <w:webHidden/>
              </w:rPr>
            </w:r>
            <w:r>
              <w:rPr>
                <w:noProof/>
                <w:webHidden/>
              </w:rPr>
              <w:fldChar w:fldCharType="separate"/>
            </w:r>
            <w:r>
              <w:rPr>
                <w:noProof/>
                <w:webHidden/>
              </w:rPr>
              <w:t>58</w:t>
            </w:r>
            <w:r>
              <w:rPr>
                <w:noProof/>
                <w:webHidden/>
              </w:rPr>
              <w:fldChar w:fldCharType="end"/>
            </w:r>
          </w:hyperlink>
        </w:p>
        <w:p w14:paraId="1B3CC0E1" w14:textId="2FDB4FEA" w:rsidR="009A53E6" w:rsidRDefault="009A53E6">
          <w:pPr>
            <w:pStyle w:val="TDC3"/>
            <w:tabs>
              <w:tab w:val="right" w:leader="dot" w:pos="8494"/>
            </w:tabs>
            <w:rPr>
              <w:rFonts w:asciiTheme="minorHAnsi" w:eastAsiaTheme="minorEastAsia" w:hAnsiTheme="minorHAnsi" w:cstheme="minorBidi"/>
              <w:noProof/>
              <w:color w:val="auto"/>
            </w:rPr>
          </w:pPr>
          <w:hyperlink w:anchor="_Toc510799409" w:history="1">
            <w:r w:rsidRPr="005C5CDD">
              <w:rPr>
                <w:rStyle w:val="Hipervnculo"/>
                <w:noProof/>
              </w:rPr>
              <w:t>5.5.7 Meteor y Cordova</w:t>
            </w:r>
            <w:r>
              <w:rPr>
                <w:noProof/>
                <w:webHidden/>
              </w:rPr>
              <w:tab/>
            </w:r>
            <w:r>
              <w:rPr>
                <w:noProof/>
                <w:webHidden/>
              </w:rPr>
              <w:fldChar w:fldCharType="begin"/>
            </w:r>
            <w:r>
              <w:rPr>
                <w:noProof/>
                <w:webHidden/>
              </w:rPr>
              <w:instrText xml:space="preserve"> PAGEREF _Toc510799409 \h </w:instrText>
            </w:r>
            <w:r>
              <w:rPr>
                <w:noProof/>
                <w:webHidden/>
              </w:rPr>
            </w:r>
            <w:r>
              <w:rPr>
                <w:noProof/>
                <w:webHidden/>
              </w:rPr>
              <w:fldChar w:fldCharType="separate"/>
            </w:r>
            <w:r>
              <w:rPr>
                <w:noProof/>
                <w:webHidden/>
              </w:rPr>
              <w:t>58</w:t>
            </w:r>
            <w:r>
              <w:rPr>
                <w:noProof/>
                <w:webHidden/>
              </w:rPr>
              <w:fldChar w:fldCharType="end"/>
            </w:r>
          </w:hyperlink>
        </w:p>
        <w:p w14:paraId="04C03E1A" w14:textId="21C3959C" w:rsidR="009A53E6" w:rsidRDefault="009A53E6">
          <w:pPr>
            <w:pStyle w:val="TDC2"/>
            <w:tabs>
              <w:tab w:val="right" w:leader="dot" w:pos="8494"/>
            </w:tabs>
            <w:rPr>
              <w:rFonts w:asciiTheme="minorHAnsi" w:eastAsiaTheme="minorEastAsia" w:hAnsiTheme="minorHAnsi" w:cstheme="minorBidi"/>
              <w:noProof/>
              <w:color w:val="auto"/>
            </w:rPr>
          </w:pPr>
          <w:hyperlink w:anchor="_Toc510799410" w:history="1">
            <w:r w:rsidRPr="005C5CDD">
              <w:rPr>
                <w:rStyle w:val="Hipervnculo"/>
                <w:noProof/>
              </w:rPr>
              <w:t>Resumen</w:t>
            </w:r>
            <w:r>
              <w:rPr>
                <w:noProof/>
                <w:webHidden/>
              </w:rPr>
              <w:tab/>
            </w:r>
            <w:r>
              <w:rPr>
                <w:noProof/>
                <w:webHidden/>
              </w:rPr>
              <w:fldChar w:fldCharType="begin"/>
            </w:r>
            <w:r>
              <w:rPr>
                <w:noProof/>
                <w:webHidden/>
              </w:rPr>
              <w:instrText xml:space="preserve"> PAGEREF _Toc510799410 \h </w:instrText>
            </w:r>
            <w:r>
              <w:rPr>
                <w:noProof/>
                <w:webHidden/>
              </w:rPr>
            </w:r>
            <w:r>
              <w:rPr>
                <w:noProof/>
                <w:webHidden/>
              </w:rPr>
              <w:fldChar w:fldCharType="separate"/>
            </w:r>
            <w:r>
              <w:rPr>
                <w:noProof/>
                <w:webHidden/>
              </w:rPr>
              <w:t>59</w:t>
            </w:r>
            <w:r>
              <w:rPr>
                <w:noProof/>
                <w:webHidden/>
              </w:rPr>
              <w:fldChar w:fldCharType="end"/>
            </w:r>
          </w:hyperlink>
        </w:p>
        <w:p w14:paraId="5E1B0E10" w14:textId="738E4ABB" w:rsidR="009A53E6" w:rsidRDefault="009A53E6">
          <w:pPr>
            <w:pStyle w:val="TDC1"/>
            <w:tabs>
              <w:tab w:val="right" w:leader="dot" w:pos="8494"/>
            </w:tabs>
            <w:rPr>
              <w:rFonts w:asciiTheme="minorHAnsi" w:eastAsiaTheme="minorEastAsia" w:hAnsiTheme="minorHAnsi" w:cstheme="minorBidi"/>
              <w:noProof/>
              <w:color w:val="auto"/>
            </w:rPr>
          </w:pPr>
          <w:hyperlink w:anchor="_Toc510799411" w:history="1">
            <w:r w:rsidRPr="005C5CDD">
              <w:rPr>
                <w:rStyle w:val="Hipervnculo"/>
                <w:noProof/>
              </w:rPr>
              <w:t>Capítulo 6 – Stack MEAN</w:t>
            </w:r>
            <w:r>
              <w:rPr>
                <w:noProof/>
                <w:webHidden/>
              </w:rPr>
              <w:tab/>
            </w:r>
            <w:r>
              <w:rPr>
                <w:noProof/>
                <w:webHidden/>
              </w:rPr>
              <w:fldChar w:fldCharType="begin"/>
            </w:r>
            <w:r>
              <w:rPr>
                <w:noProof/>
                <w:webHidden/>
              </w:rPr>
              <w:instrText xml:space="preserve"> PAGEREF _Toc510799411 \h </w:instrText>
            </w:r>
            <w:r>
              <w:rPr>
                <w:noProof/>
                <w:webHidden/>
              </w:rPr>
            </w:r>
            <w:r>
              <w:rPr>
                <w:noProof/>
                <w:webHidden/>
              </w:rPr>
              <w:fldChar w:fldCharType="separate"/>
            </w:r>
            <w:r>
              <w:rPr>
                <w:noProof/>
                <w:webHidden/>
              </w:rPr>
              <w:t>60</w:t>
            </w:r>
            <w:r>
              <w:rPr>
                <w:noProof/>
                <w:webHidden/>
              </w:rPr>
              <w:fldChar w:fldCharType="end"/>
            </w:r>
          </w:hyperlink>
        </w:p>
        <w:p w14:paraId="4EF75281" w14:textId="274789BD" w:rsidR="009A53E6" w:rsidRDefault="009A53E6">
          <w:pPr>
            <w:pStyle w:val="TDC2"/>
            <w:tabs>
              <w:tab w:val="right" w:leader="dot" w:pos="8494"/>
            </w:tabs>
            <w:rPr>
              <w:rFonts w:asciiTheme="minorHAnsi" w:eastAsiaTheme="minorEastAsia" w:hAnsiTheme="minorHAnsi" w:cstheme="minorBidi"/>
              <w:noProof/>
              <w:color w:val="auto"/>
            </w:rPr>
          </w:pPr>
          <w:hyperlink w:anchor="_Toc510799412" w:history="1">
            <w:r w:rsidRPr="005C5CDD">
              <w:rPr>
                <w:rStyle w:val="Hipervnculo"/>
                <w:b/>
                <w:noProof/>
              </w:rPr>
              <w:t>6.1 ¿Qué es MEAN?</w:t>
            </w:r>
            <w:r>
              <w:rPr>
                <w:noProof/>
                <w:webHidden/>
              </w:rPr>
              <w:tab/>
            </w:r>
            <w:r>
              <w:rPr>
                <w:noProof/>
                <w:webHidden/>
              </w:rPr>
              <w:fldChar w:fldCharType="begin"/>
            </w:r>
            <w:r>
              <w:rPr>
                <w:noProof/>
                <w:webHidden/>
              </w:rPr>
              <w:instrText xml:space="preserve"> PAGEREF _Toc510799412 \h </w:instrText>
            </w:r>
            <w:r>
              <w:rPr>
                <w:noProof/>
                <w:webHidden/>
              </w:rPr>
            </w:r>
            <w:r>
              <w:rPr>
                <w:noProof/>
                <w:webHidden/>
              </w:rPr>
              <w:fldChar w:fldCharType="separate"/>
            </w:r>
            <w:r>
              <w:rPr>
                <w:noProof/>
                <w:webHidden/>
              </w:rPr>
              <w:t>60</w:t>
            </w:r>
            <w:r>
              <w:rPr>
                <w:noProof/>
                <w:webHidden/>
              </w:rPr>
              <w:fldChar w:fldCharType="end"/>
            </w:r>
          </w:hyperlink>
        </w:p>
        <w:p w14:paraId="0124FEC7" w14:textId="2BCEA27C" w:rsidR="009A53E6" w:rsidRDefault="009A53E6">
          <w:pPr>
            <w:pStyle w:val="TDC2"/>
            <w:tabs>
              <w:tab w:val="right" w:leader="dot" w:pos="8494"/>
            </w:tabs>
            <w:rPr>
              <w:rFonts w:asciiTheme="minorHAnsi" w:eastAsiaTheme="minorEastAsia" w:hAnsiTheme="minorHAnsi" w:cstheme="minorBidi"/>
              <w:noProof/>
              <w:color w:val="auto"/>
            </w:rPr>
          </w:pPr>
          <w:hyperlink w:anchor="_Toc510799413" w:history="1">
            <w:r w:rsidRPr="005C5CDD">
              <w:rPr>
                <w:rStyle w:val="Hipervnculo"/>
                <w:b/>
                <w:noProof/>
              </w:rPr>
              <w:t>6.2 Componentes de MEAN</w:t>
            </w:r>
            <w:r>
              <w:rPr>
                <w:noProof/>
                <w:webHidden/>
              </w:rPr>
              <w:tab/>
            </w:r>
            <w:r>
              <w:rPr>
                <w:noProof/>
                <w:webHidden/>
              </w:rPr>
              <w:fldChar w:fldCharType="begin"/>
            </w:r>
            <w:r>
              <w:rPr>
                <w:noProof/>
                <w:webHidden/>
              </w:rPr>
              <w:instrText xml:space="preserve"> PAGEREF _Toc510799413 \h </w:instrText>
            </w:r>
            <w:r>
              <w:rPr>
                <w:noProof/>
                <w:webHidden/>
              </w:rPr>
            </w:r>
            <w:r>
              <w:rPr>
                <w:noProof/>
                <w:webHidden/>
              </w:rPr>
              <w:fldChar w:fldCharType="separate"/>
            </w:r>
            <w:r>
              <w:rPr>
                <w:noProof/>
                <w:webHidden/>
              </w:rPr>
              <w:t>61</w:t>
            </w:r>
            <w:r>
              <w:rPr>
                <w:noProof/>
                <w:webHidden/>
              </w:rPr>
              <w:fldChar w:fldCharType="end"/>
            </w:r>
          </w:hyperlink>
        </w:p>
        <w:p w14:paraId="034EB897" w14:textId="570DEBF8" w:rsidR="009A53E6" w:rsidRDefault="009A53E6">
          <w:pPr>
            <w:pStyle w:val="TDC3"/>
            <w:tabs>
              <w:tab w:val="right" w:leader="dot" w:pos="8494"/>
            </w:tabs>
            <w:rPr>
              <w:rFonts w:asciiTheme="minorHAnsi" w:eastAsiaTheme="minorEastAsia" w:hAnsiTheme="minorHAnsi" w:cstheme="minorBidi"/>
              <w:noProof/>
              <w:color w:val="auto"/>
            </w:rPr>
          </w:pPr>
          <w:hyperlink w:anchor="_Toc510799414" w:history="1">
            <w:r w:rsidRPr="005C5CDD">
              <w:rPr>
                <w:rStyle w:val="Hipervnculo"/>
                <w:noProof/>
              </w:rPr>
              <w:t>6.2.1 MongoDB</w:t>
            </w:r>
            <w:r>
              <w:rPr>
                <w:noProof/>
                <w:webHidden/>
              </w:rPr>
              <w:tab/>
            </w:r>
            <w:r>
              <w:rPr>
                <w:noProof/>
                <w:webHidden/>
              </w:rPr>
              <w:fldChar w:fldCharType="begin"/>
            </w:r>
            <w:r>
              <w:rPr>
                <w:noProof/>
                <w:webHidden/>
              </w:rPr>
              <w:instrText xml:space="preserve"> PAGEREF _Toc510799414 \h </w:instrText>
            </w:r>
            <w:r>
              <w:rPr>
                <w:noProof/>
                <w:webHidden/>
              </w:rPr>
            </w:r>
            <w:r>
              <w:rPr>
                <w:noProof/>
                <w:webHidden/>
              </w:rPr>
              <w:fldChar w:fldCharType="separate"/>
            </w:r>
            <w:r>
              <w:rPr>
                <w:noProof/>
                <w:webHidden/>
              </w:rPr>
              <w:t>61</w:t>
            </w:r>
            <w:r>
              <w:rPr>
                <w:noProof/>
                <w:webHidden/>
              </w:rPr>
              <w:fldChar w:fldCharType="end"/>
            </w:r>
          </w:hyperlink>
        </w:p>
        <w:p w14:paraId="7E0C3758" w14:textId="016E3A11" w:rsidR="009A53E6" w:rsidRDefault="009A53E6">
          <w:pPr>
            <w:pStyle w:val="TDC3"/>
            <w:tabs>
              <w:tab w:val="right" w:leader="dot" w:pos="8494"/>
            </w:tabs>
            <w:rPr>
              <w:rFonts w:asciiTheme="minorHAnsi" w:eastAsiaTheme="minorEastAsia" w:hAnsiTheme="minorHAnsi" w:cstheme="minorBidi"/>
              <w:noProof/>
              <w:color w:val="auto"/>
            </w:rPr>
          </w:pPr>
          <w:hyperlink w:anchor="_Toc510799415" w:history="1">
            <w:r w:rsidRPr="005C5CDD">
              <w:rPr>
                <w:rStyle w:val="Hipervnculo"/>
                <w:noProof/>
              </w:rPr>
              <w:t>6.2.2 Express</w:t>
            </w:r>
            <w:r>
              <w:rPr>
                <w:noProof/>
                <w:webHidden/>
              </w:rPr>
              <w:tab/>
            </w:r>
            <w:r>
              <w:rPr>
                <w:noProof/>
                <w:webHidden/>
              </w:rPr>
              <w:fldChar w:fldCharType="begin"/>
            </w:r>
            <w:r>
              <w:rPr>
                <w:noProof/>
                <w:webHidden/>
              </w:rPr>
              <w:instrText xml:space="preserve"> PAGEREF _Toc510799415 \h </w:instrText>
            </w:r>
            <w:r>
              <w:rPr>
                <w:noProof/>
                <w:webHidden/>
              </w:rPr>
            </w:r>
            <w:r>
              <w:rPr>
                <w:noProof/>
                <w:webHidden/>
              </w:rPr>
              <w:fldChar w:fldCharType="separate"/>
            </w:r>
            <w:r>
              <w:rPr>
                <w:noProof/>
                <w:webHidden/>
              </w:rPr>
              <w:t>61</w:t>
            </w:r>
            <w:r>
              <w:rPr>
                <w:noProof/>
                <w:webHidden/>
              </w:rPr>
              <w:fldChar w:fldCharType="end"/>
            </w:r>
          </w:hyperlink>
        </w:p>
        <w:p w14:paraId="35B4230A" w14:textId="7D954F15" w:rsidR="009A53E6" w:rsidRDefault="009A53E6">
          <w:pPr>
            <w:pStyle w:val="TDC3"/>
            <w:tabs>
              <w:tab w:val="right" w:leader="dot" w:pos="8494"/>
            </w:tabs>
            <w:rPr>
              <w:rFonts w:asciiTheme="minorHAnsi" w:eastAsiaTheme="minorEastAsia" w:hAnsiTheme="minorHAnsi" w:cstheme="minorBidi"/>
              <w:noProof/>
              <w:color w:val="auto"/>
            </w:rPr>
          </w:pPr>
          <w:hyperlink w:anchor="_Toc510799416" w:history="1">
            <w:r w:rsidRPr="005C5CDD">
              <w:rPr>
                <w:rStyle w:val="Hipervnculo"/>
                <w:noProof/>
              </w:rPr>
              <w:t>6.2.3 Angular</w:t>
            </w:r>
            <w:r>
              <w:rPr>
                <w:noProof/>
                <w:webHidden/>
              </w:rPr>
              <w:tab/>
            </w:r>
            <w:r>
              <w:rPr>
                <w:noProof/>
                <w:webHidden/>
              </w:rPr>
              <w:fldChar w:fldCharType="begin"/>
            </w:r>
            <w:r>
              <w:rPr>
                <w:noProof/>
                <w:webHidden/>
              </w:rPr>
              <w:instrText xml:space="preserve"> PAGEREF _Toc510799416 \h </w:instrText>
            </w:r>
            <w:r>
              <w:rPr>
                <w:noProof/>
                <w:webHidden/>
              </w:rPr>
            </w:r>
            <w:r>
              <w:rPr>
                <w:noProof/>
                <w:webHidden/>
              </w:rPr>
              <w:fldChar w:fldCharType="separate"/>
            </w:r>
            <w:r>
              <w:rPr>
                <w:noProof/>
                <w:webHidden/>
              </w:rPr>
              <w:t>61</w:t>
            </w:r>
            <w:r>
              <w:rPr>
                <w:noProof/>
                <w:webHidden/>
              </w:rPr>
              <w:fldChar w:fldCharType="end"/>
            </w:r>
          </w:hyperlink>
        </w:p>
        <w:p w14:paraId="5AB10FB9" w14:textId="353DF629" w:rsidR="009A53E6" w:rsidRDefault="009A53E6">
          <w:pPr>
            <w:pStyle w:val="TDC3"/>
            <w:tabs>
              <w:tab w:val="right" w:leader="dot" w:pos="8494"/>
            </w:tabs>
            <w:rPr>
              <w:rFonts w:asciiTheme="minorHAnsi" w:eastAsiaTheme="minorEastAsia" w:hAnsiTheme="minorHAnsi" w:cstheme="minorBidi"/>
              <w:noProof/>
              <w:color w:val="auto"/>
            </w:rPr>
          </w:pPr>
          <w:hyperlink w:anchor="_Toc510799417" w:history="1">
            <w:r w:rsidRPr="005C5CDD">
              <w:rPr>
                <w:rStyle w:val="Hipervnculo"/>
                <w:noProof/>
              </w:rPr>
              <w:t>6.2.4 NodeJS</w:t>
            </w:r>
            <w:r>
              <w:rPr>
                <w:noProof/>
                <w:webHidden/>
              </w:rPr>
              <w:tab/>
            </w:r>
            <w:r>
              <w:rPr>
                <w:noProof/>
                <w:webHidden/>
              </w:rPr>
              <w:fldChar w:fldCharType="begin"/>
            </w:r>
            <w:r>
              <w:rPr>
                <w:noProof/>
                <w:webHidden/>
              </w:rPr>
              <w:instrText xml:space="preserve"> PAGEREF _Toc510799417 \h </w:instrText>
            </w:r>
            <w:r>
              <w:rPr>
                <w:noProof/>
                <w:webHidden/>
              </w:rPr>
            </w:r>
            <w:r>
              <w:rPr>
                <w:noProof/>
                <w:webHidden/>
              </w:rPr>
              <w:fldChar w:fldCharType="separate"/>
            </w:r>
            <w:r>
              <w:rPr>
                <w:noProof/>
                <w:webHidden/>
              </w:rPr>
              <w:t>61</w:t>
            </w:r>
            <w:r>
              <w:rPr>
                <w:noProof/>
                <w:webHidden/>
              </w:rPr>
              <w:fldChar w:fldCharType="end"/>
            </w:r>
          </w:hyperlink>
        </w:p>
        <w:p w14:paraId="55B504EC" w14:textId="3AC655EF" w:rsidR="009A53E6" w:rsidRDefault="009A53E6">
          <w:pPr>
            <w:pStyle w:val="TDC2"/>
            <w:tabs>
              <w:tab w:val="right" w:leader="dot" w:pos="8494"/>
            </w:tabs>
            <w:rPr>
              <w:rFonts w:asciiTheme="minorHAnsi" w:eastAsiaTheme="minorEastAsia" w:hAnsiTheme="minorHAnsi" w:cstheme="minorBidi"/>
              <w:noProof/>
              <w:color w:val="auto"/>
            </w:rPr>
          </w:pPr>
          <w:hyperlink w:anchor="_Toc510799418" w:history="1">
            <w:r w:rsidRPr="005C5CDD">
              <w:rPr>
                <w:rStyle w:val="Hipervnculo"/>
                <w:b/>
                <w:noProof/>
              </w:rPr>
              <w:t>6.3 Otros complementos</w:t>
            </w:r>
            <w:r>
              <w:rPr>
                <w:noProof/>
                <w:webHidden/>
              </w:rPr>
              <w:tab/>
            </w:r>
            <w:r>
              <w:rPr>
                <w:noProof/>
                <w:webHidden/>
              </w:rPr>
              <w:fldChar w:fldCharType="begin"/>
            </w:r>
            <w:r>
              <w:rPr>
                <w:noProof/>
                <w:webHidden/>
              </w:rPr>
              <w:instrText xml:space="preserve"> PAGEREF _Toc510799418 \h </w:instrText>
            </w:r>
            <w:r>
              <w:rPr>
                <w:noProof/>
                <w:webHidden/>
              </w:rPr>
            </w:r>
            <w:r>
              <w:rPr>
                <w:noProof/>
                <w:webHidden/>
              </w:rPr>
              <w:fldChar w:fldCharType="separate"/>
            </w:r>
            <w:r>
              <w:rPr>
                <w:noProof/>
                <w:webHidden/>
              </w:rPr>
              <w:t>64</w:t>
            </w:r>
            <w:r>
              <w:rPr>
                <w:noProof/>
                <w:webHidden/>
              </w:rPr>
              <w:fldChar w:fldCharType="end"/>
            </w:r>
          </w:hyperlink>
        </w:p>
        <w:p w14:paraId="1C8AADF9" w14:textId="3AFE8D9F" w:rsidR="009A53E6" w:rsidRDefault="009A53E6">
          <w:pPr>
            <w:pStyle w:val="TDC3"/>
            <w:tabs>
              <w:tab w:val="right" w:leader="dot" w:pos="8494"/>
            </w:tabs>
            <w:rPr>
              <w:rFonts w:asciiTheme="minorHAnsi" w:eastAsiaTheme="minorEastAsia" w:hAnsiTheme="minorHAnsi" w:cstheme="minorBidi"/>
              <w:noProof/>
              <w:color w:val="auto"/>
            </w:rPr>
          </w:pPr>
          <w:hyperlink w:anchor="_Toc510799419" w:history="1">
            <w:r w:rsidRPr="005C5CDD">
              <w:rPr>
                <w:rStyle w:val="Hipervnculo"/>
                <w:noProof/>
              </w:rPr>
              <w:t>6.3.1 Twitter Bootstrap</w:t>
            </w:r>
            <w:r>
              <w:rPr>
                <w:noProof/>
                <w:webHidden/>
              </w:rPr>
              <w:tab/>
            </w:r>
            <w:r>
              <w:rPr>
                <w:noProof/>
                <w:webHidden/>
              </w:rPr>
              <w:fldChar w:fldCharType="begin"/>
            </w:r>
            <w:r>
              <w:rPr>
                <w:noProof/>
                <w:webHidden/>
              </w:rPr>
              <w:instrText xml:space="preserve"> PAGEREF _Toc510799419 \h </w:instrText>
            </w:r>
            <w:r>
              <w:rPr>
                <w:noProof/>
                <w:webHidden/>
              </w:rPr>
            </w:r>
            <w:r>
              <w:rPr>
                <w:noProof/>
                <w:webHidden/>
              </w:rPr>
              <w:fldChar w:fldCharType="separate"/>
            </w:r>
            <w:r>
              <w:rPr>
                <w:noProof/>
                <w:webHidden/>
              </w:rPr>
              <w:t>64</w:t>
            </w:r>
            <w:r>
              <w:rPr>
                <w:noProof/>
                <w:webHidden/>
              </w:rPr>
              <w:fldChar w:fldCharType="end"/>
            </w:r>
          </w:hyperlink>
        </w:p>
        <w:p w14:paraId="0F40F3F0" w14:textId="59211E3D" w:rsidR="009A53E6" w:rsidRDefault="009A53E6">
          <w:pPr>
            <w:pStyle w:val="TDC3"/>
            <w:tabs>
              <w:tab w:val="right" w:leader="dot" w:pos="8494"/>
            </w:tabs>
            <w:rPr>
              <w:rFonts w:asciiTheme="minorHAnsi" w:eastAsiaTheme="minorEastAsia" w:hAnsiTheme="minorHAnsi" w:cstheme="minorBidi"/>
              <w:noProof/>
              <w:color w:val="auto"/>
            </w:rPr>
          </w:pPr>
          <w:hyperlink w:anchor="_Toc510799420" w:history="1">
            <w:r w:rsidRPr="005C5CDD">
              <w:rPr>
                <w:rStyle w:val="Hipervnculo"/>
                <w:noProof/>
              </w:rPr>
              <w:t>6.3.2 Compodoc</w:t>
            </w:r>
            <w:r>
              <w:rPr>
                <w:noProof/>
                <w:webHidden/>
              </w:rPr>
              <w:tab/>
            </w:r>
            <w:r>
              <w:rPr>
                <w:noProof/>
                <w:webHidden/>
              </w:rPr>
              <w:fldChar w:fldCharType="begin"/>
            </w:r>
            <w:r>
              <w:rPr>
                <w:noProof/>
                <w:webHidden/>
              </w:rPr>
              <w:instrText xml:space="preserve"> PAGEREF _Toc510799420 \h </w:instrText>
            </w:r>
            <w:r>
              <w:rPr>
                <w:noProof/>
                <w:webHidden/>
              </w:rPr>
            </w:r>
            <w:r>
              <w:rPr>
                <w:noProof/>
                <w:webHidden/>
              </w:rPr>
              <w:fldChar w:fldCharType="separate"/>
            </w:r>
            <w:r>
              <w:rPr>
                <w:noProof/>
                <w:webHidden/>
              </w:rPr>
              <w:t>64</w:t>
            </w:r>
            <w:r>
              <w:rPr>
                <w:noProof/>
                <w:webHidden/>
              </w:rPr>
              <w:fldChar w:fldCharType="end"/>
            </w:r>
          </w:hyperlink>
        </w:p>
        <w:p w14:paraId="49DB06CB" w14:textId="26B2BD38" w:rsidR="009A53E6" w:rsidRDefault="009A53E6">
          <w:pPr>
            <w:pStyle w:val="TDC3"/>
            <w:tabs>
              <w:tab w:val="right" w:leader="dot" w:pos="8494"/>
            </w:tabs>
            <w:rPr>
              <w:rFonts w:asciiTheme="minorHAnsi" w:eastAsiaTheme="minorEastAsia" w:hAnsiTheme="minorHAnsi" w:cstheme="minorBidi"/>
              <w:noProof/>
              <w:color w:val="auto"/>
            </w:rPr>
          </w:pPr>
          <w:hyperlink w:anchor="_Toc510799421" w:history="1">
            <w:r w:rsidRPr="005C5CDD">
              <w:rPr>
                <w:rStyle w:val="Hipervnculo"/>
                <w:noProof/>
              </w:rPr>
              <w:t>6.3.3 JSON</w:t>
            </w:r>
            <w:r>
              <w:rPr>
                <w:noProof/>
                <w:webHidden/>
              </w:rPr>
              <w:tab/>
            </w:r>
            <w:r>
              <w:rPr>
                <w:noProof/>
                <w:webHidden/>
              </w:rPr>
              <w:fldChar w:fldCharType="begin"/>
            </w:r>
            <w:r>
              <w:rPr>
                <w:noProof/>
                <w:webHidden/>
              </w:rPr>
              <w:instrText xml:space="preserve"> PAGEREF _Toc510799421 \h </w:instrText>
            </w:r>
            <w:r>
              <w:rPr>
                <w:noProof/>
                <w:webHidden/>
              </w:rPr>
            </w:r>
            <w:r>
              <w:rPr>
                <w:noProof/>
                <w:webHidden/>
              </w:rPr>
              <w:fldChar w:fldCharType="separate"/>
            </w:r>
            <w:r>
              <w:rPr>
                <w:noProof/>
                <w:webHidden/>
              </w:rPr>
              <w:t>64</w:t>
            </w:r>
            <w:r>
              <w:rPr>
                <w:noProof/>
                <w:webHidden/>
              </w:rPr>
              <w:fldChar w:fldCharType="end"/>
            </w:r>
          </w:hyperlink>
        </w:p>
        <w:p w14:paraId="72A073F5" w14:textId="591AE36A" w:rsidR="009A53E6" w:rsidRDefault="009A53E6">
          <w:pPr>
            <w:pStyle w:val="TDC3"/>
            <w:tabs>
              <w:tab w:val="right" w:leader="dot" w:pos="8494"/>
            </w:tabs>
            <w:rPr>
              <w:rFonts w:asciiTheme="minorHAnsi" w:eastAsiaTheme="minorEastAsia" w:hAnsiTheme="minorHAnsi" w:cstheme="minorBidi"/>
              <w:noProof/>
              <w:color w:val="auto"/>
            </w:rPr>
          </w:pPr>
          <w:hyperlink w:anchor="_Toc510799422" w:history="1">
            <w:r w:rsidRPr="005C5CDD">
              <w:rPr>
                <w:rStyle w:val="Hipervnculo"/>
                <w:noProof/>
              </w:rPr>
              <w:t>6.3.3 JQuery</w:t>
            </w:r>
            <w:r>
              <w:rPr>
                <w:noProof/>
                <w:webHidden/>
              </w:rPr>
              <w:tab/>
            </w:r>
            <w:r>
              <w:rPr>
                <w:noProof/>
                <w:webHidden/>
              </w:rPr>
              <w:fldChar w:fldCharType="begin"/>
            </w:r>
            <w:r>
              <w:rPr>
                <w:noProof/>
                <w:webHidden/>
              </w:rPr>
              <w:instrText xml:space="preserve"> PAGEREF _Toc510799422 \h </w:instrText>
            </w:r>
            <w:r>
              <w:rPr>
                <w:noProof/>
                <w:webHidden/>
              </w:rPr>
            </w:r>
            <w:r>
              <w:rPr>
                <w:noProof/>
                <w:webHidden/>
              </w:rPr>
              <w:fldChar w:fldCharType="separate"/>
            </w:r>
            <w:r>
              <w:rPr>
                <w:noProof/>
                <w:webHidden/>
              </w:rPr>
              <w:t>65</w:t>
            </w:r>
            <w:r>
              <w:rPr>
                <w:noProof/>
                <w:webHidden/>
              </w:rPr>
              <w:fldChar w:fldCharType="end"/>
            </w:r>
          </w:hyperlink>
        </w:p>
        <w:p w14:paraId="108D7285" w14:textId="6EAD3EF1" w:rsidR="009A53E6" w:rsidRDefault="009A53E6">
          <w:pPr>
            <w:pStyle w:val="TDC3"/>
            <w:tabs>
              <w:tab w:val="right" w:leader="dot" w:pos="8494"/>
            </w:tabs>
            <w:rPr>
              <w:rFonts w:asciiTheme="minorHAnsi" w:eastAsiaTheme="minorEastAsia" w:hAnsiTheme="minorHAnsi" w:cstheme="minorBidi"/>
              <w:noProof/>
              <w:color w:val="auto"/>
            </w:rPr>
          </w:pPr>
          <w:hyperlink w:anchor="_Toc510799423" w:history="1">
            <w:r w:rsidRPr="005C5CDD">
              <w:rPr>
                <w:rStyle w:val="Hipervnculo"/>
                <w:noProof/>
              </w:rPr>
              <w:t>Resumen</w:t>
            </w:r>
            <w:r>
              <w:rPr>
                <w:noProof/>
                <w:webHidden/>
              </w:rPr>
              <w:tab/>
            </w:r>
            <w:r>
              <w:rPr>
                <w:noProof/>
                <w:webHidden/>
              </w:rPr>
              <w:fldChar w:fldCharType="begin"/>
            </w:r>
            <w:r>
              <w:rPr>
                <w:noProof/>
                <w:webHidden/>
              </w:rPr>
              <w:instrText xml:space="preserve"> PAGEREF _Toc510799423 \h </w:instrText>
            </w:r>
            <w:r>
              <w:rPr>
                <w:noProof/>
                <w:webHidden/>
              </w:rPr>
            </w:r>
            <w:r>
              <w:rPr>
                <w:noProof/>
                <w:webHidden/>
              </w:rPr>
              <w:fldChar w:fldCharType="separate"/>
            </w:r>
            <w:r>
              <w:rPr>
                <w:noProof/>
                <w:webHidden/>
              </w:rPr>
              <w:t>66</w:t>
            </w:r>
            <w:r>
              <w:rPr>
                <w:noProof/>
                <w:webHidden/>
              </w:rPr>
              <w:fldChar w:fldCharType="end"/>
            </w:r>
          </w:hyperlink>
        </w:p>
        <w:p w14:paraId="1D6F1D2E" w14:textId="22CDC9D9" w:rsidR="009A53E6" w:rsidRDefault="009A53E6">
          <w:pPr>
            <w:pStyle w:val="TDC1"/>
            <w:tabs>
              <w:tab w:val="right" w:leader="dot" w:pos="8494"/>
            </w:tabs>
            <w:rPr>
              <w:rFonts w:asciiTheme="minorHAnsi" w:eastAsiaTheme="minorEastAsia" w:hAnsiTheme="minorHAnsi" w:cstheme="minorBidi"/>
              <w:noProof/>
              <w:color w:val="auto"/>
            </w:rPr>
          </w:pPr>
          <w:hyperlink w:anchor="_Toc510799424" w:history="1">
            <w:r w:rsidRPr="005C5CDD">
              <w:rPr>
                <w:rStyle w:val="Hipervnculo"/>
                <w:noProof/>
              </w:rPr>
              <w:t>Capítulo 7 – Comunicación NodeJS con Arduino</w:t>
            </w:r>
            <w:r>
              <w:rPr>
                <w:noProof/>
                <w:webHidden/>
              </w:rPr>
              <w:tab/>
            </w:r>
            <w:r>
              <w:rPr>
                <w:noProof/>
                <w:webHidden/>
              </w:rPr>
              <w:fldChar w:fldCharType="begin"/>
            </w:r>
            <w:r>
              <w:rPr>
                <w:noProof/>
                <w:webHidden/>
              </w:rPr>
              <w:instrText xml:space="preserve"> PAGEREF _Toc510799424 \h </w:instrText>
            </w:r>
            <w:r>
              <w:rPr>
                <w:noProof/>
                <w:webHidden/>
              </w:rPr>
            </w:r>
            <w:r>
              <w:rPr>
                <w:noProof/>
                <w:webHidden/>
              </w:rPr>
              <w:fldChar w:fldCharType="separate"/>
            </w:r>
            <w:r>
              <w:rPr>
                <w:noProof/>
                <w:webHidden/>
              </w:rPr>
              <w:t>67</w:t>
            </w:r>
            <w:r>
              <w:rPr>
                <w:noProof/>
                <w:webHidden/>
              </w:rPr>
              <w:fldChar w:fldCharType="end"/>
            </w:r>
          </w:hyperlink>
        </w:p>
        <w:p w14:paraId="4ABF1E6A" w14:textId="3C43A117" w:rsidR="009A53E6" w:rsidRDefault="009A53E6">
          <w:pPr>
            <w:pStyle w:val="TDC2"/>
            <w:tabs>
              <w:tab w:val="right" w:leader="dot" w:pos="8494"/>
            </w:tabs>
            <w:rPr>
              <w:rFonts w:asciiTheme="minorHAnsi" w:eastAsiaTheme="minorEastAsia" w:hAnsiTheme="minorHAnsi" w:cstheme="minorBidi"/>
              <w:noProof/>
              <w:color w:val="auto"/>
            </w:rPr>
          </w:pPr>
          <w:hyperlink w:anchor="_Toc510799425" w:history="1">
            <w:r w:rsidRPr="005C5CDD">
              <w:rPr>
                <w:rStyle w:val="Hipervnculo"/>
                <w:b/>
                <w:noProof/>
              </w:rPr>
              <w:t>7.1 Johnny-five</w:t>
            </w:r>
            <w:r>
              <w:rPr>
                <w:noProof/>
                <w:webHidden/>
              </w:rPr>
              <w:tab/>
            </w:r>
            <w:r>
              <w:rPr>
                <w:noProof/>
                <w:webHidden/>
              </w:rPr>
              <w:fldChar w:fldCharType="begin"/>
            </w:r>
            <w:r>
              <w:rPr>
                <w:noProof/>
                <w:webHidden/>
              </w:rPr>
              <w:instrText xml:space="preserve"> PAGEREF _Toc510799425 \h </w:instrText>
            </w:r>
            <w:r>
              <w:rPr>
                <w:noProof/>
                <w:webHidden/>
              </w:rPr>
            </w:r>
            <w:r>
              <w:rPr>
                <w:noProof/>
                <w:webHidden/>
              </w:rPr>
              <w:fldChar w:fldCharType="separate"/>
            </w:r>
            <w:r>
              <w:rPr>
                <w:noProof/>
                <w:webHidden/>
              </w:rPr>
              <w:t>67</w:t>
            </w:r>
            <w:r>
              <w:rPr>
                <w:noProof/>
                <w:webHidden/>
              </w:rPr>
              <w:fldChar w:fldCharType="end"/>
            </w:r>
          </w:hyperlink>
        </w:p>
        <w:p w14:paraId="20FEA4E6" w14:textId="2F4B0046" w:rsidR="009A53E6" w:rsidRDefault="009A53E6">
          <w:pPr>
            <w:pStyle w:val="TDC2"/>
            <w:tabs>
              <w:tab w:val="right" w:leader="dot" w:pos="8494"/>
            </w:tabs>
            <w:rPr>
              <w:rFonts w:asciiTheme="minorHAnsi" w:eastAsiaTheme="minorEastAsia" w:hAnsiTheme="minorHAnsi" w:cstheme="minorBidi"/>
              <w:noProof/>
              <w:color w:val="auto"/>
            </w:rPr>
          </w:pPr>
          <w:hyperlink w:anchor="_Toc510799426" w:history="1">
            <w:r w:rsidRPr="005C5CDD">
              <w:rPr>
                <w:rStyle w:val="Hipervnculo"/>
                <w:b/>
                <w:noProof/>
              </w:rPr>
              <w:t>7.2 Instalación</w:t>
            </w:r>
            <w:r>
              <w:rPr>
                <w:noProof/>
                <w:webHidden/>
              </w:rPr>
              <w:tab/>
            </w:r>
            <w:r>
              <w:rPr>
                <w:noProof/>
                <w:webHidden/>
              </w:rPr>
              <w:fldChar w:fldCharType="begin"/>
            </w:r>
            <w:r>
              <w:rPr>
                <w:noProof/>
                <w:webHidden/>
              </w:rPr>
              <w:instrText xml:space="preserve"> PAGEREF _Toc510799426 \h </w:instrText>
            </w:r>
            <w:r>
              <w:rPr>
                <w:noProof/>
                <w:webHidden/>
              </w:rPr>
            </w:r>
            <w:r>
              <w:rPr>
                <w:noProof/>
                <w:webHidden/>
              </w:rPr>
              <w:fldChar w:fldCharType="separate"/>
            </w:r>
            <w:r>
              <w:rPr>
                <w:noProof/>
                <w:webHidden/>
              </w:rPr>
              <w:t>67</w:t>
            </w:r>
            <w:r>
              <w:rPr>
                <w:noProof/>
                <w:webHidden/>
              </w:rPr>
              <w:fldChar w:fldCharType="end"/>
            </w:r>
          </w:hyperlink>
        </w:p>
        <w:p w14:paraId="6408BD9B" w14:textId="6E44B6EE" w:rsidR="009A53E6" w:rsidRDefault="009A53E6">
          <w:pPr>
            <w:pStyle w:val="TDC2"/>
            <w:tabs>
              <w:tab w:val="right" w:leader="dot" w:pos="8494"/>
            </w:tabs>
            <w:rPr>
              <w:rFonts w:asciiTheme="minorHAnsi" w:eastAsiaTheme="minorEastAsia" w:hAnsiTheme="minorHAnsi" w:cstheme="minorBidi"/>
              <w:noProof/>
              <w:color w:val="auto"/>
            </w:rPr>
          </w:pPr>
          <w:hyperlink w:anchor="_Toc510799427" w:history="1">
            <w:r w:rsidRPr="005C5CDD">
              <w:rPr>
                <w:rStyle w:val="Hipervnculo"/>
                <w:b/>
                <w:noProof/>
                <w:lang w:val="en-US"/>
              </w:rPr>
              <w:t>7.3 Arduino Firmata</w:t>
            </w:r>
            <w:r>
              <w:rPr>
                <w:noProof/>
                <w:webHidden/>
              </w:rPr>
              <w:tab/>
            </w:r>
            <w:r>
              <w:rPr>
                <w:noProof/>
                <w:webHidden/>
              </w:rPr>
              <w:fldChar w:fldCharType="begin"/>
            </w:r>
            <w:r>
              <w:rPr>
                <w:noProof/>
                <w:webHidden/>
              </w:rPr>
              <w:instrText xml:space="preserve"> PAGEREF _Toc510799427 \h </w:instrText>
            </w:r>
            <w:r>
              <w:rPr>
                <w:noProof/>
                <w:webHidden/>
              </w:rPr>
            </w:r>
            <w:r>
              <w:rPr>
                <w:noProof/>
                <w:webHidden/>
              </w:rPr>
              <w:fldChar w:fldCharType="separate"/>
            </w:r>
            <w:r>
              <w:rPr>
                <w:noProof/>
                <w:webHidden/>
              </w:rPr>
              <w:t>68</w:t>
            </w:r>
            <w:r>
              <w:rPr>
                <w:noProof/>
                <w:webHidden/>
              </w:rPr>
              <w:fldChar w:fldCharType="end"/>
            </w:r>
          </w:hyperlink>
        </w:p>
        <w:p w14:paraId="3E5ECA09" w14:textId="66C763BA" w:rsidR="009A53E6" w:rsidRDefault="009A53E6">
          <w:pPr>
            <w:pStyle w:val="TDC2"/>
            <w:tabs>
              <w:tab w:val="right" w:leader="dot" w:pos="8494"/>
            </w:tabs>
            <w:rPr>
              <w:rFonts w:asciiTheme="minorHAnsi" w:eastAsiaTheme="minorEastAsia" w:hAnsiTheme="minorHAnsi" w:cstheme="minorBidi"/>
              <w:noProof/>
              <w:color w:val="auto"/>
            </w:rPr>
          </w:pPr>
          <w:hyperlink w:anchor="_Toc510799428" w:history="1">
            <w:r w:rsidRPr="005C5CDD">
              <w:rPr>
                <w:rStyle w:val="Hipervnculo"/>
                <w:b/>
                <w:noProof/>
              </w:rPr>
              <w:t>7.4 Surgimiento y funcionamiento de Firmata</w:t>
            </w:r>
            <w:r>
              <w:rPr>
                <w:noProof/>
                <w:webHidden/>
              </w:rPr>
              <w:tab/>
            </w:r>
            <w:r>
              <w:rPr>
                <w:noProof/>
                <w:webHidden/>
              </w:rPr>
              <w:fldChar w:fldCharType="begin"/>
            </w:r>
            <w:r>
              <w:rPr>
                <w:noProof/>
                <w:webHidden/>
              </w:rPr>
              <w:instrText xml:space="preserve"> PAGEREF _Toc510799428 \h </w:instrText>
            </w:r>
            <w:r>
              <w:rPr>
                <w:noProof/>
                <w:webHidden/>
              </w:rPr>
            </w:r>
            <w:r>
              <w:rPr>
                <w:noProof/>
                <w:webHidden/>
              </w:rPr>
              <w:fldChar w:fldCharType="separate"/>
            </w:r>
            <w:r>
              <w:rPr>
                <w:noProof/>
                <w:webHidden/>
              </w:rPr>
              <w:t>68</w:t>
            </w:r>
            <w:r>
              <w:rPr>
                <w:noProof/>
                <w:webHidden/>
              </w:rPr>
              <w:fldChar w:fldCharType="end"/>
            </w:r>
          </w:hyperlink>
        </w:p>
        <w:p w14:paraId="5579963B" w14:textId="50FC67C9" w:rsidR="009A53E6" w:rsidRDefault="009A53E6">
          <w:pPr>
            <w:pStyle w:val="TDC2"/>
            <w:tabs>
              <w:tab w:val="right" w:leader="dot" w:pos="8494"/>
            </w:tabs>
            <w:rPr>
              <w:rFonts w:asciiTheme="minorHAnsi" w:eastAsiaTheme="minorEastAsia" w:hAnsiTheme="minorHAnsi" w:cstheme="minorBidi"/>
              <w:noProof/>
              <w:color w:val="auto"/>
            </w:rPr>
          </w:pPr>
          <w:hyperlink w:anchor="_Toc510799429" w:history="1">
            <w:r w:rsidRPr="005C5CDD">
              <w:rPr>
                <w:rStyle w:val="Hipervnculo"/>
                <w:b/>
                <w:noProof/>
              </w:rPr>
              <w:t>7.5 Métodos de librería Firmata en Arduino</w:t>
            </w:r>
            <w:r>
              <w:rPr>
                <w:noProof/>
                <w:webHidden/>
              </w:rPr>
              <w:tab/>
            </w:r>
            <w:r>
              <w:rPr>
                <w:noProof/>
                <w:webHidden/>
              </w:rPr>
              <w:fldChar w:fldCharType="begin"/>
            </w:r>
            <w:r>
              <w:rPr>
                <w:noProof/>
                <w:webHidden/>
              </w:rPr>
              <w:instrText xml:space="preserve"> PAGEREF _Toc510799429 \h </w:instrText>
            </w:r>
            <w:r>
              <w:rPr>
                <w:noProof/>
                <w:webHidden/>
              </w:rPr>
            </w:r>
            <w:r>
              <w:rPr>
                <w:noProof/>
                <w:webHidden/>
              </w:rPr>
              <w:fldChar w:fldCharType="separate"/>
            </w:r>
            <w:r>
              <w:rPr>
                <w:noProof/>
                <w:webHidden/>
              </w:rPr>
              <w:t>69</w:t>
            </w:r>
            <w:r>
              <w:rPr>
                <w:noProof/>
                <w:webHidden/>
              </w:rPr>
              <w:fldChar w:fldCharType="end"/>
            </w:r>
          </w:hyperlink>
        </w:p>
        <w:p w14:paraId="348542E8" w14:textId="35D1BC69" w:rsidR="009A53E6" w:rsidRDefault="009A53E6">
          <w:pPr>
            <w:pStyle w:val="TDC3"/>
            <w:tabs>
              <w:tab w:val="right" w:leader="dot" w:pos="8494"/>
            </w:tabs>
            <w:rPr>
              <w:rFonts w:asciiTheme="minorHAnsi" w:eastAsiaTheme="minorEastAsia" w:hAnsiTheme="minorHAnsi" w:cstheme="minorBidi"/>
              <w:noProof/>
              <w:color w:val="auto"/>
            </w:rPr>
          </w:pPr>
          <w:hyperlink w:anchor="_Toc510799430" w:history="1">
            <w:r w:rsidRPr="005C5CDD">
              <w:rPr>
                <w:rStyle w:val="Hipervnculo"/>
                <w:noProof/>
              </w:rPr>
              <w:t>7.5.1 Métodos de propósito general</w:t>
            </w:r>
            <w:r>
              <w:rPr>
                <w:noProof/>
                <w:webHidden/>
              </w:rPr>
              <w:tab/>
            </w:r>
            <w:r>
              <w:rPr>
                <w:noProof/>
                <w:webHidden/>
              </w:rPr>
              <w:fldChar w:fldCharType="begin"/>
            </w:r>
            <w:r>
              <w:rPr>
                <w:noProof/>
                <w:webHidden/>
              </w:rPr>
              <w:instrText xml:space="preserve"> PAGEREF _Toc510799430 \h </w:instrText>
            </w:r>
            <w:r>
              <w:rPr>
                <w:noProof/>
                <w:webHidden/>
              </w:rPr>
            </w:r>
            <w:r>
              <w:rPr>
                <w:noProof/>
                <w:webHidden/>
              </w:rPr>
              <w:fldChar w:fldCharType="separate"/>
            </w:r>
            <w:r>
              <w:rPr>
                <w:noProof/>
                <w:webHidden/>
              </w:rPr>
              <w:t>69</w:t>
            </w:r>
            <w:r>
              <w:rPr>
                <w:noProof/>
                <w:webHidden/>
              </w:rPr>
              <w:fldChar w:fldCharType="end"/>
            </w:r>
          </w:hyperlink>
        </w:p>
        <w:p w14:paraId="77648037" w14:textId="0C22B610" w:rsidR="009A53E6" w:rsidRDefault="009A53E6">
          <w:pPr>
            <w:pStyle w:val="TDC3"/>
            <w:tabs>
              <w:tab w:val="right" w:leader="dot" w:pos="8494"/>
            </w:tabs>
            <w:rPr>
              <w:rFonts w:asciiTheme="minorHAnsi" w:eastAsiaTheme="minorEastAsia" w:hAnsiTheme="minorHAnsi" w:cstheme="minorBidi"/>
              <w:noProof/>
              <w:color w:val="auto"/>
            </w:rPr>
          </w:pPr>
          <w:hyperlink w:anchor="_Toc510799431" w:history="1">
            <w:r w:rsidRPr="005C5CDD">
              <w:rPr>
                <w:rStyle w:val="Hipervnculo"/>
                <w:noProof/>
              </w:rPr>
              <w:t>7.5.2 Métodos para el envío de mensajes</w:t>
            </w:r>
            <w:r>
              <w:rPr>
                <w:noProof/>
                <w:webHidden/>
              </w:rPr>
              <w:tab/>
            </w:r>
            <w:r>
              <w:rPr>
                <w:noProof/>
                <w:webHidden/>
              </w:rPr>
              <w:fldChar w:fldCharType="begin"/>
            </w:r>
            <w:r>
              <w:rPr>
                <w:noProof/>
                <w:webHidden/>
              </w:rPr>
              <w:instrText xml:space="preserve"> PAGEREF _Toc510799431 \h </w:instrText>
            </w:r>
            <w:r>
              <w:rPr>
                <w:noProof/>
                <w:webHidden/>
              </w:rPr>
            </w:r>
            <w:r>
              <w:rPr>
                <w:noProof/>
                <w:webHidden/>
              </w:rPr>
              <w:fldChar w:fldCharType="separate"/>
            </w:r>
            <w:r>
              <w:rPr>
                <w:noProof/>
                <w:webHidden/>
              </w:rPr>
              <w:t>70</w:t>
            </w:r>
            <w:r>
              <w:rPr>
                <w:noProof/>
                <w:webHidden/>
              </w:rPr>
              <w:fldChar w:fldCharType="end"/>
            </w:r>
          </w:hyperlink>
        </w:p>
        <w:p w14:paraId="6597B830" w14:textId="3076C672" w:rsidR="009A53E6" w:rsidRDefault="009A53E6">
          <w:pPr>
            <w:pStyle w:val="TDC3"/>
            <w:tabs>
              <w:tab w:val="right" w:leader="dot" w:pos="8494"/>
            </w:tabs>
            <w:rPr>
              <w:rFonts w:asciiTheme="minorHAnsi" w:eastAsiaTheme="minorEastAsia" w:hAnsiTheme="minorHAnsi" w:cstheme="minorBidi"/>
              <w:noProof/>
              <w:color w:val="auto"/>
            </w:rPr>
          </w:pPr>
          <w:hyperlink w:anchor="_Toc510799432" w:history="1">
            <w:r w:rsidRPr="005C5CDD">
              <w:rPr>
                <w:rStyle w:val="Hipervnculo"/>
                <w:noProof/>
              </w:rPr>
              <w:t>7.5.3 Métodos para la recepción de mensajes</w:t>
            </w:r>
            <w:r>
              <w:rPr>
                <w:noProof/>
                <w:webHidden/>
              </w:rPr>
              <w:tab/>
            </w:r>
            <w:r>
              <w:rPr>
                <w:noProof/>
                <w:webHidden/>
              </w:rPr>
              <w:fldChar w:fldCharType="begin"/>
            </w:r>
            <w:r>
              <w:rPr>
                <w:noProof/>
                <w:webHidden/>
              </w:rPr>
              <w:instrText xml:space="preserve"> PAGEREF _Toc510799432 \h </w:instrText>
            </w:r>
            <w:r>
              <w:rPr>
                <w:noProof/>
                <w:webHidden/>
              </w:rPr>
            </w:r>
            <w:r>
              <w:rPr>
                <w:noProof/>
                <w:webHidden/>
              </w:rPr>
              <w:fldChar w:fldCharType="separate"/>
            </w:r>
            <w:r>
              <w:rPr>
                <w:noProof/>
                <w:webHidden/>
              </w:rPr>
              <w:t>70</w:t>
            </w:r>
            <w:r>
              <w:rPr>
                <w:noProof/>
                <w:webHidden/>
              </w:rPr>
              <w:fldChar w:fldCharType="end"/>
            </w:r>
          </w:hyperlink>
        </w:p>
        <w:p w14:paraId="0881ED2C" w14:textId="52D9787D" w:rsidR="009A53E6" w:rsidRDefault="009A53E6">
          <w:pPr>
            <w:pStyle w:val="TDC3"/>
            <w:tabs>
              <w:tab w:val="right" w:leader="dot" w:pos="8494"/>
            </w:tabs>
            <w:rPr>
              <w:rFonts w:asciiTheme="minorHAnsi" w:eastAsiaTheme="minorEastAsia" w:hAnsiTheme="minorHAnsi" w:cstheme="minorBidi"/>
              <w:noProof/>
              <w:color w:val="auto"/>
            </w:rPr>
          </w:pPr>
          <w:hyperlink w:anchor="_Toc510799433" w:history="1">
            <w:r w:rsidRPr="005C5CDD">
              <w:rPr>
                <w:rStyle w:val="Hipervnculo"/>
                <w:noProof/>
              </w:rPr>
              <w:t>7.5.4 Otros métodos</w:t>
            </w:r>
            <w:r>
              <w:rPr>
                <w:noProof/>
                <w:webHidden/>
              </w:rPr>
              <w:tab/>
            </w:r>
            <w:r>
              <w:rPr>
                <w:noProof/>
                <w:webHidden/>
              </w:rPr>
              <w:fldChar w:fldCharType="begin"/>
            </w:r>
            <w:r>
              <w:rPr>
                <w:noProof/>
                <w:webHidden/>
              </w:rPr>
              <w:instrText xml:space="preserve"> PAGEREF _Toc510799433 \h </w:instrText>
            </w:r>
            <w:r>
              <w:rPr>
                <w:noProof/>
                <w:webHidden/>
              </w:rPr>
            </w:r>
            <w:r>
              <w:rPr>
                <w:noProof/>
                <w:webHidden/>
              </w:rPr>
              <w:fldChar w:fldCharType="separate"/>
            </w:r>
            <w:r>
              <w:rPr>
                <w:noProof/>
                <w:webHidden/>
              </w:rPr>
              <w:t>70</w:t>
            </w:r>
            <w:r>
              <w:rPr>
                <w:noProof/>
                <w:webHidden/>
              </w:rPr>
              <w:fldChar w:fldCharType="end"/>
            </w:r>
          </w:hyperlink>
        </w:p>
        <w:p w14:paraId="7B745B64" w14:textId="6205AFBB" w:rsidR="009A53E6" w:rsidRDefault="009A53E6">
          <w:pPr>
            <w:pStyle w:val="TDC2"/>
            <w:tabs>
              <w:tab w:val="right" w:leader="dot" w:pos="8494"/>
            </w:tabs>
            <w:rPr>
              <w:rFonts w:asciiTheme="minorHAnsi" w:eastAsiaTheme="minorEastAsia" w:hAnsiTheme="minorHAnsi" w:cstheme="minorBidi"/>
              <w:noProof/>
              <w:color w:val="auto"/>
            </w:rPr>
          </w:pPr>
          <w:hyperlink w:anchor="_Toc510799434" w:history="1">
            <w:r w:rsidRPr="005C5CDD">
              <w:rPr>
                <w:rStyle w:val="Hipervnculo"/>
                <w:b/>
                <w:noProof/>
              </w:rPr>
              <w:t>7.6 Instalación de Firmata en Arduino</w:t>
            </w:r>
            <w:r>
              <w:rPr>
                <w:noProof/>
                <w:webHidden/>
              </w:rPr>
              <w:tab/>
            </w:r>
            <w:r>
              <w:rPr>
                <w:noProof/>
                <w:webHidden/>
              </w:rPr>
              <w:fldChar w:fldCharType="begin"/>
            </w:r>
            <w:r>
              <w:rPr>
                <w:noProof/>
                <w:webHidden/>
              </w:rPr>
              <w:instrText xml:space="preserve"> PAGEREF _Toc510799434 \h </w:instrText>
            </w:r>
            <w:r>
              <w:rPr>
                <w:noProof/>
                <w:webHidden/>
              </w:rPr>
            </w:r>
            <w:r>
              <w:rPr>
                <w:noProof/>
                <w:webHidden/>
              </w:rPr>
              <w:fldChar w:fldCharType="separate"/>
            </w:r>
            <w:r>
              <w:rPr>
                <w:noProof/>
                <w:webHidden/>
              </w:rPr>
              <w:t>71</w:t>
            </w:r>
            <w:r>
              <w:rPr>
                <w:noProof/>
                <w:webHidden/>
              </w:rPr>
              <w:fldChar w:fldCharType="end"/>
            </w:r>
          </w:hyperlink>
        </w:p>
        <w:p w14:paraId="39E30430" w14:textId="36A88FEE" w:rsidR="009A53E6" w:rsidRDefault="009A53E6">
          <w:pPr>
            <w:pStyle w:val="TDC2"/>
            <w:tabs>
              <w:tab w:val="right" w:leader="dot" w:pos="8494"/>
            </w:tabs>
            <w:rPr>
              <w:rFonts w:asciiTheme="minorHAnsi" w:eastAsiaTheme="minorEastAsia" w:hAnsiTheme="minorHAnsi" w:cstheme="minorBidi"/>
              <w:noProof/>
              <w:color w:val="auto"/>
            </w:rPr>
          </w:pPr>
          <w:hyperlink w:anchor="_Toc510799435" w:history="1">
            <w:r w:rsidRPr="005C5CDD">
              <w:rPr>
                <w:rStyle w:val="Hipervnculo"/>
                <w:b/>
                <w:noProof/>
              </w:rPr>
              <w:t>Resumen</w:t>
            </w:r>
            <w:r>
              <w:rPr>
                <w:noProof/>
                <w:webHidden/>
              </w:rPr>
              <w:tab/>
            </w:r>
            <w:r>
              <w:rPr>
                <w:noProof/>
                <w:webHidden/>
              </w:rPr>
              <w:fldChar w:fldCharType="begin"/>
            </w:r>
            <w:r>
              <w:rPr>
                <w:noProof/>
                <w:webHidden/>
              </w:rPr>
              <w:instrText xml:space="preserve"> PAGEREF _Toc510799435 \h </w:instrText>
            </w:r>
            <w:r>
              <w:rPr>
                <w:noProof/>
                <w:webHidden/>
              </w:rPr>
            </w:r>
            <w:r>
              <w:rPr>
                <w:noProof/>
                <w:webHidden/>
              </w:rPr>
              <w:fldChar w:fldCharType="separate"/>
            </w:r>
            <w:r>
              <w:rPr>
                <w:noProof/>
                <w:webHidden/>
              </w:rPr>
              <w:t>74</w:t>
            </w:r>
            <w:r>
              <w:rPr>
                <w:noProof/>
                <w:webHidden/>
              </w:rPr>
              <w:fldChar w:fldCharType="end"/>
            </w:r>
          </w:hyperlink>
        </w:p>
        <w:p w14:paraId="55247ED3" w14:textId="3A6786AF" w:rsidR="009A53E6" w:rsidRDefault="009A53E6">
          <w:pPr>
            <w:pStyle w:val="TDC1"/>
            <w:tabs>
              <w:tab w:val="right" w:leader="dot" w:pos="8494"/>
            </w:tabs>
            <w:rPr>
              <w:rFonts w:asciiTheme="minorHAnsi" w:eastAsiaTheme="minorEastAsia" w:hAnsiTheme="minorHAnsi" w:cstheme="minorBidi"/>
              <w:noProof/>
              <w:color w:val="auto"/>
            </w:rPr>
          </w:pPr>
          <w:hyperlink w:anchor="_Toc510799436" w:history="1">
            <w:r w:rsidRPr="005C5CDD">
              <w:rPr>
                <w:rStyle w:val="Hipervnculo"/>
                <w:noProof/>
              </w:rPr>
              <w:t>Capítulo 8 - Análisis y selección de tecnologías para el desarrollo del SAR</w:t>
            </w:r>
            <w:r>
              <w:rPr>
                <w:noProof/>
                <w:webHidden/>
              </w:rPr>
              <w:tab/>
            </w:r>
            <w:r>
              <w:rPr>
                <w:noProof/>
                <w:webHidden/>
              </w:rPr>
              <w:fldChar w:fldCharType="begin"/>
            </w:r>
            <w:r>
              <w:rPr>
                <w:noProof/>
                <w:webHidden/>
              </w:rPr>
              <w:instrText xml:space="preserve"> PAGEREF _Toc510799436 \h </w:instrText>
            </w:r>
            <w:r>
              <w:rPr>
                <w:noProof/>
                <w:webHidden/>
              </w:rPr>
            </w:r>
            <w:r>
              <w:rPr>
                <w:noProof/>
                <w:webHidden/>
              </w:rPr>
              <w:fldChar w:fldCharType="separate"/>
            </w:r>
            <w:r>
              <w:rPr>
                <w:noProof/>
                <w:webHidden/>
              </w:rPr>
              <w:t>75</w:t>
            </w:r>
            <w:r>
              <w:rPr>
                <w:noProof/>
                <w:webHidden/>
              </w:rPr>
              <w:fldChar w:fldCharType="end"/>
            </w:r>
          </w:hyperlink>
        </w:p>
        <w:p w14:paraId="7422593D" w14:textId="7BB09F2A" w:rsidR="009A53E6" w:rsidRDefault="009A53E6">
          <w:pPr>
            <w:pStyle w:val="TDC2"/>
            <w:tabs>
              <w:tab w:val="right" w:leader="dot" w:pos="8494"/>
            </w:tabs>
            <w:rPr>
              <w:rFonts w:asciiTheme="minorHAnsi" w:eastAsiaTheme="minorEastAsia" w:hAnsiTheme="minorHAnsi" w:cstheme="minorBidi"/>
              <w:noProof/>
              <w:color w:val="auto"/>
            </w:rPr>
          </w:pPr>
          <w:hyperlink w:anchor="_Toc510799437" w:history="1">
            <w:r w:rsidRPr="005C5CDD">
              <w:rPr>
                <w:rStyle w:val="Hipervnculo"/>
                <w:b/>
                <w:noProof/>
              </w:rPr>
              <w:t>8.1 Primer análisis</w:t>
            </w:r>
            <w:r>
              <w:rPr>
                <w:noProof/>
                <w:webHidden/>
              </w:rPr>
              <w:tab/>
            </w:r>
            <w:r>
              <w:rPr>
                <w:noProof/>
                <w:webHidden/>
              </w:rPr>
              <w:fldChar w:fldCharType="begin"/>
            </w:r>
            <w:r>
              <w:rPr>
                <w:noProof/>
                <w:webHidden/>
              </w:rPr>
              <w:instrText xml:space="preserve"> PAGEREF _Toc510799437 \h </w:instrText>
            </w:r>
            <w:r>
              <w:rPr>
                <w:noProof/>
                <w:webHidden/>
              </w:rPr>
            </w:r>
            <w:r>
              <w:rPr>
                <w:noProof/>
                <w:webHidden/>
              </w:rPr>
              <w:fldChar w:fldCharType="separate"/>
            </w:r>
            <w:r>
              <w:rPr>
                <w:noProof/>
                <w:webHidden/>
              </w:rPr>
              <w:t>75</w:t>
            </w:r>
            <w:r>
              <w:rPr>
                <w:noProof/>
                <w:webHidden/>
              </w:rPr>
              <w:fldChar w:fldCharType="end"/>
            </w:r>
          </w:hyperlink>
        </w:p>
        <w:p w14:paraId="64C66B46" w14:textId="37B37EEA" w:rsidR="009A53E6" w:rsidRDefault="009A53E6">
          <w:pPr>
            <w:pStyle w:val="TDC2"/>
            <w:tabs>
              <w:tab w:val="right" w:leader="dot" w:pos="8494"/>
            </w:tabs>
            <w:rPr>
              <w:rFonts w:asciiTheme="minorHAnsi" w:eastAsiaTheme="minorEastAsia" w:hAnsiTheme="minorHAnsi" w:cstheme="minorBidi"/>
              <w:noProof/>
              <w:color w:val="auto"/>
            </w:rPr>
          </w:pPr>
          <w:hyperlink w:anchor="_Toc510799438" w:history="1">
            <w:r w:rsidRPr="005C5CDD">
              <w:rPr>
                <w:rStyle w:val="Hipervnculo"/>
                <w:b/>
                <w:noProof/>
              </w:rPr>
              <w:t>8.2 Selección de tecnologías hardware</w:t>
            </w:r>
            <w:r>
              <w:rPr>
                <w:noProof/>
                <w:webHidden/>
              </w:rPr>
              <w:tab/>
            </w:r>
            <w:r>
              <w:rPr>
                <w:noProof/>
                <w:webHidden/>
              </w:rPr>
              <w:fldChar w:fldCharType="begin"/>
            </w:r>
            <w:r>
              <w:rPr>
                <w:noProof/>
                <w:webHidden/>
              </w:rPr>
              <w:instrText xml:space="preserve"> PAGEREF _Toc510799438 \h </w:instrText>
            </w:r>
            <w:r>
              <w:rPr>
                <w:noProof/>
                <w:webHidden/>
              </w:rPr>
            </w:r>
            <w:r>
              <w:rPr>
                <w:noProof/>
                <w:webHidden/>
              </w:rPr>
              <w:fldChar w:fldCharType="separate"/>
            </w:r>
            <w:r>
              <w:rPr>
                <w:noProof/>
                <w:webHidden/>
              </w:rPr>
              <w:t>76</w:t>
            </w:r>
            <w:r>
              <w:rPr>
                <w:noProof/>
                <w:webHidden/>
              </w:rPr>
              <w:fldChar w:fldCharType="end"/>
            </w:r>
          </w:hyperlink>
        </w:p>
        <w:p w14:paraId="2B0E4ED9" w14:textId="583606E5" w:rsidR="009A53E6" w:rsidRDefault="009A53E6">
          <w:pPr>
            <w:pStyle w:val="TDC3"/>
            <w:tabs>
              <w:tab w:val="right" w:leader="dot" w:pos="8494"/>
            </w:tabs>
            <w:rPr>
              <w:rFonts w:asciiTheme="minorHAnsi" w:eastAsiaTheme="minorEastAsia" w:hAnsiTheme="minorHAnsi" w:cstheme="minorBidi"/>
              <w:noProof/>
              <w:color w:val="auto"/>
            </w:rPr>
          </w:pPr>
          <w:hyperlink w:anchor="_Toc510799439" w:history="1">
            <w:r w:rsidRPr="005C5CDD">
              <w:rPr>
                <w:rStyle w:val="Hipervnculo"/>
                <w:noProof/>
              </w:rPr>
              <w:t>8.2.1 Razones para la elección de Arduino</w:t>
            </w:r>
            <w:r>
              <w:rPr>
                <w:noProof/>
                <w:webHidden/>
              </w:rPr>
              <w:tab/>
            </w:r>
            <w:r>
              <w:rPr>
                <w:noProof/>
                <w:webHidden/>
              </w:rPr>
              <w:fldChar w:fldCharType="begin"/>
            </w:r>
            <w:r>
              <w:rPr>
                <w:noProof/>
                <w:webHidden/>
              </w:rPr>
              <w:instrText xml:space="preserve"> PAGEREF _Toc510799439 \h </w:instrText>
            </w:r>
            <w:r>
              <w:rPr>
                <w:noProof/>
                <w:webHidden/>
              </w:rPr>
            </w:r>
            <w:r>
              <w:rPr>
                <w:noProof/>
                <w:webHidden/>
              </w:rPr>
              <w:fldChar w:fldCharType="separate"/>
            </w:r>
            <w:r>
              <w:rPr>
                <w:noProof/>
                <w:webHidden/>
              </w:rPr>
              <w:t>76</w:t>
            </w:r>
            <w:r>
              <w:rPr>
                <w:noProof/>
                <w:webHidden/>
              </w:rPr>
              <w:fldChar w:fldCharType="end"/>
            </w:r>
          </w:hyperlink>
        </w:p>
        <w:p w14:paraId="5EF39C51" w14:textId="5D316EE4" w:rsidR="009A53E6" w:rsidRDefault="009A53E6">
          <w:pPr>
            <w:pStyle w:val="TDC3"/>
            <w:tabs>
              <w:tab w:val="right" w:leader="dot" w:pos="8494"/>
            </w:tabs>
            <w:rPr>
              <w:rFonts w:asciiTheme="minorHAnsi" w:eastAsiaTheme="minorEastAsia" w:hAnsiTheme="minorHAnsi" w:cstheme="minorBidi"/>
              <w:noProof/>
              <w:color w:val="auto"/>
            </w:rPr>
          </w:pPr>
          <w:hyperlink w:anchor="_Toc510799440" w:history="1">
            <w:r w:rsidRPr="005C5CDD">
              <w:rPr>
                <w:rStyle w:val="Hipervnculo"/>
                <w:noProof/>
              </w:rPr>
              <w:t>8.2.2 Razones para la elección de Raspbery Pi</w:t>
            </w:r>
            <w:r>
              <w:rPr>
                <w:noProof/>
                <w:webHidden/>
              </w:rPr>
              <w:tab/>
            </w:r>
            <w:r>
              <w:rPr>
                <w:noProof/>
                <w:webHidden/>
              </w:rPr>
              <w:fldChar w:fldCharType="begin"/>
            </w:r>
            <w:r>
              <w:rPr>
                <w:noProof/>
                <w:webHidden/>
              </w:rPr>
              <w:instrText xml:space="preserve"> PAGEREF _Toc510799440 \h </w:instrText>
            </w:r>
            <w:r>
              <w:rPr>
                <w:noProof/>
                <w:webHidden/>
              </w:rPr>
            </w:r>
            <w:r>
              <w:rPr>
                <w:noProof/>
                <w:webHidden/>
              </w:rPr>
              <w:fldChar w:fldCharType="separate"/>
            </w:r>
            <w:r>
              <w:rPr>
                <w:noProof/>
                <w:webHidden/>
              </w:rPr>
              <w:t>76</w:t>
            </w:r>
            <w:r>
              <w:rPr>
                <w:noProof/>
                <w:webHidden/>
              </w:rPr>
              <w:fldChar w:fldCharType="end"/>
            </w:r>
          </w:hyperlink>
        </w:p>
        <w:p w14:paraId="42C0C630" w14:textId="622F4FE1" w:rsidR="009A53E6" w:rsidRDefault="009A53E6">
          <w:pPr>
            <w:pStyle w:val="TDC3"/>
            <w:tabs>
              <w:tab w:val="right" w:leader="dot" w:pos="8494"/>
            </w:tabs>
            <w:rPr>
              <w:rFonts w:asciiTheme="minorHAnsi" w:eastAsiaTheme="minorEastAsia" w:hAnsiTheme="minorHAnsi" w:cstheme="minorBidi"/>
              <w:noProof/>
              <w:color w:val="auto"/>
            </w:rPr>
          </w:pPr>
          <w:hyperlink w:anchor="_Toc510799441" w:history="1">
            <w:r w:rsidRPr="005C5CDD">
              <w:rPr>
                <w:rStyle w:val="Hipervnculo"/>
                <w:noProof/>
              </w:rPr>
              <w:t>8.2.3 Comparativa entre Arduino Mega, Arduino Nano y Raspberry Pi 3 Model b</w:t>
            </w:r>
            <w:r>
              <w:rPr>
                <w:noProof/>
                <w:webHidden/>
              </w:rPr>
              <w:tab/>
            </w:r>
            <w:r>
              <w:rPr>
                <w:noProof/>
                <w:webHidden/>
              </w:rPr>
              <w:fldChar w:fldCharType="begin"/>
            </w:r>
            <w:r>
              <w:rPr>
                <w:noProof/>
                <w:webHidden/>
              </w:rPr>
              <w:instrText xml:space="preserve"> PAGEREF _Toc510799441 \h </w:instrText>
            </w:r>
            <w:r>
              <w:rPr>
                <w:noProof/>
                <w:webHidden/>
              </w:rPr>
            </w:r>
            <w:r>
              <w:rPr>
                <w:noProof/>
                <w:webHidden/>
              </w:rPr>
              <w:fldChar w:fldCharType="separate"/>
            </w:r>
            <w:r>
              <w:rPr>
                <w:noProof/>
                <w:webHidden/>
              </w:rPr>
              <w:t>77</w:t>
            </w:r>
            <w:r>
              <w:rPr>
                <w:noProof/>
                <w:webHidden/>
              </w:rPr>
              <w:fldChar w:fldCharType="end"/>
            </w:r>
          </w:hyperlink>
        </w:p>
        <w:p w14:paraId="787FF574" w14:textId="5943F16F" w:rsidR="009A53E6" w:rsidRDefault="009A53E6">
          <w:pPr>
            <w:pStyle w:val="TDC3"/>
            <w:tabs>
              <w:tab w:val="right" w:leader="dot" w:pos="8494"/>
            </w:tabs>
            <w:rPr>
              <w:rFonts w:asciiTheme="minorHAnsi" w:eastAsiaTheme="minorEastAsia" w:hAnsiTheme="minorHAnsi" w:cstheme="minorBidi"/>
              <w:noProof/>
              <w:color w:val="auto"/>
            </w:rPr>
          </w:pPr>
          <w:hyperlink w:anchor="_Toc510799442" w:history="1">
            <w:r w:rsidRPr="005C5CDD">
              <w:rPr>
                <w:rStyle w:val="Hipervnculo"/>
                <w:noProof/>
              </w:rPr>
              <w:t>8.2.4 Beneficios del complemento Arduino/Raspberry</w:t>
            </w:r>
            <w:r>
              <w:rPr>
                <w:noProof/>
                <w:webHidden/>
              </w:rPr>
              <w:tab/>
            </w:r>
            <w:r>
              <w:rPr>
                <w:noProof/>
                <w:webHidden/>
              </w:rPr>
              <w:fldChar w:fldCharType="begin"/>
            </w:r>
            <w:r>
              <w:rPr>
                <w:noProof/>
                <w:webHidden/>
              </w:rPr>
              <w:instrText xml:space="preserve"> PAGEREF _Toc510799442 \h </w:instrText>
            </w:r>
            <w:r>
              <w:rPr>
                <w:noProof/>
                <w:webHidden/>
              </w:rPr>
            </w:r>
            <w:r>
              <w:rPr>
                <w:noProof/>
                <w:webHidden/>
              </w:rPr>
              <w:fldChar w:fldCharType="separate"/>
            </w:r>
            <w:r>
              <w:rPr>
                <w:noProof/>
                <w:webHidden/>
              </w:rPr>
              <w:t>77</w:t>
            </w:r>
            <w:r>
              <w:rPr>
                <w:noProof/>
                <w:webHidden/>
              </w:rPr>
              <w:fldChar w:fldCharType="end"/>
            </w:r>
          </w:hyperlink>
        </w:p>
        <w:p w14:paraId="5FF8510F" w14:textId="34E5326D" w:rsidR="009A53E6" w:rsidRDefault="009A53E6">
          <w:pPr>
            <w:pStyle w:val="TDC3"/>
            <w:tabs>
              <w:tab w:val="right" w:leader="dot" w:pos="8494"/>
            </w:tabs>
            <w:rPr>
              <w:rFonts w:asciiTheme="minorHAnsi" w:eastAsiaTheme="minorEastAsia" w:hAnsiTheme="minorHAnsi" w:cstheme="minorBidi"/>
              <w:noProof/>
              <w:color w:val="auto"/>
            </w:rPr>
          </w:pPr>
          <w:hyperlink w:anchor="_Toc510799443" w:history="1">
            <w:r w:rsidRPr="005C5CDD">
              <w:rPr>
                <w:rStyle w:val="Hipervnculo"/>
                <w:noProof/>
              </w:rPr>
              <w:t>8.2.5 Cámara V2 de Raspberry Pi</w:t>
            </w:r>
            <w:r>
              <w:rPr>
                <w:noProof/>
                <w:webHidden/>
              </w:rPr>
              <w:tab/>
            </w:r>
            <w:r>
              <w:rPr>
                <w:noProof/>
                <w:webHidden/>
              </w:rPr>
              <w:fldChar w:fldCharType="begin"/>
            </w:r>
            <w:r>
              <w:rPr>
                <w:noProof/>
                <w:webHidden/>
              </w:rPr>
              <w:instrText xml:space="preserve"> PAGEREF _Toc510799443 \h </w:instrText>
            </w:r>
            <w:r>
              <w:rPr>
                <w:noProof/>
                <w:webHidden/>
              </w:rPr>
            </w:r>
            <w:r>
              <w:rPr>
                <w:noProof/>
                <w:webHidden/>
              </w:rPr>
              <w:fldChar w:fldCharType="separate"/>
            </w:r>
            <w:r>
              <w:rPr>
                <w:noProof/>
                <w:webHidden/>
              </w:rPr>
              <w:t>78</w:t>
            </w:r>
            <w:r>
              <w:rPr>
                <w:noProof/>
                <w:webHidden/>
              </w:rPr>
              <w:fldChar w:fldCharType="end"/>
            </w:r>
          </w:hyperlink>
        </w:p>
        <w:p w14:paraId="544A9845" w14:textId="1F8CE581" w:rsidR="009A53E6" w:rsidRDefault="009A53E6">
          <w:pPr>
            <w:pStyle w:val="TDC3"/>
            <w:tabs>
              <w:tab w:val="right" w:leader="dot" w:pos="8494"/>
            </w:tabs>
            <w:rPr>
              <w:rFonts w:asciiTheme="minorHAnsi" w:eastAsiaTheme="minorEastAsia" w:hAnsiTheme="minorHAnsi" w:cstheme="minorBidi"/>
              <w:noProof/>
              <w:color w:val="auto"/>
            </w:rPr>
          </w:pPr>
          <w:hyperlink w:anchor="_Toc510799444" w:history="1">
            <w:r w:rsidRPr="005C5CDD">
              <w:rPr>
                <w:rStyle w:val="Hipervnculo"/>
                <w:noProof/>
              </w:rPr>
              <w:t>8.2.6 Módulos de Arduino</w:t>
            </w:r>
            <w:r>
              <w:rPr>
                <w:noProof/>
                <w:webHidden/>
              </w:rPr>
              <w:tab/>
            </w:r>
            <w:r>
              <w:rPr>
                <w:noProof/>
                <w:webHidden/>
              </w:rPr>
              <w:fldChar w:fldCharType="begin"/>
            </w:r>
            <w:r>
              <w:rPr>
                <w:noProof/>
                <w:webHidden/>
              </w:rPr>
              <w:instrText xml:space="preserve"> PAGEREF _Toc510799444 \h </w:instrText>
            </w:r>
            <w:r>
              <w:rPr>
                <w:noProof/>
                <w:webHidden/>
              </w:rPr>
            </w:r>
            <w:r>
              <w:rPr>
                <w:noProof/>
                <w:webHidden/>
              </w:rPr>
              <w:fldChar w:fldCharType="separate"/>
            </w:r>
            <w:r>
              <w:rPr>
                <w:noProof/>
                <w:webHidden/>
              </w:rPr>
              <w:t>78</w:t>
            </w:r>
            <w:r>
              <w:rPr>
                <w:noProof/>
                <w:webHidden/>
              </w:rPr>
              <w:fldChar w:fldCharType="end"/>
            </w:r>
          </w:hyperlink>
        </w:p>
        <w:p w14:paraId="4CC07784" w14:textId="0258388F" w:rsidR="009A53E6" w:rsidRDefault="009A53E6">
          <w:pPr>
            <w:pStyle w:val="TDC2"/>
            <w:tabs>
              <w:tab w:val="right" w:leader="dot" w:pos="8494"/>
            </w:tabs>
            <w:rPr>
              <w:rFonts w:asciiTheme="minorHAnsi" w:eastAsiaTheme="minorEastAsia" w:hAnsiTheme="minorHAnsi" w:cstheme="minorBidi"/>
              <w:noProof/>
              <w:color w:val="auto"/>
            </w:rPr>
          </w:pPr>
          <w:hyperlink w:anchor="_Toc510799445" w:history="1">
            <w:r w:rsidRPr="005C5CDD">
              <w:rPr>
                <w:rStyle w:val="Hipervnculo"/>
                <w:b/>
                <w:noProof/>
              </w:rPr>
              <w:t>8.3 Selección tecnologías software</w:t>
            </w:r>
            <w:r>
              <w:rPr>
                <w:noProof/>
                <w:webHidden/>
              </w:rPr>
              <w:tab/>
            </w:r>
            <w:r>
              <w:rPr>
                <w:noProof/>
                <w:webHidden/>
              </w:rPr>
              <w:fldChar w:fldCharType="begin"/>
            </w:r>
            <w:r>
              <w:rPr>
                <w:noProof/>
                <w:webHidden/>
              </w:rPr>
              <w:instrText xml:space="preserve"> PAGEREF _Toc510799445 \h </w:instrText>
            </w:r>
            <w:r>
              <w:rPr>
                <w:noProof/>
                <w:webHidden/>
              </w:rPr>
            </w:r>
            <w:r>
              <w:rPr>
                <w:noProof/>
                <w:webHidden/>
              </w:rPr>
              <w:fldChar w:fldCharType="separate"/>
            </w:r>
            <w:r>
              <w:rPr>
                <w:noProof/>
                <w:webHidden/>
              </w:rPr>
              <w:t>79</w:t>
            </w:r>
            <w:r>
              <w:rPr>
                <w:noProof/>
                <w:webHidden/>
              </w:rPr>
              <w:fldChar w:fldCharType="end"/>
            </w:r>
          </w:hyperlink>
        </w:p>
        <w:p w14:paraId="0EB5E4BD" w14:textId="498DEEA2" w:rsidR="009A53E6" w:rsidRDefault="009A53E6">
          <w:pPr>
            <w:pStyle w:val="TDC2"/>
            <w:tabs>
              <w:tab w:val="right" w:leader="dot" w:pos="8494"/>
            </w:tabs>
            <w:rPr>
              <w:rFonts w:asciiTheme="minorHAnsi" w:eastAsiaTheme="minorEastAsia" w:hAnsiTheme="minorHAnsi" w:cstheme="minorBidi"/>
              <w:noProof/>
              <w:color w:val="auto"/>
            </w:rPr>
          </w:pPr>
          <w:hyperlink w:anchor="_Toc510799446" w:history="1">
            <w:r w:rsidRPr="005C5CDD">
              <w:rPr>
                <w:rStyle w:val="Hipervnculo"/>
                <w:b/>
                <w:noProof/>
              </w:rPr>
              <w:t>Resumen</w:t>
            </w:r>
            <w:r>
              <w:rPr>
                <w:noProof/>
                <w:webHidden/>
              </w:rPr>
              <w:tab/>
            </w:r>
            <w:r>
              <w:rPr>
                <w:noProof/>
                <w:webHidden/>
              </w:rPr>
              <w:fldChar w:fldCharType="begin"/>
            </w:r>
            <w:r>
              <w:rPr>
                <w:noProof/>
                <w:webHidden/>
              </w:rPr>
              <w:instrText xml:space="preserve"> PAGEREF _Toc510799446 \h </w:instrText>
            </w:r>
            <w:r>
              <w:rPr>
                <w:noProof/>
                <w:webHidden/>
              </w:rPr>
            </w:r>
            <w:r>
              <w:rPr>
                <w:noProof/>
                <w:webHidden/>
              </w:rPr>
              <w:fldChar w:fldCharType="separate"/>
            </w:r>
            <w:r>
              <w:rPr>
                <w:noProof/>
                <w:webHidden/>
              </w:rPr>
              <w:t>82</w:t>
            </w:r>
            <w:r>
              <w:rPr>
                <w:noProof/>
                <w:webHidden/>
              </w:rPr>
              <w:fldChar w:fldCharType="end"/>
            </w:r>
          </w:hyperlink>
        </w:p>
        <w:p w14:paraId="7314DBB5" w14:textId="3674575C" w:rsidR="009A53E6" w:rsidRDefault="009A53E6">
          <w:pPr>
            <w:pStyle w:val="TDC1"/>
            <w:tabs>
              <w:tab w:val="right" w:leader="dot" w:pos="8494"/>
            </w:tabs>
            <w:rPr>
              <w:rFonts w:asciiTheme="minorHAnsi" w:eastAsiaTheme="minorEastAsia" w:hAnsiTheme="minorHAnsi" w:cstheme="minorBidi"/>
              <w:noProof/>
              <w:color w:val="auto"/>
            </w:rPr>
          </w:pPr>
          <w:hyperlink w:anchor="_Toc510799447" w:history="1">
            <w:r w:rsidRPr="005C5CDD">
              <w:rPr>
                <w:rStyle w:val="Hipervnculo"/>
                <w:noProof/>
                <w:shd w:val="clear" w:color="auto" w:fill="FFFFFF"/>
              </w:rPr>
              <w:t>Capítulo 9 – Arquitectura y Ensamblado del SAR</w:t>
            </w:r>
            <w:r>
              <w:rPr>
                <w:noProof/>
                <w:webHidden/>
              </w:rPr>
              <w:tab/>
            </w:r>
            <w:r>
              <w:rPr>
                <w:noProof/>
                <w:webHidden/>
              </w:rPr>
              <w:fldChar w:fldCharType="begin"/>
            </w:r>
            <w:r>
              <w:rPr>
                <w:noProof/>
                <w:webHidden/>
              </w:rPr>
              <w:instrText xml:space="preserve"> PAGEREF _Toc510799447 \h </w:instrText>
            </w:r>
            <w:r>
              <w:rPr>
                <w:noProof/>
                <w:webHidden/>
              </w:rPr>
            </w:r>
            <w:r>
              <w:rPr>
                <w:noProof/>
                <w:webHidden/>
              </w:rPr>
              <w:fldChar w:fldCharType="separate"/>
            </w:r>
            <w:r>
              <w:rPr>
                <w:noProof/>
                <w:webHidden/>
              </w:rPr>
              <w:t>83</w:t>
            </w:r>
            <w:r>
              <w:rPr>
                <w:noProof/>
                <w:webHidden/>
              </w:rPr>
              <w:fldChar w:fldCharType="end"/>
            </w:r>
          </w:hyperlink>
        </w:p>
        <w:p w14:paraId="023D9FAD" w14:textId="5E1D9155" w:rsidR="009A53E6" w:rsidRDefault="009A53E6">
          <w:pPr>
            <w:pStyle w:val="TDC2"/>
            <w:tabs>
              <w:tab w:val="right" w:leader="dot" w:pos="8494"/>
            </w:tabs>
            <w:rPr>
              <w:rFonts w:asciiTheme="minorHAnsi" w:eastAsiaTheme="minorEastAsia" w:hAnsiTheme="minorHAnsi" w:cstheme="minorBidi"/>
              <w:noProof/>
              <w:color w:val="auto"/>
            </w:rPr>
          </w:pPr>
          <w:hyperlink w:anchor="_Toc510799448" w:history="1">
            <w:r w:rsidRPr="005C5CDD">
              <w:rPr>
                <w:rStyle w:val="Hipervnculo"/>
                <w:b/>
                <w:noProof/>
                <w:shd w:val="clear" w:color="auto" w:fill="FFFFFF"/>
              </w:rPr>
              <w:t>9.1 Componentes</w:t>
            </w:r>
            <w:r>
              <w:rPr>
                <w:noProof/>
                <w:webHidden/>
              </w:rPr>
              <w:tab/>
            </w:r>
            <w:r>
              <w:rPr>
                <w:noProof/>
                <w:webHidden/>
              </w:rPr>
              <w:fldChar w:fldCharType="begin"/>
            </w:r>
            <w:r>
              <w:rPr>
                <w:noProof/>
                <w:webHidden/>
              </w:rPr>
              <w:instrText xml:space="preserve"> PAGEREF _Toc510799448 \h </w:instrText>
            </w:r>
            <w:r>
              <w:rPr>
                <w:noProof/>
                <w:webHidden/>
              </w:rPr>
            </w:r>
            <w:r>
              <w:rPr>
                <w:noProof/>
                <w:webHidden/>
              </w:rPr>
              <w:fldChar w:fldCharType="separate"/>
            </w:r>
            <w:r>
              <w:rPr>
                <w:noProof/>
                <w:webHidden/>
              </w:rPr>
              <w:t>83</w:t>
            </w:r>
            <w:r>
              <w:rPr>
                <w:noProof/>
                <w:webHidden/>
              </w:rPr>
              <w:fldChar w:fldCharType="end"/>
            </w:r>
          </w:hyperlink>
        </w:p>
        <w:p w14:paraId="11235923" w14:textId="54378001" w:rsidR="009A53E6" w:rsidRDefault="009A53E6">
          <w:pPr>
            <w:pStyle w:val="TDC2"/>
            <w:tabs>
              <w:tab w:val="right" w:leader="dot" w:pos="8494"/>
            </w:tabs>
            <w:rPr>
              <w:rFonts w:asciiTheme="minorHAnsi" w:eastAsiaTheme="minorEastAsia" w:hAnsiTheme="minorHAnsi" w:cstheme="minorBidi"/>
              <w:noProof/>
              <w:color w:val="auto"/>
            </w:rPr>
          </w:pPr>
          <w:hyperlink w:anchor="_Toc510799449" w:history="1">
            <w:r>
              <w:rPr>
                <w:noProof/>
                <w:webHidden/>
              </w:rPr>
              <w:tab/>
            </w:r>
            <w:r>
              <w:rPr>
                <w:noProof/>
                <w:webHidden/>
              </w:rPr>
              <w:fldChar w:fldCharType="begin"/>
            </w:r>
            <w:r>
              <w:rPr>
                <w:noProof/>
                <w:webHidden/>
              </w:rPr>
              <w:instrText xml:space="preserve"> PAGEREF _Toc510799449 \h </w:instrText>
            </w:r>
            <w:r>
              <w:rPr>
                <w:noProof/>
                <w:webHidden/>
              </w:rPr>
            </w:r>
            <w:r>
              <w:rPr>
                <w:noProof/>
                <w:webHidden/>
              </w:rPr>
              <w:fldChar w:fldCharType="separate"/>
            </w:r>
            <w:r>
              <w:rPr>
                <w:noProof/>
                <w:webHidden/>
              </w:rPr>
              <w:t>86</w:t>
            </w:r>
            <w:r>
              <w:rPr>
                <w:noProof/>
                <w:webHidden/>
              </w:rPr>
              <w:fldChar w:fldCharType="end"/>
            </w:r>
          </w:hyperlink>
        </w:p>
        <w:p w14:paraId="141F4A6B" w14:textId="1290578C" w:rsidR="009A53E6" w:rsidRDefault="009A53E6">
          <w:pPr>
            <w:pStyle w:val="TDC2"/>
            <w:tabs>
              <w:tab w:val="right" w:leader="dot" w:pos="8494"/>
            </w:tabs>
            <w:rPr>
              <w:rFonts w:asciiTheme="minorHAnsi" w:eastAsiaTheme="minorEastAsia" w:hAnsiTheme="minorHAnsi" w:cstheme="minorBidi"/>
              <w:noProof/>
              <w:color w:val="auto"/>
            </w:rPr>
          </w:pPr>
          <w:hyperlink w:anchor="_Toc510799450" w:history="1">
            <w:r w:rsidRPr="005C5CDD">
              <w:rPr>
                <w:rStyle w:val="Hipervnculo"/>
                <w:b/>
                <w:noProof/>
                <w:shd w:val="clear" w:color="auto" w:fill="FFFFFF"/>
              </w:rPr>
              <w:t>9.2 Estructura</w:t>
            </w:r>
            <w:r>
              <w:rPr>
                <w:noProof/>
                <w:webHidden/>
              </w:rPr>
              <w:tab/>
            </w:r>
            <w:r>
              <w:rPr>
                <w:noProof/>
                <w:webHidden/>
              </w:rPr>
              <w:fldChar w:fldCharType="begin"/>
            </w:r>
            <w:r>
              <w:rPr>
                <w:noProof/>
                <w:webHidden/>
              </w:rPr>
              <w:instrText xml:space="preserve"> PAGEREF _Toc510799450 \h </w:instrText>
            </w:r>
            <w:r>
              <w:rPr>
                <w:noProof/>
                <w:webHidden/>
              </w:rPr>
            </w:r>
            <w:r>
              <w:rPr>
                <w:noProof/>
                <w:webHidden/>
              </w:rPr>
              <w:fldChar w:fldCharType="separate"/>
            </w:r>
            <w:r>
              <w:rPr>
                <w:noProof/>
                <w:webHidden/>
              </w:rPr>
              <w:t>86</w:t>
            </w:r>
            <w:r>
              <w:rPr>
                <w:noProof/>
                <w:webHidden/>
              </w:rPr>
              <w:fldChar w:fldCharType="end"/>
            </w:r>
          </w:hyperlink>
        </w:p>
        <w:p w14:paraId="0F76A5EB" w14:textId="345E85AC" w:rsidR="009A53E6" w:rsidRDefault="009A53E6">
          <w:pPr>
            <w:pStyle w:val="TDC3"/>
            <w:tabs>
              <w:tab w:val="right" w:leader="dot" w:pos="8494"/>
            </w:tabs>
            <w:rPr>
              <w:rFonts w:asciiTheme="minorHAnsi" w:eastAsiaTheme="minorEastAsia" w:hAnsiTheme="minorHAnsi" w:cstheme="minorBidi"/>
              <w:noProof/>
              <w:color w:val="auto"/>
            </w:rPr>
          </w:pPr>
          <w:hyperlink w:anchor="_Toc510799451" w:history="1">
            <w:r w:rsidRPr="005C5CDD">
              <w:rPr>
                <w:rStyle w:val="Hipervnculo"/>
                <w:noProof/>
              </w:rPr>
              <w:t>9.2.1 Diseño</w:t>
            </w:r>
            <w:r>
              <w:rPr>
                <w:noProof/>
                <w:webHidden/>
              </w:rPr>
              <w:tab/>
            </w:r>
            <w:r>
              <w:rPr>
                <w:noProof/>
                <w:webHidden/>
              </w:rPr>
              <w:fldChar w:fldCharType="begin"/>
            </w:r>
            <w:r>
              <w:rPr>
                <w:noProof/>
                <w:webHidden/>
              </w:rPr>
              <w:instrText xml:space="preserve"> PAGEREF _Toc510799451 \h </w:instrText>
            </w:r>
            <w:r>
              <w:rPr>
                <w:noProof/>
                <w:webHidden/>
              </w:rPr>
            </w:r>
            <w:r>
              <w:rPr>
                <w:noProof/>
                <w:webHidden/>
              </w:rPr>
              <w:fldChar w:fldCharType="separate"/>
            </w:r>
            <w:r>
              <w:rPr>
                <w:noProof/>
                <w:webHidden/>
              </w:rPr>
              <w:t>86</w:t>
            </w:r>
            <w:r>
              <w:rPr>
                <w:noProof/>
                <w:webHidden/>
              </w:rPr>
              <w:fldChar w:fldCharType="end"/>
            </w:r>
          </w:hyperlink>
        </w:p>
        <w:p w14:paraId="55C7E0F1" w14:textId="060862F7" w:rsidR="009A53E6" w:rsidRDefault="009A53E6">
          <w:pPr>
            <w:pStyle w:val="TDC3"/>
            <w:tabs>
              <w:tab w:val="right" w:leader="dot" w:pos="8494"/>
            </w:tabs>
            <w:rPr>
              <w:rFonts w:asciiTheme="minorHAnsi" w:eastAsiaTheme="minorEastAsia" w:hAnsiTheme="minorHAnsi" w:cstheme="minorBidi"/>
              <w:noProof/>
              <w:color w:val="auto"/>
            </w:rPr>
          </w:pPr>
          <w:hyperlink w:anchor="_Toc510799452" w:history="1">
            <w:r w:rsidRPr="005C5CDD">
              <w:rPr>
                <w:rStyle w:val="Hipervnculo"/>
                <w:noProof/>
              </w:rPr>
              <w:t>9.2.2 Los 4 niveles</w:t>
            </w:r>
            <w:r>
              <w:rPr>
                <w:noProof/>
                <w:webHidden/>
              </w:rPr>
              <w:tab/>
            </w:r>
            <w:r>
              <w:rPr>
                <w:noProof/>
                <w:webHidden/>
              </w:rPr>
              <w:fldChar w:fldCharType="begin"/>
            </w:r>
            <w:r>
              <w:rPr>
                <w:noProof/>
                <w:webHidden/>
              </w:rPr>
              <w:instrText xml:space="preserve"> PAGEREF _Toc510799452 \h </w:instrText>
            </w:r>
            <w:r>
              <w:rPr>
                <w:noProof/>
                <w:webHidden/>
              </w:rPr>
            </w:r>
            <w:r>
              <w:rPr>
                <w:noProof/>
                <w:webHidden/>
              </w:rPr>
              <w:fldChar w:fldCharType="separate"/>
            </w:r>
            <w:r>
              <w:rPr>
                <w:noProof/>
                <w:webHidden/>
              </w:rPr>
              <w:t>87</w:t>
            </w:r>
            <w:r>
              <w:rPr>
                <w:noProof/>
                <w:webHidden/>
              </w:rPr>
              <w:fldChar w:fldCharType="end"/>
            </w:r>
          </w:hyperlink>
        </w:p>
        <w:p w14:paraId="700D5CB5" w14:textId="4B91BDC1" w:rsidR="009A53E6" w:rsidRDefault="009A53E6">
          <w:pPr>
            <w:pStyle w:val="TDC2"/>
            <w:tabs>
              <w:tab w:val="right" w:leader="dot" w:pos="8494"/>
            </w:tabs>
            <w:rPr>
              <w:rFonts w:asciiTheme="minorHAnsi" w:eastAsiaTheme="minorEastAsia" w:hAnsiTheme="minorHAnsi" w:cstheme="minorBidi"/>
              <w:noProof/>
              <w:color w:val="auto"/>
            </w:rPr>
          </w:pPr>
          <w:hyperlink w:anchor="_Toc510799453" w:history="1">
            <w:r w:rsidRPr="005C5CDD">
              <w:rPr>
                <w:rStyle w:val="Hipervnculo"/>
                <w:b/>
                <w:noProof/>
                <w:shd w:val="clear" w:color="auto" w:fill="FFFFFF"/>
              </w:rPr>
              <w:t>9.3 Esquemas de conexión de componentes Arduino</w:t>
            </w:r>
            <w:r>
              <w:rPr>
                <w:noProof/>
                <w:webHidden/>
              </w:rPr>
              <w:tab/>
            </w:r>
            <w:r>
              <w:rPr>
                <w:noProof/>
                <w:webHidden/>
              </w:rPr>
              <w:fldChar w:fldCharType="begin"/>
            </w:r>
            <w:r>
              <w:rPr>
                <w:noProof/>
                <w:webHidden/>
              </w:rPr>
              <w:instrText xml:space="preserve"> PAGEREF _Toc510799453 \h </w:instrText>
            </w:r>
            <w:r>
              <w:rPr>
                <w:noProof/>
                <w:webHidden/>
              </w:rPr>
            </w:r>
            <w:r>
              <w:rPr>
                <w:noProof/>
                <w:webHidden/>
              </w:rPr>
              <w:fldChar w:fldCharType="separate"/>
            </w:r>
            <w:r>
              <w:rPr>
                <w:noProof/>
                <w:webHidden/>
              </w:rPr>
              <w:t>88</w:t>
            </w:r>
            <w:r>
              <w:rPr>
                <w:noProof/>
                <w:webHidden/>
              </w:rPr>
              <w:fldChar w:fldCharType="end"/>
            </w:r>
          </w:hyperlink>
        </w:p>
        <w:p w14:paraId="4BAA7FD1" w14:textId="070971DD" w:rsidR="009A53E6" w:rsidRDefault="009A53E6">
          <w:pPr>
            <w:pStyle w:val="TDC2"/>
            <w:tabs>
              <w:tab w:val="right" w:leader="dot" w:pos="8494"/>
            </w:tabs>
            <w:rPr>
              <w:rFonts w:asciiTheme="minorHAnsi" w:eastAsiaTheme="minorEastAsia" w:hAnsiTheme="minorHAnsi" w:cstheme="minorBidi"/>
              <w:noProof/>
              <w:color w:val="auto"/>
            </w:rPr>
          </w:pPr>
          <w:hyperlink w:anchor="_Toc510799454" w:history="1">
            <w:r w:rsidRPr="005C5CDD">
              <w:rPr>
                <w:rStyle w:val="Hipervnculo"/>
                <w:b/>
                <w:noProof/>
                <w:shd w:val="clear" w:color="auto" w:fill="FFFFFF"/>
              </w:rPr>
              <w:t>Resumen</w:t>
            </w:r>
            <w:r>
              <w:rPr>
                <w:noProof/>
                <w:webHidden/>
              </w:rPr>
              <w:tab/>
            </w:r>
            <w:r>
              <w:rPr>
                <w:noProof/>
                <w:webHidden/>
              </w:rPr>
              <w:fldChar w:fldCharType="begin"/>
            </w:r>
            <w:r>
              <w:rPr>
                <w:noProof/>
                <w:webHidden/>
              </w:rPr>
              <w:instrText xml:space="preserve"> PAGEREF _Toc510799454 \h </w:instrText>
            </w:r>
            <w:r>
              <w:rPr>
                <w:noProof/>
                <w:webHidden/>
              </w:rPr>
            </w:r>
            <w:r>
              <w:rPr>
                <w:noProof/>
                <w:webHidden/>
              </w:rPr>
              <w:fldChar w:fldCharType="separate"/>
            </w:r>
            <w:r>
              <w:rPr>
                <w:noProof/>
                <w:webHidden/>
              </w:rPr>
              <w:t>91</w:t>
            </w:r>
            <w:r>
              <w:rPr>
                <w:noProof/>
                <w:webHidden/>
              </w:rPr>
              <w:fldChar w:fldCharType="end"/>
            </w:r>
          </w:hyperlink>
        </w:p>
        <w:p w14:paraId="66F65CB3" w14:textId="3245B953" w:rsidR="009A53E6" w:rsidRDefault="009A53E6">
          <w:pPr>
            <w:pStyle w:val="TDC1"/>
            <w:tabs>
              <w:tab w:val="right" w:leader="dot" w:pos="8494"/>
            </w:tabs>
            <w:rPr>
              <w:rFonts w:asciiTheme="minorHAnsi" w:eastAsiaTheme="minorEastAsia" w:hAnsiTheme="minorHAnsi" w:cstheme="minorBidi"/>
              <w:noProof/>
              <w:color w:val="auto"/>
            </w:rPr>
          </w:pPr>
          <w:hyperlink w:anchor="_Toc510799455" w:history="1">
            <w:r w:rsidRPr="005C5CDD">
              <w:rPr>
                <w:rStyle w:val="Hipervnculo"/>
                <w:noProof/>
              </w:rPr>
              <w:t>Capítulo 10 – Desarrollo del SAR</w:t>
            </w:r>
            <w:r>
              <w:rPr>
                <w:noProof/>
                <w:webHidden/>
              </w:rPr>
              <w:tab/>
            </w:r>
            <w:r>
              <w:rPr>
                <w:noProof/>
                <w:webHidden/>
              </w:rPr>
              <w:fldChar w:fldCharType="begin"/>
            </w:r>
            <w:r>
              <w:rPr>
                <w:noProof/>
                <w:webHidden/>
              </w:rPr>
              <w:instrText xml:space="preserve"> PAGEREF _Toc510799455 \h </w:instrText>
            </w:r>
            <w:r>
              <w:rPr>
                <w:noProof/>
                <w:webHidden/>
              </w:rPr>
            </w:r>
            <w:r>
              <w:rPr>
                <w:noProof/>
                <w:webHidden/>
              </w:rPr>
              <w:fldChar w:fldCharType="separate"/>
            </w:r>
            <w:r>
              <w:rPr>
                <w:noProof/>
                <w:webHidden/>
              </w:rPr>
              <w:t>92</w:t>
            </w:r>
            <w:r>
              <w:rPr>
                <w:noProof/>
                <w:webHidden/>
              </w:rPr>
              <w:fldChar w:fldCharType="end"/>
            </w:r>
          </w:hyperlink>
        </w:p>
        <w:p w14:paraId="144F2ED3" w14:textId="081A7799" w:rsidR="009A53E6" w:rsidRDefault="009A53E6">
          <w:pPr>
            <w:pStyle w:val="TDC2"/>
            <w:tabs>
              <w:tab w:val="right" w:leader="dot" w:pos="8494"/>
            </w:tabs>
            <w:rPr>
              <w:rFonts w:asciiTheme="minorHAnsi" w:eastAsiaTheme="minorEastAsia" w:hAnsiTheme="minorHAnsi" w:cstheme="minorBidi"/>
              <w:noProof/>
              <w:color w:val="auto"/>
            </w:rPr>
          </w:pPr>
          <w:hyperlink w:anchor="_Toc510799456" w:history="1">
            <w:r w:rsidRPr="005C5CDD">
              <w:rPr>
                <w:rStyle w:val="Hipervnculo"/>
                <w:b/>
                <w:noProof/>
              </w:rPr>
              <w:t>10.1 Estructura de la aplicación (</w:t>
            </w:r>
            <w:r w:rsidRPr="005C5CDD">
              <w:rPr>
                <w:rStyle w:val="Hipervnculo"/>
                <w:b/>
                <w:i/>
                <w:noProof/>
              </w:rPr>
              <w:t>front-end</w:t>
            </w:r>
            <w:r w:rsidRPr="005C5CDD">
              <w:rPr>
                <w:rStyle w:val="Hipervnculo"/>
                <w:b/>
                <w:noProof/>
              </w:rPr>
              <w:t>)</w:t>
            </w:r>
            <w:r>
              <w:rPr>
                <w:noProof/>
                <w:webHidden/>
              </w:rPr>
              <w:tab/>
            </w:r>
            <w:r>
              <w:rPr>
                <w:noProof/>
                <w:webHidden/>
              </w:rPr>
              <w:fldChar w:fldCharType="begin"/>
            </w:r>
            <w:r>
              <w:rPr>
                <w:noProof/>
                <w:webHidden/>
              </w:rPr>
              <w:instrText xml:space="preserve"> PAGEREF _Toc510799456 \h </w:instrText>
            </w:r>
            <w:r>
              <w:rPr>
                <w:noProof/>
                <w:webHidden/>
              </w:rPr>
            </w:r>
            <w:r>
              <w:rPr>
                <w:noProof/>
                <w:webHidden/>
              </w:rPr>
              <w:fldChar w:fldCharType="separate"/>
            </w:r>
            <w:r>
              <w:rPr>
                <w:noProof/>
                <w:webHidden/>
              </w:rPr>
              <w:t>92</w:t>
            </w:r>
            <w:r>
              <w:rPr>
                <w:noProof/>
                <w:webHidden/>
              </w:rPr>
              <w:fldChar w:fldCharType="end"/>
            </w:r>
          </w:hyperlink>
        </w:p>
        <w:p w14:paraId="3CC4086E" w14:textId="140DC00B" w:rsidR="009A53E6" w:rsidRDefault="009A53E6">
          <w:pPr>
            <w:pStyle w:val="TDC2"/>
            <w:tabs>
              <w:tab w:val="right" w:leader="dot" w:pos="8494"/>
            </w:tabs>
            <w:rPr>
              <w:rFonts w:asciiTheme="minorHAnsi" w:eastAsiaTheme="minorEastAsia" w:hAnsiTheme="minorHAnsi" w:cstheme="minorBidi"/>
              <w:noProof/>
              <w:color w:val="auto"/>
            </w:rPr>
          </w:pPr>
          <w:hyperlink w:anchor="_Toc510799457" w:history="1">
            <w:r w:rsidRPr="005C5CDD">
              <w:rPr>
                <w:rStyle w:val="Hipervnculo"/>
                <w:b/>
                <w:noProof/>
              </w:rPr>
              <w:t>10.2 Desarrollo del servidor (</w:t>
            </w:r>
            <w:r w:rsidRPr="005C5CDD">
              <w:rPr>
                <w:rStyle w:val="Hipervnculo"/>
                <w:b/>
                <w:i/>
                <w:noProof/>
              </w:rPr>
              <w:t>back-end</w:t>
            </w:r>
            <w:r w:rsidRPr="005C5CDD">
              <w:rPr>
                <w:rStyle w:val="Hipervnculo"/>
                <w:b/>
                <w:noProof/>
              </w:rPr>
              <w:t>)</w:t>
            </w:r>
            <w:r>
              <w:rPr>
                <w:noProof/>
                <w:webHidden/>
              </w:rPr>
              <w:tab/>
            </w:r>
            <w:r>
              <w:rPr>
                <w:noProof/>
                <w:webHidden/>
              </w:rPr>
              <w:fldChar w:fldCharType="begin"/>
            </w:r>
            <w:r>
              <w:rPr>
                <w:noProof/>
                <w:webHidden/>
              </w:rPr>
              <w:instrText xml:space="preserve"> PAGEREF _Toc510799457 \h </w:instrText>
            </w:r>
            <w:r>
              <w:rPr>
                <w:noProof/>
                <w:webHidden/>
              </w:rPr>
            </w:r>
            <w:r>
              <w:rPr>
                <w:noProof/>
                <w:webHidden/>
              </w:rPr>
              <w:fldChar w:fldCharType="separate"/>
            </w:r>
            <w:r>
              <w:rPr>
                <w:noProof/>
                <w:webHidden/>
              </w:rPr>
              <w:t>93</w:t>
            </w:r>
            <w:r>
              <w:rPr>
                <w:noProof/>
                <w:webHidden/>
              </w:rPr>
              <w:fldChar w:fldCharType="end"/>
            </w:r>
          </w:hyperlink>
        </w:p>
        <w:p w14:paraId="47842B25" w14:textId="028C4C98" w:rsidR="009A53E6" w:rsidRDefault="009A53E6">
          <w:pPr>
            <w:pStyle w:val="TDC2"/>
            <w:tabs>
              <w:tab w:val="right" w:leader="dot" w:pos="8494"/>
            </w:tabs>
            <w:rPr>
              <w:rFonts w:asciiTheme="minorHAnsi" w:eastAsiaTheme="minorEastAsia" w:hAnsiTheme="minorHAnsi" w:cstheme="minorBidi"/>
              <w:noProof/>
              <w:color w:val="auto"/>
            </w:rPr>
          </w:pPr>
          <w:hyperlink w:anchor="_Toc510799458" w:history="1">
            <w:r w:rsidRPr="005C5CDD">
              <w:rPr>
                <w:rStyle w:val="Hipervnculo"/>
                <w:b/>
                <w:noProof/>
              </w:rPr>
              <w:t>10.3 Esquema de la arquitectura lógica</w:t>
            </w:r>
            <w:r>
              <w:rPr>
                <w:noProof/>
                <w:webHidden/>
              </w:rPr>
              <w:tab/>
            </w:r>
            <w:r>
              <w:rPr>
                <w:noProof/>
                <w:webHidden/>
              </w:rPr>
              <w:fldChar w:fldCharType="begin"/>
            </w:r>
            <w:r>
              <w:rPr>
                <w:noProof/>
                <w:webHidden/>
              </w:rPr>
              <w:instrText xml:space="preserve"> PAGEREF _Toc510799458 \h </w:instrText>
            </w:r>
            <w:r>
              <w:rPr>
                <w:noProof/>
                <w:webHidden/>
              </w:rPr>
            </w:r>
            <w:r>
              <w:rPr>
                <w:noProof/>
                <w:webHidden/>
              </w:rPr>
              <w:fldChar w:fldCharType="separate"/>
            </w:r>
            <w:r>
              <w:rPr>
                <w:noProof/>
                <w:webHidden/>
              </w:rPr>
              <w:t>94</w:t>
            </w:r>
            <w:r>
              <w:rPr>
                <w:noProof/>
                <w:webHidden/>
              </w:rPr>
              <w:fldChar w:fldCharType="end"/>
            </w:r>
          </w:hyperlink>
        </w:p>
        <w:p w14:paraId="3477F359" w14:textId="3A695936" w:rsidR="009A53E6" w:rsidRDefault="009A53E6">
          <w:pPr>
            <w:pStyle w:val="TDC2"/>
            <w:tabs>
              <w:tab w:val="right" w:leader="dot" w:pos="8494"/>
            </w:tabs>
            <w:rPr>
              <w:rFonts w:asciiTheme="minorHAnsi" w:eastAsiaTheme="minorEastAsia" w:hAnsiTheme="minorHAnsi" w:cstheme="minorBidi"/>
              <w:noProof/>
              <w:color w:val="auto"/>
            </w:rPr>
          </w:pPr>
          <w:hyperlink w:anchor="_Toc510799459" w:history="1">
            <w:r w:rsidRPr="005C5CDD">
              <w:rPr>
                <w:rStyle w:val="Hipervnculo"/>
                <w:b/>
                <w:noProof/>
              </w:rPr>
              <w:t>10.4 Funcionamiento de la App</w:t>
            </w:r>
            <w:r>
              <w:rPr>
                <w:noProof/>
                <w:webHidden/>
              </w:rPr>
              <w:tab/>
            </w:r>
            <w:r>
              <w:rPr>
                <w:noProof/>
                <w:webHidden/>
              </w:rPr>
              <w:fldChar w:fldCharType="begin"/>
            </w:r>
            <w:r>
              <w:rPr>
                <w:noProof/>
                <w:webHidden/>
              </w:rPr>
              <w:instrText xml:space="preserve"> PAGEREF _Toc510799459 \h </w:instrText>
            </w:r>
            <w:r>
              <w:rPr>
                <w:noProof/>
                <w:webHidden/>
              </w:rPr>
            </w:r>
            <w:r>
              <w:rPr>
                <w:noProof/>
                <w:webHidden/>
              </w:rPr>
              <w:fldChar w:fldCharType="separate"/>
            </w:r>
            <w:r>
              <w:rPr>
                <w:noProof/>
                <w:webHidden/>
              </w:rPr>
              <w:t>95</w:t>
            </w:r>
            <w:r>
              <w:rPr>
                <w:noProof/>
                <w:webHidden/>
              </w:rPr>
              <w:fldChar w:fldCharType="end"/>
            </w:r>
          </w:hyperlink>
        </w:p>
        <w:p w14:paraId="78BF6D0D" w14:textId="1F59D271" w:rsidR="009A53E6" w:rsidRDefault="009A53E6">
          <w:pPr>
            <w:pStyle w:val="TDC2"/>
            <w:tabs>
              <w:tab w:val="right" w:leader="dot" w:pos="8494"/>
            </w:tabs>
            <w:rPr>
              <w:rFonts w:asciiTheme="minorHAnsi" w:eastAsiaTheme="minorEastAsia" w:hAnsiTheme="minorHAnsi" w:cstheme="minorBidi"/>
              <w:noProof/>
              <w:color w:val="auto"/>
            </w:rPr>
          </w:pPr>
          <w:hyperlink w:anchor="_Toc510799460" w:history="1">
            <w:r w:rsidRPr="005C5CDD">
              <w:rPr>
                <w:rStyle w:val="Hipervnculo"/>
                <w:b/>
                <w:noProof/>
              </w:rPr>
              <w:t>10.5 Puesta en producción del SAR</w:t>
            </w:r>
            <w:r>
              <w:rPr>
                <w:noProof/>
                <w:webHidden/>
              </w:rPr>
              <w:tab/>
            </w:r>
            <w:r>
              <w:rPr>
                <w:noProof/>
                <w:webHidden/>
              </w:rPr>
              <w:fldChar w:fldCharType="begin"/>
            </w:r>
            <w:r>
              <w:rPr>
                <w:noProof/>
                <w:webHidden/>
              </w:rPr>
              <w:instrText xml:space="preserve"> PAGEREF _Toc510799460 \h </w:instrText>
            </w:r>
            <w:r>
              <w:rPr>
                <w:noProof/>
                <w:webHidden/>
              </w:rPr>
            </w:r>
            <w:r>
              <w:rPr>
                <w:noProof/>
                <w:webHidden/>
              </w:rPr>
              <w:fldChar w:fldCharType="separate"/>
            </w:r>
            <w:r>
              <w:rPr>
                <w:noProof/>
                <w:webHidden/>
              </w:rPr>
              <w:t>97</w:t>
            </w:r>
            <w:r>
              <w:rPr>
                <w:noProof/>
                <w:webHidden/>
              </w:rPr>
              <w:fldChar w:fldCharType="end"/>
            </w:r>
          </w:hyperlink>
        </w:p>
        <w:p w14:paraId="62C7961D" w14:textId="20429B4C" w:rsidR="009A53E6" w:rsidRDefault="009A53E6">
          <w:pPr>
            <w:pStyle w:val="TDC3"/>
            <w:tabs>
              <w:tab w:val="right" w:leader="dot" w:pos="8494"/>
            </w:tabs>
            <w:rPr>
              <w:rFonts w:asciiTheme="minorHAnsi" w:eastAsiaTheme="minorEastAsia" w:hAnsiTheme="minorHAnsi" w:cstheme="minorBidi"/>
              <w:noProof/>
              <w:color w:val="auto"/>
            </w:rPr>
          </w:pPr>
          <w:hyperlink w:anchor="_Toc510799461" w:history="1">
            <w:r w:rsidRPr="005C5CDD">
              <w:rPr>
                <w:rStyle w:val="Hipervnculo"/>
                <w:noProof/>
              </w:rPr>
              <w:t>10.5.1 Configuración de Raspberry como AP</w:t>
            </w:r>
            <w:r>
              <w:rPr>
                <w:noProof/>
                <w:webHidden/>
              </w:rPr>
              <w:tab/>
            </w:r>
            <w:r>
              <w:rPr>
                <w:noProof/>
                <w:webHidden/>
              </w:rPr>
              <w:fldChar w:fldCharType="begin"/>
            </w:r>
            <w:r>
              <w:rPr>
                <w:noProof/>
                <w:webHidden/>
              </w:rPr>
              <w:instrText xml:space="preserve"> PAGEREF _Toc510799461 \h </w:instrText>
            </w:r>
            <w:r>
              <w:rPr>
                <w:noProof/>
                <w:webHidden/>
              </w:rPr>
            </w:r>
            <w:r>
              <w:rPr>
                <w:noProof/>
                <w:webHidden/>
              </w:rPr>
              <w:fldChar w:fldCharType="separate"/>
            </w:r>
            <w:r>
              <w:rPr>
                <w:noProof/>
                <w:webHidden/>
              </w:rPr>
              <w:t>97</w:t>
            </w:r>
            <w:r>
              <w:rPr>
                <w:noProof/>
                <w:webHidden/>
              </w:rPr>
              <w:fldChar w:fldCharType="end"/>
            </w:r>
          </w:hyperlink>
        </w:p>
        <w:p w14:paraId="1DD6C342" w14:textId="28207E9F" w:rsidR="009A53E6" w:rsidRDefault="009A53E6">
          <w:pPr>
            <w:pStyle w:val="TDC3"/>
            <w:tabs>
              <w:tab w:val="right" w:leader="dot" w:pos="8494"/>
            </w:tabs>
            <w:rPr>
              <w:rFonts w:asciiTheme="minorHAnsi" w:eastAsiaTheme="minorEastAsia" w:hAnsiTheme="minorHAnsi" w:cstheme="minorBidi"/>
              <w:noProof/>
              <w:color w:val="auto"/>
            </w:rPr>
          </w:pPr>
          <w:hyperlink w:anchor="_Toc510799462" w:history="1">
            <w:r w:rsidRPr="005C5CDD">
              <w:rPr>
                <w:rStyle w:val="Hipervnculo"/>
                <w:noProof/>
              </w:rPr>
              <w:t>10.5.2 Configuración del servicio Motion</w:t>
            </w:r>
            <w:r>
              <w:rPr>
                <w:noProof/>
                <w:webHidden/>
              </w:rPr>
              <w:tab/>
            </w:r>
            <w:r>
              <w:rPr>
                <w:noProof/>
                <w:webHidden/>
              </w:rPr>
              <w:fldChar w:fldCharType="begin"/>
            </w:r>
            <w:r>
              <w:rPr>
                <w:noProof/>
                <w:webHidden/>
              </w:rPr>
              <w:instrText xml:space="preserve"> PAGEREF _Toc510799462 \h </w:instrText>
            </w:r>
            <w:r>
              <w:rPr>
                <w:noProof/>
                <w:webHidden/>
              </w:rPr>
            </w:r>
            <w:r>
              <w:rPr>
                <w:noProof/>
                <w:webHidden/>
              </w:rPr>
              <w:fldChar w:fldCharType="separate"/>
            </w:r>
            <w:r>
              <w:rPr>
                <w:noProof/>
                <w:webHidden/>
              </w:rPr>
              <w:t>100</w:t>
            </w:r>
            <w:r>
              <w:rPr>
                <w:noProof/>
                <w:webHidden/>
              </w:rPr>
              <w:fldChar w:fldCharType="end"/>
            </w:r>
          </w:hyperlink>
        </w:p>
        <w:p w14:paraId="530D83F5" w14:textId="3294591D" w:rsidR="009A53E6" w:rsidRDefault="009A53E6">
          <w:pPr>
            <w:pStyle w:val="TDC3"/>
            <w:tabs>
              <w:tab w:val="right" w:leader="dot" w:pos="8494"/>
            </w:tabs>
            <w:rPr>
              <w:rFonts w:asciiTheme="minorHAnsi" w:eastAsiaTheme="minorEastAsia" w:hAnsiTheme="minorHAnsi" w:cstheme="minorBidi"/>
              <w:noProof/>
              <w:color w:val="auto"/>
            </w:rPr>
          </w:pPr>
          <w:hyperlink w:anchor="_Toc510799463" w:history="1">
            <w:r w:rsidRPr="005C5CDD">
              <w:rPr>
                <w:rStyle w:val="Hipervnculo"/>
                <w:noProof/>
              </w:rPr>
              <w:t>10.5.3 Instalación del gestor de procesos PM2</w:t>
            </w:r>
            <w:r>
              <w:rPr>
                <w:noProof/>
                <w:webHidden/>
              </w:rPr>
              <w:tab/>
            </w:r>
            <w:r>
              <w:rPr>
                <w:noProof/>
                <w:webHidden/>
              </w:rPr>
              <w:fldChar w:fldCharType="begin"/>
            </w:r>
            <w:r>
              <w:rPr>
                <w:noProof/>
                <w:webHidden/>
              </w:rPr>
              <w:instrText xml:space="preserve"> PAGEREF _Toc510799463 \h </w:instrText>
            </w:r>
            <w:r>
              <w:rPr>
                <w:noProof/>
                <w:webHidden/>
              </w:rPr>
            </w:r>
            <w:r>
              <w:rPr>
                <w:noProof/>
                <w:webHidden/>
              </w:rPr>
              <w:fldChar w:fldCharType="separate"/>
            </w:r>
            <w:r>
              <w:rPr>
                <w:noProof/>
                <w:webHidden/>
              </w:rPr>
              <w:t>102</w:t>
            </w:r>
            <w:r>
              <w:rPr>
                <w:noProof/>
                <w:webHidden/>
              </w:rPr>
              <w:fldChar w:fldCharType="end"/>
            </w:r>
          </w:hyperlink>
        </w:p>
        <w:p w14:paraId="488C24B2" w14:textId="6DBD6B32" w:rsidR="009A53E6" w:rsidRDefault="009A53E6">
          <w:pPr>
            <w:pStyle w:val="TDC2"/>
            <w:tabs>
              <w:tab w:val="right" w:leader="dot" w:pos="8494"/>
            </w:tabs>
            <w:rPr>
              <w:rFonts w:asciiTheme="minorHAnsi" w:eastAsiaTheme="minorEastAsia" w:hAnsiTheme="minorHAnsi" w:cstheme="minorBidi"/>
              <w:noProof/>
              <w:color w:val="auto"/>
            </w:rPr>
          </w:pPr>
          <w:hyperlink w:anchor="_Toc510799464" w:history="1">
            <w:r w:rsidRPr="005C5CDD">
              <w:rPr>
                <w:rStyle w:val="Hipervnculo"/>
                <w:b/>
                <w:noProof/>
              </w:rPr>
              <w:t>Resumen</w:t>
            </w:r>
            <w:r>
              <w:rPr>
                <w:noProof/>
                <w:webHidden/>
              </w:rPr>
              <w:tab/>
            </w:r>
            <w:r>
              <w:rPr>
                <w:noProof/>
                <w:webHidden/>
              </w:rPr>
              <w:fldChar w:fldCharType="begin"/>
            </w:r>
            <w:r>
              <w:rPr>
                <w:noProof/>
                <w:webHidden/>
              </w:rPr>
              <w:instrText xml:space="preserve"> PAGEREF _Toc510799464 \h </w:instrText>
            </w:r>
            <w:r>
              <w:rPr>
                <w:noProof/>
                <w:webHidden/>
              </w:rPr>
            </w:r>
            <w:r>
              <w:rPr>
                <w:noProof/>
                <w:webHidden/>
              </w:rPr>
              <w:fldChar w:fldCharType="separate"/>
            </w:r>
            <w:r>
              <w:rPr>
                <w:noProof/>
                <w:webHidden/>
              </w:rPr>
              <w:t>103</w:t>
            </w:r>
            <w:r>
              <w:rPr>
                <w:noProof/>
                <w:webHidden/>
              </w:rPr>
              <w:fldChar w:fldCharType="end"/>
            </w:r>
          </w:hyperlink>
        </w:p>
        <w:p w14:paraId="4368A093" w14:textId="091CFFBA" w:rsidR="009A53E6" w:rsidRDefault="009A53E6">
          <w:pPr>
            <w:pStyle w:val="TDC1"/>
            <w:tabs>
              <w:tab w:val="right" w:leader="dot" w:pos="8494"/>
            </w:tabs>
            <w:rPr>
              <w:rFonts w:asciiTheme="minorHAnsi" w:eastAsiaTheme="minorEastAsia" w:hAnsiTheme="minorHAnsi" w:cstheme="minorBidi"/>
              <w:noProof/>
              <w:color w:val="auto"/>
            </w:rPr>
          </w:pPr>
          <w:hyperlink w:anchor="_Toc510799465" w:history="1">
            <w:r w:rsidRPr="005C5CDD">
              <w:rPr>
                <w:rStyle w:val="Hipervnculo"/>
                <w:noProof/>
                <w:shd w:val="clear" w:color="auto" w:fill="FFFFFF"/>
              </w:rPr>
              <w:t>Capítulo 11 – Conclusión y trabajos futuros</w:t>
            </w:r>
            <w:r>
              <w:rPr>
                <w:noProof/>
                <w:webHidden/>
              </w:rPr>
              <w:tab/>
            </w:r>
            <w:r>
              <w:rPr>
                <w:noProof/>
                <w:webHidden/>
              </w:rPr>
              <w:fldChar w:fldCharType="begin"/>
            </w:r>
            <w:r>
              <w:rPr>
                <w:noProof/>
                <w:webHidden/>
              </w:rPr>
              <w:instrText xml:space="preserve"> PAGEREF _Toc510799465 \h </w:instrText>
            </w:r>
            <w:r>
              <w:rPr>
                <w:noProof/>
                <w:webHidden/>
              </w:rPr>
            </w:r>
            <w:r>
              <w:rPr>
                <w:noProof/>
                <w:webHidden/>
              </w:rPr>
              <w:fldChar w:fldCharType="separate"/>
            </w:r>
            <w:r>
              <w:rPr>
                <w:noProof/>
                <w:webHidden/>
              </w:rPr>
              <w:t>104</w:t>
            </w:r>
            <w:r>
              <w:rPr>
                <w:noProof/>
                <w:webHidden/>
              </w:rPr>
              <w:fldChar w:fldCharType="end"/>
            </w:r>
          </w:hyperlink>
        </w:p>
        <w:p w14:paraId="1FE4EE10" w14:textId="2F38A3DD" w:rsidR="009A53E6" w:rsidRDefault="009A53E6">
          <w:pPr>
            <w:pStyle w:val="TDC2"/>
            <w:tabs>
              <w:tab w:val="right" w:leader="dot" w:pos="8494"/>
            </w:tabs>
            <w:rPr>
              <w:rFonts w:asciiTheme="minorHAnsi" w:eastAsiaTheme="minorEastAsia" w:hAnsiTheme="minorHAnsi" w:cstheme="minorBidi"/>
              <w:noProof/>
              <w:color w:val="auto"/>
            </w:rPr>
          </w:pPr>
          <w:hyperlink w:anchor="_Toc510799466" w:history="1">
            <w:r w:rsidRPr="005C5CDD">
              <w:rPr>
                <w:rStyle w:val="Hipervnculo"/>
                <w:b/>
                <w:noProof/>
                <w:shd w:val="clear" w:color="auto" w:fill="FFFFFF"/>
              </w:rPr>
              <w:t>11.1 Conclusión final</w:t>
            </w:r>
            <w:r>
              <w:rPr>
                <w:noProof/>
                <w:webHidden/>
              </w:rPr>
              <w:tab/>
            </w:r>
            <w:r>
              <w:rPr>
                <w:noProof/>
                <w:webHidden/>
              </w:rPr>
              <w:fldChar w:fldCharType="begin"/>
            </w:r>
            <w:r>
              <w:rPr>
                <w:noProof/>
                <w:webHidden/>
              </w:rPr>
              <w:instrText xml:space="preserve"> PAGEREF _Toc510799466 \h </w:instrText>
            </w:r>
            <w:r>
              <w:rPr>
                <w:noProof/>
                <w:webHidden/>
              </w:rPr>
            </w:r>
            <w:r>
              <w:rPr>
                <w:noProof/>
                <w:webHidden/>
              </w:rPr>
              <w:fldChar w:fldCharType="separate"/>
            </w:r>
            <w:r>
              <w:rPr>
                <w:noProof/>
                <w:webHidden/>
              </w:rPr>
              <w:t>104</w:t>
            </w:r>
            <w:r>
              <w:rPr>
                <w:noProof/>
                <w:webHidden/>
              </w:rPr>
              <w:fldChar w:fldCharType="end"/>
            </w:r>
          </w:hyperlink>
        </w:p>
        <w:p w14:paraId="2C8D9A4E" w14:textId="1D871145" w:rsidR="009A53E6" w:rsidRDefault="009A53E6">
          <w:pPr>
            <w:pStyle w:val="TDC3"/>
            <w:tabs>
              <w:tab w:val="right" w:leader="dot" w:pos="8494"/>
            </w:tabs>
            <w:rPr>
              <w:rFonts w:asciiTheme="minorHAnsi" w:eastAsiaTheme="minorEastAsia" w:hAnsiTheme="minorHAnsi" w:cstheme="minorBidi"/>
              <w:noProof/>
              <w:color w:val="auto"/>
            </w:rPr>
          </w:pPr>
          <w:hyperlink w:anchor="_Toc510799467" w:history="1">
            <w:r w:rsidRPr="005C5CDD">
              <w:rPr>
                <w:rStyle w:val="Hipervnculo"/>
                <w:noProof/>
              </w:rPr>
              <w:t>11.1.1 Ensamblar un robot móvil integrando las plataformas Arduino y Raspberry Pi con diversos módulos y software.</w:t>
            </w:r>
            <w:r>
              <w:rPr>
                <w:noProof/>
                <w:webHidden/>
              </w:rPr>
              <w:tab/>
            </w:r>
            <w:r>
              <w:rPr>
                <w:noProof/>
                <w:webHidden/>
              </w:rPr>
              <w:fldChar w:fldCharType="begin"/>
            </w:r>
            <w:r>
              <w:rPr>
                <w:noProof/>
                <w:webHidden/>
              </w:rPr>
              <w:instrText xml:space="preserve"> PAGEREF _Toc510799467 \h </w:instrText>
            </w:r>
            <w:r>
              <w:rPr>
                <w:noProof/>
                <w:webHidden/>
              </w:rPr>
            </w:r>
            <w:r>
              <w:rPr>
                <w:noProof/>
                <w:webHidden/>
              </w:rPr>
              <w:fldChar w:fldCharType="separate"/>
            </w:r>
            <w:r>
              <w:rPr>
                <w:noProof/>
                <w:webHidden/>
              </w:rPr>
              <w:t>104</w:t>
            </w:r>
            <w:r>
              <w:rPr>
                <w:noProof/>
                <w:webHidden/>
              </w:rPr>
              <w:fldChar w:fldCharType="end"/>
            </w:r>
          </w:hyperlink>
        </w:p>
        <w:p w14:paraId="4F65688B" w14:textId="1CB8E1FA" w:rsidR="009A53E6" w:rsidRDefault="009A53E6">
          <w:pPr>
            <w:pStyle w:val="TDC3"/>
            <w:tabs>
              <w:tab w:val="right" w:leader="dot" w:pos="8494"/>
            </w:tabs>
            <w:rPr>
              <w:rFonts w:asciiTheme="minorHAnsi" w:eastAsiaTheme="minorEastAsia" w:hAnsiTheme="minorHAnsi" w:cstheme="minorBidi"/>
              <w:noProof/>
              <w:color w:val="auto"/>
            </w:rPr>
          </w:pPr>
          <w:hyperlink w:anchor="_Toc510799468" w:history="1">
            <w:r w:rsidRPr="005C5CDD">
              <w:rPr>
                <w:rStyle w:val="Hipervnculo"/>
                <w:noProof/>
              </w:rPr>
              <w:t>11.1.2 Desarrollar una aplicación web multiplataforma que mediante comunicación inalámbrica permita el control del Robot móvil.</w:t>
            </w:r>
            <w:r>
              <w:rPr>
                <w:noProof/>
                <w:webHidden/>
              </w:rPr>
              <w:tab/>
            </w:r>
            <w:r>
              <w:rPr>
                <w:noProof/>
                <w:webHidden/>
              </w:rPr>
              <w:fldChar w:fldCharType="begin"/>
            </w:r>
            <w:r>
              <w:rPr>
                <w:noProof/>
                <w:webHidden/>
              </w:rPr>
              <w:instrText xml:space="preserve"> PAGEREF _Toc510799468 \h </w:instrText>
            </w:r>
            <w:r>
              <w:rPr>
                <w:noProof/>
                <w:webHidden/>
              </w:rPr>
            </w:r>
            <w:r>
              <w:rPr>
                <w:noProof/>
                <w:webHidden/>
              </w:rPr>
              <w:fldChar w:fldCharType="separate"/>
            </w:r>
            <w:r>
              <w:rPr>
                <w:noProof/>
                <w:webHidden/>
              </w:rPr>
              <w:t>104</w:t>
            </w:r>
            <w:r>
              <w:rPr>
                <w:noProof/>
                <w:webHidden/>
              </w:rPr>
              <w:fldChar w:fldCharType="end"/>
            </w:r>
          </w:hyperlink>
        </w:p>
        <w:p w14:paraId="00687DE8" w14:textId="5AD4DD5F" w:rsidR="009A53E6" w:rsidRDefault="009A53E6">
          <w:pPr>
            <w:pStyle w:val="TDC3"/>
            <w:tabs>
              <w:tab w:val="right" w:leader="dot" w:pos="8494"/>
            </w:tabs>
            <w:rPr>
              <w:rFonts w:asciiTheme="minorHAnsi" w:eastAsiaTheme="minorEastAsia" w:hAnsiTheme="minorHAnsi" w:cstheme="minorBidi"/>
              <w:noProof/>
              <w:color w:val="auto"/>
            </w:rPr>
          </w:pPr>
          <w:hyperlink w:anchor="_Toc510799469" w:history="1">
            <w:r w:rsidRPr="005C5CDD">
              <w:rPr>
                <w:rStyle w:val="Hipervnculo"/>
                <w:noProof/>
              </w:rPr>
              <w:t>11.1.3 Investigar protocolos existentes y evaluar la necesidad de diseño de protocolos de comunicación para el control y procesamiento de datos entre el microcontrolador y la aplicación.</w:t>
            </w:r>
            <w:r>
              <w:rPr>
                <w:noProof/>
                <w:webHidden/>
              </w:rPr>
              <w:tab/>
            </w:r>
            <w:r>
              <w:rPr>
                <w:noProof/>
                <w:webHidden/>
              </w:rPr>
              <w:fldChar w:fldCharType="begin"/>
            </w:r>
            <w:r>
              <w:rPr>
                <w:noProof/>
                <w:webHidden/>
              </w:rPr>
              <w:instrText xml:space="preserve"> PAGEREF _Toc510799469 \h </w:instrText>
            </w:r>
            <w:r>
              <w:rPr>
                <w:noProof/>
                <w:webHidden/>
              </w:rPr>
            </w:r>
            <w:r>
              <w:rPr>
                <w:noProof/>
                <w:webHidden/>
              </w:rPr>
              <w:fldChar w:fldCharType="separate"/>
            </w:r>
            <w:r>
              <w:rPr>
                <w:noProof/>
                <w:webHidden/>
              </w:rPr>
              <w:t>105</w:t>
            </w:r>
            <w:r>
              <w:rPr>
                <w:noProof/>
                <w:webHidden/>
              </w:rPr>
              <w:fldChar w:fldCharType="end"/>
            </w:r>
          </w:hyperlink>
        </w:p>
        <w:p w14:paraId="43B2E5DA" w14:textId="6AD7E483" w:rsidR="009A53E6" w:rsidRDefault="009A53E6">
          <w:pPr>
            <w:pStyle w:val="TDC3"/>
            <w:tabs>
              <w:tab w:val="right" w:leader="dot" w:pos="8494"/>
            </w:tabs>
            <w:rPr>
              <w:rFonts w:asciiTheme="minorHAnsi" w:eastAsiaTheme="minorEastAsia" w:hAnsiTheme="minorHAnsi" w:cstheme="minorBidi"/>
              <w:noProof/>
              <w:color w:val="auto"/>
            </w:rPr>
          </w:pPr>
          <w:hyperlink w:anchor="_Toc510799470" w:history="1">
            <w:r w:rsidRPr="005C5CDD">
              <w:rPr>
                <w:rStyle w:val="Hipervnculo"/>
                <w:noProof/>
              </w:rPr>
              <w:t>11.1.4 Ensamblar físicamente e integrar a nivel de software los distintos componentes (sensores y actuadores) al SAR.</w:t>
            </w:r>
            <w:r>
              <w:rPr>
                <w:noProof/>
                <w:webHidden/>
              </w:rPr>
              <w:tab/>
            </w:r>
            <w:r>
              <w:rPr>
                <w:noProof/>
                <w:webHidden/>
              </w:rPr>
              <w:fldChar w:fldCharType="begin"/>
            </w:r>
            <w:r>
              <w:rPr>
                <w:noProof/>
                <w:webHidden/>
              </w:rPr>
              <w:instrText xml:space="preserve"> PAGEREF _Toc510799470 \h </w:instrText>
            </w:r>
            <w:r>
              <w:rPr>
                <w:noProof/>
                <w:webHidden/>
              </w:rPr>
            </w:r>
            <w:r>
              <w:rPr>
                <w:noProof/>
                <w:webHidden/>
              </w:rPr>
              <w:fldChar w:fldCharType="separate"/>
            </w:r>
            <w:r>
              <w:rPr>
                <w:noProof/>
                <w:webHidden/>
              </w:rPr>
              <w:t>105</w:t>
            </w:r>
            <w:r>
              <w:rPr>
                <w:noProof/>
                <w:webHidden/>
              </w:rPr>
              <w:fldChar w:fldCharType="end"/>
            </w:r>
          </w:hyperlink>
        </w:p>
        <w:p w14:paraId="4128BB5B" w14:textId="435FBCB1" w:rsidR="009A53E6" w:rsidRDefault="009A53E6">
          <w:pPr>
            <w:pStyle w:val="TDC3"/>
            <w:tabs>
              <w:tab w:val="right" w:leader="dot" w:pos="8494"/>
            </w:tabs>
            <w:rPr>
              <w:rFonts w:asciiTheme="minorHAnsi" w:eastAsiaTheme="minorEastAsia" w:hAnsiTheme="minorHAnsi" w:cstheme="minorBidi"/>
              <w:noProof/>
              <w:color w:val="auto"/>
            </w:rPr>
          </w:pPr>
          <w:hyperlink w:anchor="_Toc510799471" w:history="1">
            <w:r w:rsidRPr="005C5CDD">
              <w:rPr>
                <w:rStyle w:val="Hipervnculo"/>
                <w:noProof/>
              </w:rPr>
              <w:t>11.1.5 Extender la aplicación para interactuar con la información que brinda el SAR de los sensores.</w:t>
            </w:r>
            <w:r>
              <w:rPr>
                <w:noProof/>
                <w:webHidden/>
              </w:rPr>
              <w:tab/>
            </w:r>
            <w:r>
              <w:rPr>
                <w:noProof/>
                <w:webHidden/>
              </w:rPr>
              <w:fldChar w:fldCharType="begin"/>
            </w:r>
            <w:r>
              <w:rPr>
                <w:noProof/>
                <w:webHidden/>
              </w:rPr>
              <w:instrText xml:space="preserve"> PAGEREF _Toc510799471 \h </w:instrText>
            </w:r>
            <w:r>
              <w:rPr>
                <w:noProof/>
                <w:webHidden/>
              </w:rPr>
            </w:r>
            <w:r>
              <w:rPr>
                <w:noProof/>
                <w:webHidden/>
              </w:rPr>
              <w:fldChar w:fldCharType="separate"/>
            </w:r>
            <w:r>
              <w:rPr>
                <w:noProof/>
                <w:webHidden/>
              </w:rPr>
              <w:t>105</w:t>
            </w:r>
            <w:r>
              <w:rPr>
                <w:noProof/>
                <w:webHidden/>
              </w:rPr>
              <w:fldChar w:fldCharType="end"/>
            </w:r>
          </w:hyperlink>
        </w:p>
        <w:p w14:paraId="52A86E25" w14:textId="16DBC244" w:rsidR="009A53E6" w:rsidRDefault="009A53E6">
          <w:pPr>
            <w:pStyle w:val="TDC1"/>
            <w:tabs>
              <w:tab w:val="right" w:leader="dot" w:pos="8494"/>
            </w:tabs>
            <w:rPr>
              <w:rFonts w:asciiTheme="minorHAnsi" w:eastAsiaTheme="minorEastAsia" w:hAnsiTheme="minorHAnsi" w:cstheme="minorBidi"/>
              <w:noProof/>
              <w:color w:val="auto"/>
            </w:rPr>
          </w:pPr>
          <w:hyperlink w:anchor="_Toc510799472" w:history="1">
            <w:r w:rsidRPr="005C5CDD">
              <w:rPr>
                <w:rStyle w:val="Hipervnculo"/>
                <w:noProof/>
              </w:rPr>
              <w:t>Anexo de casos de pruebas</w:t>
            </w:r>
            <w:r>
              <w:rPr>
                <w:noProof/>
                <w:webHidden/>
              </w:rPr>
              <w:tab/>
            </w:r>
            <w:r>
              <w:rPr>
                <w:noProof/>
                <w:webHidden/>
              </w:rPr>
              <w:fldChar w:fldCharType="begin"/>
            </w:r>
            <w:r>
              <w:rPr>
                <w:noProof/>
                <w:webHidden/>
              </w:rPr>
              <w:instrText xml:space="preserve"> PAGEREF _Toc510799472 \h </w:instrText>
            </w:r>
            <w:r>
              <w:rPr>
                <w:noProof/>
                <w:webHidden/>
              </w:rPr>
            </w:r>
            <w:r>
              <w:rPr>
                <w:noProof/>
                <w:webHidden/>
              </w:rPr>
              <w:fldChar w:fldCharType="separate"/>
            </w:r>
            <w:r>
              <w:rPr>
                <w:noProof/>
                <w:webHidden/>
              </w:rPr>
              <w:t>107</w:t>
            </w:r>
            <w:r>
              <w:rPr>
                <w:noProof/>
                <w:webHidden/>
              </w:rPr>
              <w:fldChar w:fldCharType="end"/>
            </w:r>
          </w:hyperlink>
        </w:p>
        <w:p w14:paraId="22966459" w14:textId="172635E1" w:rsidR="009A53E6" w:rsidRDefault="009A53E6">
          <w:pPr>
            <w:pStyle w:val="TDC2"/>
            <w:tabs>
              <w:tab w:val="right" w:leader="dot" w:pos="8494"/>
            </w:tabs>
            <w:rPr>
              <w:rFonts w:asciiTheme="minorHAnsi" w:eastAsiaTheme="minorEastAsia" w:hAnsiTheme="minorHAnsi" w:cstheme="minorBidi"/>
              <w:noProof/>
              <w:color w:val="auto"/>
            </w:rPr>
          </w:pPr>
          <w:hyperlink w:anchor="_Toc510799473" w:history="1">
            <w:r w:rsidRPr="005C5CDD">
              <w:rPr>
                <w:rStyle w:val="Hipervnculo"/>
                <w:b/>
                <w:noProof/>
              </w:rPr>
              <w:t>Servomotor SG90</w:t>
            </w:r>
            <w:r>
              <w:rPr>
                <w:noProof/>
                <w:webHidden/>
              </w:rPr>
              <w:tab/>
            </w:r>
            <w:r>
              <w:rPr>
                <w:noProof/>
                <w:webHidden/>
              </w:rPr>
              <w:fldChar w:fldCharType="begin"/>
            </w:r>
            <w:r>
              <w:rPr>
                <w:noProof/>
                <w:webHidden/>
              </w:rPr>
              <w:instrText xml:space="preserve"> PAGEREF _Toc510799473 \h </w:instrText>
            </w:r>
            <w:r>
              <w:rPr>
                <w:noProof/>
                <w:webHidden/>
              </w:rPr>
            </w:r>
            <w:r>
              <w:rPr>
                <w:noProof/>
                <w:webHidden/>
              </w:rPr>
              <w:fldChar w:fldCharType="separate"/>
            </w:r>
            <w:r>
              <w:rPr>
                <w:noProof/>
                <w:webHidden/>
              </w:rPr>
              <w:t>107</w:t>
            </w:r>
            <w:r>
              <w:rPr>
                <w:noProof/>
                <w:webHidden/>
              </w:rPr>
              <w:fldChar w:fldCharType="end"/>
            </w:r>
          </w:hyperlink>
        </w:p>
        <w:p w14:paraId="7E947B2D" w14:textId="4CDF6710" w:rsidR="009A53E6" w:rsidRDefault="009A53E6">
          <w:pPr>
            <w:pStyle w:val="TDC3"/>
            <w:tabs>
              <w:tab w:val="right" w:leader="dot" w:pos="8494"/>
            </w:tabs>
            <w:rPr>
              <w:rFonts w:asciiTheme="minorHAnsi" w:eastAsiaTheme="minorEastAsia" w:hAnsiTheme="minorHAnsi" w:cstheme="minorBidi"/>
              <w:noProof/>
              <w:color w:val="auto"/>
            </w:rPr>
          </w:pPr>
          <w:hyperlink w:anchor="_Toc510799474" w:history="1">
            <w:r w:rsidRPr="005C5CDD">
              <w:rPr>
                <w:rStyle w:val="Hipervnculo"/>
                <w:noProof/>
              </w:rPr>
              <w:t>Código sg90-01-funcionamiento</w:t>
            </w:r>
            <w:r>
              <w:rPr>
                <w:noProof/>
                <w:webHidden/>
              </w:rPr>
              <w:tab/>
            </w:r>
            <w:r>
              <w:rPr>
                <w:noProof/>
                <w:webHidden/>
              </w:rPr>
              <w:fldChar w:fldCharType="begin"/>
            </w:r>
            <w:r>
              <w:rPr>
                <w:noProof/>
                <w:webHidden/>
              </w:rPr>
              <w:instrText xml:space="preserve"> PAGEREF _Toc510799474 \h </w:instrText>
            </w:r>
            <w:r>
              <w:rPr>
                <w:noProof/>
                <w:webHidden/>
              </w:rPr>
            </w:r>
            <w:r>
              <w:rPr>
                <w:noProof/>
                <w:webHidden/>
              </w:rPr>
              <w:fldChar w:fldCharType="separate"/>
            </w:r>
            <w:r>
              <w:rPr>
                <w:noProof/>
                <w:webHidden/>
              </w:rPr>
              <w:t>108</w:t>
            </w:r>
            <w:r>
              <w:rPr>
                <w:noProof/>
                <w:webHidden/>
              </w:rPr>
              <w:fldChar w:fldCharType="end"/>
            </w:r>
          </w:hyperlink>
        </w:p>
        <w:p w14:paraId="21466D2D" w14:textId="5DD58D3C" w:rsidR="009A53E6" w:rsidRDefault="009A53E6">
          <w:pPr>
            <w:pStyle w:val="TDC2"/>
            <w:tabs>
              <w:tab w:val="right" w:leader="dot" w:pos="8494"/>
            </w:tabs>
            <w:rPr>
              <w:rFonts w:asciiTheme="minorHAnsi" w:eastAsiaTheme="minorEastAsia" w:hAnsiTheme="minorHAnsi" w:cstheme="minorBidi"/>
              <w:noProof/>
              <w:color w:val="auto"/>
            </w:rPr>
          </w:pPr>
          <w:hyperlink w:anchor="_Toc510799475" w:history="1">
            <w:r w:rsidRPr="005C5CDD">
              <w:rPr>
                <w:rStyle w:val="Hipervnculo"/>
                <w:b/>
                <w:noProof/>
              </w:rPr>
              <w:t>Pruebas en el sensor de Monóxido de Carbono</w:t>
            </w:r>
            <w:r>
              <w:rPr>
                <w:noProof/>
                <w:webHidden/>
              </w:rPr>
              <w:tab/>
            </w:r>
            <w:r>
              <w:rPr>
                <w:noProof/>
                <w:webHidden/>
              </w:rPr>
              <w:fldChar w:fldCharType="begin"/>
            </w:r>
            <w:r>
              <w:rPr>
                <w:noProof/>
                <w:webHidden/>
              </w:rPr>
              <w:instrText xml:space="preserve"> PAGEREF _Toc510799475 \h </w:instrText>
            </w:r>
            <w:r>
              <w:rPr>
                <w:noProof/>
                <w:webHidden/>
              </w:rPr>
            </w:r>
            <w:r>
              <w:rPr>
                <w:noProof/>
                <w:webHidden/>
              </w:rPr>
              <w:fldChar w:fldCharType="separate"/>
            </w:r>
            <w:r>
              <w:rPr>
                <w:noProof/>
                <w:webHidden/>
              </w:rPr>
              <w:t>109</w:t>
            </w:r>
            <w:r>
              <w:rPr>
                <w:noProof/>
                <w:webHidden/>
              </w:rPr>
              <w:fldChar w:fldCharType="end"/>
            </w:r>
          </w:hyperlink>
        </w:p>
        <w:p w14:paraId="25D72CB1" w14:textId="43C074FF" w:rsidR="009A53E6" w:rsidRDefault="009A53E6">
          <w:pPr>
            <w:pStyle w:val="TDC3"/>
            <w:tabs>
              <w:tab w:val="right" w:leader="dot" w:pos="8494"/>
            </w:tabs>
            <w:rPr>
              <w:rFonts w:asciiTheme="minorHAnsi" w:eastAsiaTheme="minorEastAsia" w:hAnsiTheme="minorHAnsi" w:cstheme="minorBidi"/>
              <w:noProof/>
              <w:color w:val="auto"/>
            </w:rPr>
          </w:pPr>
          <w:hyperlink w:anchor="_Toc510799476" w:history="1">
            <w:r w:rsidRPr="005C5CDD">
              <w:rPr>
                <w:rStyle w:val="Hipervnculo"/>
                <w:noProof/>
              </w:rPr>
              <w:t>Código MQ7-01-funcionamiento</w:t>
            </w:r>
            <w:r>
              <w:rPr>
                <w:noProof/>
                <w:webHidden/>
              </w:rPr>
              <w:tab/>
            </w:r>
            <w:r>
              <w:rPr>
                <w:noProof/>
                <w:webHidden/>
              </w:rPr>
              <w:fldChar w:fldCharType="begin"/>
            </w:r>
            <w:r>
              <w:rPr>
                <w:noProof/>
                <w:webHidden/>
              </w:rPr>
              <w:instrText xml:space="preserve"> PAGEREF _Toc510799476 \h </w:instrText>
            </w:r>
            <w:r>
              <w:rPr>
                <w:noProof/>
                <w:webHidden/>
              </w:rPr>
            </w:r>
            <w:r>
              <w:rPr>
                <w:noProof/>
                <w:webHidden/>
              </w:rPr>
              <w:fldChar w:fldCharType="separate"/>
            </w:r>
            <w:r>
              <w:rPr>
                <w:noProof/>
                <w:webHidden/>
              </w:rPr>
              <w:t>110</w:t>
            </w:r>
            <w:r>
              <w:rPr>
                <w:noProof/>
                <w:webHidden/>
              </w:rPr>
              <w:fldChar w:fldCharType="end"/>
            </w:r>
          </w:hyperlink>
        </w:p>
        <w:p w14:paraId="4ADA57DE" w14:textId="4589A5FD" w:rsidR="009A53E6" w:rsidRDefault="009A53E6">
          <w:pPr>
            <w:pStyle w:val="TDC2"/>
            <w:tabs>
              <w:tab w:val="right" w:leader="dot" w:pos="8494"/>
            </w:tabs>
            <w:rPr>
              <w:rFonts w:asciiTheme="minorHAnsi" w:eastAsiaTheme="minorEastAsia" w:hAnsiTheme="minorHAnsi" w:cstheme="minorBidi"/>
              <w:noProof/>
              <w:color w:val="auto"/>
            </w:rPr>
          </w:pPr>
          <w:hyperlink w:anchor="_Toc510799477" w:history="1">
            <w:r w:rsidRPr="005C5CDD">
              <w:rPr>
                <w:rStyle w:val="Hipervnculo"/>
                <w:b/>
                <w:noProof/>
              </w:rPr>
              <w:t>Caso de prueba N 1 Módulo WIFI ESP8266 Velocidad</w:t>
            </w:r>
            <w:r>
              <w:rPr>
                <w:noProof/>
                <w:webHidden/>
              </w:rPr>
              <w:tab/>
            </w:r>
            <w:r>
              <w:rPr>
                <w:noProof/>
                <w:webHidden/>
              </w:rPr>
              <w:fldChar w:fldCharType="begin"/>
            </w:r>
            <w:r>
              <w:rPr>
                <w:noProof/>
                <w:webHidden/>
              </w:rPr>
              <w:instrText xml:space="preserve"> PAGEREF _Toc510799477 \h </w:instrText>
            </w:r>
            <w:r>
              <w:rPr>
                <w:noProof/>
                <w:webHidden/>
              </w:rPr>
            </w:r>
            <w:r>
              <w:rPr>
                <w:noProof/>
                <w:webHidden/>
              </w:rPr>
              <w:fldChar w:fldCharType="separate"/>
            </w:r>
            <w:r>
              <w:rPr>
                <w:noProof/>
                <w:webHidden/>
              </w:rPr>
              <w:t>111</w:t>
            </w:r>
            <w:r>
              <w:rPr>
                <w:noProof/>
                <w:webHidden/>
              </w:rPr>
              <w:fldChar w:fldCharType="end"/>
            </w:r>
          </w:hyperlink>
        </w:p>
        <w:p w14:paraId="3569CA1F" w14:textId="47D6385E" w:rsidR="009A53E6" w:rsidRDefault="009A53E6">
          <w:pPr>
            <w:pStyle w:val="TDC2"/>
            <w:tabs>
              <w:tab w:val="right" w:leader="dot" w:pos="8494"/>
            </w:tabs>
            <w:rPr>
              <w:rFonts w:asciiTheme="minorHAnsi" w:eastAsiaTheme="minorEastAsia" w:hAnsiTheme="minorHAnsi" w:cstheme="minorBidi"/>
              <w:noProof/>
              <w:color w:val="auto"/>
            </w:rPr>
          </w:pPr>
          <w:hyperlink w:anchor="_Toc510799478" w:history="1">
            <w:r w:rsidRPr="005C5CDD">
              <w:rPr>
                <w:rStyle w:val="Hipervnculo"/>
                <w:b/>
                <w:noProof/>
              </w:rPr>
              <w:t>Caso de prueba N 2 Módulo WIFI ESP8266 Velocidad</w:t>
            </w:r>
            <w:r>
              <w:rPr>
                <w:noProof/>
                <w:webHidden/>
              </w:rPr>
              <w:tab/>
            </w:r>
            <w:r>
              <w:rPr>
                <w:noProof/>
                <w:webHidden/>
              </w:rPr>
              <w:fldChar w:fldCharType="begin"/>
            </w:r>
            <w:r>
              <w:rPr>
                <w:noProof/>
                <w:webHidden/>
              </w:rPr>
              <w:instrText xml:space="preserve"> PAGEREF _Toc510799478 \h </w:instrText>
            </w:r>
            <w:r>
              <w:rPr>
                <w:noProof/>
                <w:webHidden/>
              </w:rPr>
            </w:r>
            <w:r>
              <w:rPr>
                <w:noProof/>
                <w:webHidden/>
              </w:rPr>
              <w:fldChar w:fldCharType="separate"/>
            </w:r>
            <w:r>
              <w:rPr>
                <w:noProof/>
                <w:webHidden/>
              </w:rPr>
              <w:t>113</w:t>
            </w:r>
            <w:r>
              <w:rPr>
                <w:noProof/>
                <w:webHidden/>
              </w:rPr>
              <w:fldChar w:fldCharType="end"/>
            </w:r>
          </w:hyperlink>
        </w:p>
        <w:p w14:paraId="367BE55F" w14:textId="15BA8E93" w:rsidR="009A53E6" w:rsidRDefault="009A53E6">
          <w:pPr>
            <w:pStyle w:val="TDC2"/>
            <w:tabs>
              <w:tab w:val="right" w:leader="dot" w:pos="8494"/>
            </w:tabs>
            <w:rPr>
              <w:rFonts w:asciiTheme="minorHAnsi" w:eastAsiaTheme="minorEastAsia" w:hAnsiTheme="minorHAnsi" w:cstheme="minorBidi"/>
              <w:noProof/>
              <w:color w:val="auto"/>
            </w:rPr>
          </w:pPr>
          <w:hyperlink w:anchor="_Toc510799479" w:history="1">
            <w:r w:rsidRPr="005C5CDD">
              <w:rPr>
                <w:rStyle w:val="Hipervnculo"/>
                <w:b/>
                <w:noProof/>
              </w:rPr>
              <w:t>Caso de prueba Módulo WIFI ESP8266 Velocidad y configuración AP</w:t>
            </w:r>
            <w:r>
              <w:rPr>
                <w:noProof/>
                <w:webHidden/>
              </w:rPr>
              <w:tab/>
            </w:r>
            <w:r>
              <w:rPr>
                <w:noProof/>
                <w:webHidden/>
              </w:rPr>
              <w:fldChar w:fldCharType="begin"/>
            </w:r>
            <w:r>
              <w:rPr>
                <w:noProof/>
                <w:webHidden/>
              </w:rPr>
              <w:instrText xml:space="preserve"> PAGEREF _Toc510799479 \h </w:instrText>
            </w:r>
            <w:r>
              <w:rPr>
                <w:noProof/>
                <w:webHidden/>
              </w:rPr>
            </w:r>
            <w:r>
              <w:rPr>
                <w:noProof/>
                <w:webHidden/>
              </w:rPr>
              <w:fldChar w:fldCharType="separate"/>
            </w:r>
            <w:r>
              <w:rPr>
                <w:noProof/>
                <w:webHidden/>
              </w:rPr>
              <w:t>115</w:t>
            </w:r>
            <w:r>
              <w:rPr>
                <w:noProof/>
                <w:webHidden/>
              </w:rPr>
              <w:fldChar w:fldCharType="end"/>
            </w:r>
          </w:hyperlink>
        </w:p>
        <w:p w14:paraId="4A1B4CBF" w14:textId="7595EABD" w:rsidR="009A53E6" w:rsidRDefault="009A53E6">
          <w:pPr>
            <w:pStyle w:val="TDC3"/>
            <w:tabs>
              <w:tab w:val="right" w:leader="dot" w:pos="8494"/>
            </w:tabs>
            <w:rPr>
              <w:rFonts w:asciiTheme="minorHAnsi" w:eastAsiaTheme="minorEastAsia" w:hAnsiTheme="minorHAnsi" w:cstheme="minorBidi"/>
              <w:noProof/>
              <w:color w:val="auto"/>
            </w:rPr>
          </w:pPr>
          <w:hyperlink w:anchor="_Toc510799480" w:history="1">
            <w:r w:rsidRPr="005C5CDD">
              <w:rPr>
                <w:rStyle w:val="Hipervnculo"/>
                <w:noProof/>
              </w:rPr>
              <w:t>Código comandosAT-configuracionWIfi.ino</w:t>
            </w:r>
            <w:r>
              <w:rPr>
                <w:noProof/>
                <w:webHidden/>
              </w:rPr>
              <w:tab/>
            </w:r>
            <w:r>
              <w:rPr>
                <w:noProof/>
                <w:webHidden/>
              </w:rPr>
              <w:fldChar w:fldCharType="begin"/>
            </w:r>
            <w:r>
              <w:rPr>
                <w:noProof/>
                <w:webHidden/>
              </w:rPr>
              <w:instrText xml:space="preserve"> PAGEREF _Toc510799480 \h </w:instrText>
            </w:r>
            <w:r>
              <w:rPr>
                <w:noProof/>
                <w:webHidden/>
              </w:rPr>
            </w:r>
            <w:r>
              <w:rPr>
                <w:noProof/>
                <w:webHidden/>
              </w:rPr>
              <w:fldChar w:fldCharType="separate"/>
            </w:r>
            <w:r>
              <w:rPr>
                <w:noProof/>
                <w:webHidden/>
              </w:rPr>
              <w:t>117</w:t>
            </w:r>
            <w:r>
              <w:rPr>
                <w:noProof/>
                <w:webHidden/>
              </w:rPr>
              <w:fldChar w:fldCharType="end"/>
            </w:r>
          </w:hyperlink>
        </w:p>
        <w:p w14:paraId="145C100F" w14:textId="63002A94" w:rsidR="009A53E6" w:rsidRDefault="009A53E6">
          <w:pPr>
            <w:pStyle w:val="TDC2"/>
            <w:tabs>
              <w:tab w:val="right" w:leader="dot" w:pos="8494"/>
            </w:tabs>
            <w:rPr>
              <w:rFonts w:asciiTheme="minorHAnsi" w:eastAsiaTheme="minorEastAsia" w:hAnsiTheme="minorHAnsi" w:cstheme="minorBidi"/>
              <w:noProof/>
              <w:color w:val="auto"/>
            </w:rPr>
          </w:pPr>
          <w:hyperlink w:anchor="_Toc510799481" w:history="1">
            <w:r w:rsidRPr="005C5CDD">
              <w:rPr>
                <w:rStyle w:val="Hipervnculo"/>
                <w:b/>
                <w:noProof/>
              </w:rPr>
              <w:t>Caso de prueba N 3 Módulo WIFI ESP8266 Velocidad</w:t>
            </w:r>
            <w:r>
              <w:rPr>
                <w:noProof/>
                <w:webHidden/>
              </w:rPr>
              <w:tab/>
            </w:r>
            <w:r>
              <w:rPr>
                <w:noProof/>
                <w:webHidden/>
              </w:rPr>
              <w:fldChar w:fldCharType="begin"/>
            </w:r>
            <w:r>
              <w:rPr>
                <w:noProof/>
                <w:webHidden/>
              </w:rPr>
              <w:instrText xml:space="preserve"> PAGEREF _Toc510799481 \h </w:instrText>
            </w:r>
            <w:r>
              <w:rPr>
                <w:noProof/>
                <w:webHidden/>
              </w:rPr>
            </w:r>
            <w:r>
              <w:rPr>
                <w:noProof/>
                <w:webHidden/>
              </w:rPr>
              <w:fldChar w:fldCharType="separate"/>
            </w:r>
            <w:r>
              <w:rPr>
                <w:noProof/>
                <w:webHidden/>
              </w:rPr>
              <w:t>118</w:t>
            </w:r>
            <w:r>
              <w:rPr>
                <w:noProof/>
                <w:webHidden/>
              </w:rPr>
              <w:fldChar w:fldCharType="end"/>
            </w:r>
          </w:hyperlink>
        </w:p>
        <w:p w14:paraId="2AE0CCAB" w14:textId="0E00A791" w:rsidR="009A53E6" w:rsidRDefault="009A53E6">
          <w:pPr>
            <w:pStyle w:val="TDC3"/>
            <w:tabs>
              <w:tab w:val="right" w:leader="dot" w:pos="8494"/>
            </w:tabs>
            <w:rPr>
              <w:rFonts w:asciiTheme="minorHAnsi" w:eastAsiaTheme="minorEastAsia" w:hAnsiTheme="minorHAnsi" w:cstheme="minorBidi"/>
              <w:noProof/>
              <w:color w:val="auto"/>
            </w:rPr>
          </w:pPr>
          <w:hyperlink w:anchor="_Toc510799482" w:history="1">
            <w:r w:rsidRPr="005C5CDD">
              <w:rPr>
                <w:rStyle w:val="Hipervnculo"/>
                <w:noProof/>
              </w:rPr>
              <w:t>Código pruebaVelocidad6-configuracionWifi</w:t>
            </w:r>
            <w:r>
              <w:rPr>
                <w:noProof/>
                <w:webHidden/>
              </w:rPr>
              <w:tab/>
            </w:r>
            <w:r>
              <w:rPr>
                <w:noProof/>
                <w:webHidden/>
              </w:rPr>
              <w:fldChar w:fldCharType="begin"/>
            </w:r>
            <w:r>
              <w:rPr>
                <w:noProof/>
                <w:webHidden/>
              </w:rPr>
              <w:instrText xml:space="preserve"> PAGEREF _Toc510799482 \h </w:instrText>
            </w:r>
            <w:r>
              <w:rPr>
                <w:noProof/>
                <w:webHidden/>
              </w:rPr>
            </w:r>
            <w:r>
              <w:rPr>
                <w:noProof/>
                <w:webHidden/>
              </w:rPr>
              <w:fldChar w:fldCharType="separate"/>
            </w:r>
            <w:r>
              <w:rPr>
                <w:noProof/>
                <w:webHidden/>
              </w:rPr>
              <w:t>122</w:t>
            </w:r>
            <w:r>
              <w:rPr>
                <w:noProof/>
                <w:webHidden/>
              </w:rPr>
              <w:fldChar w:fldCharType="end"/>
            </w:r>
          </w:hyperlink>
        </w:p>
        <w:p w14:paraId="0D187EF6" w14:textId="737EB1E8" w:rsidR="009A53E6" w:rsidRDefault="009A53E6">
          <w:pPr>
            <w:pStyle w:val="TDC2"/>
            <w:tabs>
              <w:tab w:val="right" w:leader="dot" w:pos="8494"/>
            </w:tabs>
            <w:rPr>
              <w:rFonts w:asciiTheme="minorHAnsi" w:eastAsiaTheme="minorEastAsia" w:hAnsiTheme="minorHAnsi" w:cstheme="minorBidi"/>
              <w:noProof/>
              <w:color w:val="auto"/>
            </w:rPr>
          </w:pPr>
          <w:hyperlink w:anchor="_Toc510799483" w:history="1">
            <w:r w:rsidRPr="005C5CDD">
              <w:rPr>
                <w:rStyle w:val="Hipervnculo"/>
                <w:b/>
                <w:noProof/>
              </w:rPr>
              <w:t>Caso de prueba Módulo GPS</w:t>
            </w:r>
            <w:r>
              <w:rPr>
                <w:noProof/>
                <w:webHidden/>
              </w:rPr>
              <w:tab/>
            </w:r>
            <w:r>
              <w:rPr>
                <w:noProof/>
                <w:webHidden/>
              </w:rPr>
              <w:fldChar w:fldCharType="begin"/>
            </w:r>
            <w:r>
              <w:rPr>
                <w:noProof/>
                <w:webHidden/>
              </w:rPr>
              <w:instrText xml:space="preserve"> PAGEREF _Toc510799483 \h </w:instrText>
            </w:r>
            <w:r>
              <w:rPr>
                <w:noProof/>
                <w:webHidden/>
              </w:rPr>
            </w:r>
            <w:r>
              <w:rPr>
                <w:noProof/>
                <w:webHidden/>
              </w:rPr>
              <w:fldChar w:fldCharType="separate"/>
            </w:r>
            <w:r>
              <w:rPr>
                <w:noProof/>
                <w:webHidden/>
              </w:rPr>
              <w:t>125</w:t>
            </w:r>
            <w:r>
              <w:rPr>
                <w:noProof/>
                <w:webHidden/>
              </w:rPr>
              <w:fldChar w:fldCharType="end"/>
            </w:r>
          </w:hyperlink>
        </w:p>
        <w:p w14:paraId="7FCB57BD" w14:textId="480E8E80" w:rsidR="009A53E6" w:rsidRDefault="009A53E6">
          <w:pPr>
            <w:pStyle w:val="TDC3"/>
            <w:tabs>
              <w:tab w:val="right" w:leader="dot" w:pos="8494"/>
            </w:tabs>
            <w:rPr>
              <w:rFonts w:asciiTheme="minorHAnsi" w:eastAsiaTheme="minorEastAsia" w:hAnsiTheme="minorHAnsi" w:cstheme="minorBidi"/>
              <w:noProof/>
              <w:color w:val="auto"/>
            </w:rPr>
          </w:pPr>
          <w:hyperlink w:anchor="_Toc510799484" w:history="1">
            <w:r w:rsidRPr="005C5CDD">
              <w:rPr>
                <w:rStyle w:val="Hipervnculo"/>
                <w:noProof/>
              </w:rPr>
              <w:t>Código GPS-NEO6-01Conectividad</w:t>
            </w:r>
            <w:r>
              <w:rPr>
                <w:noProof/>
                <w:webHidden/>
              </w:rPr>
              <w:tab/>
            </w:r>
            <w:r>
              <w:rPr>
                <w:noProof/>
                <w:webHidden/>
              </w:rPr>
              <w:fldChar w:fldCharType="begin"/>
            </w:r>
            <w:r>
              <w:rPr>
                <w:noProof/>
                <w:webHidden/>
              </w:rPr>
              <w:instrText xml:space="preserve"> PAGEREF _Toc510799484 \h </w:instrText>
            </w:r>
            <w:r>
              <w:rPr>
                <w:noProof/>
                <w:webHidden/>
              </w:rPr>
            </w:r>
            <w:r>
              <w:rPr>
                <w:noProof/>
                <w:webHidden/>
              </w:rPr>
              <w:fldChar w:fldCharType="separate"/>
            </w:r>
            <w:r>
              <w:rPr>
                <w:noProof/>
                <w:webHidden/>
              </w:rPr>
              <w:t>127</w:t>
            </w:r>
            <w:r>
              <w:rPr>
                <w:noProof/>
                <w:webHidden/>
              </w:rPr>
              <w:fldChar w:fldCharType="end"/>
            </w:r>
          </w:hyperlink>
        </w:p>
        <w:p w14:paraId="36F1EC97" w14:textId="4628CF39" w:rsidR="009A53E6" w:rsidRDefault="009A53E6">
          <w:pPr>
            <w:pStyle w:val="TDC2"/>
            <w:tabs>
              <w:tab w:val="right" w:leader="dot" w:pos="8494"/>
            </w:tabs>
            <w:rPr>
              <w:rFonts w:asciiTheme="minorHAnsi" w:eastAsiaTheme="minorEastAsia" w:hAnsiTheme="minorHAnsi" w:cstheme="minorBidi"/>
              <w:noProof/>
              <w:color w:val="auto"/>
            </w:rPr>
          </w:pPr>
          <w:hyperlink w:anchor="_Toc510799485" w:history="1">
            <w:r w:rsidRPr="005C5CDD">
              <w:rPr>
                <w:rStyle w:val="Hipervnculo"/>
                <w:b/>
                <w:noProof/>
              </w:rPr>
              <w:t>Caso de prueba Módulo microSD Card Adapter</w:t>
            </w:r>
            <w:r>
              <w:rPr>
                <w:noProof/>
                <w:webHidden/>
              </w:rPr>
              <w:tab/>
            </w:r>
            <w:r>
              <w:rPr>
                <w:noProof/>
                <w:webHidden/>
              </w:rPr>
              <w:fldChar w:fldCharType="begin"/>
            </w:r>
            <w:r>
              <w:rPr>
                <w:noProof/>
                <w:webHidden/>
              </w:rPr>
              <w:instrText xml:space="preserve"> PAGEREF _Toc510799485 \h </w:instrText>
            </w:r>
            <w:r>
              <w:rPr>
                <w:noProof/>
                <w:webHidden/>
              </w:rPr>
            </w:r>
            <w:r>
              <w:rPr>
                <w:noProof/>
                <w:webHidden/>
              </w:rPr>
              <w:fldChar w:fldCharType="separate"/>
            </w:r>
            <w:r>
              <w:rPr>
                <w:noProof/>
                <w:webHidden/>
              </w:rPr>
              <w:t>128</w:t>
            </w:r>
            <w:r>
              <w:rPr>
                <w:noProof/>
                <w:webHidden/>
              </w:rPr>
              <w:fldChar w:fldCharType="end"/>
            </w:r>
          </w:hyperlink>
        </w:p>
        <w:p w14:paraId="7A0E2B4D" w14:textId="1282C297" w:rsidR="009A53E6" w:rsidRDefault="009A53E6">
          <w:pPr>
            <w:pStyle w:val="TDC3"/>
            <w:tabs>
              <w:tab w:val="right" w:leader="dot" w:pos="8494"/>
            </w:tabs>
            <w:rPr>
              <w:rFonts w:asciiTheme="minorHAnsi" w:eastAsiaTheme="minorEastAsia" w:hAnsiTheme="minorHAnsi" w:cstheme="minorBidi"/>
              <w:noProof/>
              <w:color w:val="auto"/>
            </w:rPr>
          </w:pPr>
          <w:hyperlink w:anchor="_Toc510799486" w:history="1">
            <w:r w:rsidRPr="005C5CDD">
              <w:rPr>
                <w:rStyle w:val="Hipervnculo"/>
                <w:noProof/>
              </w:rPr>
              <w:t>Código microSD-01-LeerEscribir</w:t>
            </w:r>
            <w:r>
              <w:rPr>
                <w:noProof/>
                <w:webHidden/>
              </w:rPr>
              <w:tab/>
            </w:r>
            <w:r>
              <w:rPr>
                <w:noProof/>
                <w:webHidden/>
              </w:rPr>
              <w:fldChar w:fldCharType="begin"/>
            </w:r>
            <w:r>
              <w:rPr>
                <w:noProof/>
                <w:webHidden/>
              </w:rPr>
              <w:instrText xml:space="preserve"> PAGEREF _Toc510799486 \h </w:instrText>
            </w:r>
            <w:r>
              <w:rPr>
                <w:noProof/>
                <w:webHidden/>
              </w:rPr>
            </w:r>
            <w:r>
              <w:rPr>
                <w:noProof/>
                <w:webHidden/>
              </w:rPr>
              <w:fldChar w:fldCharType="separate"/>
            </w:r>
            <w:r>
              <w:rPr>
                <w:noProof/>
                <w:webHidden/>
              </w:rPr>
              <w:t>130</w:t>
            </w:r>
            <w:r>
              <w:rPr>
                <w:noProof/>
                <w:webHidden/>
              </w:rPr>
              <w:fldChar w:fldCharType="end"/>
            </w:r>
          </w:hyperlink>
        </w:p>
        <w:p w14:paraId="0CA02FFF" w14:textId="077A197E" w:rsidR="009A53E6" w:rsidRDefault="009A53E6">
          <w:pPr>
            <w:pStyle w:val="TDC2"/>
            <w:tabs>
              <w:tab w:val="right" w:leader="dot" w:pos="8494"/>
            </w:tabs>
            <w:rPr>
              <w:rFonts w:asciiTheme="minorHAnsi" w:eastAsiaTheme="minorEastAsia" w:hAnsiTheme="minorHAnsi" w:cstheme="minorBidi"/>
              <w:noProof/>
              <w:color w:val="auto"/>
            </w:rPr>
          </w:pPr>
          <w:hyperlink w:anchor="_Toc510799487" w:history="1">
            <w:r w:rsidRPr="005C5CDD">
              <w:rPr>
                <w:rStyle w:val="Hipervnculo"/>
                <w:b/>
                <w:noProof/>
              </w:rPr>
              <w:t>Caso de prueba Integración WIFI y Cámara</w:t>
            </w:r>
            <w:r>
              <w:rPr>
                <w:noProof/>
                <w:webHidden/>
              </w:rPr>
              <w:tab/>
            </w:r>
            <w:r>
              <w:rPr>
                <w:noProof/>
                <w:webHidden/>
              </w:rPr>
              <w:fldChar w:fldCharType="begin"/>
            </w:r>
            <w:r>
              <w:rPr>
                <w:noProof/>
                <w:webHidden/>
              </w:rPr>
              <w:instrText xml:space="preserve"> PAGEREF _Toc510799487 \h </w:instrText>
            </w:r>
            <w:r>
              <w:rPr>
                <w:noProof/>
                <w:webHidden/>
              </w:rPr>
            </w:r>
            <w:r>
              <w:rPr>
                <w:noProof/>
                <w:webHidden/>
              </w:rPr>
              <w:fldChar w:fldCharType="separate"/>
            </w:r>
            <w:r>
              <w:rPr>
                <w:noProof/>
                <w:webHidden/>
              </w:rPr>
              <w:t>132</w:t>
            </w:r>
            <w:r>
              <w:rPr>
                <w:noProof/>
                <w:webHidden/>
              </w:rPr>
              <w:fldChar w:fldCharType="end"/>
            </w:r>
          </w:hyperlink>
        </w:p>
        <w:p w14:paraId="785E0966" w14:textId="4CFC9AF0" w:rsidR="009A53E6" w:rsidRDefault="009A53E6">
          <w:pPr>
            <w:pStyle w:val="TDC2"/>
            <w:tabs>
              <w:tab w:val="right" w:leader="dot" w:pos="8494"/>
            </w:tabs>
            <w:rPr>
              <w:rFonts w:asciiTheme="minorHAnsi" w:eastAsiaTheme="minorEastAsia" w:hAnsiTheme="minorHAnsi" w:cstheme="minorBidi"/>
              <w:noProof/>
              <w:color w:val="auto"/>
            </w:rPr>
          </w:pPr>
          <w:hyperlink w:anchor="_Toc510799488" w:history="1">
            <w:r w:rsidRPr="005C5CDD">
              <w:rPr>
                <w:rStyle w:val="Hipervnculo"/>
                <w:b/>
                <w:noProof/>
              </w:rPr>
              <w:t>Caso de prueba Cámara OV 7670</w:t>
            </w:r>
            <w:r>
              <w:rPr>
                <w:noProof/>
                <w:webHidden/>
              </w:rPr>
              <w:tab/>
            </w:r>
            <w:r>
              <w:rPr>
                <w:noProof/>
                <w:webHidden/>
              </w:rPr>
              <w:fldChar w:fldCharType="begin"/>
            </w:r>
            <w:r>
              <w:rPr>
                <w:noProof/>
                <w:webHidden/>
              </w:rPr>
              <w:instrText xml:space="preserve"> PAGEREF _Toc510799488 \h </w:instrText>
            </w:r>
            <w:r>
              <w:rPr>
                <w:noProof/>
                <w:webHidden/>
              </w:rPr>
            </w:r>
            <w:r>
              <w:rPr>
                <w:noProof/>
                <w:webHidden/>
              </w:rPr>
              <w:fldChar w:fldCharType="separate"/>
            </w:r>
            <w:r>
              <w:rPr>
                <w:noProof/>
                <w:webHidden/>
              </w:rPr>
              <w:t>134</w:t>
            </w:r>
            <w:r>
              <w:rPr>
                <w:noProof/>
                <w:webHidden/>
              </w:rPr>
              <w:fldChar w:fldCharType="end"/>
            </w:r>
          </w:hyperlink>
        </w:p>
        <w:p w14:paraId="4A9B7DFF" w14:textId="6C5FB525" w:rsidR="009A53E6" w:rsidRDefault="009A53E6">
          <w:pPr>
            <w:pStyle w:val="TDC3"/>
            <w:tabs>
              <w:tab w:val="right" w:leader="dot" w:pos="8494"/>
            </w:tabs>
            <w:rPr>
              <w:rFonts w:asciiTheme="minorHAnsi" w:eastAsiaTheme="minorEastAsia" w:hAnsiTheme="minorHAnsi" w:cstheme="minorBidi"/>
              <w:noProof/>
              <w:color w:val="auto"/>
            </w:rPr>
          </w:pPr>
          <w:hyperlink w:anchor="_Toc510799489" w:history="1">
            <w:r w:rsidRPr="005C5CDD">
              <w:rPr>
                <w:rStyle w:val="Hipervnculo"/>
                <w:noProof/>
                <w:lang w:val="en-US"/>
              </w:rPr>
              <w:t>Código OV7670</w:t>
            </w:r>
            <w:r>
              <w:rPr>
                <w:noProof/>
                <w:webHidden/>
              </w:rPr>
              <w:tab/>
            </w:r>
            <w:r>
              <w:rPr>
                <w:noProof/>
                <w:webHidden/>
              </w:rPr>
              <w:fldChar w:fldCharType="begin"/>
            </w:r>
            <w:r>
              <w:rPr>
                <w:noProof/>
                <w:webHidden/>
              </w:rPr>
              <w:instrText xml:space="preserve"> PAGEREF _Toc510799489 \h </w:instrText>
            </w:r>
            <w:r>
              <w:rPr>
                <w:noProof/>
                <w:webHidden/>
              </w:rPr>
            </w:r>
            <w:r>
              <w:rPr>
                <w:noProof/>
                <w:webHidden/>
              </w:rPr>
              <w:fldChar w:fldCharType="separate"/>
            </w:r>
            <w:r>
              <w:rPr>
                <w:noProof/>
                <w:webHidden/>
              </w:rPr>
              <w:t>136</w:t>
            </w:r>
            <w:r>
              <w:rPr>
                <w:noProof/>
                <w:webHidden/>
              </w:rPr>
              <w:fldChar w:fldCharType="end"/>
            </w:r>
          </w:hyperlink>
        </w:p>
        <w:p w14:paraId="4A3D87DD" w14:textId="3123B1E7" w:rsidR="009A53E6" w:rsidRDefault="009A53E6">
          <w:pPr>
            <w:pStyle w:val="TDC2"/>
            <w:tabs>
              <w:tab w:val="right" w:leader="dot" w:pos="8494"/>
            </w:tabs>
            <w:rPr>
              <w:rFonts w:asciiTheme="minorHAnsi" w:eastAsiaTheme="minorEastAsia" w:hAnsiTheme="minorHAnsi" w:cstheme="minorBidi"/>
              <w:noProof/>
              <w:color w:val="auto"/>
            </w:rPr>
          </w:pPr>
          <w:hyperlink w:anchor="_Toc510799490" w:history="1">
            <w:r w:rsidRPr="005C5CDD">
              <w:rPr>
                <w:rStyle w:val="Hipervnculo"/>
                <w:b/>
                <w:noProof/>
              </w:rPr>
              <w:t>Caso de prueba Módulo Bluetooth HC05-01</w:t>
            </w:r>
            <w:r>
              <w:rPr>
                <w:noProof/>
                <w:webHidden/>
              </w:rPr>
              <w:tab/>
            </w:r>
            <w:r>
              <w:rPr>
                <w:noProof/>
                <w:webHidden/>
              </w:rPr>
              <w:fldChar w:fldCharType="begin"/>
            </w:r>
            <w:r>
              <w:rPr>
                <w:noProof/>
                <w:webHidden/>
              </w:rPr>
              <w:instrText xml:space="preserve"> PAGEREF _Toc510799490 \h </w:instrText>
            </w:r>
            <w:r>
              <w:rPr>
                <w:noProof/>
                <w:webHidden/>
              </w:rPr>
            </w:r>
            <w:r>
              <w:rPr>
                <w:noProof/>
                <w:webHidden/>
              </w:rPr>
              <w:fldChar w:fldCharType="separate"/>
            </w:r>
            <w:r>
              <w:rPr>
                <w:noProof/>
                <w:webHidden/>
              </w:rPr>
              <w:t>151</w:t>
            </w:r>
            <w:r>
              <w:rPr>
                <w:noProof/>
                <w:webHidden/>
              </w:rPr>
              <w:fldChar w:fldCharType="end"/>
            </w:r>
          </w:hyperlink>
        </w:p>
        <w:p w14:paraId="3591F62A" w14:textId="0C599FA9" w:rsidR="009A53E6" w:rsidRDefault="009A53E6">
          <w:pPr>
            <w:pStyle w:val="TDC3"/>
            <w:tabs>
              <w:tab w:val="right" w:leader="dot" w:pos="8494"/>
            </w:tabs>
            <w:rPr>
              <w:rFonts w:asciiTheme="minorHAnsi" w:eastAsiaTheme="minorEastAsia" w:hAnsiTheme="minorHAnsi" w:cstheme="minorBidi"/>
              <w:noProof/>
              <w:color w:val="auto"/>
            </w:rPr>
          </w:pPr>
          <w:hyperlink w:anchor="_Toc510799491" w:history="1">
            <w:r w:rsidRPr="005C5CDD">
              <w:rPr>
                <w:rStyle w:val="Hipervnculo"/>
                <w:noProof/>
              </w:rPr>
              <w:t>Comunicación Bluetooth.ino</w:t>
            </w:r>
            <w:r>
              <w:rPr>
                <w:noProof/>
                <w:webHidden/>
              </w:rPr>
              <w:tab/>
            </w:r>
            <w:r>
              <w:rPr>
                <w:noProof/>
                <w:webHidden/>
              </w:rPr>
              <w:fldChar w:fldCharType="begin"/>
            </w:r>
            <w:r>
              <w:rPr>
                <w:noProof/>
                <w:webHidden/>
              </w:rPr>
              <w:instrText xml:space="preserve"> PAGEREF _Toc510799491 \h </w:instrText>
            </w:r>
            <w:r>
              <w:rPr>
                <w:noProof/>
                <w:webHidden/>
              </w:rPr>
            </w:r>
            <w:r>
              <w:rPr>
                <w:noProof/>
                <w:webHidden/>
              </w:rPr>
              <w:fldChar w:fldCharType="separate"/>
            </w:r>
            <w:r>
              <w:rPr>
                <w:noProof/>
                <w:webHidden/>
              </w:rPr>
              <w:t>153</w:t>
            </w:r>
            <w:r>
              <w:rPr>
                <w:noProof/>
                <w:webHidden/>
              </w:rPr>
              <w:fldChar w:fldCharType="end"/>
            </w:r>
          </w:hyperlink>
        </w:p>
        <w:p w14:paraId="3B9D6AAC" w14:textId="1906EA17" w:rsidR="009A53E6" w:rsidRDefault="009A53E6">
          <w:pPr>
            <w:pStyle w:val="TDC1"/>
            <w:tabs>
              <w:tab w:val="right" w:leader="dot" w:pos="8494"/>
            </w:tabs>
            <w:rPr>
              <w:rFonts w:asciiTheme="minorHAnsi" w:eastAsiaTheme="minorEastAsia" w:hAnsiTheme="minorHAnsi" w:cstheme="minorBidi"/>
              <w:noProof/>
              <w:color w:val="auto"/>
            </w:rPr>
          </w:pPr>
          <w:hyperlink w:anchor="_Toc510799492" w:history="1">
            <w:r w:rsidRPr="005C5CDD">
              <w:rPr>
                <w:rStyle w:val="Hipervnculo"/>
                <w:noProof/>
              </w:rPr>
              <w:t>Anexo de códigos</w:t>
            </w:r>
            <w:r>
              <w:rPr>
                <w:noProof/>
                <w:webHidden/>
              </w:rPr>
              <w:tab/>
            </w:r>
            <w:r>
              <w:rPr>
                <w:noProof/>
                <w:webHidden/>
              </w:rPr>
              <w:fldChar w:fldCharType="begin"/>
            </w:r>
            <w:r>
              <w:rPr>
                <w:noProof/>
                <w:webHidden/>
              </w:rPr>
              <w:instrText xml:space="preserve"> PAGEREF _Toc510799492 \h </w:instrText>
            </w:r>
            <w:r>
              <w:rPr>
                <w:noProof/>
                <w:webHidden/>
              </w:rPr>
            </w:r>
            <w:r>
              <w:rPr>
                <w:noProof/>
                <w:webHidden/>
              </w:rPr>
              <w:fldChar w:fldCharType="separate"/>
            </w:r>
            <w:r>
              <w:rPr>
                <w:noProof/>
                <w:webHidden/>
              </w:rPr>
              <w:t>154</w:t>
            </w:r>
            <w:r>
              <w:rPr>
                <w:noProof/>
                <w:webHidden/>
              </w:rPr>
              <w:fldChar w:fldCharType="end"/>
            </w:r>
          </w:hyperlink>
        </w:p>
        <w:p w14:paraId="211211EB" w14:textId="2EAE9789" w:rsidR="009A53E6" w:rsidRDefault="009A53E6">
          <w:pPr>
            <w:pStyle w:val="TDC2"/>
            <w:tabs>
              <w:tab w:val="right" w:leader="dot" w:pos="8494"/>
            </w:tabs>
            <w:rPr>
              <w:rFonts w:asciiTheme="minorHAnsi" w:eastAsiaTheme="minorEastAsia" w:hAnsiTheme="minorHAnsi" w:cstheme="minorBidi"/>
              <w:noProof/>
              <w:color w:val="auto"/>
            </w:rPr>
          </w:pPr>
          <w:hyperlink w:anchor="_Toc510799493" w:history="1">
            <w:r w:rsidRPr="005C5CDD">
              <w:rPr>
                <w:rStyle w:val="Hipervnculo"/>
                <w:b/>
                <w:noProof/>
              </w:rPr>
              <w:t>Códigos del lado del servidor</w:t>
            </w:r>
            <w:r>
              <w:rPr>
                <w:noProof/>
                <w:webHidden/>
              </w:rPr>
              <w:tab/>
            </w:r>
            <w:r>
              <w:rPr>
                <w:noProof/>
                <w:webHidden/>
              </w:rPr>
              <w:fldChar w:fldCharType="begin"/>
            </w:r>
            <w:r>
              <w:rPr>
                <w:noProof/>
                <w:webHidden/>
              </w:rPr>
              <w:instrText xml:space="preserve"> PAGEREF _Toc510799493 \h </w:instrText>
            </w:r>
            <w:r>
              <w:rPr>
                <w:noProof/>
                <w:webHidden/>
              </w:rPr>
            </w:r>
            <w:r>
              <w:rPr>
                <w:noProof/>
                <w:webHidden/>
              </w:rPr>
              <w:fldChar w:fldCharType="separate"/>
            </w:r>
            <w:r>
              <w:rPr>
                <w:noProof/>
                <w:webHidden/>
              </w:rPr>
              <w:t>154</w:t>
            </w:r>
            <w:r>
              <w:rPr>
                <w:noProof/>
                <w:webHidden/>
              </w:rPr>
              <w:fldChar w:fldCharType="end"/>
            </w:r>
          </w:hyperlink>
        </w:p>
        <w:p w14:paraId="4D461825" w14:textId="41B53D3E" w:rsidR="009A53E6" w:rsidRDefault="009A53E6">
          <w:pPr>
            <w:pStyle w:val="TDC3"/>
            <w:tabs>
              <w:tab w:val="right" w:leader="dot" w:pos="8494"/>
            </w:tabs>
            <w:rPr>
              <w:rFonts w:asciiTheme="minorHAnsi" w:eastAsiaTheme="minorEastAsia" w:hAnsiTheme="minorHAnsi" w:cstheme="minorBidi"/>
              <w:noProof/>
              <w:color w:val="auto"/>
            </w:rPr>
          </w:pPr>
          <w:hyperlink w:anchor="_Toc510799494" w:history="1">
            <w:r w:rsidRPr="005C5CDD">
              <w:rPr>
                <w:rStyle w:val="Hipervnculo"/>
                <w:noProof/>
              </w:rPr>
              <w:t>Código StandarFirmata utilizado en el Arduino MEGA</w:t>
            </w:r>
            <w:r>
              <w:rPr>
                <w:noProof/>
                <w:webHidden/>
              </w:rPr>
              <w:tab/>
            </w:r>
            <w:r>
              <w:rPr>
                <w:noProof/>
                <w:webHidden/>
              </w:rPr>
              <w:fldChar w:fldCharType="begin"/>
            </w:r>
            <w:r>
              <w:rPr>
                <w:noProof/>
                <w:webHidden/>
              </w:rPr>
              <w:instrText xml:space="preserve"> PAGEREF _Toc510799494 \h </w:instrText>
            </w:r>
            <w:r>
              <w:rPr>
                <w:noProof/>
                <w:webHidden/>
              </w:rPr>
            </w:r>
            <w:r>
              <w:rPr>
                <w:noProof/>
                <w:webHidden/>
              </w:rPr>
              <w:fldChar w:fldCharType="separate"/>
            </w:r>
            <w:r>
              <w:rPr>
                <w:noProof/>
                <w:webHidden/>
              </w:rPr>
              <w:t>154</w:t>
            </w:r>
            <w:r>
              <w:rPr>
                <w:noProof/>
                <w:webHidden/>
              </w:rPr>
              <w:fldChar w:fldCharType="end"/>
            </w:r>
          </w:hyperlink>
        </w:p>
        <w:p w14:paraId="151930FD" w14:textId="684D27EB" w:rsidR="009A53E6" w:rsidRDefault="009A53E6">
          <w:pPr>
            <w:pStyle w:val="TDC3"/>
            <w:tabs>
              <w:tab w:val="right" w:leader="dot" w:pos="8494"/>
            </w:tabs>
            <w:rPr>
              <w:rFonts w:asciiTheme="minorHAnsi" w:eastAsiaTheme="minorEastAsia" w:hAnsiTheme="minorHAnsi" w:cstheme="minorBidi"/>
              <w:noProof/>
              <w:color w:val="auto"/>
            </w:rPr>
          </w:pPr>
          <w:hyperlink w:anchor="_Toc510799495" w:history="1">
            <w:r w:rsidRPr="005C5CDD">
              <w:rPr>
                <w:rStyle w:val="Hipervnculo"/>
                <w:noProof/>
              </w:rPr>
              <w:t>Código ConfigurableFirmata utilizado en el Arduino NANO</w:t>
            </w:r>
            <w:r>
              <w:rPr>
                <w:noProof/>
                <w:webHidden/>
              </w:rPr>
              <w:tab/>
            </w:r>
            <w:r>
              <w:rPr>
                <w:noProof/>
                <w:webHidden/>
              </w:rPr>
              <w:fldChar w:fldCharType="begin"/>
            </w:r>
            <w:r>
              <w:rPr>
                <w:noProof/>
                <w:webHidden/>
              </w:rPr>
              <w:instrText xml:space="preserve"> PAGEREF _Toc510799495 \h </w:instrText>
            </w:r>
            <w:r>
              <w:rPr>
                <w:noProof/>
                <w:webHidden/>
              </w:rPr>
            </w:r>
            <w:r>
              <w:rPr>
                <w:noProof/>
                <w:webHidden/>
              </w:rPr>
              <w:fldChar w:fldCharType="separate"/>
            </w:r>
            <w:r>
              <w:rPr>
                <w:noProof/>
                <w:webHidden/>
              </w:rPr>
              <w:t>173</w:t>
            </w:r>
            <w:r>
              <w:rPr>
                <w:noProof/>
                <w:webHidden/>
              </w:rPr>
              <w:fldChar w:fldCharType="end"/>
            </w:r>
          </w:hyperlink>
        </w:p>
        <w:p w14:paraId="027922D2" w14:textId="00BA413D" w:rsidR="009A53E6" w:rsidRDefault="009A53E6">
          <w:pPr>
            <w:pStyle w:val="TDC3"/>
            <w:tabs>
              <w:tab w:val="right" w:leader="dot" w:pos="8494"/>
            </w:tabs>
            <w:rPr>
              <w:rFonts w:asciiTheme="minorHAnsi" w:eastAsiaTheme="minorEastAsia" w:hAnsiTheme="minorHAnsi" w:cstheme="minorBidi"/>
              <w:noProof/>
              <w:color w:val="auto"/>
            </w:rPr>
          </w:pPr>
          <w:hyperlink w:anchor="_Toc510799496" w:history="1">
            <w:r w:rsidRPr="005C5CDD">
              <w:rPr>
                <w:rStyle w:val="Hipervnculo"/>
                <w:noProof/>
              </w:rPr>
              <w:t>Código Servidor Node (server.js)</w:t>
            </w:r>
            <w:r>
              <w:rPr>
                <w:noProof/>
                <w:webHidden/>
              </w:rPr>
              <w:tab/>
            </w:r>
            <w:r>
              <w:rPr>
                <w:noProof/>
                <w:webHidden/>
              </w:rPr>
              <w:fldChar w:fldCharType="begin"/>
            </w:r>
            <w:r>
              <w:rPr>
                <w:noProof/>
                <w:webHidden/>
              </w:rPr>
              <w:instrText xml:space="preserve"> PAGEREF _Toc510799496 \h </w:instrText>
            </w:r>
            <w:r>
              <w:rPr>
                <w:noProof/>
                <w:webHidden/>
              </w:rPr>
            </w:r>
            <w:r>
              <w:rPr>
                <w:noProof/>
                <w:webHidden/>
              </w:rPr>
              <w:fldChar w:fldCharType="separate"/>
            </w:r>
            <w:r>
              <w:rPr>
                <w:noProof/>
                <w:webHidden/>
              </w:rPr>
              <w:t>184</w:t>
            </w:r>
            <w:r>
              <w:rPr>
                <w:noProof/>
                <w:webHidden/>
              </w:rPr>
              <w:fldChar w:fldCharType="end"/>
            </w:r>
          </w:hyperlink>
        </w:p>
        <w:p w14:paraId="7C397BA5" w14:textId="6F8DB85F" w:rsidR="009A53E6" w:rsidRDefault="009A53E6">
          <w:pPr>
            <w:pStyle w:val="TDC3"/>
            <w:tabs>
              <w:tab w:val="right" w:leader="dot" w:pos="8494"/>
            </w:tabs>
            <w:rPr>
              <w:rFonts w:asciiTheme="minorHAnsi" w:eastAsiaTheme="minorEastAsia" w:hAnsiTheme="minorHAnsi" w:cstheme="minorBidi"/>
              <w:noProof/>
              <w:color w:val="auto"/>
            </w:rPr>
          </w:pPr>
          <w:hyperlink w:anchor="_Toc510799497" w:history="1">
            <w:r w:rsidRPr="005C5CDD">
              <w:rPr>
                <w:rStyle w:val="Hipervnculo"/>
                <w:noProof/>
                <w:lang w:val="en-US"/>
              </w:rPr>
              <w:t>Código API Express (api.js)</w:t>
            </w:r>
            <w:r>
              <w:rPr>
                <w:noProof/>
                <w:webHidden/>
              </w:rPr>
              <w:tab/>
            </w:r>
            <w:r>
              <w:rPr>
                <w:noProof/>
                <w:webHidden/>
              </w:rPr>
              <w:fldChar w:fldCharType="begin"/>
            </w:r>
            <w:r>
              <w:rPr>
                <w:noProof/>
                <w:webHidden/>
              </w:rPr>
              <w:instrText xml:space="preserve"> PAGEREF _Toc510799497 \h </w:instrText>
            </w:r>
            <w:r>
              <w:rPr>
                <w:noProof/>
                <w:webHidden/>
              </w:rPr>
            </w:r>
            <w:r>
              <w:rPr>
                <w:noProof/>
                <w:webHidden/>
              </w:rPr>
              <w:fldChar w:fldCharType="separate"/>
            </w:r>
            <w:r>
              <w:rPr>
                <w:noProof/>
                <w:webHidden/>
              </w:rPr>
              <w:t>185</w:t>
            </w:r>
            <w:r>
              <w:rPr>
                <w:noProof/>
                <w:webHidden/>
              </w:rPr>
              <w:fldChar w:fldCharType="end"/>
            </w:r>
          </w:hyperlink>
        </w:p>
        <w:p w14:paraId="44497356" w14:textId="1BD468B6" w:rsidR="009A53E6" w:rsidRDefault="009A53E6">
          <w:pPr>
            <w:pStyle w:val="TDC3"/>
            <w:tabs>
              <w:tab w:val="right" w:leader="dot" w:pos="8494"/>
            </w:tabs>
            <w:rPr>
              <w:rFonts w:asciiTheme="minorHAnsi" w:eastAsiaTheme="minorEastAsia" w:hAnsiTheme="minorHAnsi" w:cstheme="minorBidi"/>
              <w:noProof/>
              <w:color w:val="auto"/>
            </w:rPr>
          </w:pPr>
          <w:hyperlink w:anchor="_Toc510799498" w:history="1">
            <w:r w:rsidRPr="005C5CDD">
              <w:rPr>
                <w:rStyle w:val="Hipervnculo"/>
                <w:noProof/>
              </w:rPr>
              <w:t>Código Manejo de Arduino Mega y Arduino Nano  (placas.js)</w:t>
            </w:r>
            <w:r>
              <w:rPr>
                <w:noProof/>
                <w:webHidden/>
              </w:rPr>
              <w:tab/>
            </w:r>
            <w:r>
              <w:rPr>
                <w:noProof/>
                <w:webHidden/>
              </w:rPr>
              <w:fldChar w:fldCharType="begin"/>
            </w:r>
            <w:r>
              <w:rPr>
                <w:noProof/>
                <w:webHidden/>
              </w:rPr>
              <w:instrText xml:space="preserve"> PAGEREF _Toc510799498 \h </w:instrText>
            </w:r>
            <w:r>
              <w:rPr>
                <w:noProof/>
                <w:webHidden/>
              </w:rPr>
            </w:r>
            <w:r>
              <w:rPr>
                <w:noProof/>
                <w:webHidden/>
              </w:rPr>
              <w:fldChar w:fldCharType="separate"/>
            </w:r>
            <w:r>
              <w:rPr>
                <w:noProof/>
                <w:webHidden/>
              </w:rPr>
              <w:t>188</w:t>
            </w:r>
            <w:r>
              <w:rPr>
                <w:noProof/>
                <w:webHidden/>
              </w:rPr>
              <w:fldChar w:fldCharType="end"/>
            </w:r>
          </w:hyperlink>
        </w:p>
        <w:p w14:paraId="50DA8787" w14:textId="26EECE50" w:rsidR="009A53E6" w:rsidRDefault="009A53E6">
          <w:pPr>
            <w:pStyle w:val="TDC3"/>
            <w:tabs>
              <w:tab w:val="right" w:leader="dot" w:pos="8494"/>
            </w:tabs>
            <w:rPr>
              <w:rFonts w:asciiTheme="minorHAnsi" w:eastAsiaTheme="minorEastAsia" w:hAnsiTheme="minorHAnsi" w:cstheme="minorBidi"/>
              <w:noProof/>
              <w:color w:val="auto"/>
            </w:rPr>
          </w:pPr>
          <w:hyperlink w:anchor="_Toc510799499" w:history="1">
            <w:r w:rsidRPr="005C5CDD">
              <w:rPr>
                <w:rStyle w:val="Hipervnculo"/>
                <w:noProof/>
              </w:rPr>
              <w:t>Código de Apagar y reiniciar (apagar.js)</w:t>
            </w:r>
            <w:r>
              <w:rPr>
                <w:noProof/>
                <w:webHidden/>
              </w:rPr>
              <w:tab/>
            </w:r>
            <w:r>
              <w:rPr>
                <w:noProof/>
                <w:webHidden/>
              </w:rPr>
              <w:fldChar w:fldCharType="begin"/>
            </w:r>
            <w:r>
              <w:rPr>
                <w:noProof/>
                <w:webHidden/>
              </w:rPr>
              <w:instrText xml:space="preserve"> PAGEREF _Toc510799499 \h </w:instrText>
            </w:r>
            <w:r>
              <w:rPr>
                <w:noProof/>
                <w:webHidden/>
              </w:rPr>
            </w:r>
            <w:r>
              <w:rPr>
                <w:noProof/>
                <w:webHidden/>
              </w:rPr>
              <w:fldChar w:fldCharType="separate"/>
            </w:r>
            <w:r>
              <w:rPr>
                <w:noProof/>
                <w:webHidden/>
              </w:rPr>
              <w:t>195</w:t>
            </w:r>
            <w:r>
              <w:rPr>
                <w:noProof/>
                <w:webHidden/>
              </w:rPr>
              <w:fldChar w:fldCharType="end"/>
            </w:r>
          </w:hyperlink>
        </w:p>
        <w:p w14:paraId="6A8E2559" w14:textId="639176C3" w:rsidR="009A53E6" w:rsidRDefault="009A53E6">
          <w:pPr>
            <w:pStyle w:val="TDC2"/>
            <w:tabs>
              <w:tab w:val="right" w:leader="dot" w:pos="8494"/>
            </w:tabs>
            <w:rPr>
              <w:rFonts w:asciiTheme="minorHAnsi" w:eastAsiaTheme="minorEastAsia" w:hAnsiTheme="minorHAnsi" w:cstheme="minorBidi"/>
              <w:noProof/>
              <w:color w:val="auto"/>
            </w:rPr>
          </w:pPr>
          <w:hyperlink w:anchor="_Toc510799500" w:history="1">
            <w:r w:rsidRPr="005C5CDD">
              <w:rPr>
                <w:rStyle w:val="Hipervnculo"/>
                <w:b/>
                <w:noProof/>
              </w:rPr>
              <w:t>Códigos del lado del cliente</w:t>
            </w:r>
            <w:r>
              <w:rPr>
                <w:noProof/>
                <w:webHidden/>
              </w:rPr>
              <w:tab/>
            </w:r>
            <w:r>
              <w:rPr>
                <w:noProof/>
                <w:webHidden/>
              </w:rPr>
              <w:fldChar w:fldCharType="begin"/>
            </w:r>
            <w:r>
              <w:rPr>
                <w:noProof/>
                <w:webHidden/>
              </w:rPr>
              <w:instrText xml:space="preserve"> PAGEREF _Toc510799500 \h </w:instrText>
            </w:r>
            <w:r>
              <w:rPr>
                <w:noProof/>
                <w:webHidden/>
              </w:rPr>
            </w:r>
            <w:r>
              <w:rPr>
                <w:noProof/>
                <w:webHidden/>
              </w:rPr>
              <w:fldChar w:fldCharType="separate"/>
            </w:r>
            <w:r>
              <w:rPr>
                <w:noProof/>
                <w:webHidden/>
              </w:rPr>
              <w:t>196</w:t>
            </w:r>
            <w:r>
              <w:rPr>
                <w:noProof/>
                <w:webHidden/>
              </w:rPr>
              <w:fldChar w:fldCharType="end"/>
            </w:r>
          </w:hyperlink>
        </w:p>
        <w:p w14:paraId="6A3BC955" w14:textId="65562100" w:rsidR="009A53E6" w:rsidRDefault="009A53E6">
          <w:pPr>
            <w:pStyle w:val="TDC3"/>
            <w:tabs>
              <w:tab w:val="right" w:leader="dot" w:pos="8494"/>
            </w:tabs>
            <w:rPr>
              <w:rFonts w:asciiTheme="minorHAnsi" w:eastAsiaTheme="minorEastAsia" w:hAnsiTheme="minorHAnsi" w:cstheme="minorBidi"/>
              <w:noProof/>
              <w:color w:val="auto"/>
            </w:rPr>
          </w:pPr>
          <w:hyperlink w:anchor="_Toc510799501" w:history="1">
            <w:r w:rsidRPr="005C5CDD">
              <w:rPr>
                <w:rStyle w:val="Hipervnculo"/>
                <w:noProof/>
              </w:rPr>
              <w:t>Código de Servicio Angular (servicio.ts)</w:t>
            </w:r>
            <w:r>
              <w:rPr>
                <w:noProof/>
                <w:webHidden/>
              </w:rPr>
              <w:tab/>
            </w:r>
            <w:r>
              <w:rPr>
                <w:noProof/>
                <w:webHidden/>
              </w:rPr>
              <w:fldChar w:fldCharType="begin"/>
            </w:r>
            <w:r>
              <w:rPr>
                <w:noProof/>
                <w:webHidden/>
              </w:rPr>
              <w:instrText xml:space="preserve"> PAGEREF _Toc510799501 \h </w:instrText>
            </w:r>
            <w:r>
              <w:rPr>
                <w:noProof/>
                <w:webHidden/>
              </w:rPr>
            </w:r>
            <w:r>
              <w:rPr>
                <w:noProof/>
                <w:webHidden/>
              </w:rPr>
              <w:fldChar w:fldCharType="separate"/>
            </w:r>
            <w:r>
              <w:rPr>
                <w:noProof/>
                <w:webHidden/>
              </w:rPr>
              <w:t>196</w:t>
            </w:r>
            <w:r>
              <w:rPr>
                <w:noProof/>
                <w:webHidden/>
              </w:rPr>
              <w:fldChar w:fldCharType="end"/>
            </w:r>
          </w:hyperlink>
        </w:p>
        <w:p w14:paraId="12A7A157" w14:textId="790BD890" w:rsidR="009A53E6" w:rsidRDefault="009A53E6">
          <w:pPr>
            <w:pStyle w:val="TDC3"/>
            <w:tabs>
              <w:tab w:val="right" w:leader="dot" w:pos="8494"/>
            </w:tabs>
            <w:rPr>
              <w:rFonts w:asciiTheme="minorHAnsi" w:eastAsiaTheme="minorEastAsia" w:hAnsiTheme="minorHAnsi" w:cstheme="minorBidi"/>
              <w:noProof/>
              <w:color w:val="auto"/>
            </w:rPr>
          </w:pPr>
          <w:hyperlink w:anchor="_Toc510799502" w:history="1">
            <w:r w:rsidRPr="005C5CDD">
              <w:rPr>
                <w:rStyle w:val="Hipervnculo"/>
                <w:noProof/>
              </w:rPr>
              <w:t>Código de appComponent.ts Angular</w:t>
            </w:r>
            <w:r>
              <w:rPr>
                <w:noProof/>
                <w:webHidden/>
              </w:rPr>
              <w:tab/>
            </w:r>
            <w:r>
              <w:rPr>
                <w:noProof/>
                <w:webHidden/>
              </w:rPr>
              <w:fldChar w:fldCharType="begin"/>
            </w:r>
            <w:r>
              <w:rPr>
                <w:noProof/>
                <w:webHidden/>
              </w:rPr>
              <w:instrText xml:space="preserve"> PAGEREF _Toc510799502 \h </w:instrText>
            </w:r>
            <w:r>
              <w:rPr>
                <w:noProof/>
                <w:webHidden/>
              </w:rPr>
            </w:r>
            <w:r>
              <w:rPr>
                <w:noProof/>
                <w:webHidden/>
              </w:rPr>
              <w:fldChar w:fldCharType="separate"/>
            </w:r>
            <w:r>
              <w:rPr>
                <w:noProof/>
                <w:webHidden/>
              </w:rPr>
              <w:t>198</w:t>
            </w:r>
            <w:r>
              <w:rPr>
                <w:noProof/>
                <w:webHidden/>
              </w:rPr>
              <w:fldChar w:fldCharType="end"/>
            </w:r>
          </w:hyperlink>
        </w:p>
        <w:p w14:paraId="43E549D1" w14:textId="470A1229" w:rsidR="009A53E6" w:rsidRDefault="009A53E6">
          <w:pPr>
            <w:pStyle w:val="TDC3"/>
            <w:tabs>
              <w:tab w:val="right" w:leader="dot" w:pos="8494"/>
            </w:tabs>
            <w:rPr>
              <w:rFonts w:asciiTheme="minorHAnsi" w:eastAsiaTheme="minorEastAsia" w:hAnsiTheme="minorHAnsi" w:cstheme="minorBidi"/>
              <w:noProof/>
              <w:color w:val="auto"/>
            </w:rPr>
          </w:pPr>
          <w:hyperlink w:anchor="_Toc510799503" w:history="1">
            <w:r w:rsidRPr="005C5CDD">
              <w:rPr>
                <w:rStyle w:val="Hipervnculo"/>
                <w:noProof/>
              </w:rPr>
              <w:t>Código de appModule (rutas) [Extracto]</w:t>
            </w:r>
            <w:r>
              <w:rPr>
                <w:noProof/>
                <w:webHidden/>
              </w:rPr>
              <w:tab/>
            </w:r>
            <w:r>
              <w:rPr>
                <w:noProof/>
                <w:webHidden/>
              </w:rPr>
              <w:fldChar w:fldCharType="begin"/>
            </w:r>
            <w:r>
              <w:rPr>
                <w:noProof/>
                <w:webHidden/>
              </w:rPr>
              <w:instrText xml:space="preserve"> PAGEREF _Toc510799503 \h </w:instrText>
            </w:r>
            <w:r>
              <w:rPr>
                <w:noProof/>
                <w:webHidden/>
              </w:rPr>
            </w:r>
            <w:r>
              <w:rPr>
                <w:noProof/>
                <w:webHidden/>
              </w:rPr>
              <w:fldChar w:fldCharType="separate"/>
            </w:r>
            <w:r>
              <w:rPr>
                <w:noProof/>
                <w:webHidden/>
              </w:rPr>
              <w:t>199</w:t>
            </w:r>
            <w:r>
              <w:rPr>
                <w:noProof/>
                <w:webHidden/>
              </w:rPr>
              <w:fldChar w:fldCharType="end"/>
            </w:r>
          </w:hyperlink>
        </w:p>
        <w:p w14:paraId="4E4DAE24" w14:textId="32D1EDAC" w:rsidR="009A53E6" w:rsidRDefault="009A53E6">
          <w:pPr>
            <w:pStyle w:val="TDC1"/>
            <w:tabs>
              <w:tab w:val="right" w:leader="dot" w:pos="8494"/>
            </w:tabs>
            <w:rPr>
              <w:rFonts w:asciiTheme="minorHAnsi" w:eastAsiaTheme="minorEastAsia" w:hAnsiTheme="minorHAnsi" w:cstheme="minorBidi"/>
              <w:noProof/>
              <w:color w:val="auto"/>
            </w:rPr>
          </w:pPr>
          <w:hyperlink w:anchor="_Toc510799504" w:history="1">
            <w:r w:rsidRPr="005C5CDD">
              <w:rPr>
                <w:rStyle w:val="Hipervnculo"/>
                <w:noProof/>
              </w:rPr>
              <w:t>Glosario</w:t>
            </w:r>
            <w:r>
              <w:rPr>
                <w:noProof/>
                <w:webHidden/>
              </w:rPr>
              <w:tab/>
            </w:r>
            <w:r>
              <w:rPr>
                <w:noProof/>
                <w:webHidden/>
              </w:rPr>
              <w:fldChar w:fldCharType="begin"/>
            </w:r>
            <w:r>
              <w:rPr>
                <w:noProof/>
                <w:webHidden/>
              </w:rPr>
              <w:instrText xml:space="preserve"> PAGEREF _Toc510799504 \h </w:instrText>
            </w:r>
            <w:r>
              <w:rPr>
                <w:noProof/>
                <w:webHidden/>
              </w:rPr>
            </w:r>
            <w:r>
              <w:rPr>
                <w:noProof/>
                <w:webHidden/>
              </w:rPr>
              <w:fldChar w:fldCharType="separate"/>
            </w:r>
            <w:r>
              <w:rPr>
                <w:noProof/>
                <w:webHidden/>
              </w:rPr>
              <w:t>200</w:t>
            </w:r>
            <w:r>
              <w:rPr>
                <w:noProof/>
                <w:webHidden/>
              </w:rPr>
              <w:fldChar w:fldCharType="end"/>
            </w:r>
          </w:hyperlink>
        </w:p>
        <w:p w14:paraId="151E8568" w14:textId="23AF1769" w:rsidR="009A53E6" w:rsidRDefault="009A53E6">
          <w:pPr>
            <w:pStyle w:val="TDC2"/>
            <w:tabs>
              <w:tab w:val="right" w:leader="dot" w:pos="8494"/>
            </w:tabs>
            <w:rPr>
              <w:rFonts w:asciiTheme="minorHAnsi" w:eastAsiaTheme="minorEastAsia" w:hAnsiTheme="minorHAnsi" w:cstheme="minorBidi"/>
              <w:noProof/>
              <w:color w:val="auto"/>
            </w:rPr>
          </w:pPr>
          <w:hyperlink w:anchor="_Toc510799505" w:history="1">
            <w:r w:rsidRPr="005C5CDD">
              <w:rPr>
                <w:rStyle w:val="Hipervnculo"/>
                <w:b/>
                <w:i/>
                <w:noProof/>
              </w:rPr>
              <w:t>Ampere</w:t>
            </w:r>
            <w:r>
              <w:rPr>
                <w:noProof/>
                <w:webHidden/>
              </w:rPr>
              <w:tab/>
            </w:r>
            <w:r>
              <w:rPr>
                <w:noProof/>
                <w:webHidden/>
              </w:rPr>
              <w:fldChar w:fldCharType="begin"/>
            </w:r>
            <w:r>
              <w:rPr>
                <w:noProof/>
                <w:webHidden/>
              </w:rPr>
              <w:instrText xml:space="preserve"> PAGEREF _Toc510799505 \h </w:instrText>
            </w:r>
            <w:r>
              <w:rPr>
                <w:noProof/>
                <w:webHidden/>
              </w:rPr>
            </w:r>
            <w:r>
              <w:rPr>
                <w:noProof/>
                <w:webHidden/>
              </w:rPr>
              <w:fldChar w:fldCharType="separate"/>
            </w:r>
            <w:r>
              <w:rPr>
                <w:noProof/>
                <w:webHidden/>
              </w:rPr>
              <w:t>200</w:t>
            </w:r>
            <w:r>
              <w:rPr>
                <w:noProof/>
                <w:webHidden/>
              </w:rPr>
              <w:fldChar w:fldCharType="end"/>
            </w:r>
          </w:hyperlink>
        </w:p>
        <w:p w14:paraId="4EF09097" w14:textId="12709B93" w:rsidR="009A53E6" w:rsidRDefault="009A53E6">
          <w:pPr>
            <w:pStyle w:val="TDC2"/>
            <w:tabs>
              <w:tab w:val="right" w:leader="dot" w:pos="8494"/>
            </w:tabs>
            <w:rPr>
              <w:rFonts w:asciiTheme="minorHAnsi" w:eastAsiaTheme="minorEastAsia" w:hAnsiTheme="minorHAnsi" w:cstheme="minorBidi"/>
              <w:noProof/>
              <w:color w:val="auto"/>
            </w:rPr>
          </w:pPr>
          <w:hyperlink w:anchor="_Toc510799506" w:history="1">
            <w:r w:rsidRPr="005C5CDD">
              <w:rPr>
                <w:rStyle w:val="Hipervnculo"/>
                <w:b/>
                <w:i/>
                <w:noProof/>
              </w:rPr>
              <w:t>AP (Access Point)</w:t>
            </w:r>
            <w:r>
              <w:rPr>
                <w:noProof/>
                <w:webHidden/>
              </w:rPr>
              <w:tab/>
            </w:r>
            <w:r>
              <w:rPr>
                <w:noProof/>
                <w:webHidden/>
              </w:rPr>
              <w:fldChar w:fldCharType="begin"/>
            </w:r>
            <w:r>
              <w:rPr>
                <w:noProof/>
                <w:webHidden/>
              </w:rPr>
              <w:instrText xml:space="preserve"> PAGEREF _Toc510799506 \h </w:instrText>
            </w:r>
            <w:r>
              <w:rPr>
                <w:noProof/>
                <w:webHidden/>
              </w:rPr>
            </w:r>
            <w:r>
              <w:rPr>
                <w:noProof/>
                <w:webHidden/>
              </w:rPr>
              <w:fldChar w:fldCharType="separate"/>
            </w:r>
            <w:r>
              <w:rPr>
                <w:noProof/>
                <w:webHidden/>
              </w:rPr>
              <w:t>200</w:t>
            </w:r>
            <w:r>
              <w:rPr>
                <w:noProof/>
                <w:webHidden/>
              </w:rPr>
              <w:fldChar w:fldCharType="end"/>
            </w:r>
          </w:hyperlink>
        </w:p>
        <w:p w14:paraId="7DE7D854" w14:textId="338391E1" w:rsidR="009A53E6" w:rsidRDefault="009A53E6">
          <w:pPr>
            <w:pStyle w:val="TDC2"/>
            <w:tabs>
              <w:tab w:val="right" w:leader="dot" w:pos="8494"/>
            </w:tabs>
            <w:rPr>
              <w:rFonts w:asciiTheme="minorHAnsi" w:eastAsiaTheme="minorEastAsia" w:hAnsiTheme="minorHAnsi" w:cstheme="minorBidi"/>
              <w:noProof/>
              <w:color w:val="auto"/>
            </w:rPr>
          </w:pPr>
          <w:hyperlink w:anchor="_Toc510799507" w:history="1">
            <w:r w:rsidRPr="005C5CDD">
              <w:rPr>
                <w:rStyle w:val="Hipervnculo"/>
                <w:b/>
                <w:i/>
                <w:noProof/>
              </w:rPr>
              <w:t>API (Application Programming Interface)</w:t>
            </w:r>
            <w:r>
              <w:rPr>
                <w:noProof/>
                <w:webHidden/>
              </w:rPr>
              <w:tab/>
            </w:r>
            <w:r>
              <w:rPr>
                <w:noProof/>
                <w:webHidden/>
              </w:rPr>
              <w:fldChar w:fldCharType="begin"/>
            </w:r>
            <w:r>
              <w:rPr>
                <w:noProof/>
                <w:webHidden/>
              </w:rPr>
              <w:instrText xml:space="preserve"> PAGEREF _Toc510799507 \h </w:instrText>
            </w:r>
            <w:r>
              <w:rPr>
                <w:noProof/>
                <w:webHidden/>
              </w:rPr>
            </w:r>
            <w:r>
              <w:rPr>
                <w:noProof/>
                <w:webHidden/>
              </w:rPr>
              <w:fldChar w:fldCharType="separate"/>
            </w:r>
            <w:r>
              <w:rPr>
                <w:noProof/>
                <w:webHidden/>
              </w:rPr>
              <w:t>200</w:t>
            </w:r>
            <w:r>
              <w:rPr>
                <w:noProof/>
                <w:webHidden/>
              </w:rPr>
              <w:fldChar w:fldCharType="end"/>
            </w:r>
          </w:hyperlink>
        </w:p>
        <w:p w14:paraId="426308CC" w14:textId="3C127B60" w:rsidR="009A53E6" w:rsidRDefault="009A53E6">
          <w:pPr>
            <w:pStyle w:val="TDC2"/>
            <w:tabs>
              <w:tab w:val="right" w:leader="dot" w:pos="8494"/>
            </w:tabs>
            <w:rPr>
              <w:rFonts w:asciiTheme="minorHAnsi" w:eastAsiaTheme="minorEastAsia" w:hAnsiTheme="minorHAnsi" w:cstheme="minorBidi"/>
              <w:noProof/>
              <w:color w:val="auto"/>
            </w:rPr>
          </w:pPr>
          <w:hyperlink w:anchor="_Toc510799508" w:history="1">
            <w:r w:rsidRPr="005C5CDD">
              <w:rPr>
                <w:rStyle w:val="Hipervnculo"/>
                <w:b/>
                <w:i/>
                <w:noProof/>
              </w:rPr>
              <w:t>Back-End</w:t>
            </w:r>
            <w:r>
              <w:rPr>
                <w:noProof/>
                <w:webHidden/>
              </w:rPr>
              <w:tab/>
            </w:r>
            <w:r>
              <w:rPr>
                <w:noProof/>
                <w:webHidden/>
              </w:rPr>
              <w:fldChar w:fldCharType="begin"/>
            </w:r>
            <w:r>
              <w:rPr>
                <w:noProof/>
                <w:webHidden/>
              </w:rPr>
              <w:instrText xml:space="preserve"> PAGEREF _Toc510799508 \h </w:instrText>
            </w:r>
            <w:r>
              <w:rPr>
                <w:noProof/>
                <w:webHidden/>
              </w:rPr>
            </w:r>
            <w:r>
              <w:rPr>
                <w:noProof/>
                <w:webHidden/>
              </w:rPr>
              <w:fldChar w:fldCharType="separate"/>
            </w:r>
            <w:r>
              <w:rPr>
                <w:noProof/>
                <w:webHidden/>
              </w:rPr>
              <w:t>200</w:t>
            </w:r>
            <w:r>
              <w:rPr>
                <w:noProof/>
                <w:webHidden/>
              </w:rPr>
              <w:fldChar w:fldCharType="end"/>
            </w:r>
          </w:hyperlink>
        </w:p>
        <w:p w14:paraId="6C5564BB" w14:textId="096CA963" w:rsidR="009A53E6" w:rsidRDefault="009A53E6">
          <w:pPr>
            <w:pStyle w:val="TDC2"/>
            <w:tabs>
              <w:tab w:val="right" w:leader="dot" w:pos="8494"/>
            </w:tabs>
            <w:rPr>
              <w:rFonts w:asciiTheme="minorHAnsi" w:eastAsiaTheme="minorEastAsia" w:hAnsiTheme="minorHAnsi" w:cstheme="minorBidi"/>
              <w:noProof/>
              <w:color w:val="auto"/>
            </w:rPr>
          </w:pPr>
          <w:hyperlink w:anchor="_Toc510799509" w:history="1">
            <w:r w:rsidRPr="005C5CDD">
              <w:rPr>
                <w:rStyle w:val="Hipervnculo"/>
                <w:b/>
                <w:i/>
                <w:noProof/>
              </w:rPr>
              <w:t>Daemon</w:t>
            </w:r>
            <w:r>
              <w:rPr>
                <w:noProof/>
                <w:webHidden/>
              </w:rPr>
              <w:tab/>
            </w:r>
            <w:r>
              <w:rPr>
                <w:noProof/>
                <w:webHidden/>
              </w:rPr>
              <w:fldChar w:fldCharType="begin"/>
            </w:r>
            <w:r>
              <w:rPr>
                <w:noProof/>
                <w:webHidden/>
              </w:rPr>
              <w:instrText xml:space="preserve"> PAGEREF _Toc510799509 \h </w:instrText>
            </w:r>
            <w:r>
              <w:rPr>
                <w:noProof/>
                <w:webHidden/>
              </w:rPr>
            </w:r>
            <w:r>
              <w:rPr>
                <w:noProof/>
                <w:webHidden/>
              </w:rPr>
              <w:fldChar w:fldCharType="separate"/>
            </w:r>
            <w:r>
              <w:rPr>
                <w:noProof/>
                <w:webHidden/>
              </w:rPr>
              <w:t>200</w:t>
            </w:r>
            <w:r>
              <w:rPr>
                <w:noProof/>
                <w:webHidden/>
              </w:rPr>
              <w:fldChar w:fldCharType="end"/>
            </w:r>
          </w:hyperlink>
        </w:p>
        <w:p w14:paraId="230645FB" w14:textId="3BD2D626" w:rsidR="009A53E6" w:rsidRDefault="009A53E6">
          <w:pPr>
            <w:pStyle w:val="TDC2"/>
            <w:tabs>
              <w:tab w:val="right" w:leader="dot" w:pos="8494"/>
            </w:tabs>
            <w:rPr>
              <w:rFonts w:asciiTheme="minorHAnsi" w:eastAsiaTheme="minorEastAsia" w:hAnsiTheme="minorHAnsi" w:cstheme="minorBidi"/>
              <w:noProof/>
              <w:color w:val="auto"/>
            </w:rPr>
          </w:pPr>
          <w:hyperlink w:anchor="_Toc510799510" w:history="1">
            <w:r w:rsidRPr="005C5CDD">
              <w:rPr>
                <w:rStyle w:val="Hipervnculo"/>
                <w:b/>
                <w:i/>
                <w:noProof/>
              </w:rPr>
              <w:t>Datos raw</w:t>
            </w:r>
            <w:r>
              <w:rPr>
                <w:noProof/>
                <w:webHidden/>
              </w:rPr>
              <w:tab/>
            </w:r>
            <w:r>
              <w:rPr>
                <w:noProof/>
                <w:webHidden/>
              </w:rPr>
              <w:fldChar w:fldCharType="begin"/>
            </w:r>
            <w:r>
              <w:rPr>
                <w:noProof/>
                <w:webHidden/>
              </w:rPr>
              <w:instrText xml:space="preserve"> PAGEREF _Toc510799510 \h </w:instrText>
            </w:r>
            <w:r>
              <w:rPr>
                <w:noProof/>
                <w:webHidden/>
              </w:rPr>
            </w:r>
            <w:r>
              <w:rPr>
                <w:noProof/>
                <w:webHidden/>
              </w:rPr>
              <w:fldChar w:fldCharType="separate"/>
            </w:r>
            <w:r>
              <w:rPr>
                <w:noProof/>
                <w:webHidden/>
              </w:rPr>
              <w:t>200</w:t>
            </w:r>
            <w:r>
              <w:rPr>
                <w:noProof/>
                <w:webHidden/>
              </w:rPr>
              <w:fldChar w:fldCharType="end"/>
            </w:r>
          </w:hyperlink>
        </w:p>
        <w:p w14:paraId="42B78553" w14:textId="071C3627" w:rsidR="009A53E6" w:rsidRDefault="009A53E6">
          <w:pPr>
            <w:pStyle w:val="TDC2"/>
            <w:tabs>
              <w:tab w:val="right" w:leader="dot" w:pos="8494"/>
            </w:tabs>
            <w:rPr>
              <w:rFonts w:asciiTheme="minorHAnsi" w:eastAsiaTheme="minorEastAsia" w:hAnsiTheme="minorHAnsi" w:cstheme="minorBidi"/>
              <w:noProof/>
              <w:color w:val="auto"/>
            </w:rPr>
          </w:pPr>
          <w:hyperlink w:anchor="_Toc510799511" w:history="1">
            <w:r w:rsidRPr="005C5CDD">
              <w:rPr>
                <w:rStyle w:val="Hipervnculo"/>
                <w:b/>
                <w:i/>
                <w:noProof/>
                <w:lang w:val="en-US"/>
              </w:rPr>
              <w:t>DHCP (Dynamic Host Configuration Protocol)</w:t>
            </w:r>
            <w:r>
              <w:rPr>
                <w:noProof/>
                <w:webHidden/>
              </w:rPr>
              <w:tab/>
            </w:r>
            <w:r>
              <w:rPr>
                <w:noProof/>
                <w:webHidden/>
              </w:rPr>
              <w:fldChar w:fldCharType="begin"/>
            </w:r>
            <w:r>
              <w:rPr>
                <w:noProof/>
                <w:webHidden/>
              </w:rPr>
              <w:instrText xml:space="preserve"> PAGEREF _Toc510799511 \h </w:instrText>
            </w:r>
            <w:r>
              <w:rPr>
                <w:noProof/>
                <w:webHidden/>
              </w:rPr>
            </w:r>
            <w:r>
              <w:rPr>
                <w:noProof/>
                <w:webHidden/>
              </w:rPr>
              <w:fldChar w:fldCharType="separate"/>
            </w:r>
            <w:r>
              <w:rPr>
                <w:noProof/>
                <w:webHidden/>
              </w:rPr>
              <w:t>200</w:t>
            </w:r>
            <w:r>
              <w:rPr>
                <w:noProof/>
                <w:webHidden/>
              </w:rPr>
              <w:fldChar w:fldCharType="end"/>
            </w:r>
          </w:hyperlink>
        </w:p>
        <w:p w14:paraId="1582A483" w14:textId="63BCCE11" w:rsidR="009A53E6" w:rsidRDefault="009A53E6">
          <w:pPr>
            <w:pStyle w:val="TDC2"/>
            <w:tabs>
              <w:tab w:val="right" w:leader="dot" w:pos="8494"/>
            </w:tabs>
            <w:rPr>
              <w:rFonts w:asciiTheme="minorHAnsi" w:eastAsiaTheme="minorEastAsia" w:hAnsiTheme="minorHAnsi" w:cstheme="minorBidi"/>
              <w:noProof/>
              <w:color w:val="auto"/>
            </w:rPr>
          </w:pPr>
          <w:hyperlink w:anchor="_Toc510799512" w:history="1">
            <w:r w:rsidRPr="005C5CDD">
              <w:rPr>
                <w:rStyle w:val="Hipervnculo"/>
                <w:b/>
                <w:i/>
                <w:noProof/>
              </w:rPr>
              <w:t>DOM (Document object Model)</w:t>
            </w:r>
            <w:r>
              <w:rPr>
                <w:noProof/>
                <w:webHidden/>
              </w:rPr>
              <w:tab/>
            </w:r>
            <w:r>
              <w:rPr>
                <w:noProof/>
                <w:webHidden/>
              </w:rPr>
              <w:fldChar w:fldCharType="begin"/>
            </w:r>
            <w:r>
              <w:rPr>
                <w:noProof/>
                <w:webHidden/>
              </w:rPr>
              <w:instrText xml:space="preserve"> PAGEREF _Toc510799512 \h </w:instrText>
            </w:r>
            <w:r>
              <w:rPr>
                <w:noProof/>
                <w:webHidden/>
              </w:rPr>
            </w:r>
            <w:r>
              <w:rPr>
                <w:noProof/>
                <w:webHidden/>
              </w:rPr>
              <w:fldChar w:fldCharType="separate"/>
            </w:r>
            <w:r>
              <w:rPr>
                <w:noProof/>
                <w:webHidden/>
              </w:rPr>
              <w:t>200</w:t>
            </w:r>
            <w:r>
              <w:rPr>
                <w:noProof/>
                <w:webHidden/>
              </w:rPr>
              <w:fldChar w:fldCharType="end"/>
            </w:r>
          </w:hyperlink>
        </w:p>
        <w:p w14:paraId="4FEDE385" w14:textId="71F71452" w:rsidR="009A53E6" w:rsidRDefault="009A53E6">
          <w:pPr>
            <w:pStyle w:val="TDC2"/>
            <w:tabs>
              <w:tab w:val="right" w:leader="dot" w:pos="8494"/>
            </w:tabs>
            <w:rPr>
              <w:rFonts w:asciiTheme="minorHAnsi" w:eastAsiaTheme="minorEastAsia" w:hAnsiTheme="minorHAnsi" w:cstheme="minorBidi"/>
              <w:noProof/>
              <w:color w:val="auto"/>
            </w:rPr>
          </w:pPr>
          <w:hyperlink w:anchor="_Toc510799513" w:history="1">
            <w:r w:rsidRPr="005C5CDD">
              <w:rPr>
                <w:rStyle w:val="Hipervnculo"/>
                <w:b/>
                <w:i/>
                <w:noProof/>
              </w:rPr>
              <w:t>Framework</w:t>
            </w:r>
            <w:r>
              <w:rPr>
                <w:noProof/>
                <w:webHidden/>
              </w:rPr>
              <w:tab/>
            </w:r>
            <w:r>
              <w:rPr>
                <w:noProof/>
                <w:webHidden/>
              </w:rPr>
              <w:fldChar w:fldCharType="begin"/>
            </w:r>
            <w:r>
              <w:rPr>
                <w:noProof/>
                <w:webHidden/>
              </w:rPr>
              <w:instrText xml:space="preserve"> PAGEREF _Toc510799513 \h </w:instrText>
            </w:r>
            <w:r>
              <w:rPr>
                <w:noProof/>
                <w:webHidden/>
              </w:rPr>
            </w:r>
            <w:r>
              <w:rPr>
                <w:noProof/>
                <w:webHidden/>
              </w:rPr>
              <w:fldChar w:fldCharType="separate"/>
            </w:r>
            <w:r>
              <w:rPr>
                <w:noProof/>
                <w:webHidden/>
              </w:rPr>
              <w:t>201</w:t>
            </w:r>
            <w:r>
              <w:rPr>
                <w:noProof/>
                <w:webHidden/>
              </w:rPr>
              <w:fldChar w:fldCharType="end"/>
            </w:r>
          </w:hyperlink>
        </w:p>
        <w:p w14:paraId="743E4C6A" w14:textId="6E10A6E1" w:rsidR="009A53E6" w:rsidRDefault="009A53E6">
          <w:pPr>
            <w:pStyle w:val="TDC2"/>
            <w:tabs>
              <w:tab w:val="right" w:leader="dot" w:pos="8494"/>
            </w:tabs>
            <w:rPr>
              <w:rFonts w:asciiTheme="minorHAnsi" w:eastAsiaTheme="minorEastAsia" w:hAnsiTheme="minorHAnsi" w:cstheme="minorBidi"/>
              <w:noProof/>
              <w:color w:val="auto"/>
            </w:rPr>
          </w:pPr>
          <w:hyperlink w:anchor="_Toc510799514" w:history="1">
            <w:r w:rsidRPr="005C5CDD">
              <w:rPr>
                <w:rStyle w:val="Hipervnculo"/>
                <w:b/>
                <w:i/>
                <w:noProof/>
              </w:rPr>
              <w:t>Front-End</w:t>
            </w:r>
            <w:r>
              <w:rPr>
                <w:noProof/>
                <w:webHidden/>
              </w:rPr>
              <w:tab/>
            </w:r>
            <w:r>
              <w:rPr>
                <w:noProof/>
                <w:webHidden/>
              </w:rPr>
              <w:fldChar w:fldCharType="begin"/>
            </w:r>
            <w:r>
              <w:rPr>
                <w:noProof/>
                <w:webHidden/>
              </w:rPr>
              <w:instrText xml:space="preserve"> PAGEREF _Toc510799514 \h </w:instrText>
            </w:r>
            <w:r>
              <w:rPr>
                <w:noProof/>
                <w:webHidden/>
              </w:rPr>
            </w:r>
            <w:r>
              <w:rPr>
                <w:noProof/>
                <w:webHidden/>
              </w:rPr>
              <w:fldChar w:fldCharType="separate"/>
            </w:r>
            <w:r>
              <w:rPr>
                <w:noProof/>
                <w:webHidden/>
              </w:rPr>
              <w:t>201</w:t>
            </w:r>
            <w:r>
              <w:rPr>
                <w:noProof/>
                <w:webHidden/>
              </w:rPr>
              <w:fldChar w:fldCharType="end"/>
            </w:r>
          </w:hyperlink>
        </w:p>
        <w:p w14:paraId="15067C51" w14:textId="04E64AD5" w:rsidR="009A53E6" w:rsidRDefault="009A53E6">
          <w:pPr>
            <w:pStyle w:val="TDC2"/>
            <w:tabs>
              <w:tab w:val="right" w:leader="dot" w:pos="8494"/>
            </w:tabs>
            <w:rPr>
              <w:rFonts w:asciiTheme="minorHAnsi" w:eastAsiaTheme="minorEastAsia" w:hAnsiTheme="minorHAnsi" w:cstheme="minorBidi"/>
              <w:noProof/>
              <w:color w:val="auto"/>
            </w:rPr>
          </w:pPr>
          <w:hyperlink w:anchor="_Toc510799515" w:history="1">
            <w:r w:rsidRPr="005C5CDD">
              <w:rPr>
                <w:rStyle w:val="Hipervnculo"/>
                <w:b/>
                <w:i/>
                <w:noProof/>
              </w:rPr>
              <w:t>Host</w:t>
            </w:r>
            <w:r>
              <w:rPr>
                <w:noProof/>
                <w:webHidden/>
              </w:rPr>
              <w:tab/>
            </w:r>
            <w:r>
              <w:rPr>
                <w:noProof/>
                <w:webHidden/>
              </w:rPr>
              <w:fldChar w:fldCharType="begin"/>
            </w:r>
            <w:r>
              <w:rPr>
                <w:noProof/>
                <w:webHidden/>
              </w:rPr>
              <w:instrText xml:space="preserve"> PAGEREF _Toc510799515 \h </w:instrText>
            </w:r>
            <w:r>
              <w:rPr>
                <w:noProof/>
                <w:webHidden/>
              </w:rPr>
            </w:r>
            <w:r>
              <w:rPr>
                <w:noProof/>
                <w:webHidden/>
              </w:rPr>
              <w:fldChar w:fldCharType="separate"/>
            </w:r>
            <w:r>
              <w:rPr>
                <w:noProof/>
                <w:webHidden/>
              </w:rPr>
              <w:t>201</w:t>
            </w:r>
            <w:r>
              <w:rPr>
                <w:noProof/>
                <w:webHidden/>
              </w:rPr>
              <w:fldChar w:fldCharType="end"/>
            </w:r>
          </w:hyperlink>
        </w:p>
        <w:p w14:paraId="34DBE201" w14:textId="74A4E3C8" w:rsidR="009A53E6" w:rsidRDefault="009A53E6">
          <w:pPr>
            <w:pStyle w:val="TDC2"/>
            <w:tabs>
              <w:tab w:val="right" w:leader="dot" w:pos="8494"/>
            </w:tabs>
            <w:rPr>
              <w:rFonts w:asciiTheme="minorHAnsi" w:eastAsiaTheme="minorEastAsia" w:hAnsiTheme="minorHAnsi" w:cstheme="minorBidi"/>
              <w:noProof/>
              <w:color w:val="auto"/>
            </w:rPr>
          </w:pPr>
          <w:hyperlink w:anchor="_Toc510799516" w:history="1">
            <w:r w:rsidRPr="005C5CDD">
              <w:rPr>
                <w:rStyle w:val="Hipervnculo"/>
                <w:b/>
                <w:i/>
                <w:noProof/>
              </w:rPr>
              <w:t>HTML (HyperText Markup Language)</w:t>
            </w:r>
            <w:r>
              <w:rPr>
                <w:noProof/>
                <w:webHidden/>
              </w:rPr>
              <w:tab/>
            </w:r>
            <w:r>
              <w:rPr>
                <w:noProof/>
                <w:webHidden/>
              </w:rPr>
              <w:fldChar w:fldCharType="begin"/>
            </w:r>
            <w:r>
              <w:rPr>
                <w:noProof/>
                <w:webHidden/>
              </w:rPr>
              <w:instrText xml:space="preserve"> PAGEREF _Toc510799516 \h </w:instrText>
            </w:r>
            <w:r>
              <w:rPr>
                <w:noProof/>
                <w:webHidden/>
              </w:rPr>
            </w:r>
            <w:r>
              <w:rPr>
                <w:noProof/>
                <w:webHidden/>
              </w:rPr>
              <w:fldChar w:fldCharType="separate"/>
            </w:r>
            <w:r>
              <w:rPr>
                <w:noProof/>
                <w:webHidden/>
              </w:rPr>
              <w:t>201</w:t>
            </w:r>
            <w:r>
              <w:rPr>
                <w:noProof/>
                <w:webHidden/>
              </w:rPr>
              <w:fldChar w:fldCharType="end"/>
            </w:r>
          </w:hyperlink>
        </w:p>
        <w:p w14:paraId="727A0B24" w14:textId="5C60EFD9" w:rsidR="009A53E6" w:rsidRDefault="009A53E6">
          <w:pPr>
            <w:pStyle w:val="TDC2"/>
            <w:tabs>
              <w:tab w:val="right" w:leader="dot" w:pos="8494"/>
            </w:tabs>
            <w:rPr>
              <w:rFonts w:asciiTheme="minorHAnsi" w:eastAsiaTheme="minorEastAsia" w:hAnsiTheme="minorHAnsi" w:cstheme="minorBidi"/>
              <w:noProof/>
              <w:color w:val="auto"/>
            </w:rPr>
          </w:pPr>
          <w:hyperlink w:anchor="_Toc510799517" w:history="1">
            <w:r w:rsidRPr="005C5CDD">
              <w:rPr>
                <w:rStyle w:val="Hipervnculo"/>
                <w:b/>
                <w:i/>
                <w:noProof/>
              </w:rPr>
              <w:t>HTTP (Hypertext Transfer Protocol)</w:t>
            </w:r>
            <w:r>
              <w:rPr>
                <w:noProof/>
                <w:webHidden/>
              </w:rPr>
              <w:tab/>
            </w:r>
            <w:r>
              <w:rPr>
                <w:noProof/>
                <w:webHidden/>
              </w:rPr>
              <w:fldChar w:fldCharType="begin"/>
            </w:r>
            <w:r>
              <w:rPr>
                <w:noProof/>
                <w:webHidden/>
              </w:rPr>
              <w:instrText xml:space="preserve"> PAGEREF _Toc510799517 \h </w:instrText>
            </w:r>
            <w:r>
              <w:rPr>
                <w:noProof/>
                <w:webHidden/>
              </w:rPr>
            </w:r>
            <w:r>
              <w:rPr>
                <w:noProof/>
                <w:webHidden/>
              </w:rPr>
              <w:fldChar w:fldCharType="separate"/>
            </w:r>
            <w:r>
              <w:rPr>
                <w:noProof/>
                <w:webHidden/>
              </w:rPr>
              <w:t>201</w:t>
            </w:r>
            <w:r>
              <w:rPr>
                <w:noProof/>
                <w:webHidden/>
              </w:rPr>
              <w:fldChar w:fldCharType="end"/>
            </w:r>
          </w:hyperlink>
        </w:p>
        <w:p w14:paraId="4F0A488E" w14:textId="4FC51597" w:rsidR="009A53E6" w:rsidRDefault="009A53E6">
          <w:pPr>
            <w:pStyle w:val="TDC2"/>
            <w:tabs>
              <w:tab w:val="right" w:leader="dot" w:pos="8494"/>
            </w:tabs>
            <w:rPr>
              <w:rFonts w:asciiTheme="minorHAnsi" w:eastAsiaTheme="minorEastAsia" w:hAnsiTheme="minorHAnsi" w:cstheme="minorBidi"/>
              <w:noProof/>
              <w:color w:val="auto"/>
            </w:rPr>
          </w:pPr>
          <w:hyperlink w:anchor="_Toc510799518" w:history="1">
            <w:r w:rsidRPr="005C5CDD">
              <w:rPr>
                <w:rStyle w:val="Hipervnculo"/>
                <w:b/>
                <w:i/>
                <w:noProof/>
              </w:rPr>
              <w:t>IDE (Integrated Development Environment)</w:t>
            </w:r>
            <w:r>
              <w:rPr>
                <w:noProof/>
                <w:webHidden/>
              </w:rPr>
              <w:tab/>
            </w:r>
            <w:r>
              <w:rPr>
                <w:noProof/>
                <w:webHidden/>
              </w:rPr>
              <w:fldChar w:fldCharType="begin"/>
            </w:r>
            <w:r>
              <w:rPr>
                <w:noProof/>
                <w:webHidden/>
              </w:rPr>
              <w:instrText xml:space="preserve"> PAGEREF _Toc510799518 \h </w:instrText>
            </w:r>
            <w:r>
              <w:rPr>
                <w:noProof/>
                <w:webHidden/>
              </w:rPr>
            </w:r>
            <w:r>
              <w:rPr>
                <w:noProof/>
                <w:webHidden/>
              </w:rPr>
              <w:fldChar w:fldCharType="separate"/>
            </w:r>
            <w:r>
              <w:rPr>
                <w:noProof/>
                <w:webHidden/>
              </w:rPr>
              <w:t>201</w:t>
            </w:r>
            <w:r>
              <w:rPr>
                <w:noProof/>
                <w:webHidden/>
              </w:rPr>
              <w:fldChar w:fldCharType="end"/>
            </w:r>
          </w:hyperlink>
        </w:p>
        <w:p w14:paraId="588E5FC1" w14:textId="59BA7455" w:rsidR="009A53E6" w:rsidRDefault="009A53E6">
          <w:pPr>
            <w:pStyle w:val="TDC2"/>
            <w:tabs>
              <w:tab w:val="right" w:leader="dot" w:pos="8494"/>
            </w:tabs>
            <w:rPr>
              <w:rFonts w:asciiTheme="minorHAnsi" w:eastAsiaTheme="minorEastAsia" w:hAnsiTheme="minorHAnsi" w:cstheme="minorBidi"/>
              <w:noProof/>
              <w:color w:val="auto"/>
            </w:rPr>
          </w:pPr>
          <w:hyperlink w:anchor="_Toc510799519" w:history="1">
            <w:r w:rsidRPr="005C5CDD">
              <w:rPr>
                <w:rStyle w:val="Hipervnculo"/>
                <w:b/>
                <w:i/>
                <w:iCs/>
                <w:noProof/>
              </w:rPr>
              <w:t>Inteligencia Artificial</w:t>
            </w:r>
            <w:r>
              <w:rPr>
                <w:noProof/>
                <w:webHidden/>
              </w:rPr>
              <w:tab/>
            </w:r>
            <w:r>
              <w:rPr>
                <w:noProof/>
                <w:webHidden/>
              </w:rPr>
              <w:fldChar w:fldCharType="begin"/>
            </w:r>
            <w:r>
              <w:rPr>
                <w:noProof/>
                <w:webHidden/>
              </w:rPr>
              <w:instrText xml:space="preserve"> PAGEREF _Toc510799519 \h </w:instrText>
            </w:r>
            <w:r>
              <w:rPr>
                <w:noProof/>
                <w:webHidden/>
              </w:rPr>
            </w:r>
            <w:r>
              <w:rPr>
                <w:noProof/>
                <w:webHidden/>
              </w:rPr>
              <w:fldChar w:fldCharType="separate"/>
            </w:r>
            <w:r>
              <w:rPr>
                <w:noProof/>
                <w:webHidden/>
              </w:rPr>
              <w:t>201</w:t>
            </w:r>
            <w:r>
              <w:rPr>
                <w:noProof/>
                <w:webHidden/>
              </w:rPr>
              <w:fldChar w:fldCharType="end"/>
            </w:r>
          </w:hyperlink>
        </w:p>
        <w:p w14:paraId="68FC45BA" w14:textId="048075E8" w:rsidR="009A53E6" w:rsidRDefault="009A53E6">
          <w:pPr>
            <w:pStyle w:val="TDC2"/>
            <w:tabs>
              <w:tab w:val="right" w:leader="dot" w:pos="8494"/>
            </w:tabs>
            <w:rPr>
              <w:rFonts w:asciiTheme="minorHAnsi" w:eastAsiaTheme="minorEastAsia" w:hAnsiTheme="minorHAnsi" w:cstheme="minorBidi"/>
              <w:noProof/>
              <w:color w:val="auto"/>
            </w:rPr>
          </w:pPr>
          <w:hyperlink w:anchor="_Toc510799520" w:history="1">
            <w:r w:rsidRPr="005C5CDD">
              <w:rPr>
                <w:rStyle w:val="Hipervnculo"/>
                <w:b/>
                <w:i/>
                <w:noProof/>
              </w:rPr>
              <w:t>Internet</w:t>
            </w:r>
            <w:r>
              <w:rPr>
                <w:noProof/>
                <w:webHidden/>
              </w:rPr>
              <w:tab/>
            </w:r>
            <w:r>
              <w:rPr>
                <w:noProof/>
                <w:webHidden/>
              </w:rPr>
              <w:fldChar w:fldCharType="begin"/>
            </w:r>
            <w:r>
              <w:rPr>
                <w:noProof/>
                <w:webHidden/>
              </w:rPr>
              <w:instrText xml:space="preserve"> PAGEREF _Toc510799520 \h </w:instrText>
            </w:r>
            <w:r>
              <w:rPr>
                <w:noProof/>
                <w:webHidden/>
              </w:rPr>
            </w:r>
            <w:r>
              <w:rPr>
                <w:noProof/>
                <w:webHidden/>
              </w:rPr>
              <w:fldChar w:fldCharType="separate"/>
            </w:r>
            <w:r>
              <w:rPr>
                <w:noProof/>
                <w:webHidden/>
              </w:rPr>
              <w:t>201</w:t>
            </w:r>
            <w:r>
              <w:rPr>
                <w:noProof/>
                <w:webHidden/>
              </w:rPr>
              <w:fldChar w:fldCharType="end"/>
            </w:r>
          </w:hyperlink>
        </w:p>
        <w:p w14:paraId="310BEFE0" w14:textId="5B66AB6B" w:rsidR="009A53E6" w:rsidRDefault="009A53E6">
          <w:pPr>
            <w:pStyle w:val="TDC2"/>
            <w:tabs>
              <w:tab w:val="right" w:leader="dot" w:pos="8494"/>
            </w:tabs>
            <w:rPr>
              <w:rFonts w:asciiTheme="minorHAnsi" w:eastAsiaTheme="minorEastAsia" w:hAnsiTheme="minorHAnsi" w:cstheme="minorBidi"/>
              <w:noProof/>
              <w:color w:val="auto"/>
            </w:rPr>
          </w:pPr>
          <w:hyperlink w:anchor="_Toc510799521" w:history="1">
            <w:r w:rsidRPr="005C5CDD">
              <w:rPr>
                <w:rStyle w:val="Hipervnculo"/>
                <w:b/>
                <w:i/>
                <w:noProof/>
              </w:rPr>
              <w:t>Iot (Internet of Things)</w:t>
            </w:r>
            <w:r>
              <w:rPr>
                <w:noProof/>
                <w:webHidden/>
              </w:rPr>
              <w:tab/>
            </w:r>
            <w:r>
              <w:rPr>
                <w:noProof/>
                <w:webHidden/>
              </w:rPr>
              <w:fldChar w:fldCharType="begin"/>
            </w:r>
            <w:r>
              <w:rPr>
                <w:noProof/>
                <w:webHidden/>
              </w:rPr>
              <w:instrText xml:space="preserve"> PAGEREF _Toc510799521 \h </w:instrText>
            </w:r>
            <w:r>
              <w:rPr>
                <w:noProof/>
                <w:webHidden/>
              </w:rPr>
            </w:r>
            <w:r>
              <w:rPr>
                <w:noProof/>
                <w:webHidden/>
              </w:rPr>
              <w:fldChar w:fldCharType="separate"/>
            </w:r>
            <w:r>
              <w:rPr>
                <w:noProof/>
                <w:webHidden/>
              </w:rPr>
              <w:t>202</w:t>
            </w:r>
            <w:r>
              <w:rPr>
                <w:noProof/>
                <w:webHidden/>
              </w:rPr>
              <w:fldChar w:fldCharType="end"/>
            </w:r>
          </w:hyperlink>
        </w:p>
        <w:p w14:paraId="31FE2F28" w14:textId="76690036" w:rsidR="009A53E6" w:rsidRDefault="009A53E6">
          <w:pPr>
            <w:pStyle w:val="TDC2"/>
            <w:tabs>
              <w:tab w:val="right" w:leader="dot" w:pos="8494"/>
            </w:tabs>
            <w:rPr>
              <w:rFonts w:asciiTheme="minorHAnsi" w:eastAsiaTheme="minorEastAsia" w:hAnsiTheme="minorHAnsi" w:cstheme="minorBidi"/>
              <w:noProof/>
              <w:color w:val="auto"/>
            </w:rPr>
          </w:pPr>
          <w:hyperlink w:anchor="_Toc510799522" w:history="1">
            <w:r w:rsidRPr="005C5CDD">
              <w:rPr>
                <w:rStyle w:val="Hipervnculo"/>
                <w:b/>
                <w:i/>
                <w:iCs/>
                <w:noProof/>
              </w:rPr>
              <w:t>IP (Internet Protocol)</w:t>
            </w:r>
            <w:r>
              <w:rPr>
                <w:noProof/>
                <w:webHidden/>
              </w:rPr>
              <w:tab/>
            </w:r>
            <w:r>
              <w:rPr>
                <w:noProof/>
                <w:webHidden/>
              </w:rPr>
              <w:fldChar w:fldCharType="begin"/>
            </w:r>
            <w:r>
              <w:rPr>
                <w:noProof/>
                <w:webHidden/>
              </w:rPr>
              <w:instrText xml:space="preserve"> PAGEREF _Toc510799522 \h </w:instrText>
            </w:r>
            <w:r>
              <w:rPr>
                <w:noProof/>
                <w:webHidden/>
              </w:rPr>
            </w:r>
            <w:r>
              <w:rPr>
                <w:noProof/>
                <w:webHidden/>
              </w:rPr>
              <w:fldChar w:fldCharType="separate"/>
            </w:r>
            <w:r>
              <w:rPr>
                <w:noProof/>
                <w:webHidden/>
              </w:rPr>
              <w:t>202</w:t>
            </w:r>
            <w:r>
              <w:rPr>
                <w:noProof/>
                <w:webHidden/>
              </w:rPr>
              <w:fldChar w:fldCharType="end"/>
            </w:r>
          </w:hyperlink>
        </w:p>
        <w:p w14:paraId="7F63CFA5" w14:textId="51A6B66C" w:rsidR="009A53E6" w:rsidRDefault="009A53E6">
          <w:pPr>
            <w:pStyle w:val="TDC2"/>
            <w:tabs>
              <w:tab w:val="right" w:leader="dot" w:pos="8494"/>
            </w:tabs>
            <w:rPr>
              <w:rFonts w:asciiTheme="minorHAnsi" w:eastAsiaTheme="minorEastAsia" w:hAnsiTheme="minorHAnsi" w:cstheme="minorBidi"/>
              <w:noProof/>
              <w:color w:val="auto"/>
            </w:rPr>
          </w:pPr>
          <w:hyperlink w:anchor="_Toc510799523" w:history="1">
            <w:r w:rsidRPr="005C5CDD">
              <w:rPr>
                <w:rStyle w:val="Hipervnculo"/>
                <w:b/>
                <w:i/>
                <w:iCs/>
                <w:noProof/>
              </w:rPr>
              <w:t>LAN (Local Area Network)</w:t>
            </w:r>
            <w:r>
              <w:rPr>
                <w:noProof/>
                <w:webHidden/>
              </w:rPr>
              <w:tab/>
            </w:r>
            <w:r>
              <w:rPr>
                <w:noProof/>
                <w:webHidden/>
              </w:rPr>
              <w:fldChar w:fldCharType="begin"/>
            </w:r>
            <w:r>
              <w:rPr>
                <w:noProof/>
                <w:webHidden/>
              </w:rPr>
              <w:instrText xml:space="preserve"> PAGEREF _Toc510799523 \h </w:instrText>
            </w:r>
            <w:r>
              <w:rPr>
                <w:noProof/>
                <w:webHidden/>
              </w:rPr>
            </w:r>
            <w:r>
              <w:rPr>
                <w:noProof/>
                <w:webHidden/>
              </w:rPr>
              <w:fldChar w:fldCharType="separate"/>
            </w:r>
            <w:r>
              <w:rPr>
                <w:noProof/>
                <w:webHidden/>
              </w:rPr>
              <w:t>202</w:t>
            </w:r>
            <w:r>
              <w:rPr>
                <w:noProof/>
                <w:webHidden/>
              </w:rPr>
              <w:fldChar w:fldCharType="end"/>
            </w:r>
          </w:hyperlink>
        </w:p>
        <w:p w14:paraId="3321DD09" w14:textId="7D8D9A61" w:rsidR="009A53E6" w:rsidRDefault="009A53E6">
          <w:pPr>
            <w:pStyle w:val="TDC2"/>
            <w:tabs>
              <w:tab w:val="right" w:leader="dot" w:pos="8494"/>
            </w:tabs>
            <w:rPr>
              <w:rFonts w:asciiTheme="minorHAnsi" w:eastAsiaTheme="minorEastAsia" w:hAnsiTheme="minorHAnsi" w:cstheme="minorBidi"/>
              <w:noProof/>
              <w:color w:val="auto"/>
            </w:rPr>
          </w:pPr>
          <w:hyperlink w:anchor="_Toc510799524" w:history="1">
            <w:r w:rsidRPr="005C5CDD">
              <w:rPr>
                <w:rStyle w:val="Hipervnculo"/>
                <w:b/>
                <w:i/>
                <w:noProof/>
              </w:rPr>
              <w:t>Lenguaje de programación</w:t>
            </w:r>
            <w:r>
              <w:rPr>
                <w:noProof/>
                <w:webHidden/>
              </w:rPr>
              <w:tab/>
            </w:r>
            <w:r>
              <w:rPr>
                <w:noProof/>
                <w:webHidden/>
              </w:rPr>
              <w:fldChar w:fldCharType="begin"/>
            </w:r>
            <w:r>
              <w:rPr>
                <w:noProof/>
                <w:webHidden/>
              </w:rPr>
              <w:instrText xml:space="preserve"> PAGEREF _Toc510799524 \h </w:instrText>
            </w:r>
            <w:r>
              <w:rPr>
                <w:noProof/>
                <w:webHidden/>
              </w:rPr>
            </w:r>
            <w:r>
              <w:rPr>
                <w:noProof/>
                <w:webHidden/>
              </w:rPr>
              <w:fldChar w:fldCharType="separate"/>
            </w:r>
            <w:r>
              <w:rPr>
                <w:noProof/>
                <w:webHidden/>
              </w:rPr>
              <w:t>202</w:t>
            </w:r>
            <w:r>
              <w:rPr>
                <w:noProof/>
                <w:webHidden/>
              </w:rPr>
              <w:fldChar w:fldCharType="end"/>
            </w:r>
          </w:hyperlink>
        </w:p>
        <w:p w14:paraId="352971EB" w14:textId="7D7E21E1" w:rsidR="009A53E6" w:rsidRDefault="009A53E6">
          <w:pPr>
            <w:pStyle w:val="TDC2"/>
            <w:tabs>
              <w:tab w:val="right" w:leader="dot" w:pos="8494"/>
            </w:tabs>
            <w:rPr>
              <w:rFonts w:asciiTheme="minorHAnsi" w:eastAsiaTheme="minorEastAsia" w:hAnsiTheme="minorHAnsi" w:cstheme="minorBidi"/>
              <w:noProof/>
              <w:color w:val="auto"/>
            </w:rPr>
          </w:pPr>
          <w:hyperlink w:anchor="_Toc510799525" w:history="1">
            <w:r w:rsidRPr="005C5CDD">
              <w:rPr>
                <w:rStyle w:val="Hipervnculo"/>
                <w:b/>
                <w:i/>
                <w:iCs/>
                <w:noProof/>
              </w:rPr>
              <w:t>LESS</w:t>
            </w:r>
            <w:r>
              <w:rPr>
                <w:noProof/>
                <w:webHidden/>
              </w:rPr>
              <w:tab/>
            </w:r>
            <w:r>
              <w:rPr>
                <w:noProof/>
                <w:webHidden/>
              </w:rPr>
              <w:fldChar w:fldCharType="begin"/>
            </w:r>
            <w:r>
              <w:rPr>
                <w:noProof/>
                <w:webHidden/>
              </w:rPr>
              <w:instrText xml:space="preserve"> PAGEREF _Toc510799525 \h </w:instrText>
            </w:r>
            <w:r>
              <w:rPr>
                <w:noProof/>
                <w:webHidden/>
              </w:rPr>
            </w:r>
            <w:r>
              <w:rPr>
                <w:noProof/>
                <w:webHidden/>
              </w:rPr>
              <w:fldChar w:fldCharType="separate"/>
            </w:r>
            <w:r>
              <w:rPr>
                <w:noProof/>
                <w:webHidden/>
              </w:rPr>
              <w:t>202</w:t>
            </w:r>
            <w:r>
              <w:rPr>
                <w:noProof/>
                <w:webHidden/>
              </w:rPr>
              <w:fldChar w:fldCharType="end"/>
            </w:r>
          </w:hyperlink>
        </w:p>
        <w:p w14:paraId="1204216F" w14:textId="067463B2" w:rsidR="009A53E6" w:rsidRDefault="009A53E6">
          <w:pPr>
            <w:pStyle w:val="TDC2"/>
            <w:tabs>
              <w:tab w:val="right" w:leader="dot" w:pos="8494"/>
            </w:tabs>
            <w:rPr>
              <w:rFonts w:asciiTheme="minorHAnsi" w:eastAsiaTheme="minorEastAsia" w:hAnsiTheme="minorHAnsi" w:cstheme="minorBidi"/>
              <w:noProof/>
              <w:color w:val="auto"/>
            </w:rPr>
          </w:pPr>
          <w:hyperlink w:anchor="_Toc510799526" w:history="1">
            <w:r w:rsidRPr="005C5CDD">
              <w:rPr>
                <w:rStyle w:val="Hipervnculo"/>
                <w:b/>
                <w:i/>
                <w:noProof/>
              </w:rPr>
              <w:t>Linux</w:t>
            </w:r>
            <w:r>
              <w:rPr>
                <w:noProof/>
                <w:webHidden/>
              </w:rPr>
              <w:tab/>
            </w:r>
            <w:r>
              <w:rPr>
                <w:noProof/>
                <w:webHidden/>
              </w:rPr>
              <w:fldChar w:fldCharType="begin"/>
            </w:r>
            <w:r>
              <w:rPr>
                <w:noProof/>
                <w:webHidden/>
              </w:rPr>
              <w:instrText xml:space="preserve"> PAGEREF _Toc510799526 \h </w:instrText>
            </w:r>
            <w:r>
              <w:rPr>
                <w:noProof/>
                <w:webHidden/>
              </w:rPr>
            </w:r>
            <w:r>
              <w:rPr>
                <w:noProof/>
                <w:webHidden/>
              </w:rPr>
              <w:fldChar w:fldCharType="separate"/>
            </w:r>
            <w:r>
              <w:rPr>
                <w:noProof/>
                <w:webHidden/>
              </w:rPr>
              <w:t>202</w:t>
            </w:r>
            <w:r>
              <w:rPr>
                <w:noProof/>
                <w:webHidden/>
              </w:rPr>
              <w:fldChar w:fldCharType="end"/>
            </w:r>
          </w:hyperlink>
        </w:p>
        <w:p w14:paraId="438369BA" w14:textId="38A6F6D2" w:rsidR="009A53E6" w:rsidRDefault="009A53E6">
          <w:pPr>
            <w:pStyle w:val="TDC2"/>
            <w:tabs>
              <w:tab w:val="right" w:leader="dot" w:pos="8494"/>
            </w:tabs>
            <w:rPr>
              <w:rFonts w:asciiTheme="minorHAnsi" w:eastAsiaTheme="minorEastAsia" w:hAnsiTheme="minorHAnsi" w:cstheme="minorBidi"/>
              <w:noProof/>
              <w:color w:val="auto"/>
            </w:rPr>
          </w:pPr>
          <w:hyperlink w:anchor="_Toc510799527" w:history="1">
            <w:r w:rsidRPr="005C5CDD">
              <w:rPr>
                <w:rStyle w:val="Hipervnculo"/>
                <w:b/>
                <w:i/>
                <w:noProof/>
              </w:rPr>
              <w:t>Marshaling</w:t>
            </w:r>
            <w:r>
              <w:rPr>
                <w:noProof/>
                <w:webHidden/>
              </w:rPr>
              <w:tab/>
            </w:r>
            <w:r>
              <w:rPr>
                <w:noProof/>
                <w:webHidden/>
              </w:rPr>
              <w:fldChar w:fldCharType="begin"/>
            </w:r>
            <w:r>
              <w:rPr>
                <w:noProof/>
                <w:webHidden/>
              </w:rPr>
              <w:instrText xml:space="preserve"> PAGEREF _Toc510799527 \h </w:instrText>
            </w:r>
            <w:r>
              <w:rPr>
                <w:noProof/>
                <w:webHidden/>
              </w:rPr>
            </w:r>
            <w:r>
              <w:rPr>
                <w:noProof/>
                <w:webHidden/>
              </w:rPr>
              <w:fldChar w:fldCharType="separate"/>
            </w:r>
            <w:r>
              <w:rPr>
                <w:noProof/>
                <w:webHidden/>
              </w:rPr>
              <w:t>202</w:t>
            </w:r>
            <w:r>
              <w:rPr>
                <w:noProof/>
                <w:webHidden/>
              </w:rPr>
              <w:fldChar w:fldCharType="end"/>
            </w:r>
          </w:hyperlink>
        </w:p>
        <w:p w14:paraId="237BEC93" w14:textId="53F7953D" w:rsidR="009A53E6" w:rsidRDefault="009A53E6">
          <w:pPr>
            <w:pStyle w:val="TDC2"/>
            <w:tabs>
              <w:tab w:val="right" w:leader="dot" w:pos="8494"/>
            </w:tabs>
            <w:rPr>
              <w:rFonts w:asciiTheme="minorHAnsi" w:eastAsiaTheme="minorEastAsia" w:hAnsiTheme="minorHAnsi" w:cstheme="minorBidi"/>
              <w:noProof/>
              <w:color w:val="auto"/>
            </w:rPr>
          </w:pPr>
          <w:hyperlink w:anchor="_Toc510799528" w:history="1">
            <w:r w:rsidRPr="005C5CDD">
              <w:rPr>
                <w:rStyle w:val="Hipervnculo"/>
                <w:b/>
                <w:i/>
                <w:iCs/>
                <w:noProof/>
              </w:rPr>
              <w:t>Navegador web (browser)</w:t>
            </w:r>
            <w:r>
              <w:rPr>
                <w:noProof/>
                <w:webHidden/>
              </w:rPr>
              <w:tab/>
            </w:r>
            <w:r>
              <w:rPr>
                <w:noProof/>
                <w:webHidden/>
              </w:rPr>
              <w:fldChar w:fldCharType="begin"/>
            </w:r>
            <w:r>
              <w:rPr>
                <w:noProof/>
                <w:webHidden/>
              </w:rPr>
              <w:instrText xml:space="preserve"> PAGEREF _Toc510799528 \h </w:instrText>
            </w:r>
            <w:r>
              <w:rPr>
                <w:noProof/>
                <w:webHidden/>
              </w:rPr>
            </w:r>
            <w:r>
              <w:rPr>
                <w:noProof/>
                <w:webHidden/>
              </w:rPr>
              <w:fldChar w:fldCharType="separate"/>
            </w:r>
            <w:r>
              <w:rPr>
                <w:noProof/>
                <w:webHidden/>
              </w:rPr>
              <w:t>202</w:t>
            </w:r>
            <w:r>
              <w:rPr>
                <w:noProof/>
                <w:webHidden/>
              </w:rPr>
              <w:fldChar w:fldCharType="end"/>
            </w:r>
          </w:hyperlink>
        </w:p>
        <w:p w14:paraId="642F7B5F" w14:textId="64E19937" w:rsidR="009A53E6" w:rsidRDefault="009A53E6">
          <w:pPr>
            <w:pStyle w:val="TDC2"/>
            <w:tabs>
              <w:tab w:val="right" w:leader="dot" w:pos="8494"/>
            </w:tabs>
            <w:rPr>
              <w:rFonts w:asciiTheme="minorHAnsi" w:eastAsiaTheme="minorEastAsia" w:hAnsiTheme="minorHAnsi" w:cstheme="minorBidi"/>
              <w:noProof/>
              <w:color w:val="auto"/>
            </w:rPr>
          </w:pPr>
          <w:hyperlink w:anchor="_Toc510799529" w:history="1">
            <w:r w:rsidRPr="005C5CDD">
              <w:rPr>
                <w:rStyle w:val="Hipervnculo"/>
                <w:b/>
                <w:i/>
                <w:noProof/>
              </w:rPr>
              <w:t>Protoboard</w:t>
            </w:r>
            <w:r>
              <w:rPr>
                <w:noProof/>
                <w:webHidden/>
              </w:rPr>
              <w:tab/>
            </w:r>
            <w:r>
              <w:rPr>
                <w:noProof/>
                <w:webHidden/>
              </w:rPr>
              <w:fldChar w:fldCharType="begin"/>
            </w:r>
            <w:r>
              <w:rPr>
                <w:noProof/>
                <w:webHidden/>
              </w:rPr>
              <w:instrText xml:space="preserve"> PAGEREF _Toc510799529 \h </w:instrText>
            </w:r>
            <w:r>
              <w:rPr>
                <w:noProof/>
                <w:webHidden/>
              </w:rPr>
            </w:r>
            <w:r>
              <w:rPr>
                <w:noProof/>
                <w:webHidden/>
              </w:rPr>
              <w:fldChar w:fldCharType="separate"/>
            </w:r>
            <w:r>
              <w:rPr>
                <w:noProof/>
                <w:webHidden/>
              </w:rPr>
              <w:t>203</w:t>
            </w:r>
            <w:r>
              <w:rPr>
                <w:noProof/>
                <w:webHidden/>
              </w:rPr>
              <w:fldChar w:fldCharType="end"/>
            </w:r>
          </w:hyperlink>
        </w:p>
        <w:p w14:paraId="0C9CDFA7" w14:textId="4ECAE0C0" w:rsidR="009A53E6" w:rsidRDefault="009A53E6">
          <w:pPr>
            <w:pStyle w:val="TDC2"/>
            <w:tabs>
              <w:tab w:val="right" w:leader="dot" w:pos="8494"/>
            </w:tabs>
            <w:rPr>
              <w:rFonts w:asciiTheme="minorHAnsi" w:eastAsiaTheme="minorEastAsia" w:hAnsiTheme="minorHAnsi" w:cstheme="minorBidi"/>
              <w:noProof/>
              <w:color w:val="auto"/>
            </w:rPr>
          </w:pPr>
          <w:hyperlink w:anchor="_Toc510799530" w:history="1">
            <w:r w:rsidRPr="005C5CDD">
              <w:rPr>
                <w:rStyle w:val="Hipervnculo"/>
                <w:b/>
                <w:i/>
                <w:noProof/>
              </w:rPr>
              <w:t>Open Source</w:t>
            </w:r>
            <w:r>
              <w:rPr>
                <w:noProof/>
                <w:webHidden/>
              </w:rPr>
              <w:tab/>
            </w:r>
            <w:r>
              <w:rPr>
                <w:noProof/>
                <w:webHidden/>
              </w:rPr>
              <w:fldChar w:fldCharType="begin"/>
            </w:r>
            <w:r>
              <w:rPr>
                <w:noProof/>
                <w:webHidden/>
              </w:rPr>
              <w:instrText xml:space="preserve"> PAGEREF _Toc510799530 \h </w:instrText>
            </w:r>
            <w:r>
              <w:rPr>
                <w:noProof/>
                <w:webHidden/>
              </w:rPr>
            </w:r>
            <w:r>
              <w:rPr>
                <w:noProof/>
                <w:webHidden/>
              </w:rPr>
              <w:fldChar w:fldCharType="separate"/>
            </w:r>
            <w:r>
              <w:rPr>
                <w:noProof/>
                <w:webHidden/>
              </w:rPr>
              <w:t>203</w:t>
            </w:r>
            <w:r>
              <w:rPr>
                <w:noProof/>
                <w:webHidden/>
              </w:rPr>
              <w:fldChar w:fldCharType="end"/>
            </w:r>
          </w:hyperlink>
        </w:p>
        <w:p w14:paraId="793CD1F8" w14:textId="0B6DE4A5" w:rsidR="009A53E6" w:rsidRDefault="009A53E6">
          <w:pPr>
            <w:pStyle w:val="TDC2"/>
            <w:tabs>
              <w:tab w:val="right" w:leader="dot" w:pos="8494"/>
            </w:tabs>
            <w:rPr>
              <w:rFonts w:asciiTheme="minorHAnsi" w:eastAsiaTheme="minorEastAsia" w:hAnsiTheme="minorHAnsi" w:cstheme="minorBidi"/>
              <w:noProof/>
              <w:color w:val="auto"/>
            </w:rPr>
          </w:pPr>
          <w:hyperlink w:anchor="_Toc510799531" w:history="1">
            <w:r w:rsidRPr="005C5CDD">
              <w:rPr>
                <w:rStyle w:val="Hipervnculo"/>
                <w:b/>
                <w:i/>
                <w:noProof/>
              </w:rPr>
              <w:t>Query</w:t>
            </w:r>
            <w:r>
              <w:rPr>
                <w:noProof/>
                <w:webHidden/>
              </w:rPr>
              <w:tab/>
            </w:r>
            <w:r>
              <w:rPr>
                <w:noProof/>
                <w:webHidden/>
              </w:rPr>
              <w:fldChar w:fldCharType="begin"/>
            </w:r>
            <w:r>
              <w:rPr>
                <w:noProof/>
                <w:webHidden/>
              </w:rPr>
              <w:instrText xml:space="preserve"> PAGEREF _Toc510799531 \h </w:instrText>
            </w:r>
            <w:r>
              <w:rPr>
                <w:noProof/>
                <w:webHidden/>
              </w:rPr>
            </w:r>
            <w:r>
              <w:rPr>
                <w:noProof/>
                <w:webHidden/>
              </w:rPr>
              <w:fldChar w:fldCharType="separate"/>
            </w:r>
            <w:r>
              <w:rPr>
                <w:noProof/>
                <w:webHidden/>
              </w:rPr>
              <w:t>203</w:t>
            </w:r>
            <w:r>
              <w:rPr>
                <w:noProof/>
                <w:webHidden/>
              </w:rPr>
              <w:fldChar w:fldCharType="end"/>
            </w:r>
          </w:hyperlink>
        </w:p>
        <w:p w14:paraId="2D50222A" w14:textId="33F9E03A" w:rsidR="009A53E6" w:rsidRDefault="009A53E6">
          <w:pPr>
            <w:pStyle w:val="TDC2"/>
            <w:tabs>
              <w:tab w:val="right" w:leader="dot" w:pos="8494"/>
            </w:tabs>
            <w:rPr>
              <w:rFonts w:asciiTheme="minorHAnsi" w:eastAsiaTheme="minorEastAsia" w:hAnsiTheme="minorHAnsi" w:cstheme="minorBidi"/>
              <w:noProof/>
              <w:color w:val="auto"/>
            </w:rPr>
          </w:pPr>
          <w:hyperlink w:anchor="_Toc510799532" w:history="1">
            <w:r w:rsidRPr="005C5CDD">
              <w:rPr>
                <w:rStyle w:val="Hipervnculo"/>
                <w:b/>
                <w:i/>
                <w:noProof/>
              </w:rPr>
              <w:t>Resolución de pantalla</w:t>
            </w:r>
            <w:r>
              <w:rPr>
                <w:noProof/>
                <w:webHidden/>
              </w:rPr>
              <w:tab/>
            </w:r>
            <w:r>
              <w:rPr>
                <w:noProof/>
                <w:webHidden/>
              </w:rPr>
              <w:fldChar w:fldCharType="begin"/>
            </w:r>
            <w:r>
              <w:rPr>
                <w:noProof/>
                <w:webHidden/>
              </w:rPr>
              <w:instrText xml:space="preserve"> PAGEREF _Toc510799532 \h </w:instrText>
            </w:r>
            <w:r>
              <w:rPr>
                <w:noProof/>
                <w:webHidden/>
              </w:rPr>
            </w:r>
            <w:r>
              <w:rPr>
                <w:noProof/>
                <w:webHidden/>
              </w:rPr>
              <w:fldChar w:fldCharType="separate"/>
            </w:r>
            <w:r>
              <w:rPr>
                <w:noProof/>
                <w:webHidden/>
              </w:rPr>
              <w:t>203</w:t>
            </w:r>
            <w:r>
              <w:rPr>
                <w:noProof/>
                <w:webHidden/>
              </w:rPr>
              <w:fldChar w:fldCharType="end"/>
            </w:r>
          </w:hyperlink>
        </w:p>
        <w:p w14:paraId="763B5D87" w14:textId="573ABC03" w:rsidR="009A53E6" w:rsidRDefault="009A53E6">
          <w:pPr>
            <w:pStyle w:val="TDC2"/>
            <w:tabs>
              <w:tab w:val="right" w:leader="dot" w:pos="8494"/>
            </w:tabs>
            <w:rPr>
              <w:rFonts w:asciiTheme="minorHAnsi" w:eastAsiaTheme="minorEastAsia" w:hAnsiTheme="minorHAnsi" w:cstheme="minorBidi"/>
              <w:noProof/>
              <w:color w:val="auto"/>
            </w:rPr>
          </w:pPr>
          <w:hyperlink w:anchor="_Toc510799533" w:history="1">
            <w:r w:rsidRPr="005C5CDD">
              <w:rPr>
                <w:rStyle w:val="Hipervnculo"/>
                <w:b/>
                <w:i/>
                <w:noProof/>
              </w:rPr>
              <w:t>Template</w:t>
            </w:r>
            <w:r>
              <w:rPr>
                <w:noProof/>
                <w:webHidden/>
              </w:rPr>
              <w:tab/>
            </w:r>
            <w:r>
              <w:rPr>
                <w:noProof/>
                <w:webHidden/>
              </w:rPr>
              <w:fldChar w:fldCharType="begin"/>
            </w:r>
            <w:r>
              <w:rPr>
                <w:noProof/>
                <w:webHidden/>
              </w:rPr>
              <w:instrText xml:space="preserve"> PAGEREF _Toc510799533 \h </w:instrText>
            </w:r>
            <w:r>
              <w:rPr>
                <w:noProof/>
                <w:webHidden/>
              </w:rPr>
            </w:r>
            <w:r>
              <w:rPr>
                <w:noProof/>
                <w:webHidden/>
              </w:rPr>
              <w:fldChar w:fldCharType="separate"/>
            </w:r>
            <w:r>
              <w:rPr>
                <w:noProof/>
                <w:webHidden/>
              </w:rPr>
              <w:t>203</w:t>
            </w:r>
            <w:r>
              <w:rPr>
                <w:noProof/>
                <w:webHidden/>
              </w:rPr>
              <w:fldChar w:fldCharType="end"/>
            </w:r>
          </w:hyperlink>
        </w:p>
        <w:p w14:paraId="5E7FEDB1" w14:textId="1D95FB5A" w:rsidR="009A53E6" w:rsidRDefault="009A53E6">
          <w:pPr>
            <w:pStyle w:val="TDC2"/>
            <w:tabs>
              <w:tab w:val="right" w:leader="dot" w:pos="8494"/>
            </w:tabs>
            <w:rPr>
              <w:rFonts w:asciiTheme="minorHAnsi" w:eastAsiaTheme="minorEastAsia" w:hAnsiTheme="minorHAnsi" w:cstheme="minorBidi"/>
              <w:noProof/>
              <w:color w:val="auto"/>
            </w:rPr>
          </w:pPr>
          <w:hyperlink w:anchor="_Toc510799534" w:history="1">
            <w:r w:rsidRPr="005C5CDD">
              <w:rPr>
                <w:rStyle w:val="Hipervnculo"/>
                <w:b/>
                <w:i/>
                <w:noProof/>
                <w:lang w:val="en-US"/>
              </w:rPr>
              <w:t xml:space="preserve">UART </w:t>
            </w:r>
            <w:r w:rsidRPr="005C5CDD">
              <w:rPr>
                <w:rStyle w:val="Hipervnculo"/>
                <w:b/>
                <w:i/>
                <w:iCs/>
                <w:noProof/>
                <w:lang w:val="en-US"/>
              </w:rPr>
              <w:t>(universally asynchronous receiver/transmitter)</w:t>
            </w:r>
            <w:r>
              <w:rPr>
                <w:noProof/>
                <w:webHidden/>
              </w:rPr>
              <w:tab/>
            </w:r>
            <w:r>
              <w:rPr>
                <w:noProof/>
                <w:webHidden/>
              </w:rPr>
              <w:fldChar w:fldCharType="begin"/>
            </w:r>
            <w:r>
              <w:rPr>
                <w:noProof/>
                <w:webHidden/>
              </w:rPr>
              <w:instrText xml:space="preserve"> PAGEREF _Toc510799534 \h </w:instrText>
            </w:r>
            <w:r>
              <w:rPr>
                <w:noProof/>
                <w:webHidden/>
              </w:rPr>
            </w:r>
            <w:r>
              <w:rPr>
                <w:noProof/>
                <w:webHidden/>
              </w:rPr>
              <w:fldChar w:fldCharType="separate"/>
            </w:r>
            <w:r>
              <w:rPr>
                <w:noProof/>
                <w:webHidden/>
              </w:rPr>
              <w:t>203</w:t>
            </w:r>
            <w:r>
              <w:rPr>
                <w:noProof/>
                <w:webHidden/>
              </w:rPr>
              <w:fldChar w:fldCharType="end"/>
            </w:r>
          </w:hyperlink>
        </w:p>
        <w:p w14:paraId="6CCE7DA2" w14:textId="16D3CA4F" w:rsidR="009A53E6" w:rsidRDefault="009A53E6">
          <w:pPr>
            <w:pStyle w:val="TDC2"/>
            <w:tabs>
              <w:tab w:val="right" w:leader="dot" w:pos="8494"/>
            </w:tabs>
            <w:rPr>
              <w:rFonts w:asciiTheme="minorHAnsi" w:eastAsiaTheme="minorEastAsia" w:hAnsiTheme="minorHAnsi" w:cstheme="minorBidi"/>
              <w:noProof/>
              <w:color w:val="auto"/>
            </w:rPr>
          </w:pPr>
          <w:hyperlink w:anchor="_Toc510799535" w:history="1">
            <w:r w:rsidRPr="005C5CDD">
              <w:rPr>
                <w:rStyle w:val="Hipervnculo"/>
                <w:b/>
                <w:i/>
                <w:noProof/>
              </w:rPr>
              <w:t>WIFI</w:t>
            </w:r>
            <w:r>
              <w:rPr>
                <w:noProof/>
                <w:webHidden/>
              </w:rPr>
              <w:tab/>
            </w:r>
            <w:r>
              <w:rPr>
                <w:noProof/>
                <w:webHidden/>
              </w:rPr>
              <w:fldChar w:fldCharType="begin"/>
            </w:r>
            <w:r>
              <w:rPr>
                <w:noProof/>
                <w:webHidden/>
              </w:rPr>
              <w:instrText xml:space="preserve"> PAGEREF _Toc510799535 \h </w:instrText>
            </w:r>
            <w:r>
              <w:rPr>
                <w:noProof/>
                <w:webHidden/>
              </w:rPr>
            </w:r>
            <w:r>
              <w:rPr>
                <w:noProof/>
                <w:webHidden/>
              </w:rPr>
              <w:fldChar w:fldCharType="separate"/>
            </w:r>
            <w:r>
              <w:rPr>
                <w:noProof/>
                <w:webHidden/>
              </w:rPr>
              <w:t>203</w:t>
            </w:r>
            <w:r>
              <w:rPr>
                <w:noProof/>
                <w:webHidden/>
              </w:rPr>
              <w:fldChar w:fldCharType="end"/>
            </w:r>
          </w:hyperlink>
        </w:p>
        <w:p w14:paraId="48B6A3FD" w14:textId="27E001DA" w:rsidR="009A53E6" w:rsidRDefault="009A53E6">
          <w:pPr>
            <w:pStyle w:val="TDC1"/>
            <w:tabs>
              <w:tab w:val="right" w:leader="dot" w:pos="8494"/>
            </w:tabs>
            <w:rPr>
              <w:rFonts w:asciiTheme="minorHAnsi" w:eastAsiaTheme="minorEastAsia" w:hAnsiTheme="minorHAnsi" w:cstheme="minorBidi"/>
              <w:noProof/>
              <w:color w:val="auto"/>
            </w:rPr>
          </w:pPr>
          <w:hyperlink w:anchor="_Toc510799536" w:history="1">
            <w:r w:rsidRPr="005C5CDD">
              <w:rPr>
                <w:rStyle w:val="Hipervnculo"/>
                <w:noProof/>
                <w:lang w:val="es-ES"/>
              </w:rPr>
              <w:t>Bibliografía</w:t>
            </w:r>
            <w:r>
              <w:rPr>
                <w:noProof/>
                <w:webHidden/>
              </w:rPr>
              <w:tab/>
            </w:r>
            <w:r>
              <w:rPr>
                <w:noProof/>
                <w:webHidden/>
              </w:rPr>
              <w:fldChar w:fldCharType="begin"/>
            </w:r>
            <w:r>
              <w:rPr>
                <w:noProof/>
                <w:webHidden/>
              </w:rPr>
              <w:instrText xml:space="preserve"> PAGEREF _Toc510799536 \h </w:instrText>
            </w:r>
            <w:r>
              <w:rPr>
                <w:noProof/>
                <w:webHidden/>
              </w:rPr>
            </w:r>
            <w:r>
              <w:rPr>
                <w:noProof/>
                <w:webHidden/>
              </w:rPr>
              <w:fldChar w:fldCharType="separate"/>
            </w:r>
            <w:r>
              <w:rPr>
                <w:noProof/>
                <w:webHidden/>
              </w:rPr>
              <w:t>204</w:t>
            </w:r>
            <w:r>
              <w:rPr>
                <w:noProof/>
                <w:webHidden/>
              </w:rPr>
              <w:fldChar w:fldCharType="end"/>
            </w:r>
          </w:hyperlink>
        </w:p>
        <w:p w14:paraId="25E7EC54" w14:textId="6458EC58" w:rsidR="00830DFC" w:rsidRDefault="00A457C5" w:rsidP="00A40C50">
          <w:r>
            <w:rPr>
              <w:b/>
              <w:bCs/>
              <w:lang w:val="es-ES"/>
            </w:rPr>
            <w:fldChar w:fldCharType="end"/>
          </w:r>
        </w:p>
      </w:sdtContent>
    </w:sdt>
    <w:bookmarkStart w:id="2" w:name="_uqmgjcr5bp2d" w:colFirst="0" w:colLast="0" w:displacedByCustomXml="prev"/>
    <w:bookmarkEnd w:id="2" w:displacedByCustomXml="prev"/>
    <w:p w14:paraId="4D622B88" w14:textId="77777777" w:rsidR="00830DFC" w:rsidRDefault="00CF57F7">
      <w:r>
        <w:br w:type="page"/>
      </w:r>
    </w:p>
    <w:bookmarkStart w:id="3" w:name="_dk1yrowdqlcy" w:colFirst="0" w:colLast="0"/>
    <w:bookmarkStart w:id="4" w:name="_7bgi7w1gad5d" w:colFirst="0" w:colLast="0"/>
    <w:bookmarkStart w:id="5" w:name="_GoBack"/>
    <w:bookmarkEnd w:id="3"/>
    <w:bookmarkEnd w:id="4"/>
    <w:bookmarkEnd w:id="5"/>
    <w:p w14:paraId="7BB22329" w14:textId="21E64C61" w:rsidR="009A53E6" w:rsidRDefault="00DB1DBD">
      <w:pPr>
        <w:pStyle w:val="Tabladeilustraciones"/>
        <w:tabs>
          <w:tab w:val="right" w:leader="dot" w:pos="8494"/>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10799537" w:history="1">
        <w:r w:rsidR="009A53E6" w:rsidRPr="006F10FF">
          <w:rPr>
            <w:rStyle w:val="Hipervnculo"/>
            <w:noProof/>
          </w:rPr>
          <w:t>Ilustración 1 - Esquema básico de un robot</w:t>
        </w:r>
        <w:r w:rsidR="009A53E6">
          <w:rPr>
            <w:noProof/>
            <w:webHidden/>
          </w:rPr>
          <w:tab/>
        </w:r>
        <w:r w:rsidR="009A53E6">
          <w:rPr>
            <w:noProof/>
            <w:webHidden/>
          </w:rPr>
          <w:fldChar w:fldCharType="begin"/>
        </w:r>
        <w:r w:rsidR="009A53E6">
          <w:rPr>
            <w:noProof/>
            <w:webHidden/>
          </w:rPr>
          <w:instrText xml:space="preserve"> PAGEREF _Toc510799537 \h </w:instrText>
        </w:r>
        <w:r w:rsidR="009A53E6">
          <w:rPr>
            <w:noProof/>
            <w:webHidden/>
          </w:rPr>
        </w:r>
        <w:r w:rsidR="009A53E6">
          <w:rPr>
            <w:noProof/>
            <w:webHidden/>
          </w:rPr>
          <w:fldChar w:fldCharType="separate"/>
        </w:r>
        <w:r w:rsidR="009A53E6">
          <w:rPr>
            <w:noProof/>
            <w:webHidden/>
          </w:rPr>
          <w:t>14</w:t>
        </w:r>
        <w:r w:rsidR="009A53E6">
          <w:rPr>
            <w:noProof/>
            <w:webHidden/>
          </w:rPr>
          <w:fldChar w:fldCharType="end"/>
        </w:r>
      </w:hyperlink>
    </w:p>
    <w:p w14:paraId="7BFBE649" w14:textId="67A44C03" w:rsidR="009A53E6" w:rsidRDefault="009A53E6">
      <w:pPr>
        <w:pStyle w:val="Tabladeilustraciones"/>
        <w:tabs>
          <w:tab w:val="right" w:leader="dot" w:pos="8494"/>
        </w:tabs>
        <w:rPr>
          <w:rFonts w:asciiTheme="minorHAnsi" w:eastAsiaTheme="minorEastAsia" w:hAnsiTheme="minorHAnsi" w:cstheme="minorBidi"/>
          <w:noProof/>
          <w:color w:val="auto"/>
        </w:rPr>
      </w:pPr>
      <w:hyperlink r:id="rId9" w:anchor="_Toc510799538" w:history="1">
        <w:r w:rsidRPr="006F10FF">
          <w:rPr>
            <w:rStyle w:val="Hipervnculo"/>
            <w:noProof/>
          </w:rPr>
          <w:t>Ilustración 2 - Ejemplo de robot poliarticulado</w:t>
        </w:r>
        <w:r>
          <w:rPr>
            <w:noProof/>
            <w:webHidden/>
          </w:rPr>
          <w:tab/>
        </w:r>
        <w:r>
          <w:rPr>
            <w:noProof/>
            <w:webHidden/>
          </w:rPr>
          <w:fldChar w:fldCharType="begin"/>
        </w:r>
        <w:r>
          <w:rPr>
            <w:noProof/>
            <w:webHidden/>
          </w:rPr>
          <w:instrText xml:space="preserve"> PAGEREF _Toc510799538 \h </w:instrText>
        </w:r>
        <w:r>
          <w:rPr>
            <w:noProof/>
            <w:webHidden/>
          </w:rPr>
        </w:r>
        <w:r>
          <w:rPr>
            <w:noProof/>
            <w:webHidden/>
          </w:rPr>
          <w:fldChar w:fldCharType="separate"/>
        </w:r>
        <w:r>
          <w:rPr>
            <w:noProof/>
            <w:webHidden/>
          </w:rPr>
          <w:t>15</w:t>
        </w:r>
        <w:r>
          <w:rPr>
            <w:noProof/>
            <w:webHidden/>
          </w:rPr>
          <w:fldChar w:fldCharType="end"/>
        </w:r>
      </w:hyperlink>
    </w:p>
    <w:p w14:paraId="09BE6B3E" w14:textId="78E83794" w:rsidR="009A53E6" w:rsidRDefault="009A53E6">
      <w:pPr>
        <w:pStyle w:val="Tabladeilustraciones"/>
        <w:tabs>
          <w:tab w:val="right" w:leader="dot" w:pos="8494"/>
        </w:tabs>
        <w:rPr>
          <w:rFonts w:asciiTheme="minorHAnsi" w:eastAsiaTheme="minorEastAsia" w:hAnsiTheme="minorHAnsi" w:cstheme="minorBidi"/>
          <w:noProof/>
          <w:color w:val="auto"/>
        </w:rPr>
      </w:pPr>
      <w:hyperlink r:id="rId10" w:anchor="_Toc510799539" w:history="1">
        <w:r w:rsidRPr="006F10FF">
          <w:rPr>
            <w:rStyle w:val="Hipervnculo"/>
            <w:noProof/>
          </w:rPr>
          <w:t>Ilustración 3 - Ejemplo de robot móvil</w:t>
        </w:r>
        <w:r>
          <w:rPr>
            <w:noProof/>
            <w:webHidden/>
          </w:rPr>
          <w:tab/>
        </w:r>
        <w:r>
          <w:rPr>
            <w:noProof/>
            <w:webHidden/>
          </w:rPr>
          <w:fldChar w:fldCharType="begin"/>
        </w:r>
        <w:r>
          <w:rPr>
            <w:noProof/>
            <w:webHidden/>
          </w:rPr>
          <w:instrText xml:space="preserve"> PAGEREF _Toc510799539 \h </w:instrText>
        </w:r>
        <w:r>
          <w:rPr>
            <w:noProof/>
            <w:webHidden/>
          </w:rPr>
        </w:r>
        <w:r>
          <w:rPr>
            <w:noProof/>
            <w:webHidden/>
          </w:rPr>
          <w:fldChar w:fldCharType="separate"/>
        </w:r>
        <w:r>
          <w:rPr>
            <w:noProof/>
            <w:webHidden/>
          </w:rPr>
          <w:t>15</w:t>
        </w:r>
        <w:r>
          <w:rPr>
            <w:noProof/>
            <w:webHidden/>
          </w:rPr>
          <w:fldChar w:fldCharType="end"/>
        </w:r>
      </w:hyperlink>
    </w:p>
    <w:p w14:paraId="6924F294" w14:textId="64B6DE9E" w:rsidR="009A53E6" w:rsidRDefault="009A53E6">
      <w:pPr>
        <w:pStyle w:val="Tabladeilustraciones"/>
        <w:tabs>
          <w:tab w:val="right" w:leader="dot" w:pos="8494"/>
        </w:tabs>
        <w:rPr>
          <w:rFonts w:asciiTheme="minorHAnsi" w:eastAsiaTheme="minorEastAsia" w:hAnsiTheme="minorHAnsi" w:cstheme="minorBidi"/>
          <w:noProof/>
          <w:color w:val="auto"/>
        </w:rPr>
      </w:pPr>
      <w:hyperlink r:id="rId11" w:anchor="_Toc510799540" w:history="1">
        <w:r w:rsidRPr="006F10FF">
          <w:rPr>
            <w:rStyle w:val="Hipervnculo"/>
            <w:noProof/>
          </w:rPr>
          <w:t>Ilustración 4 - Androide Asimo de Honda</w:t>
        </w:r>
        <w:r>
          <w:rPr>
            <w:noProof/>
            <w:webHidden/>
          </w:rPr>
          <w:tab/>
        </w:r>
        <w:r>
          <w:rPr>
            <w:noProof/>
            <w:webHidden/>
          </w:rPr>
          <w:fldChar w:fldCharType="begin"/>
        </w:r>
        <w:r>
          <w:rPr>
            <w:noProof/>
            <w:webHidden/>
          </w:rPr>
          <w:instrText xml:space="preserve"> PAGEREF _Toc510799540 \h </w:instrText>
        </w:r>
        <w:r>
          <w:rPr>
            <w:noProof/>
            <w:webHidden/>
          </w:rPr>
        </w:r>
        <w:r>
          <w:rPr>
            <w:noProof/>
            <w:webHidden/>
          </w:rPr>
          <w:fldChar w:fldCharType="separate"/>
        </w:r>
        <w:r>
          <w:rPr>
            <w:noProof/>
            <w:webHidden/>
          </w:rPr>
          <w:t>16</w:t>
        </w:r>
        <w:r>
          <w:rPr>
            <w:noProof/>
            <w:webHidden/>
          </w:rPr>
          <w:fldChar w:fldCharType="end"/>
        </w:r>
      </w:hyperlink>
    </w:p>
    <w:p w14:paraId="497AF56D" w14:textId="22C55753" w:rsidR="009A53E6" w:rsidRDefault="009A53E6">
      <w:pPr>
        <w:pStyle w:val="Tabladeilustraciones"/>
        <w:tabs>
          <w:tab w:val="right" w:leader="dot" w:pos="8494"/>
        </w:tabs>
        <w:rPr>
          <w:rFonts w:asciiTheme="minorHAnsi" w:eastAsiaTheme="minorEastAsia" w:hAnsiTheme="minorHAnsi" w:cstheme="minorBidi"/>
          <w:noProof/>
          <w:color w:val="auto"/>
        </w:rPr>
      </w:pPr>
      <w:hyperlink r:id="rId12" w:anchor="_Toc510799541" w:history="1">
        <w:r w:rsidRPr="006F10FF">
          <w:rPr>
            <w:rStyle w:val="Hipervnculo"/>
            <w:noProof/>
          </w:rPr>
          <w:t>Ilustración 5 - Robot Zoomórfico caminador</w:t>
        </w:r>
        <w:r>
          <w:rPr>
            <w:noProof/>
            <w:webHidden/>
          </w:rPr>
          <w:tab/>
        </w:r>
        <w:r>
          <w:rPr>
            <w:noProof/>
            <w:webHidden/>
          </w:rPr>
          <w:fldChar w:fldCharType="begin"/>
        </w:r>
        <w:r>
          <w:rPr>
            <w:noProof/>
            <w:webHidden/>
          </w:rPr>
          <w:instrText xml:space="preserve"> PAGEREF _Toc510799541 \h </w:instrText>
        </w:r>
        <w:r>
          <w:rPr>
            <w:noProof/>
            <w:webHidden/>
          </w:rPr>
        </w:r>
        <w:r>
          <w:rPr>
            <w:noProof/>
            <w:webHidden/>
          </w:rPr>
          <w:fldChar w:fldCharType="separate"/>
        </w:r>
        <w:r>
          <w:rPr>
            <w:noProof/>
            <w:webHidden/>
          </w:rPr>
          <w:t>16</w:t>
        </w:r>
        <w:r>
          <w:rPr>
            <w:noProof/>
            <w:webHidden/>
          </w:rPr>
          <w:fldChar w:fldCharType="end"/>
        </w:r>
      </w:hyperlink>
    </w:p>
    <w:p w14:paraId="0D263263" w14:textId="3793A4AD" w:rsidR="009A53E6" w:rsidRDefault="009A53E6">
      <w:pPr>
        <w:pStyle w:val="Tabladeilustraciones"/>
        <w:tabs>
          <w:tab w:val="right" w:leader="dot" w:pos="8494"/>
        </w:tabs>
        <w:rPr>
          <w:rFonts w:asciiTheme="minorHAnsi" w:eastAsiaTheme="minorEastAsia" w:hAnsiTheme="minorHAnsi" w:cstheme="minorBidi"/>
          <w:noProof/>
          <w:color w:val="auto"/>
        </w:rPr>
      </w:pPr>
      <w:hyperlink r:id="rId13" w:anchor="_Toc510799542" w:history="1">
        <w:r w:rsidRPr="006F10FF">
          <w:rPr>
            <w:rStyle w:val="Hipervnculo"/>
            <w:noProof/>
          </w:rPr>
          <w:t>Ilustración 6 - Robot móvil-poliarticulado</w:t>
        </w:r>
        <w:r>
          <w:rPr>
            <w:noProof/>
            <w:webHidden/>
          </w:rPr>
          <w:tab/>
        </w:r>
        <w:r>
          <w:rPr>
            <w:noProof/>
            <w:webHidden/>
          </w:rPr>
          <w:fldChar w:fldCharType="begin"/>
        </w:r>
        <w:r>
          <w:rPr>
            <w:noProof/>
            <w:webHidden/>
          </w:rPr>
          <w:instrText xml:space="preserve"> PAGEREF _Toc510799542 \h </w:instrText>
        </w:r>
        <w:r>
          <w:rPr>
            <w:noProof/>
            <w:webHidden/>
          </w:rPr>
        </w:r>
        <w:r>
          <w:rPr>
            <w:noProof/>
            <w:webHidden/>
          </w:rPr>
          <w:fldChar w:fldCharType="separate"/>
        </w:r>
        <w:r>
          <w:rPr>
            <w:noProof/>
            <w:webHidden/>
          </w:rPr>
          <w:t>16</w:t>
        </w:r>
        <w:r>
          <w:rPr>
            <w:noProof/>
            <w:webHidden/>
          </w:rPr>
          <w:fldChar w:fldCharType="end"/>
        </w:r>
      </w:hyperlink>
    </w:p>
    <w:p w14:paraId="0D67C700" w14:textId="6DD9CE28"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43" w:history="1">
        <w:r w:rsidRPr="006F10FF">
          <w:rPr>
            <w:rStyle w:val="Hipervnculo"/>
            <w:noProof/>
          </w:rPr>
          <w:t>Ilustración 7 - Arquitectura de un microcontrolador</w:t>
        </w:r>
        <w:r>
          <w:rPr>
            <w:noProof/>
            <w:webHidden/>
          </w:rPr>
          <w:tab/>
        </w:r>
        <w:r>
          <w:rPr>
            <w:noProof/>
            <w:webHidden/>
          </w:rPr>
          <w:fldChar w:fldCharType="begin"/>
        </w:r>
        <w:r>
          <w:rPr>
            <w:noProof/>
            <w:webHidden/>
          </w:rPr>
          <w:instrText xml:space="preserve"> PAGEREF _Toc510799543 \h </w:instrText>
        </w:r>
        <w:r>
          <w:rPr>
            <w:noProof/>
            <w:webHidden/>
          </w:rPr>
        </w:r>
        <w:r>
          <w:rPr>
            <w:noProof/>
            <w:webHidden/>
          </w:rPr>
          <w:fldChar w:fldCharType="separate"/>
        </w:r>
        <w:r>
          <w:rPr>
            <w:noProof/>
            <w:webHidden/>
          </w:rPr>
          <w:t>18</w:t>
        </w:r>
        <w:r>
          <w:rPr>
            <w:noProof/>
            <w:webHidden/>
          </w:rPr>
          <w:fldChar w:fldCharType="end"/>
        </w:r>
      </w:hyperlink>
    </w:p>
    <w:p w14:paraId="614A05F8" w14:textId="5869280C"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44" w:history="1">
        <w:r w:rsidRPr="006F10FF">
          <w:rPr>
            <w:rStyle w:val="Hipervnculo"/>
            <w:noProof/>
          </w:rPr>
          <w:t>Ilustración 8 - Esquema conceptual orientado a servicios</w:t>
        </w:r>
        <w:r>
          <w:rPr>
            <w:noProof/>
            <w:webHidden/>
          </w:rPr>
          <w:tab/>
        </w:r>
        <w:r>
          <w:rPr>
            <w:noProof/>
            <w:webHidden/>
          </w:rPr>
          <w:fldChar w:fldCharType="begin"/>
        </w:r>
        <w:r>
          <w:rPr>
            <w:noProof/>
            <w:webHidden/>
          </w:rPr>
          <w:instrText xml:space="preserve"> PAGEREF _Toc510799544 \h </w:instrText>
        </w:r>
        <w:r>
          <w:rPr>
            <w:noProof/>
            <w:webHidden/>
          </w:rPr>
        </w:r>
        <w:r>
          <w:rPr>
            <w:noProof/>
            <w:webHidden/>
          </w:rPr>
          <w:fldChar w:fldCharType="separate"/>
        </w:r>
        <w:r>
          <w:rPr>
            <w:noProof/>
            <w:webHidden/>
          </w:rPr>
          <w:t>22</w:t>
        </w:r>
        <w:r>
          <w:rPr>
            <w:noProof/>
            <w:webHidden/>
          </w:rPr>
          <w:fldChar w:fldCharType="end"/>
        </w:r>
      </w:hyperlink>
    </w:p>
    <w:p w14:paraId="6FD3D30F" w14:textId="24A86603" w:rsidR="009A53E6" w:rsidRDefault="009A53E6">
      <w:pPr>
        <w:pStyle w:val="Tabladeilustraciones"/>
        <w:tabs>
          <w:tab w:val="right" w:leader="dot" w:pos="8494"/>
        </w:tabs>
        <w:rPr>
          <w:rFonts w:asciiTheme="minorHAnsi" w:eastAsiaTheme="minorEastAsia" w:hAnsiTheme="minorHAnsi" w:cstheme="minorBidi"/>
          <w:noProof/>
          <w:color w:val="auto"/>
        </w:rPr>
      </w:pPr>
      <w:hyperlink r:id="rId14" w:anchor="_Toc510799545" w:history="1">
        <w:r w:rsidRPr="006F10FF">
          <w:rPr>
            <w:rStyle w:val="Hipervnculo"/>
            <w:noProof/>
          </w:rPr>
          <w:t>Ilustración 9 - Logo de Arduino</w:t>
        </w:r>
        <w:r>
          <w:rPr>
            <w:noProof/>
            <w:webHidden/>
          </w:rPr>
          <w:tab/>
        </w:r>
        <w:r>
          <w:rPr>
            <w:noProof/>
            <w:webHidden/>
          </w:rPr>
          <w:fldChar w:fldCharType="begin"/>
        </w:r>
        <w:r>
          <w:rPr>
            <w:noProof/>
            <w:webHidden/>
          </w:rPr>
          <w:instrText xml:space="preserve"> PAGEREF _Toc510799545 \h </w:instrText>
        </w:r>
        <w:r>
          <w:rPr>
            <w:noProof/>
            <w:webHidden/>
          </w:rPr>
        </w:r>
        <w:r>
          <w:rPr>
            <w:noProof/>
            <w:webHidden/>
          </w:rPr>
          <w:fldChar w:fldCharType="separate"/>
        </w:r>
        <w:r>
          <w:rPr>
            <w:noProof/>
            <w:webHidden/>
          </w:rPr>
          <w:t>24</w:t>
        </w:r>
        <w:r>
          <w:rPr>
            <w:noProof/>
            <w:webHidden/>
          </w:rPr>
          <w:fldChar w:fldCharType="end"/>
        </w:r>
      </w:hyperlink>
    </w:p>
    <w:p w14:paraId="2C54C9BB" w14:textId="16EAD157"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46" w:history="1">
        <w:r w:rsidRPr="006F10FF">
          <w:rPr>
            <w:rStyle w:val="Hipervnculo"/>
            <w:noProof/>
          </w:rPr>
          <w:t>Ilustración 10 – Código de Blink en Wiring IDE</w:t>
        </w:r>
        <w:r>
          <w:rPr>
            <w:noProof/>
            <w:webHidden/>
          </w:rPr>
          <w:tab/>
        </w:r>
        <w:r>
          <w:rPr>
            <w:noProof/>
            <w:webHidden/>
          </w:rPr>
          <w:fldChar w:fldCharType="begin"/>
        </w:r>
        <w:r>
          <w:rPr>
            <w:noProof/>
            <w:webHidden/>
          </w:rPr>
          <w:instrText xml:space="preserve"> PAGEREF _Toc510799546 \h </w:instrText>
        </w:r>
        <w:r>
          <w:rPr>
            <w:noProof/>
            <w:webHidden/>
          </w:rPr>
        </w:r>
        <w:r>
          <w:rPr>
            <w:noProof/>
            <w:webHidden/>
          </w:rPr>
          <w:fldChar w:fldCharType="separate"/>
        </w:r>
        <w:r>
          <w:rPr>
            <w:noProof/>
            <w:webHidden/>
          </w:rPr>
          <w:t>26</w:t>
        </w:r>
        <w:r>
          <w:rPr>
            <w:noProof/>
            <w:webHidden/>
          </w:rPr>
          <w:fldChar w:fldCharType="end"/>
        </w:r>
      </w:hyperlink>
    </w:p>
    <w:p w14:paraId="4BCBD856" w14:textId="713A90DF"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47" w:history="1">
        <w:r w:rsidRPr="006F10FF">
          <w:rPr>
            <w:rStyle w:val="Hipervnculo"/>
            <w:noProof/>
          </w:rPr>
          <w:t>Ilustración 11 - C++ Blink ejemplo</w:t>
        </w:r>
        <w:r>
          <w:rPr>
            <w:noProof/>
            <w:webHidden/>
          </w:rPr>
          <w:tab/>
        </w:r>
        <w:r>
          <w:rPr>
            <w:noProof/>
            <w:webHidden/>
          </w:rPr>
          <w:fldChar w:fldCharType="begin"/>
        </w:r>
        <w:r>
          <w:rPr>
            <w:noProof/>
            <w:webHidden/>
          </w:rPr>
          <w:instrText xml:space="preserve"> PAGEREF _Toc510799547 \h </w:instrText>
        </w:r>
        <w:r>
          <w:rPr>
            <w:noProof/>
            <w:webHidden/>
          </w:rPr>
        </w:r>
        <w:r>
          <w:rPr>
            <w:noProof/>
            <w:webHidden/>
          </w:rPr>
          <w:fldChar w:fldCharType="separate"/>
        </w:r>
        <w:r>
          <w:rPr>
            <w:noProof/>
            <w:webHidden/>
          </w:rPr>
          <w:t>26</w:t>
        </w:r>
        <w:r>
          <w:rPr>
            <w:noProof/>
            <w:webHidden/>
          </w:rPr>
          <w:fldChar w:fldCharType="end"/>
        </w:r>
      </w:hyperlink>
    </w:p>
    <w:p w14:paraId="66372711" w14:textId="1ED3F9FF" w:rsidR="009A53E6" w:rsidRDefault="009A53E6">
      <w:pPr>
        <w:pStyle w:val="Tabladeilustraciones"/>
        <w:tabs>
          <w:tab w:val="right" w:leader="dot" w:pos="8494"/>
        </w:tabs>
        <w:rPr>
          <w:rFonts w:asciiTheme="minorHAnsi" w:eastAsiaTheme="minorEastAsia" w:hAnsiTheme="minorHAnsi" w:cstheme="minorBidi"/>
          <w:noProof/>
          <w:color w:val="auto"/>
        </w:rPr>
      </w:pPr>
      <w:hyperlink r:id="rId15" w:anchor="_Toc510799548" w:history="1">
        <w:r w:rsidRPr="006F10FF">
          <w:rPr>
            <w:rStyle w:val="Hipervnculo"/>
            <w:noProof/>
          </w:rPr>
          <w:t>Ilustración 12 - Logo de Processing</w:t>
        </w:r>
        <w:r>
          <w:rPr>
            <w:noProof/>
            <w:webHidden/>
          </w:rPr>
          <w:tab/>
        </w:r>
        <w:r>
          <w:rPr>
            <w:noProof/>
            <w:webHidden/>
          </w:rPr>
          <w:fldChar w:fldCharType="begin"/>
        </w:r>
        <w:r>
          <w:rPr>
            <w:noProof/>
            <w:webHidden/>
          </w:rPr>
          <w:instrText xml:space="preserve"> PAGEREF _Toc510799548 \h </w:instrText>
        </w:r>
        <w:r>
          <w:rPr>
            <w:noProof/>
            <w:webHidden/>
          </w:rPr>
        </w:r>
        <w:r>
          <w:rPr>
            <w:noProof/>
            <w:webHidden/>
          </w:rPr>
          <w:fldChar w:fldCharType="separate"/>
        </w:r>
        <w:r>
          <w:rPr>
            <w:noProof/>
            <w:webHidden/>
          </w:rPr>
          <w:t>27</w:t>
        </w:r>
        <w:r>
          <w:rPr>
            <w:noProof/>
            <w:webHidden/>
          </w:rPr>
          <w:fldChar w:fldCharType="end"/>
        </w:r>
      </w:hyperlink>
    </w:p>
    <w:p w14:paraId="6CE2B07B" w14:textId="5B924F1C"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49" w:history="1">
        <w:r w:rsidRPr="006F10FF">
          <w:rPr>
            <w:rStyle w:val="Hipervnculo"/>
            <w:noProof/>
          </w:rPr>
          <w:t>Ilustración 13 - Processing ejemplo</w:t>
        </w:r>
        <w:r>
          <w:rPr>
            <w:noProof/>
            <w:webHidden/>
          </w:rPr>
          <w:tab/>
        </w:r>
        <w:r>
          <w:rPr>
            <w:noProof/>
            <w:webHidden/>
          </w:rPr>
          <w:fldChar w:fldCharType="begin"/>
        </w:r>
        <w:r>
          <w:rPr>
            <w:noProof/>
            <w:webHidden/>
          </w:rPr>
          <w:instrText xml:space="preserve"> PAGEREF _Toc510799549 \h </w:instrText>
        </w:r>
        <w:r>
          <w:rPr>
            <w:noProof/>
            <w:webHidden/>
          </w:rPr>
        </w:r>
        <w:r>
          <w:rPr>
            <w:noProof/>
            <w:webHidden/>
          </w:rPr>
          <w:fldChar w:fldCharType="separate"/>
        </w:r>
        <w:r>
          <w:rPr>
            <w:noProof/>
            <w:webHidden/>
          </w:rPr>
          <w:t>28</w:t>
        </w:r>
        <w:r>
          <w:rPr>
            <w:noProof/>
            <w:webHidden/>
          </w:rPr>
          <w:fldChar w:fldCharType="end"/>
        </w:r>
      </w:hyperlink>
    </w:p>
    <w:p w14:paraId="4F9961CF" w14:textId="44FE96C9"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50" w:history="1">
        <w:r w:rsidRPr="006F10FF">
          <w:rPr>
            <w:rStyle w:val="Hipervnculo"/>
            <w:noProof/>
          </w:rPr>
          <w:t>Ilustración 14 - Entorno Fritzing</w:t>
        </w:r>
        <w:r>
          <w:rPr>
            <w:noProof/>
            <w:webHidden/>
          </w:rPr>
          <w:tab/>
        </w:r>
        <w:r>
          <w:rPr>
            <w:noProof/>
            <w:webHidden/>
          </w:rPr>
          <w:fldChar w:fldCharType="begin"/>
        </w:r>
        <w:r>
          <w:rPr>
            <w:noProof/>
            <w:webHidden/>
          </w:rPr>
          <w:instrText xml:space="preserve"> PAGEREF _Toc510799550 \h </w:instrText>
        </w:r>
        <w:r>
          <w:rPr>
            <w:noProof/>
            <w:webHidden/>
          </w:rPr>
        </w:r>
        <w:r>
          <w:rPr>
            <w:noProof/>
            <w:webHidden/>
          </w:rPr>
          <w:fldChar w:fldCharType="separate"/>
        </w:r>
        <w:r>
          <w:rPr>
            <w:noProof/>
            <w:webHidden/>
          </w:rPr>
          <w:t>28</w:t>
        </w:r>
        <w:r>
          <w:rPr>
            <w:noProof/>
            <w:webHidden/>
          </w:rPr>
          <w:fldChar w:fldCharType="end"/>
        </w:r>
      </w:hyperlink>
    </w:p>
    <w:p w14:paraId="4A4A173E" w14:textId="65A20A50"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51" w:history="1">
        <w:r w:rsidRPr="006F10FF">
          <w:rPr>
            <w:rStyle w:val="Hipervnculo"/>
            <w:noProof/>
          </w:rPr>
          <w:t>Ilustración 15 - Ejemplo serie</w:t>
        </w:r>
        <w:r>
          <w:rPr>
            <w:noProof/>
            <w:webHidden/>
          </w:rPr>
          <w:tab/>
        </w:r>
        <w:r>
          <w:rPr>
            <w:noProof/>
            <w:webHidden/>
          </w:rPr>
          <w:fldChar w:fldCharType="begin"/>
        </w:r>
        <w:r>
          <w:rPr>
            <w:noProof/>
            <w:webHidden/>
          </w:rPr>
          <w:instrText xml:space="preserve"> PAGEREF _Toc510799551 \h </w:instrText>
        </w:r>
        <w:r>
          <w:rPr>
            <w:noProof/>
            <w:webHidden/>
          </w:rPr>
        </w:r>
        <w:r>
          <w:rPr>
            <w:noProof/>
            <w:webHidden/>
          </w:rPr>
          <w:fldChar w:fldCharType="separate"/>
        </w:r>
        <w:r>
          <w:rPr>
            <w:noProof/>
            <w:webHidden/>
          </w:rPr>
          <w:t>29</w:t>
        </w:r>
        <w:r>
          <w:rPr>
            <w:noProof/>
            <w:webHidden/>
          </w:rPr>
          <w:fldChar w:fldCharType="end"/>
        </w:r>
      </w:hyperlink>
    </w:p>
    <w:p w14:paraId="176A8596" w14:textId="1542ACBC"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52" w:history="1">
        <w:r w:rsidRPr="006F10FF">
          <w:rPr>
            <w:rStyle w:val="Hipervnculo"/>
            <w:noProof/>
          </w:rPr>
          <w:t>Ilustración 16 - Niveles de entrada a la plataforma Arduino</w:t>
        </w:r>
        <w:r>
          <w:rPr>
            <w:noProof/>
            <w:webHidden/>
          </w:rPr>
          <w:tab/>
        </w:r>
        <w:r>
          <w:rPr>
            <w:noProof/>
            <w:webHidden/>
          </w:rPr>
          <w:fldChar w:fldCharType="begin"/>
        </w:r>
        <w:r>
          <w:rPr>
            <w:noProof/>
            <w:webHidden/>
          </w:rPr>
          <w:instrText xml:space="preserve"> PAGEREF _Toc510799552 \h </w:instrText>
        </w:r>
        <w:r>
          <w:rPr>
            <w:noProof/>
            <w:webHidden/>
          </w:rPr>
        </w:r>
        <w:r>
          <w:rPr>
            <w:noProof/>
            <w:webHidden/>
          </w:rPr>
          <w:fldChar w:fldCharType="separate"/>
        </w:r>
        <w:r>
          <w:rPr>
            <w:noProof/>
            <w:webHidden/>
          </w:rPr>
          <w:t>30</w:t>
        </w:r>
        <w:r>
          <w:rPr>
            <w:noProof/>
            <w:webHidden/>
          </w:rPr>
          <w:fldChar w:fldCharType="end"/>
        </w:r>
      </w:hyperlink>
    </w:p>
    <w:p w14:paraId="6C9379B8" w14:textId="2AB40203"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53" w:history="1">
        <w:r w:rsidRPr="006F10FF">
          <w:rPr>
            <w:rStyle w:val="Hipervnculo"/>
            <w:noProof/>
          </w:rPr>
          <w:t>Ilustración 17 - Arduino Uno</w:t>
        </w:r>
        <w:r>
          <w:rPr>
            <w:noProof/>
            <w:webHidden/>
          </w:rPr>
          <w:tab/>
        </w:r>
        <w:r>
          <w:rPr>
            <w:noProof/>
            <w:webHidden/>
          </w:rPr>
          <w:fldChar w:fldCharType="begin"/>
        </w:r>
        <w:r>
          <w:rPr>
            <w:noProof/>
            <w:webHidden/>
          </w:rPr>
          <w:instrText xml:space="preserve"> PAGEREF _Toc510799553 \h </w:instrText>
        </w:r>
        <w:r>
          <w:rPr>
            <w:noProof/>
            <w:webHidden/>
          </w:rPr>
        </w:r>
        <w:r>
          <w:rPr>
            <w:noProof/>
            <w:webHidden/>
          </w:rPr>
          <w:fldChar w:fldCharType="separate"/>
        </w:r>
        <w:r>
          <w:rPr>
            <w:noProof/>
            <w:webHidden/>
          </w:rPr>
          <w:t>31</w:t>
        </w:r>
        <w:r>
          <w:rPr>
            <w:noProof/>
            <w:webHidden/>
          </w:rPr>
          <w:fldChar w:fldCharType="end"/>
        </w:r>
      </w:hyperlink>
    </w:p>
    <w:p w14:paraId="70B18AD1" w14:textId="3E454659"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54" w:history="1">
        <w:r w:rsidRPr="006F10FF">
          <w:rPr>
            <w:rStyle w:val="Hipervnculo"/>
            <w:noProof/>
          </w:rPr>
          <w:t>Ilustración 18 - Logotipo comunidad open-source de Arduino</w:t>
        </w:r>
        <w:r>
          <w:rPr>
            <w:noProof/>
            <w:webHidden/>
          </w:rPr>
          <w:tab/>
        </w:r>
        <w:r>
          <w:rPr>
            <w:noProof/>
            <w:webHidden/>
          </w:rPr>
          <w:fldChar w:fldCharType="begin"/>
        </w:r>
        <w:r>
          <w:rPr>
            <w:noProof/>
            <w:webHidden/>
          </w:rPr>
          <w:instrText xml:space="preserve"> PAGEREF _Toc510799554 \h </w:instrText>
        </w:r>
        <w:r>
          <w:rPr>
            <w:noProof/>
            <w:webHidden/>
          </w:rPr>
        </w:r>
        <w:r>
          <w:rPr>
            <w:noProof/>
            <w:webHidden/>
          </w:rPr>
          <w:fldChar w:fldCharType="separate"/>
        </w:r>
        <w:r>
          <w:rPr>
            <w:noProof/>
            <w:webHidden/>
          </w:rPr>
          <w:t>33</w:t>
        </w:r>
        <w:r>
          <w:rPr>
            <w:noProof/>
            <w:webHidden/>
          </w:rPr>
          <w:fldChar w:fldCharType="end"/>
        </w:r>
      </w:hyperlink>
    </w:p>
    <w:p w14:paraId="6627613F" w14:textId="037F6C24"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55" w:history="1">
        <w:r w:rsidRPr="006F10FF">
          <w:rPr>
            <w:rStyle w:val="Hipervnculo"/>
            <w:noProof/>
          </w:rPr>
          <w:t>Ilustración 19- Representación actuadores y sensores</w:t>
        </w:r>
        <w:r>
          <w:rPr>
            <w:noProof/>
            <w:webHidden/>
          </w:rPr>
          <w:tab/>
        </w:r>
        <w:r>
          <w:rPr>
            <w:noProof/>
            <w:webHidden/>
          </w:rPr>
          <w:fldChar w:fldCharType="begin"/>
        </w:r>
        <w:r>
          <w:rPr>
            <w:noProof/>
            <w:webHidden/>
          </w:rPr>
          <w:instrText xml:space="preserve"> PAGEREF _Toc510799555 \h </w:instrText>
        </w:r>
        <w:r>
          <w:rPr>
            <w:noProof/>
            <w:webHidden/>
          </w:rPr>
        </w:r>
        <w:r>
          <w:rPr>
            <w:noProof/>
            <w:webHidden/>
          </w:rPr>
          <w:fldChar w:fldCharType="separate"/>
        </w:r>
        <w:r>
          <w:rPr>
            <w:noProof/>
            <w:webHidden/>
          </w:rPr>
          <w:t>35</w:t>
        </w:r>
        <w:r>
          <w:rPr>
            <w:noProof/>
            <w:webHidden/>
          </w:rPr>
          <w:fldChar w:fldCharType="end"/>
        </w:r>
      </w:hyperlink>
    </w:p>
    <w:p w14:paraId="0FCA8854" w14:textId="56EF3713"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56" w:history="1">
        <w:r w:rsidRPr="006F10FF">
          <w:rPr>
            <w:rStyle w:val="Hipervnculo"/>
            <w:noProof/>
          </w:rPr>
          <w:t>Ilustración 20 - Actuadores y sensores compatibles con Arduino</w:t>
        </w:r>
        <w:r>
          <w:rPr>
            <w:noProof/>
            <w:webHidden/>
          </w:rPr>
          <w:tab/>
        </w:r>
        <w:r>
          <w:rPr>
            <w:noProof/>
            <w:webHidden/>
          </w:rPr>
          <w:fldChar w:fldCharType="begin"/>
        </w:r>
        <w:r>
          <w:rPr>
            <w:noProof/>
            <w:webHidden/>
          </w:rPr>
          <w:instrText xml:space="preserve"> PAGEREF _Toc510799556 \h </w:instrText>
        </w:r>
        <w:r>
          <w:rPr>
            <w:noProof/>
            <w:webHidden/>
          </w:rPr>
        </w:r>
        <w:r>
          <w:rPr>
            <w:noProof/>
            <w:webHidden/>
          </w:rPr>
          <w:fldChar w:fldCharType="separate"/>
        </w:r>
        <w:r>
          <w:rPr>
            <w:noProof/>
            <w:webHidden/>
          </w:rPr>
          <w:t>36</w:t>
        </w:r>
        <w:r>
          <w:rPr>
            <w:noProof/>
            <w:webHidden/>
          </w:rPr>
          <w:fldChar w:fldCharType="end"/>
        </w:r>
      </w:hyperlink>
    </w:p>
    <w:p w14:paraId="67DCBB35" w14:textId="0D4980E2"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57" w:history="1">
        <w:r w:rsidRPr="006F10FF">
          <w:rPr>
            <w:rStyle w:val="Hipervnculo"/>
            <w:noProof/>
          </w:rPr>
          <w:t>Ilustración 21- Representación de sensores</w:t>
        </w:r>
        <w:r>
          <w:rPr>
            <w:noProof/>
            <w:webHidden/>
          </w:rPr>
          <w:tab/>
        </w:r>
        <w:r>
          <w:rPr>
            <w:noProof/>
            <w:webHidden/>
          </w:rPr>
          <w:fldChar w:fldCharType="begin"/>
        </w:r>
        <w:r>
          <w:rPr>
            <w:noProof/>
            <w:webHidden/>
          </w:rPr>
          <w:instrText xml:space="preserve"> PAGEREF _Toc510799557 \h </w:instrText>
        </w:r>
        <w:r>
          <w:rPr>
            <w:noProof/>
            <w:webHidden/>
          </w:rPr>
        </w:r>
        <w:r>
          <w:rPr>
            <w:noProof/>
            <w:webHidden/>
          </w:rPr>
          <w:fldChar w:fldCharType="separate"/>
        </w:r>
        <w:r>
          <w:rPr>
            <w:noProof/>
            <w:webHidden/>
          </w:rPr>
          <w:t>37</w:t>
        </w:r>
        <w:r>
          <w:rPr>
            <w:noProof/>
            <w:webHidden/>
          </w:rPr>
          <w:fldChar w:fldCharType="end"/>
        </w:r>
      </w:hyperlink>
    </w:p>
    <w:p w14:paraId="1A06BF0A" w14:textId="2167E004" w:rsidR="009A53E6" w:rsidRDefault="009A53E6">
      <w:pPr>
        <w:pStyle w:val="Tabladeilustraciones"/>
        <w:tabs>
          <w:tab w:val="right" w:leader="dot" w:pos="8494"/>
        </w:tabs>
        <w:rPr>
          <w:rFonts w:asciiTheme="minorHAnsi" w:eastAsiaTheme="minorEastAsia" w:hAnsiTheme="minorHAnsi" w:cstheme="minorBidi"/>
          <w:noProof/>
          <w:color w:val="auto"/>
        </w:rPr>
      </w:pPr>
      <w:hyperlink r:id="rId16" w:anchor="_Toc510799558" w:history="1">
        <w:r w:rsidRPr="006F10FF">
          <w:rPr>
            <w:rStyle w:val="Hipervnculo"/>
            <w:noProof/>
          </w:rPr>
          <w:t>Ilustración 22 - Logo oficial de Raspberry Pi</w:t>
        </w:r>
        <w:r>
          <w:rPr>
            <w:noProof/>
            <w:webHidden/>
          </w:rPr>
          <w:tab/>
        </w:r>
        <w:r>
          <w:rPr>
            <w:noProof/>
            <w:webHidden/>
          </w:rPr>
          <w:fldChar w:fldCharType="begin"/>
        </w:r>
        <w:r>
          <w:rPr>
            <w:noProof/>
            <w:webHidden/>
          </w:rPr>
          <w:instrText xml:space="preserve"> PAGEREF _Toc510799558 \h </w:instrText>
        </w:r>
        <w:r>
          <w:rPr>
            <w:noProof/>
            <w:webHidden/>
          </w:rPr>
        </w:r>
        <w:r>
          <w:rPr>
            <w:noProof/>
            <w:webHidden/>
          </w:rPr>
          <w:fldChar w:fldCharType="separate"/>
        </w:r>
        <w:r>
          <w:rPr>
            <w:noProof/>
            <w:webHidden/>
          </w:rPr>
          <w:t>39</w:t>
        </w:r>
        <w:r>
          <w:rPr>
            <w:noProof/>
            <w:webHidden/>
          </w:rPr>
          <w:fldChar w:fldCharType="end"/>
        </w:r>
      </w:hyperlink>
    </w:p>
    <w:p w14:paraId="0FDBB3DC" w14:textId="20A04585" w:rsidR="009A53E6" w:rsidRDefault="009A53E6">
      <w:pPr>
        <w:pStyle w:val="Tabladeilustraciones"/>
        <w:tabs>
          <w:tab w:val="right" w:leader="dot" w:pos="8494"/>
        </w:tabs>
        <w:rPr>
          <w:rFonts w:asciiTheme="minorHAnsi" w:eastAsiaTheme="minorEastAsia" w:hAnsiTheme="minorHAnsi" w:cstheme="minorBidi"/>
          <w:noProof/>
          <w:color w:val="auto"/>
        </w:rPr>
      </w:pPr>
      <w:hyperlink r:id="rId17" w:anchor="_Toc510799559" w:history="1">
        <w:r w:rsidRPr="006F10FF">
          <w:rPr>
            <w:rStyle w:val="Hipervnculo"/>
            <w:noProof/>
          </w:rPr>
          <w:t>Ilustración 23 - Raspberry Pi 2 y sus GPIOs</w:t>
        </w:r>
        <w:r>
          <w:rPr>
            <w:noProof/>
            <w:webHidden/>
          </w:rPr>
          <w:tab/>
        </w:r>
        <w:r>
          <w:rPr>
            <w:noProof/>
            <w:webHidden/>
          </w:rPr>
          <w:fldChar w:fldCharType="begin"/>
        </w:r>
        <w:r>
          <w:rPr>
            <w:noProof/>
            <w:webHidden/>
          </w:rPr>
          <w:instrText xml:space="preserve"> PAGEREF _Toc510799559 \h </w:instrText>
        </w:r>
        <w:r>
          <w:rPr>
            <w:noProof/>
            <w:webHidden/>
          </w:rPr>
        </w:r>
        <w:r>
          <w:rPr>
            <w:noProof/>
            <w:webHidden/>
          </w:rPr>
          <w:fldChar w:fldCharType="separate"/>
        </w:r>
        <w:r>
          <w:rPr>
            <w:noProof/>
            <w:webHidden/>
          </w:rPr>
          <w:t>41</w:t>
        </w:r>
        <w:r>
          <w:rPr>
            <w:noProof/>
            <w:webHidden/>
          </w:rPr>
          <w:fldChar w:fldCharType="end"/>
        </w:r>
      </w:hyperlink>
    </w:p>
    <w:p w14:paraId="7A8FAE80" w14:textId="3F6F1DC9" w:rsidR="009A53E6" w:rsidRDefault="009A53E6">
      <w:pPr>
        <w:pStyle w:val="Tabladeilustraciones"/>
        <w:tabs>
          <w:tab w:val="right" w:leader="dot" w:pos="8494"/>
        </w:tabs>
        <w:rPr>
          <w:rFonts w:asciiTheme="minorHAnsi" w:eastAsiaTheme="minorEastAsia" w:hAnsiTheme="minorHAnsi" w:cstheme="minorBidi"/>
          <w:noProof/>
          <w:color w:val="auto"/>
        </w:rPr>
      </w:pPr>
      <w:hyperlink r:id="rId18" w:anchor="_Toc510799560" w:history="1">
        <w:r w:rsidRPr="006F10FF">
          <w:rPr>
            <w:rStyle w:val="Hipervnculo"/>
            <w:noProof/>
          </w:rPr>
          <w:t>Ilustración 24 - Interfaces de Raspberry Pi</w:t>
        </w:r>
        <w:r>
          <w:rPr>
            <w:noProof/>
            <w:webHidden/>
          </w:rPr>
          <w:tab/>
        </w:r>
        <w:r>
          <w:rPr>
            <w:noProof/>
            <w:webHidden/>
          </w:rPr>
          <w:fldChar w:fldCharType="begin"/>
        </w:r>
        <w:r>
          <w:rPr>
            <w:noProof/>
            <w:webHidden/>
          </w:rPr>
          <w:instrText xml:space="preserve"> PAGEREF _Toc510799560 \h </w:instrText>
        </w:r>
        <w:r>
          <w:rPr>
            <w:noProof/>
            <w:webHidden/>
          </w:rPr>
        </w:r>
        <w:r>
          <w:rPr>
            <w:noProof/>
            <w:webHidden/>
          </w:rPr>
          <w:fldChar w:fldCharType="separate"/>
        </w:r>
        <w:r>
          <w:rPr>
            <w:noProof/>
            <w:webHidden/>
          </w:rPr>
          <w:t>42</w:t>
        </w:r>
        <w:r>
          <w:rPr>
            <w:noProof/>
            <w:webHidden/>
          </w:rPr>
          <w:fldChar w:fldCharType="end"/>
        </w:r>
      </w:hyperlink>
    </w:p>
    <w:p w14:paraId="75264B73" w14:textId="69199AFA" w:rsidR="009A53E6" w:rsidRDefault="009A53E6">
      <w:pPr>
        <w:pStyle w:val="Tabladeilustraciones"/>
        <w:tabs>
          <w:tab w:val="right" w:leader="dot" w:pos="8494"/>
        </w:tabs>
        <w:rPr>
          <w:rFonts w:asciiTheme="minorHAnsi" w:eastAsiaTheme="minorEastAsia" w:hAnsiTheme="minorHAnsi" w:cstheme="minorBidi"/>
          <w:noProof/>
          <w:color w:val="auto"/>
        </w:rPr>
      </w:pPr>
      <w:hyperlink r:id="rId19" w:anchor="_Toc510799561" w:history="1">
        <w:r w:rsidRPr="006F10FF">
          <w:rPr>
            <w:rStyle w:val="Hipervnculo"/>
            <w:noProof/>
          </w:rPr>
          <w:t>Ilustración 25 - Cámara Raspberry Pi V2</w:t>
        </w:r>
        <w:r>
          <w:rPr>
            <w:noProof/>
            <w:webHidden/>
          </w:rPr>
          <w:tab/>
        </w:r>
        <w:r>
          <w:rPr>
            <w:noProof/>
            <w:webHidden/>
          </w:rPr>
          <w:fldChar w:fldCharType="begin"/>
        </w:r>
        <w:r>
          <w:rPr>
            <w:noProof/>
            <w:webHidden/>
          </w:rPr>
          <w:instrText xml:space="preserve"> PAGEREF _Toc510799561 \h </w:instrText>
        </w:r>
        <w:r>
          <w:rPr>
            <w:noProof/>
            <w:webHidden/>
          </w:rPr>
        </w:r>
        <w:r>
          <w:rPr>
            <w:noProof/>
            <w:webHidden/>
          </w:rPr>
          <w:fldChar w:fldCharType="separate"/>
        </w:r>
        <w:r>
          <w:rPr>
            <w:noProof/>
            <w:webHidden/>
          </w:rPr>
          <w:t>43</w:t>
        </w:r>
        <w:r>
          <w:rPr>
            <w:noProof/>
            <w:webHidden/>
          </w:rPr>
          <w:fldChar w:fldCharType="end"/>
        </w:r>
      </w:hyperlink>
    </w:p>
    <w:p w14:paraId="59296ACB" w14:textId="42EE5CB0" w:rsidR="009A53E6" w:rsidRDefault="009A53E6">
      <w:pPr>
        <w:pStyle w:val="Tabladeilustraciones"/>
        <w:tabs>
          <w:tab w:val="right" w:leader="dot" w:pos="8494"/>
        </w:tabs>
        <w:rPr>
          <w:rFonts w:asciiTheme="minorHAnsi" w:eastAsiaTheme="minorEastAsia" w:hAnsiTheme="minorHAnsi" w:cstheme="minorBidi"/>
          <w:noProof/>
          <w:color w:val="auto"/>
        </w:rPr>
      </w:pPr>
      <w:hyperlink r:id="rId20" w:anchor="_Toc510799562" w:history="1">
        <w:r w:rsidRPr="006F10FF">
          <w:rPr>
            <w:rStyle w:val="Hipervnculo"/>
            <w:noProof/>
          </w:rPr>
          <w:t>Ilustración 26 - Pantalla táctil de Raspberry Pi</w:t>
        </w:r>
        <w:r>
          <w:rPr>
            <w:noProof/>
            <w:webHidden/>
          </w:rPr>
          <w:tab/>
        </w:r>
        <w:r>
          <w:rPr>
            <w:noProof/>
            <w:webHidden/>
          </w:rPr>
          <w:fldChar w:fldCharType="begin"/>
        </w:r>
        <w:r>
          <w:rPr>
            <w:noProof/>
            <w:webHidden/>
          </w:rPr>
          <w:instrText xml:space="preserve"> PAGEREF _Toc510799562 \h </w:instrText>
        </w:r>
        <w:r>
          <w:rPr>
            <w:noProof/>
            <w:webHidden/>
          </w:rPr>
        </w:r>
        <w:r>
          <w:rPr>
            <w:noProof/>
            <w:webHidden/>
          </w:rPr>
          <w:fldChar w:fldCharType="separate"/>
        </w:r>
        <w:r>
          <w:rPr>
            <w:noProof/>
            <w:webHidden/>
          </w:rPr>
          <w:t>43</w:t>
        </w:r>
        <w:r>
          <w:rPr>
            <w:noProof/>
            <w:webHidden/>
          </w:rPr>
          <w:fldChar w:fldCharType="end"/>
        </w:r>
      </w:hyperlink>
    </w:p>
    <w:p w14:paraId="24F2DCDE" w14:textId="508BB951" w:rsidR="009A53E6" w:rsidRDefault="009A53E6">
      <w:pPr>
        <w:pStyle w:val="Tabladeilustraciones"/>
        <w:tabs>
          <w:tab w:val="right" w:leader="dot" w:pos="8494"/>
        </w:tabs>
        <w:rPr>
          <w:rFonts w:asciiTheme="minorHAnsi" w:eastAsiaTheme="minorEastAsia" w:hAnsiTheme="minorHAnsi" w:cstheme="minorBidi"/>
          <w:noProof/>
          <w:color w:val="auto"/>
        </w:rPr>
      </w:pPr>
      <w:hyperlink r:id="rId21" w:anchor="_Toc510799563" w:history="1">
        <w:r w:rsidRPr="006F10FF">
          <w:rPr>
            <w:rStyle w:val="Hipervnculo"/>
            <w:noProof/>
          </w:rPr>
          <w:t>Ilustración 27 - Adafruit Prototyping Pi</w:t>
        </w:r>
        <w:r>
          <w:rPr>
            <w:noProof/>
            <w:webHidden/>
          </w:rPr>
          <w:tab/>
        </w:r>
        <w:r>
          <w:rPr>
            <w:noProof/>
            <w:webHidden/>
          </w:rPr>
          <w:fldChar w:fldCharType="begin"/>
        </w:r>
        <w:r>
          <w:rPr>
            <w:noProof/>
            <w:webHidden/>
          </w:rPr>
          <w:instrText xml:space="preserve"> PAGEREF _Toc510799563 \h </w:instrText>
        </w:r>
        <w:r>
          <w:rPr>
            <w:noProof/>
            <w:webHidden/>
          </w:rPr>
        </w:r>
        <w:r>
          <w:rPr>
            <w:noProof/>
            <w:webHidden/>
          </w:rPr>
          <w:fldChar w:fldCharType="separate"/>
        </w:r>
        <w:r>
          <w:rPr>
            <w:noProof/>
            <w:webHidden/>
          </w:rPr>
          <w:t>43</w:t>
        </w:r>
        <w:r>
          <w:rPr>
            <w:noProof/>
            <w:webHidden/>
          </w:rPr>
          <w:fldChar w:fldCharType="end"/>
        </w:r>
      </w:hyperlink>
    </w:p>
    <w:p w14:paraId="140FF270" w14:textId="5DE54A07" w:rsidR="009A53E6" w:rsidRDefault="009A53E6">
      <w:pPr>
        <w:pStyle w:val="Tabladeilustraciones"/>
        <w:tabs>
          <w:tab w:val="right" w:leader="dot" w:pos="8494"/>
        </w:tabs>
        <w:rPr>
          <w:rFonts w:asciiTheme="minorHAnsi" w:eastAsiaTheme="minorEastAsia" w:hAnsiTheme="minorHAnsi" w:cstheme="minorBidi"/>
          <w:noProof/>
          <w:color w:val="auto"/>
        </w:rPr>
      </w:pPr>
      <w:hyperlink r:id="rId22" w:anchor="_Toc510799564" w:history="1">
        <w:r w:rsidRPr="006F10FF">
          <w:rPr>
            <w:rStyle w:val="Hipervnculo"/>
            <w:noProof/>
          </w:rPr>
          <w:t>Ilustración 28 - Pidrive</w:t>
        </w:r>
        <w:r>
          <w:rPr>
            <w:noProof/>
            <w:webHidden/>
          </w:rPr>
          <w:tab/>
        </w:r>
        <w:r>
          <w:rPr>
            <w:noProof/>
            <w:webHidden/>
          </w:rPr>
          <w:fldChar w:fldCharType="begin"/>
        </w:r>
        <w:r>
          <w:rPr>
            <w:noProof/>
            <w:webHidden/>
          </w:rPr>
          <w:instrText xml:space="preserve"> PAGEREF _Toc510799564 \h </w:instrText>
        </w:r>
        <w:r>
          <w:rPr>
            <w:noProof/>
            <w:webHidden/>
          </w:rPr>
        </w:r>
        <w:r>
          <w:rPr>
            <w:noProof/>
            <w:webHidden/>
          </w:rPr>
          <w:fldChar w:fldCharType="separate"/>
        </w:r>
        <w:r>
          <w:rPr>
            <w:noProof/>
            <w:webHidden/>
          </w:rPr>
          <w:t>44</w:t>
        </w:r>
        <w:r>
          <w:rPr>
            <w:noProof/>
            <w:webHidden/>
          </w:rPr>
          <w:fldChar w:fldCharType="end"/>
        </w:r>
      </w:hyperlink>
    </w:p>
    <w:p w14:paraId="42D47899" w14:textId="2DC39F39" w:rsidR="009A53E6" w:rsidRDefault="009A53E6">
      <w:pPr>
        <w:pStyle w:val="Tabladeilustraciones"/>
        <w:tabs>
          <w:tab w:val="right" w:leader="dot" w:pos="8494"/>
        </w:tabs>
        <w:rPr>
          <w:rFonts w:asciiTheme="minorHAnsi" w:eastAsiaTheme="minorEastAsia" w:hAnsiTheme="minorHAnsi" w:cstheme="minorBidi"/>
          <w:noProof/>
          <w:color w:val="auto"/>
        </w:rPr>
      </w:pPr>
      <w:hyperlink r:id="rId23" w:anchor="_Toc510799565" w:history="1">
        <w:r w:rsidRPr="006F10FF">
          <w:rPr>
            <w:rStyle w:val="Hipervnculo"/>
            <w:noProof/>
          </w:rPr>
          <w:t>Ilustración 29 - Pi TFT</w:t>
        </w:r>
        <w:r>
          <w:rPr>
            <w:noProof/>
            <w:webHidden/>
          </w:rPr>
          <w:tab/>
        </w:r>
        <w:r>
          <w:rPr>
            <w:noProof/>
            <w:webHidden/>
          </w:rPr>
          <w:fldChar w:fldCharType="begin"/>
        </w:r>
        <w:r>
          <w:rPr>
            <w:noProof/>
            <w:webHidden/>
          </w:rPr>
          <w:instrText xml:space="preserve"> PAGEREF _Toc510799565 \h </w:instrText>
        </w:r>
        <w:r>
          <w:rPr>
            <w:noProof/>
            <w:webHidden/>
          </w:rPr>
        </w:r>
        <w:r>
          <w:rPr>
            <w:noProof/>
            <w:webHidden/>
          </w:rPr>
          <w:fldChar w:fldCharType="separate"/>
        </w:r>
        <w:r>
          <w:rPr>
            <w:noProof/>
            <w:webHidden/>
          </w:rPr>
          <w:t>44</w:t>
        </w:r>
        <w:r>
          <w:rPr>
            <w:noProof/>
            <w:webHidden/>
          </w:rPr>
          <w:fldChar w:fldCharType="end"/>
        </w:r>
      </w:hyperlink>
    </w:p>
    <w:p w14:paraId="6C234B1D" w14:textId="690EB765" w:rsidR="009A53E6" w:rsidRDefault="009A53E6">
      <w:pPr>
        <w:pStyle w:val="Tabladeilustraciones"/>
        <w:tabs>
          <w:tab w:val="right" w:leader="dot" w:pos="8494"/>
        </w:tabs>
        <w:rPr>
          <w:rFonts w:asciiTheme="minorHAnsi" w:eastAsiaTheme="minorEastAsia" w:hAnsiTheme="minorHAnsi" w:cstheme="minorBidi"/>
          <w:noProof/>
          <w:color w:val="auto"/>
        </w:rPr>
      </w:pPr>
      <w:hyperlink r:id="rId24" w:anchor="_Toc510799566" w:history="1">
        <w:r w:rsidRPr="006F10FF">
          <w:rPr>
            <w:rStyle w:val="Hipervnculo"/>
            <w:noProof/>
          </w:rPr>
          <w:t>Ilustración 30 - Aplicaciones móviles</w:t>
        </w:r>
        <w:r>
          <w:rPr>
            <w:noProof/>
            <w:webHidden/>
          </w:rPr>
          <w:tab/>
        </w:r>
        <w:r>
          <w:rPr>
            <w:noProof/>
            <w:webHidden/>
          </w:rPr>
          <w:fldChar w:fldCharType="begin"/>
        </w:r>
        <w:r>
          <w:rPr>
            <w:noProof/>
            <w:webHidden/>
          </w:rPr>
          <w:instrText xml:space="preserve"> PAGEREF _Toc510799566 \h </w:instrText>
        </w:r>
        <w:r>
          <w:rPr>
            <w:noProof/>
            <w:webHidden/>
          </w:rPr>
        </w:r>
        <w:r>
          <w:rPr>
            <w:noProof/>
            <w:webHidden/>
          </w:rPr>
          <w:fldChar w:fldCharType="separate"/>
        </w:r>
        <w:r>
          <w:rPr>
            <w:noProof/>
            <w:webHidden/>
          </w:rPr>
          <w:t>47</w:t>
        </w:r>
        <w:r>
          <w:rPr>
            <w:noProof/>
            <w:webHidden/>
          </w:rPr>
          <w:fldChar w:fldCharType="end"/>
        </w:r>
      </w:hyperlink>
    </w:p>
    <w:p w14:paraId="210586F5" w14:textId="6D838D09" w:rsidR="009A53E6" w:rsidRDefault="009A53E6">
      <w:pPr>
        <w:pStyle w:val="Tabladeilustraciones"/>
        <w:tabs>
          <w:tab w:val="right" w:leader="dot" w:pos="8494"/>
        </w:tabs>
        <w:rPr>
          <w:rFonts w:asciiTheme="minorHAnsi" w:eastAsiaTheme="minorEastAsia" w:hAnsiTheme="minorHAnsi" w:cstheme="minorBidi"/>
          <w:noProof/>
          <w:color w:val="auto"/>
        </w:rPr>
      </w:pPr>
      <w:hyperlink r:id="rId25" w:anchor="_Toc510799567" w:history="1">
        <w:r w:rsidRPr="006F10FF">
          <w:rPr>
            <w:rStyle w:val="Hipervnculo"/>
            <w:noProof/>
          </w:rPr>
          <w:t>Ilustración 31 - App nativa vs Web App</w:t>
        </w:r>
        <w:r>
          <w:rPr>
            <w:noProof/>
            <w:webHidden/>
          </w:rPr>
          <w:tab/>
        </w:r>
        <w:r>
          <w:rPr>
            <w:noProof/>
            <w:webHidden/>
          </w:rPr>
          <w:fldChar w:fldCharType="begin"/>
        </w:r>
        <w:r>
          <w:rPr>
            <w:noProof/>
            <w:webHidden/>
          </w:rPr>
          <w:instrText xml:space="preserve"> PAGEREF _Toc510799567 \h </w:instrText>
        </w:r>
        <w:r>
          <w:rPr>
            <w:noProof/>
            <w:webHidden/>
          </w:rPr>
        </w:r>
        <w:r>
          <w:rPr>
            <w:noProof/>
            <w:webHidden/>
          </w:rPr>
          <w:fldChar w:fldCharType="separate"/>
        </w:r>
        <w:r>
          <w:rPr>
            <w:noProof/>
            <w:webHidden/>
          </w:rPr>
          <w:t>48</w:t>
        </w:r>
        <w:r>
          <w:rPr>
            <w:noProof/>
            <w:webHidden/>
          </w:rPr>
          <w:fldChar w:fldCharType="end"/>
        </w:r>
      </w:hyperlink>
    </w:p>
    <w:p w14:paraId="6C171C60" w14:textId="758C4B44"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68" w:history="1">
        <w:r w:rsidRPr="006F10FF">
          <w:rPr>
            <w:rStyle w:val="Hipervnculo"/>
            <w:noProof/>
          </w:rPr>
          <w:t>Ilustración 32 – WebApps – Diseño multipropósito</w:t>
        </w:r>
        <w:r>
          <w:rPr>
            <w:noProof/>
            <w:webHidden/>
          </w:rPr>
          <w:tab/>
        </w:r>
        <w:r>
          <w:rPr>
            <w:noProof/>
            <w:webHidden/>
          </w:rPr>
          <w:fldChar w:fldCharType="begin"/>
        </w:r>
        <w:r>
          <w:rPr>
            <w:noProof/>
            <w:webHidden/>
          </w:rPr>
          <w:instrText xml:space="preserve"> PAGEREF _Toc510799568 \h </w:instrText>
        </w:r>
        <w:r>
          <w:rPr>
            <w:noProof/>
            <w:webHidden/>
          </w:rPr>
        </w:r>
        <w:r>
          <w:rPr>
            <w:noProof/>
            <w:webHidden/>
          </w:rPr>
          <w:fldChar w:fldCharType="separate"/>
        </w:r>
        <w:r>
          <w:rPr>
            <w:noProof/>
            <w:webHidden/>
          </w:rPr>
          <w:t>49</w:t>
        </w:r>
        <w:r>
          <w:rPr>
            <w:noProof/>
            <w:webHidden/>
          </w:rPr>
          <w:fldChar w:fldCharType="end"/>
        </w:r>
      </w:hyperlink>
    </w:p>
    <w:p w14:paraId="4DA871A1" w14:textId="3F687147" w:rsidR="009A53E6" w:rsidRDefault="009A53E6">
      <w:pPr>
        <w:pStyle w:val="Tabladeilustraciones"/>
        <w:tabs>
          <w:tab w:val="right" w:leader="dot" w:pos="8494"/>
        </w:tabs>
        <w:rPr>
          <w:rFonts w:asciiTheme="minorHAnsi" w:eastAsiaTheme="minorEastAsia" w:hAnsiTheme="minorHAnsi" w:cstheme="minorBidi"/>
          <w:noProof/>
          <w:color w:val="auto"/>
        </w:rPr>
      </w:pPr>
      <w:hyperlink r:id="rId26" w:anchor="_Toc510799569" w:history="1">
        <w:r w:rsidRPr="006F10FF">
          <w:rPr>
            <w:rStyle w:val="Hipervnculo"/>
            <w:noProof/>
          </w:rPr>
          <w:t>Ilustración 33 - Arquitectura de Android</w:t>
        </w:r>
        <w:r>
          <w:rPr>
            <w:noProof/>
            <w:webHidden/>
          </w:rPr>
          <w:tab/>
        </w:r>
        <w:r>
          <w:rPr>
            <w:noProof/>
            <w:webHidden/>
          </w:rPr>
          <w:fldChar w:fldCharType="begin"/>
        </w:r>
        <w:r>
          <w:rPr>
            <w:noProof/>
            <w:webHidden/>
          </w:rPr>
          <w:instrText xml:space="preserve"> PAGEREF _Toc510799569 \h </w:instrText>
        </w:r>
        <w:r>
          <w:rPr>
            <w:noProof/>
            <w:webHidden/>
          </w:rPr>
        </w:r>
        <w:r>
          <w:rPr>
            <w:noProof/>
            <w:webHidden/>
          </w:rPr>
          <w:fldChar w:fldCharType="separate"/>
        </w:r>
        <w:r>
          <w:rPr>
            <w:noProof/>
            <w:webHidden/>
          </w:rPr>
          <w:t>50</w:t>
        </w:r>
        <w:r>
          <w:rPr>
            <w:noProof/>
            <w:webHidden/>
          </w:rPr>
          <w:fldChar w:fldCharType="end"/>
        </w:r>
      </w:hyperlink>
    </w:p>
    <w:p w14:paraId="521C16E9" w14:textId="6AA32C94" w:rsidR="009A53E6" w:rsidRDefault="009A53E6">
      <w:pPr>
        <w:pStyle w:val="Tabladeilustraciones"/>
        <w:tabs>
          <w:tab w:val="right" w:leader="dot" w:pos="8494"/>
        </w:tabs>
        <w:rPr>
          <w:rFonts w:asciiTheme="minorHAnsi" w:eastAsiaTheme="minorEastAsia" w:hAnsiTheme="minorHAnsi" w:cstheme="minorBidi"/>
          <w:noProof/>
          <w:color w:val="auto"/>
        </w:rPr>
      </w:pPr>
      <w:hyperlink r:id="rId27" w:anchor="_Toc510799570" w:history="1">
        <w:r w:rsidRPr="006F10FF">
          <w:rPr>
            <w:rStyle w:val="Hipervnculo"/>
            <w:noProof/>
          </w:rPr>
          <w:t>Ilustración 34 - Logo de Android</w:t>
        </w:r>
        <w:r>
          <w:rPr>
            <w:noProof/>
            <w:webHidden/>
          </w:rPr>
          <w:tab/>
        </w:r>
        <w:r>
          <w:rPr>
            <w:noProof/>
            <w:webHidden/>
          </w:rPr>
          <w:fldChar w:fldCharType="begin"/>
        </w:r>
        <w:r>
          <w:rPr>
            <w:noProof/>
            <w:webHidden/>
          </w:rPr>
          <w:instrText xml:space="preserve"> PAGEREF _Toc510799570 \h </w:instrText>
        </w:r>
        <w:r>
          <w:rPr>
            <w:noProof/>
            <w:webHidden/>
          </w:rPr>
        </w:r>
        <w:r>
          <w:rPr>
            <w:noProof/>
            <w:webHidden/>
          </w:rPr>
          <w:fldChar w:fldCharType="separate"/>
        </w:r>
        <w:r>
          <w:rPr>
            <w:noProof/>
            <w:webHidden/>
          </w:rPr>
          <w:t>50</w:t>
        </w:r>
        <w:r>
          <w:rPr>
            <w:noProof/>
            <w:webHidden/>
          </w:rPr>
          <w:fldChar w:fldCharType="end"/>
        </w:r>
      </w:hyperlink>
    </w:p>
    <w:p w14:paraId="1AA7D84A" w14:textId="3F13FBB4"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71" w:history="1">
        <w:r w:rsidRPr="006F10FF">
          <w:rPr>
            <w:rStyle w:val="Hipervnculo"/>
            <w:noProof/>
          </w:rPr>
          <w:t>Ilustración 35 - Cuadro comparativo - Aplicaciones nativas</w:t>
        </w:r>
        <w:r>
          <w:rPr>
            <w:noProof/>
            <w:webHidden/>
          </w:rPr>
          <w:tab/>
        </w:r>
        <w:r>
          <w:rPr>
            <w:noProof/>
            <w:webHidden/>
          </w:rPr>
          <w:fldChar w:fldCharType="begin"/>
        </w:r>
        <w:r>
          <w:rPr>
            <w:noProof/>
            <w:webHidden/>
          </w:rPr>
          <w:instrText xml:space="preserve"> PAGEREF _Toc510799571 \h </w:instrText>
        </w:r>
        <w:r>
          <w:rPr>
            <w:noProof/>
            <w:webHidden/>
          </w:rPr>
        </w:r>
        <w:r>
          <w:rPr>
            <w:noProof/>
            <w:webHidden/>
          </w:rPr>
          <w:fldChar w:fldCharType="separate"/>
        </w:r>
        <w:r>
          <w:rPr>
            <w:noProof/>
            <w:webHidden/>
          </w:rPr>
          <w:t>52</w:t>
        </w:r>
        <w:r>
          <w:rPr>
            <w:noProof/>
            <w:webHidden/>
          </w:rPr>
          <w:fldChar w:fldCharType="end"/>
        </w:r>
      </w:hyperlink>
    </w:p>
    <w:p w14:paraId="34215B16" w14:textId="4F6CE2D3"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72" w:history="1">
        <w:r w:rsidRPr="006F10FF">
          <w:rPr>
            <w:rStyle w:val="Hipervnculo"/>
            <w:noProof/>
          </w:rPr>
          <w:t>Ilustración 36 - Cuadro comparativo - Aplicaciones Web</w:t>
        </w:r>
        <w:r>
          <w:rPr>
            <w:noProof/>
            <w:webHidden/>
          </w:rPr>
          <w:tab/>
        </w:r>
        <w:r>
          <w:rPr>
            <w:noProof/>
            <w:webHidden/>
          </w:rPr>
          <w:fldChar w:fldCharType="begin"/>
        </w:r>
        <w:r>
          <w:rPr>
            <w:noProof/>
            <w:webHidden/>
          </w:rPr>
          <w:instrText xml:space="preserve"> PAGEREF _Toc510799572 \h </w:instrText>
        </w:r>
        <w:r>
          <w:rPr>
            <w:noProof/>
            <w:webHidden/>
          </w:rPr>
        </w:r>
        <w:r>
          <w:rPr>
            <w:noProof/>
            <w:webHidden/>
          </w:rPr>
          <w:fldChar w:fldCharType="separate"/>
        </w:r>
        <w:r>
          <w:rPr>
            <w:noProof/>
            <w:webHidden/>
          </w:rPr>
          <w:t>53</w:t>
        </w:r>
        <w:r>
          <w:rPr>
            <w:noProof/>
            <w:webHidden/>
          </w:rPr>
          <w:fldChar w:fldCharType="end"/>
        </w:r>
      </w:hyperlink>
    </w:p>
    <w:p w14:paraId="7EB02A6A" w14:textId="4F547630"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73" w:history="1">
        <w:r w:rsidRPr="006F10FF">
          <w:rPr>
            <w:rStyle w:val="Hipervnculo"/>
            <w:noProof/>
          </w:rPr>
          <w:t>Ilustración 37 -  Comparativa aplicaciones híbridas</w:t>
        </w:r>
        <w:r>
          <w:rPr>
            <w:noProof/>
            <w:webHidden/>
          </w:rPr>
          <w:tab/>
        </w:r>
        <w:r>
          <w:rPr>
            <w:noProof/>
            <w:webHidden/>
          </w:rPr>
          <w:fldChar w:fldCharType="begin"/>
        </w:r>
        <w:r>
          <w:rPr>
            <w:noProof/>
            <w:webHidden/>
          </w:rPr>
          <w:instrText xml:space="preserve"> PAGEREF _Toc510799573 \h </w:instrText>
        </w:r>
        <w:r>
          <w:rPr>
            <w:noProof/>
            <w:webHidden/>
          </w:rPr>
        </w:r>
        <w:r>
          <w:rPr>
            <w:noProof/>
            <w:webHidden/>
          </w:rPr>
          <w:fldChar w:fldCharType="separate"/>
        </w:r>
        <w:r>
          <w:rPr>
            <w:noProof/>
            <w:webHidden/>
          </w:rPr>
          <w:t>54</w:t>
        </w:r>
        <w:r>
          <w:rPr>
            <w:noProof/>
            <w:webHidden/>
          </w:rPr>
          <w:fldChar w:fldCharType="end"/>
        </w:r>
      </w:hyperlink>
    </w:p>
    <w:p w14:paraId="47581307" w14:textId="0CB06306"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74" w:history="1">
        <w:r w:rsidRPr="006F10FF">
          <w:rPr>
            <w:rStyle w:val="Hipervnculo"/>
            <w:noProof/>
          </w:rPr>
          <w:t>Ilustración 38 - Herramientas para desarrollo de apps</w:t>
        </w:r>
        <w:r>
          <w:rPr>
            <w:noProof/>
            <w:webHidden/>
          </w:rPr>
          <w:tab/>
        </w:r>
        <w:r>
          <w:rPr>
            <w:noProof/>
            <w:webHidden/>
          </w:rPr>
          <w:fldChar w:fldCharType="begin"/>
        </w:r>
        <w:r>
          <w:rPr>
            <w:noProof/>
            <w:webHidden/>
          </w:rPr>
          <w:instrText xml:space="preserve"> PAGEREF _Toc510799574 \h </w:instrText>
        </w:r>
        <w:r>
          <w:rPr>
            <w:noProof/>
            <w:webHidden/>
          </w:rPr>
        </w:r>
        <w:r>
          <w:rPr>
            <w:noProof/>
            <w:webHidden/>
          </w:rPr>
          <w:fldChar w:fldCharType="separate"/>
        </w:r>
        <w:r>
          <w:rPr>
            <w:noProof/>
            <w:webHidden/>
          </w:rPr>
          <w:t>54</w:t>
        </w:r>
        <w:r>
          <w:rPr>
            <w:noProof/>
            <w:webHidden/>
          </w:rPr>
          <w:fldChar w:fldCharType="end"/>
        </w:r>
      </w:hyperlink>
    </w:p>
    <w:p w14:paraId="18DECA63" w14:textId="77401C03"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75" w:history="1">
        <w:r w:rsidRPr="006F10FF">
          <w:rPr>
            <w:rStyle w:val="Hipervnculo"/>
            <w:noProof/>
          </w:rPr>
          <w:t>Ilustración 39 - Acrónimo MEAN</w:t>
        </w:r>
        <w:r>
          <w:rPr>
            <w:noProof/>
            <w:webHidden/>
          </w:rPr>
          <w:tab/>
        </w:r>
        <w:r>
          <w:rPr>
            <w:noProof/>
            <w:webHidden/>
          </w:rPr>
          <w:fldChar w:fldCharType="begin"/>
        </w:r>
        <w:r>
          <w:rPr>
            <w:noProof/>
            <w:webHidden/>
          </w:rPr>
          <w:instrText xml:space="preserve"> PAGEREF _Toc510799575 \h </w:instrText>
        </w:r>
        <w:r>
          <w:rPr>
            <w:noProof/>
            <w:webHidden/>
          </w:rPr>
        </w:r>
        <w:r>
          <w:rPr>
            <w:noProof/>
            <w:webHidden/>
          </w:rPr>
          <w:fldChar w:fldCharType="separate"/>
        </w:r>
        <w:r>
          <w:rPr>
            <w:noProof/>
            <w:webHidden/>
          </w:rPr>
          <w:t>60</w:t>
        </w:r>
        <w:r>
          <w:rPr>
            <w:noProof/>
            <w:webHidden/>
          </w:rPr>
          <w:fldChar w:fldCharType="end"/>
        </w:r>
      </w:hyperlink>
    </w:p>
    <w:p w14:paraId="3606FF73" w14:textId="28F15F02"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76" w:history="1">
        <w:r w:rsidRPr="006F10FF">
          <w:rPr>
            <w:rStyle w:val="Hipervnculo"/>
            <w:noProof/>
          </w:rPr>
          <w:t>Ilustración 40 - Arquitectura de interacción MEAN</w:t>
        </w:r>
        <w:r>
          <w:rPr>
            <w:noProof/>
            <w:webHidden/>
          </w:rPr>
          <w:tab/>
        </w:r>
        <w:r>
          <w:rPr>
            <w:noProof/>
            <w:webHidden/>
          </w:rPr>
          <w:fldChar w:fldCharType="begin"/>
        </w:r>
        <w:r>
          <w:rPr>
            <w:noProof/>
            <w:webHidden/>
          </w:rPr>
          <w:instrText xml:space="preserve"> PAGEREF _Toc510799576 \h </w:instrText>
        </w:r>
        <w:r>
          <w:rPr>
            <w:noProof/>
            <w:webHidden/>
          </w:rPr>
        </w:r>
        <w:r>
          <w:rPr>
            <w:noProof/>
            <w:webHidden/>
          </w:rPr>
          <w:fldChar w:fldCharType="separate"/>
        </w:r>
        <w:r>
          <w:rPr>
            <w:noProof/>
            <w:webHidden/>
          </w:rPr>
          <w:t>60</w:t>
        </w:r>
        <w:r>
          <w:rPr>
            <w:noProof/>
            <w:webHidden/>
          </w:rPr>
          <w:fldChar w:fldCharType="end"/>
        </w:r>
      </w:hyperlink>
    </w:p>
    <w:p w14:paraId="45829D31" w14:textId="45A37D0A" w:rsidR="009A53E6" w:rsidRDefault="009A53E6">
      <w:pPr>
        <w:pStyle w:val="Tabladeilustraciones"/>
        <w:tabs>
          <w:tab w:val="right" w:leader="dot" w:pos="8494"/>
        </w:tabs>
        <w:rPr>
          <w:rFonts w:asciiTheme="minorHAnsi" w:eastAsiaTheme="minorEastAsia" w:hAnsiTheme="minorHAnsi" w:cstheme="minorBidi"/>
          <w:noProof/>
          <w:color w:val="auto"/>
        </w:rPr>
      </w:pPr>
      <w:hyperlink r:id="rId28" w:anchor="_Toc510799577" w:history="1">
        <w:r w:rsidRPr="006F10FF">
          <w:rPr>
            <w:rStyle w:val="Hipervnculo"/>
            <w:noProof/>
          </w:rPr>
          <w:t>Ilustración 41 - Logo del motor V8</w:t>
        </w:r>
        <w:r>
          <w:rPr>
            <w:noProof/>
            <w:webHidden/>
          </w:rPr>
          <w:tab/>
        </w:r>
        <w:r>
          <w:rPr>
            <w:noProof/>
            <w:webHidden/>
          </w:rPr>
          <w:fldChar w:fldCharType="begin"/>
        </w:r>
        <w:r>
          <w:rPr>
            <w:noProof/>
            <w:webHidden/>
          </w:rPr>
          <w:instrText xml:space="preserve"> PAGEREF _Toc510799577 \h </w:instrText>
        </w:r>
        <w:r>
          <w:rPr>
            <w:noProof/>
            <w:webHidden/>
          </w:rPr>
        </w:r>
        <w:r>
          <w:rPr>
            <w:noProof/>
            <w:webHidden/>
          </w:rPr>
          <w:fldChar w:fldCharType="separate"/>
        </w:r>
        <w:r>
          <w:rPr>
            <w:noProof/>
            <w:webHidden/>
          </w:rPr>
          <w:t>61</w:t>
        </w:r>
        <w:r>
          <w:rPr>
            <w:noProof/>
            <w:webHidden/>
          </w:rPr>
          <w:fldChar w:fldCharType="end"/>
        </w:r>
      </w:hyperlink>
    </w:p>
    <w:p w14:paraId="3ED54667" w14:textId="018AF794"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78" w:history="1">
        <w:r w:rsidRPr="006F10FF">
          <w:rPr>
            <w:rStyle w:val="Hipervnculo"/>
            <w:noProof/>
          </w:rPr>
          <w:t>Ilustración 42 Comparativa de servidores tradicionales y NodeJS</w:t>
        </w:r>
        <w:r>
          <w:rPr>
            <w:noProof/>
            <w:webHidden/>
          </w:rPr>
          <w:tab/>
        </w:r>
        <w:r>
          <w:rPr>
            <w:noProof/>
            <w:webHidden/>
          </w:rPr>
          <w:fldChar w:fldCharType="begin"/>
        </w:r>
        <w:r>
          <w:rPr>
            <w:noProof/>
            <w:webHidden/>
          </w:rPr>
          <w:instrText xml:space="preserve"> PAGEREF _Toc510799578 \h </w:instrText>
        </w:r>
        <w:r>
          <w:rPr>
            <w:noProof/>
            <w:webHidden/>
          </w:rPr>
        </w:r>
        <w:r>
          <w:rPr>
            <w:noProof/>
            <w:webHidden/>
          </w:rPr>
          <w:fldChar w:fldCharType="separate"/>
        </w:r>
        <w:r>
          <w:rPr>
            <w:noProof/>
            <w:webHidden/>
          </w:rPr>
          <w:t>63</w:t>
        </w:r>
        <w:r>
          <w:rPr>
            <w:noProof/>
            <w:webHidden/>
          </w:rPr>
          <w:fldChar w:fldCharType="end"/>
        </w:r>
      </w:hyperlink>
    </w:p>
    <w:p w14:paraId="16FAC2F3" w14:textId="335FBB5C" w:rsidR="009A53E6" w:rsidRDefault="009A53E6">
      <w:pPr>
        <w:pStyle w:val="Tabladeilustraciones"/>
        <w:tabs>
          <w:tab w:val="right" w:leader="dot" w:pos="8494"/>
        </w:tabs>
        <w:rPr>
          <w:rFonts w:asciiTheme="minorHAnsi" w:eastAsiaTheme="minorEastAsia" w:hAnsiTheme="minorHAnsi" w:cstheme="minorBidi"/>
          <w:noProof/>
          <w:color w:val="auto"/>
        </w:rPr>
      </w:pPr>
      <w:hyperlink r:id="rId29" w:anchor="_Toc510799579" w:history="1">
        <w:r w:rsidRPr="006F10FF">
          <w:rPr>
            <w:rStyle w:val="Hipervnculo"/>
            <w:noProof/>
          </w:rPr>
          <w:t>Ilustración 43 - Logo de JSON</w:t>
        </w:r>
        <w:r>
          <w:rPr>
            <w:noProof/>
            <w:webHidden/>
          </w:rPr>
          <w:tab/>
        </w:r>
        <w:r>
          <w:rPr>
            <w:noProof/>
            <w:webHidden/>
          </w:rPr>
          <w:fldChar w:fldCharType="begin"/>
        </w:r>
        <w:r>
          <w:rPr>
            <w:noProof/>
            <w:webHidden/>
          </w:rPr>
          <w:instrText xml:space="preserve"> PAGEREF _Toc510799579 \h </w:instrText>
        </w:r>
        <w:r>
          <w:rPr>
            <w:noProof/>
            <w:webHidden/>
          </w:rPr>
        </w:r>
        <w:r>
          <w:rPr>
            <w:noProof/>
            <w:webHidden/>
          </w:rPr>
          <w:fldChar w:fldCharType="separate"/>
        </w:r>
        <w:r>
          <w:rPr>
            <w:noProof/>
            <w:webHidden/>
          </w:rPr>
          <w:t>64</w:t>
        </w:r>
        <w:r>
          <w:rPr>
            <w:noProof/>
            <w:webHidden/>
          </w:rPr>
          <w:fldChar w:fldCharType="end"/>
        </w:r>
      </w:hyperlink>
    </w:p>
    <w:p w14:paraId="2D159C7A" w14:textId="43B87354"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80" w:history="1">
        <w:r w:rsidRPr="006F10FF">
          <w:rPr>
            <w:rStyle w:val="Hipervnculo"/>
            <w:noProof/>
          </w:rPr>
          <w:t>Ilustración 44 - Json pegamento de tecnologías</w:t>
        </w:r>
        <w:r>
          <w:rPr>
            <w:noProof/>
            <w:webHidden/>
          </w:rPr>
          <w:tab/>
        </w:r>
        <w:r>
          <w:rPr>
            <w:noProof/>
            <w:webHidden/>
          </w:rPr>
          <w:fldChar w:fldCharType="begin"/>
        </w:r>
        <w:r>
          <w:rPr>
            <w:noProof/>
            <w:webHidden/>
          </w:rPr>
          <w:instrText xml:space="preserve"> PAGEREF _Toc510799580 \h </w:instrText>
        </w:r>
        <w:r>
          <w:rPr>
            <w:noProof/>
            <w:webHidden/>
          </w:rPr>
        </w:r>
        <w:r>
          <w:rPr>
            <w:noProof/>
            <w:webHidden/>
          </w:rPr>
          <w:fldChar w:fldCharType="separate"/>
        </w:r>
        <w:r>
          <w:rPr>
            <w:noProof/>
            <w:webHidden/>
          </w:rPr>
          <w:t>65</w:t>
        </w:r>
        <w:r>
          <w:rPr>
            <w:noProof/>
            <w:webHidden/>
          </w:rPr>
          <w:fldChar w:fldCharType="end"/>
        </w:r>
      </w:hyperlink>
    </w:p>
    <w:p w14:paraId="3120B0A4" w14:textId="26B90D48" w:rsidR="009A53E6" w:rsidRDefault="009A53E6">
      <w:pPr>
        <w:pStyle w:val="Tabladeilustraciones"/>
        <w:tabs>
          <w:tab w:val="right" w:leader="dot" w:pos="8494"/>
        </w:tabs>
        <w:rPr>
          <w:rFonts w:asciiTheme="minorHAnsi" w:eastAsiaTheme="minorEastAsia" w:hAnsiTheme="minorHAnsi" w:cstheme="minorBidi"/>
          <w:noProof/>
          <w:color w:val="auto"/>
        </w:rPr>
      </w:pPr>
      <w:hyperlink r:id="rId30" w:anchor="_Toc510799581" w:history="1">
        <w:r w:rsidRPr="006F10FF">
          <w:rPr>
            <w:rStyle w:val="Hipervnculo"/>
            <w:noProof/>
          </w:rPr>
          <w:t>Ilustración 45 - Sitio web oficial de Johnny-Five (http://johnny-five.io/)</w:t>
        </w:r>
        <w:r>
          <w:rPr>
            <w:noProof/>
            <w:webHidden/>
          </w:rPr>
          <w:tab/>
        </w:r>
        <w:r>
          <w:rPr>
            <w:noProof/>
            <w:webHidden/>
          </w:rPr>
          <w:fldChar w:fldCharType="begin"/>
        </w:r>
        <w:r>
          <w:rPr>
            <w:noProof/>
            <w:webHidden/>
          </w:rPr>
          <w:instrText xml:space="preserve"> PAGEREF _Toc510799581 \h </w:instrText>
        </w:r>
        <w:r>
          <w:rPr>
            <w:noProof/>
            <w:webHidden/>
          </w:rPr>
        </w:r>
        <w:r>
          <w:rPr>
            <w:noProof/>
            <w:webHidden/>
          </w:rPr>
          <w:fldChar w:fldCharType="separate"/>
        </w:r>
        <w:r>
          <w:rPr>
            <w:noProof/>
            <w:webHidden/>
          </w:rPr>
          <w:t>67</w:t>
        </w:r>
        <w:r>
          <w:rPr>
            <w:noProof/>
            <w:webHidden/>
          </w:rPr>
          <w:fldChar w:fldCharType="end"/>
        </w:r>
      </w:hyperlink>
    </w:p>
    <w:p w14:paraId="4E253F85" w14:textId="7B916A30" w:rsidR="009A53E6" w:rsidRDefault="009A53E6">
      <w:pPr>
        <w:pStyle w:val="Tabladeilustraciones"/>
        <w:tabs>
          <w:tab w:val="right" w:leader="dot" w:pos="8494"/>
        </w:tabs>
        <w:rPr>
          <w:rFonts w:asciiTheme="minorHAnsi" w:eastAsiaTheme="minorEastAsia" w:hAnsiTheme="minorHAnsi" w:cstheme="minorBidi"/>
          <w:noProof/>
          <w:color w:val="auto"/>
        </w:rPr>
      </w:pPr>
      <w:hyperlink r:id="rId31" w:anchor="_Toc510799582" w:history="1">
        <w:r w:rsidRPr="006F10FF">
          <w:rPr>
            <w:rStyle w:val="Hipervnculo"/>
            <w:noProof/>
          </w:rPr>
          <w:t>Ilustración 46 – Firmata como interfaz</w:t>
        </w:r>
        <w:r>
          <w:rPr>
            <w:noProof/>
            <w:webHidden/>
          </w:rPr>
          <w:tab/>
        </w:r>
        <w:r>
          <w:rPr>
            <w:noProof/>
            <w:webHidden/>
          </w:rPr>
          <w:fldChar w:fldCharType="begin"/>
        </w:r>
        <w:r>
          <w:rPr>
            <w:noProof/>
            <w:webHidden/>
          </w:rPr>
          <w:instrText xml:space="preserve"> PAGEREF _Toc510799582 \h </w:instrText>
        </w:r>
        <w:r>
          <w:rPr>
            <w:noProof/>
            <w:webHidden/>
          </w:rPr>
        </w:r>
        <w:r>
          <w:rPr>
            <w:noProof/>
            <w:webHidden/>
          </w:rPr>
          <w:fldChar w:fldCharType="separate"/>
        </w:r>
        <w:r>
          <w:rPr>
            <w:noProof/>
            <w:webHidden/>
          </w:rPr>
          <w:t>68</w:t>
        </w:r>
        <w:r>
          <w:rPr>
            <w:noProof/>
            <w:webHidden/>
          </w:rPr>
          <w:fldChar w:fldCharType="end"/>
        </w:r>
      </w:hyperlink>
    </w:p>
    <w:p w14:paraId="0602B726" w14:textId="1EE52870" w:rsidR="009A53E6" w:rsidRDefault="009A53E6">
      <w:pPr>
        <w:pStyle w:val="Tabladeilustraciones"/>
        <w:tabs>
          <w:tab w:val="right" w:leader="dot" w:pos="8494"/>
        </w:tabs>
        <w:rPr>
          <w:rFonts w:asciiTheme="minorHAnsi" w:eastAsiaTheme="minorEastAsia" w:hAnsiTheme="minorHAnsi" w:cstheme="minorBidi"/>
          <w:noProof/>
          <w:color w:val="auto"/>
        </w:rPr>
      </w:pPr>
      <w:hyperlink r:id="rId32" w:anchor="_Toc510799583" w:history="1">
        <w:r w:rsidRPr="006F10FF">
          <w:rPr>
            <w:rStyle w:val="Hipervnculo"/>
            <w:noProof/>
          </w:rPr>
          <w:t>Ilustración 47 - IDE de Arduino</w:t>
        </w:r>
        <w:r>
          <w:rPr>
            <w:noProof/>
            <w:webHidden/>
          </w:rPr>
          <w:tab/>
        </w:r>
        <w:r>
          <w:rPr>
            <w:noProof/>
            <w:webHidden/>
          </w:rPr>
          <w:fldChar w:fldCharType="begin"/>
        </w:r>
        <w:r>
          <w:rPr>
            <w:noProof/>
            <w:webHidden/>
          </w:rPr>
          <w:instrText xml:space="preserve"> PAGEREF _Toc510799583 \h </w:instrText>
        </w:r>
        <w:r>
          <w:rPr>
            <w:noProof/>
            <w:webHidden/>
          </w:rPr>
        </w:r>
        <w:r>
          <w:rPr>
            <w:noProof/>
            <w:webHidden/>
          </w:rPr>
          <w:fldChar w:fldCharType="separate"/>
        </w:r>
        <w:r>
          <w:rPr>
            <w:noProof/>
            <w:webHidden/>
          </w:rPr>
          <w:t>71</w:t>
        </w:r>
        <w:r>
          <w:rPr>
            <w:noProof/>
            <w:webHidden/>
          </w:rPr>
          <w:fldChar w:fldCharType="end"/>
        </w:r>
      </w:hyperlink>
    </w:p>
    <w:p w14:paraId="3138DA83" w14:textId="1F0D6A22" w:rsidR="009A53E6" w:rsidRDefault="009A53E6">
      <w:pPr>
        <w:pStyle w:val="Tabladeilustraciones"/>
        <w:tabs>
          <w:tab w:val="right" w:leader="dot" w:pos="8494"/>
        </w:tabs>
        <w:rPr>
          <w:rFonts w:asciiTheme="minorHAnsi" w:eastAsiaTheme="minorEastAsia" w:hAnsiTheme="minorHAnsi" w:cstheme="minorBidi"/>
          <w:noProof/>
          <w:color w:val="auto"/>
        </w:rPr>
      </w:pPr>
      <w:hyperlink r:id="rId33" w:anchor="_Toc510799584" w:history="1">
        <w:r w:rsidRPr="006F10FF">
          <w:rPr>
            <w:rStyle w:val="Hipervnculo"/>
            <w:noProof/>
          </w:rPr>
          <w:t>Ilustración 48 - Código StandardFirmata</w:t>
        </w:r>
        <w:r>
          <w:rPr>
            <w:noProof/>
            <w:webHidden/>
          </w:rPr>
          <w:tab/>
        </w:r>
        <w:r>
          <w:rPr>
            <w:noProof/>
            <w:webHidden/>
          </w:rPr>
          <w:fldChar w:fldCharType="begin"/>
        </w:r>
        <w:r>
          <w:rPr>
            <w:noProof/>
            <w:webHidden/>
          </w:rPr>
          <w:instrText xml:space="preserve"> PAGEREF _Toc510799584 \h </w:instrText>
        </w:r>
        <w:r>
          <w:rPr>
            <w:noProof/>
            <w:webHidden/>
          </w:rPr>
        </w:r>
        <w:r>
          <w:rPr>
            <w:noProof/>
            <w:webHidden/>
          </w:rPr>
          <w:fldChar w:fldCharType="separate"/>
        </w:r>
        <w:r>
          <w:rPr>
            <w:noProof/>
            <w:webHidden/>
          </w:rPr>
          <w:t>72</w:t>
        </w:r>
        <w:r>
          <w:rPr>
            <w:noProof/>
            <w:webHidden/>
          </w:rPr>
          <w:fldChar w:fldCharType="end"/>
        </w:r>
      </w:hyperlink>
    </w:p>
    <w:p w14:paraId="6D23A5C9" w14:textId="50E521C6" w:rsidR="009A53E6" w:rsidRDefault="009A53E6">
      <w:pPr>
        <w:pStyle w:val="Tabladeilustraciones"/>
        <w:tabs>
          <w:tab w:val="right" w:leader="dot" w:pos="8494"/>
        </w:tabs>
        <w:rPr>
          <w:rFonts w:asciiTheme="minorHAnsi" w:eastAsiaTheme="minorEastAsia" w:hAnsiTheme="minorHAnsi" w:cstheme="minorBidi"/>
          <w:noProof/>
          <w:color w:val="auto"/>
        </w:rPr>
      </w:pPr>
      <w:hyperlink r:id="rId34" w:anchor="_Toc510799585" w:history="1">
        <w:r w:rsidRPr="006F10FF">
          <w:rPr>
            <w:rStyle w:val="Hipervnculo"/>
            <w:noProof/>
          </w:rPr>
          <w:t>Ilustración 49 - Código ConfigurableFirmata</w:t>
        </w:r>
        <w:r>
          <w:rPr>
            <w:noProof/>
            <w:webHidden/>
          </w:rPr>
          <w:tab/>
        </w:r>
        <w:r>
          <w:rPr>
            <w:noProof/>
            <w:webHidden/>
          </w:rPr>
          <w:fldChar w:fldCharType="begin"/>
        </w:r>
        <w:r>
          <w:rPr>
            <w:noProof/>
            <w:webHidden/>
          </w:rPr>
          <w:instrText xml:space="preserve"> PAGEREF _Toc510799585 \h </w:instrText>
        </w:r>
        <w:r>
          <w:rPr>
            <w:noProof/>
            <w:webHidden/>
          </w:rPr>
        </w:r>
        <w:r>
          <w:rPr>
            <w:noProof/>
            <w:webHidden/>
          </w:rPr>
          <w:fldChar w:fldCharType="separate"/>
        </w:r>
        <w:r>
          <w:rPr>
            <w:noProof/>
            <w:webHidden/>
          </w:rPr>
          <w:t>73</w:t>
        </w:r>
        <w:r>
          <w:rPr>
            <w:noProof/>
            <w:webHidden/>
          </w:rPr>
          <w:fldChar w:fldCharType="end"/>
        </w:r>
      </w:hyperlink>
    </w:p>
    <w:p w14:paraId="0B9BF3D4" w14:textId="2B75E62E"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586" w:history="1">
        <w:r w:rsidRPr="006F10FF">
          <w:rPr>
            <w:rStyle w:val="Hipervnculo"/>
            <w:noProof/>
          </w:rPr>
          <w:t>Ilustración 50 - Esquema de conexión de componentes</w:t>
        </w:r>
        <w:r>
          <w:rPr>
            <w:noProof/>
            <w:webHidden/>
          </w:rPr>
          <w:tab/>
        </w:r>
        <w:r>
          <w:rPr>
            <w:noProof/>
            <w:webHidden/>
          </w:rPr>
          <w:fldChar w:fldCharType="begin"/>
        </w:r>
        <w:r>
          <w:rPr>
            <w:noProof/>
            <w:webHidden/>
          </w:rPr>
          <w:instrText xml:space="preserve"> PAGEREF _Toc510799586 \h </w:instrText>
        </w:r>
        <w:r>
          <w:rPr>
            <w:noProof/>
            <w:webHidden/>
          </w:rPr>
        </w:r>
        <w:r>
          <w:rPr>
            <w:noProof/>
            <w:webHidden/>
          </w:rPr>
          <w:fldChar w:fldCharType="separate"/>
        </w:r>
        <w:r>
          <w:rPr>
            <w:noProof/>
            <w:webHidden/>
          </w:rPr>
          <w:t>83</w:t>
        </w:r>
        <w:r>
          <w:rPr>
            <w:noProof/>
            <w:webHidden/>
          </w:rPr>
          <w:fldChar w:fldCharType="end"/>
        </w:r>
      </w:hyperlink>
    </w:p>
    <w:p w14:paraId="78E5BD64" w14:textId="1EC52D99" w:rsidR="009A53E6" w:rsidRDefault="009A53E6">
      <w:pPr>
        <w:pStyle w:val="Tabladeilustraciones"/>
        <w:tabs>
          <w:tab w:val="right" w:leader="dot" w:pos="8494"/>
        </w:tabs>
        <w:rPr>
          <w:rFonts w:asciiTheme="minorHAnsi" w:eastAsiaTheme="minorEastAsia" w:hAnsiTheme="minorHAnsi" w:cstheme="minorBidi"/>
          <w:noProof/>
          <w:color w:val="auto"/>
        </w:rPr>
      </w:pPr>
      <w:hyperlink r:id="rId35" w:anchor="_Toc510799587" w:history="1">
        <w:r w:rsidRPr="006F10FF">
          <w:rPr>
            <w:rStyle w:val="Hipervnculo"/>
            <w:noProof/>
          </w:rPr>
          <w:t>Ilustración 51 - Raspberry Pi 3</w:t>
        </w:r>
        <w:r>
          <w:rPr>
            <w:noProof/>
            <w:webHidden/>
          </w:rPr>
          <w:tab/>
        </w:r>
        <w:r>
          <w:rPr>
            <w:noProof/>
            <w:webHidden/>
          </w:rPr>
          <w:fldChar w:fldCharType="begin"/>
        </w:r>
        <w:r>
          <w:rPr>
            <w:noProof/>
            <w:webHidden/>
          </w:rPr>
          <w:instrText xml:space="preserve"> PAGEREF _Toc510799587 \h </w:instrText>
        </w:r>
        <w:r>
          <w:rPr>
            <w:noProof/>
            <w:webHidden/>
          </w:rPr>
        </w:r>
        <w:r>
          <w:rPr>
            <w:noProof/>
            <w:webHidden/>
          </w:rPr>
          <w:fldChar w:fldCharType="separate"/>
        </w:r>
        <w:r>
          <w:rPr>
            <w:noProof/>
            <w:webHidden/>
          </w:rPr>
          <w:t>83</w:t>
        </w:r>
        <w:r>
          <w:rPr>
            <w:noProof/>
            <w:webHidden/>
          </w:rPr>
          <w:fldChar w:fldCharType="end"/>
        </w:r>
      </w:hyperlink>
    </w:p>
    <w:p w14:paraId="209F9A12" w14:textId="6CFFD0EE" w:rsidR="009A53E6" w:rsidRDefault="009A53E6">
      <w:pPr>
        <w:pStyle w:val="Tabladeilustraciones"/>
        <w:tabs>
          <w:tab w:val="right" w:leader="dot" w:pos="8494"/>
        </w:tabs>
        <w:rPr>
          <w:rFonts w:asciiTheme="minorHAnsi" w:eastAsiaTheme="minorEastAsia" w:hAnsiTheme="minorHAnsi" w:cstheme="minorBidi"/>
          <w:noProof/>
          <w:color w:val="auto"/>
        </w:rPr>
      </w:pPr>
      <w:hyperlink r:id="rId36" w:anchor="_Toc510799588" w:history="1">
        <w:r w:rsidRPr="006F10FF">
          <w:rPr>
            <w:rStyle w:val="Hipervnculo"/>
            <w:noProof/>
          </w:rPr>
          <w:t>Ilustración 52 - Arduino Mega</w:t>
        </w:r>
        <w:r>
          <w:rPr>
            <w:noProof/>
            <w:webHidden/>
          </w:rPr>
          <w:tab/>
        </w:r>
        <w:r>
          <w:rPr>
            <w:noProof/>
            <w:webHidden/>
          </w:rPr>
          <w:fldChar w:fldCharType="begin"/>
        </w:r>
        <w:r>
          <w:rPr>
            <w:noProof/>
            <w:webHidden/>
          </w:rPr>
          <w:instrText xml:space="preserve"> PAGEREF _Toc510799588 \h </w:instrText>
        </w:r>
        <w:r>
          <w:rPr>
            <w:noProof/>
            <w:webHidden/>
          </w:rPr>
        </w:r>
        <w:r>
          <w:rPr>
            <w:noProof/>
            <w:webHidden/>
          </w:rPr>
          <w:fldChar w:fldCharType="separate"/>
        </w:r>
        <w:r>
          <w:rPr>
            <w:noProof/>
            <w:webHidden/>
          </w:rPr>
          <w:t>84</w:t>
        </w:r>
        <w:r>
          <w:rPr>
            <w:noProof/>
            <w:webHidden/>
          </w:rPr>
          <w:fldChar w:fldCharType="end"/>
        </w:r>
      </w:hyperlink>
    </w:p>
    <w:p w14:paraId="25E65804" w14:textId="25D84AE9" w:rsidR="009A53E6" w:rsidRDefault="009A53E6">
      <w:pPr>
        <w:pStyle w:val="Tabladeilustraciones"/>
        <w:tabs>
          <w:tab w:val="right" w:leader="dot" w:pos="8494"/>
        </w:tabs>
        <w:rPr>
          <w:rFonts w:asciiTheme="minorHAnsi" w:eastAsiaTheme="minorEastAsia" w:hAnsiTheme="minorHAnsi" w:cstheme="minorBidi"/>
          <w:noProof/>
          <w:color w:val="auto"/>
        </w:rPr>
      </w:pPr>
      <w:hyperlink r:id="rId37" w:anchor="_Toc510799589" w:history="1">
        <w:r w:rsidRPr="006F10FF">
          <w:rPr>
            <w:rStyle w:val="Hipervnculo"/>
            <w:noProof/>
          </w:rPr>
          <w:t>Ilustración 53 - Arduino Nano</w:t>
        </w:r>
        <w:r>
          <w:rPr>
            <w:noProof/>
            <w:webHidden/>
          </w:rPr>
          <w:tab/>
        </w:r>
        <w:r>
          <w:rPr>
            <w:noProof/>
            <w:webHidden/>
          </w:rPr>
          <w:fldChar w:fldCharType="begin"/>
        </w:r>
        <w:r>
          <w:rPr>
            <w:noProof/>
            <w:webHidden/>
          </w:rPr>
          <w:instrText xml:space="preserve"> PAGEREF _Toc510799589 \h </w:instrText>
        </w:r>
        <w:r>
          <w:rPr>
            <w:noProof/>
            <w:webHidden/>
          </w:rPr>
        </w:r>
        <w:r>
          <w:rPr>
            <w:noProof/>
            <w:webHidden/>
          </w:rPr>
          <w:fldChar w:fldCharType="separate"/>
        </w:r>
        <w:r>
          <w:rPr>
            <w:noProof/>
            <w:webHidden/>
          </w:rPr>
          <w:t>84</w:t>
        </w:r>
        <w:r>
          <w:rPr>
            <w:noProof/>
            <w:webHidden/>
          </w:rPr>
          <w:fldChar w:fldCharType="end"/>
        </w:r>
      </w:hyperlink>
    </w:p>
    <w:p w14:paraId="10CB6321" w14:textId="3BC5828D" w:rsidR="009A53E6" w:rsidRDefault="009A53E6">
      <w:pPr>
        <w:pStyle w:val="Tabladeilustraciones"/>
        <w:tabs>
          <w:tab w:val="right" w:leader="dot" w:pos="8494"/>
        </w:tabs>
        <w:rPr>
          <w:rFonts w:asciiTheme="minorHAnsi" w:eastAsiaTheme="minorEastAsia" w:hAnsiTheme="minorHAnsi" w:cstheme="minorBidi"/>
          <w:noProof/>
          <w:color w:val="auto"/>
        </w:rPr>
      </w:pPr>
      <w:hyperlink r:id="rId38" w:anchor="_Toc510799590" w:history="1">
        <w:r w:rsidRPr="006F10FF">
          <w:rPr>
            <w:rStyle w:val="Hipervnculo"/>
            <w:noProof/>
          </w:rPr>
          <w:t>Ilustración 54 - Motores CC</w:t>
        </w:r>
        <w:r>
          <w:rPr>
            <w:noProof/>
            <w:webHidden/>
          </w:rPr>
          <w:tab/>
        </w:r>
        <w:r>
          <w:rPr>
            <w:noProof/>
            <w:webHidden/>
          </w:rPr>
          <w:fldChar w:fldCharType="begin"/>
        </w:r>
        <w:r>
          <w:rPr>
            <w:noProof/>
            <w:webHidden/>
          </w:rPr>
          <w:instrText xml:space="preserve"> PAGEREF _Toc510799590 \h </w:instrText>
        </w:r>
        <w:r>
          <w:rPr>
            <w:noProof/>
            <w:webHidden/>
          </w:rPr>
        </w:r>
        <w:r>
          <w:rPr>
            <w:noProof/>
            <w:webHidden/>
          </w:rPr>
          <w:fldChar w:fldCharType="separate"/>
        </w:r>
        <w:r>
          <w:rPr>
            <w:noProof/>
            <w:webHidden/>
          </w:rPr>
          <w:t>84</w:t>
        </w:r>
        <w:r>
          <w:rPr>
            <w:noProof/>
            <w:webHidden/>
          </w:rPr>
          <w:fldChar w:fldCharType="end"/>
        </w:r>
      </w:hyperlink>
    </w:p>
    <w:p w14:paraId="65A69C03" w14:textId="07422C71" w:rsidR="009A53E6" w:rsidRDefault="009A53E6">
      <w:pPr>
        <w:pStyle w:val="Tabladeilustraciones"/>
        <w:tabs>
          <w:tab w:val="right" w:leader="dot" w:pos="8494"/>
        </w:tabs>
        <w:rPr>
          <w:rFonts w:asciiTheme="minorHAnsi" w:eastAsiaTheme="minorEastAsia" w:hAnsiTheme="minorHAnsi" w:cstheme="minorBidi"/>
          <w:noProof/>
          <w:color w:val="auto"/>
        </w:rPr>
      </w:pPr>
      <w:hyperlink r:id="rId39" w:anchor="_Toc510799591" w:history="1">
        <w:r w:rsidRPr="006F10FF">
          <w:rPr>
            <w:rStyle w:val="Hipervnculo"/>
            <w:noProof/>
          </w:rPr>
          <w:t>Ilustración 55 - Sensor de ultrasonido</w:t>
        </w:r>
        <w:r>
          <w:rPr>
            <w:noProof/>
            <w:webHidden/>
          </w:rPr>
          <w:tab/>
        </w:r>
        <w:r>
          <w:rPr>
            <w:noProof/>
            <w:webHidden/>
          </w:rPr>
          <w:fldChar w:fldCharType="begin"/>
        </w:r>
        <w:r>
          <w:rPr>
            <w:noProof/>
            <w:webHidden/>
          </w:rPr>
          <w:instrText xml:space="preserve"> PAGEREF _Toc510799591 \h </w:instrText>
        </w:r>
        <w:r>
          <w:rPr>
            <w:noProof/>
            <w:webHidden/>
          </w:rPr>
        </w:r>
        <w:r>
          <w:rPr>
            <w:noProof/>
            <w:webHidden/>
          </w:rPr>
          <w:fldChar w:fldCharType="separate"/>
        </w:r>
        <w:r>
          <w:rPr>
            <w:noProof/>
            <w:webHidden/>
          </w:rPr>
          <w:t>84</w:t>
        </w:r>
        <w:r>
          <w:rPr>
            <w:noProof/>
            <w:webHidden/>
          </w:rPr>
          <w:fldChar w:fldCharType="end"/>
        </w:r>
      </w:hyperlink>
    </w:p>
    <w:p w14:paraId="43BC13AE" w14:textId="7A97304E" w:rsidR="009A53E6" w:rsidRDefault="009A53E6">
      <w:pPr>
        <w:pStyle w:val="Tabladeilustraciones"/>
        <w:tabs>
          <w:tab w:val="right" w:leader="dot" w:pos="8494"/>
        </w:tabs>
        <w:rPr>
          <w:rFonts w:asciiTheme="minorHAnsi" w:eastAsiaTheme="minorEastAsia" w:hAnsiTheme="minorHAnsi" w:cstheme="minorBidi"/>
          <w:noProof/>
          <w:color w:val="auto"/>
        </w:rPr>
      </w:pPr>
      <w:hyperlink r:id="rId40" w:anchor="_Toc510799592" w:history="1">
        <w:r w:rsidRPr="006F10FF">
          <w:rPr>
            <w:rStyle w:val="Hipervnculo"/>
            <w:noProof/>
          </w:rPr>
          <w:t>Ilustración 56 - Porta pilas</w:t>
        </w:r>
        <w:r>
          <w:rPr>
            <w:noProof/>
            <w:webHidden/>
          </w:rPr>
          <w:tab/>
        </w:r>
        <w:r>
          <w:rPr>
            <w:noProof/>
            <w:webHidden/>
          </w:rPr>
          <w:fldChar w:fldCharType="begin"/>
        </w:r>
        <w:r>
          <w:rPr>
            <w:noProof/>
            <w:webHidden/>
          </w:rPr>
          <w:instrText xml:space="preserve"> PAGEREF _Toc510799592 \h </w:instrText>
        </w:r>
        <w:r>
          <w:rPr>
            <w:noProof/>
            <w:webHidden/>
          </w:rPr>
        </w:r>
        <w:r>
          <w:rPr>
            <w:noProof/>
            <w:webHidden/>
          </w:rPr>
          <w:fldChar w:fldCharType="separate"/>
        </w:r>
        <w:r>
          <w:rPr>
            <w:noProof/>
            <w:webHidden/>
          </w:rPr>
          <w:t>84</w:t>
        </w:r>
        <w:r>
          <w:rPr>
            <w:noProof/>
            <w:webHidden/>
          </w:rPr>
          <w:fldChar w:fldCharType="end"/>
        </w:r>
      </w:hyperlink>
    </w:p>
    <w:p w14:paraId="214BC5F7" w14:textId="13B54368" w:rsidR="009A53E6" w:rsidRDefault="009A53E6">
      <w:pPr>
        <w:pStyle w:val="Tabladeilustraciones"/>
        <w:tabs>
          <w:tab w:val="right" w:leader="dot" w:pos="8494"/>
        </w:tabs>
        <w:rPr>
          <w:rFonts w:asciiTheme="minorHAnsi" w:eastAsiaTheme="minorEastAsia" w:hAnsiTheme="minorHAnsi" w:cstheme="minorBidi"/>
          <w:noProof/>
          <w:color w:val="auto"/>
        </w:rPr>
      </w:pPr>
      <w:hyperlink r:id="rId41" w:anchor="_Toc510799593" w:history="1">
        <w:r w:rsidRPr="006F10FF">
          <w:rPr>
            <w:rStyle w:val="Hipervnculo"/>
            <w:noProof/>
          </w:rPr>
          <w:t>Ilustración 57 - Módulo Puente H</w:t>
        </w:r>
        <w:r>
          <w:rPr>
            <w:noProof/>
            <w:webHidden/>
          </w:rPr>
          <w:tab/>
        </w:r>
        <w:r>
          <w:rPr>
            <w:noProof/>
            <w:webHidden/>
          </w:rPr>
          <w:fldChar w:fldCharType="begin"/>
        </w:r>
        <w:r>
          <w:rPr>
            <w:noProof/>
            <w:webHidden/>
          </w:rPr>
          <w:instrText xml:space="preserve"> PAGEREF _Toc510799593 \h </w:instrText>
        </w:r>
        <w:r>
          <w:rPr>
            <w:noProof/>
            <w:webHidden/>
          </w:rPr>
        </w:r>
        <w:r>
          <w:rPr>
            <w:noProof/>
            <w:webHidden/>
          </w:rPr>
          <w:fldChar w:fldCharType="separate"/>
        </w:r>
        <w:r>
          <w:rPr>
            <w:noProof/>
            <w:webHidden/>
          </w:rPr>
          <w:t>85</w:t>
        </w:r>
        <w:r>
          <w:rPr>
            <w:noProof/>
            <w:webHidden/>
          </w:rPr>
          <w:fldChar w:fldCharType="end"/>
        </w:r>
      </w:hyperlink>
    </w:p>
    <w:p w14:paraId="72F660B4" w14:textId="723AA722" w:rsidR="009A53E6" w:rsidRDefault="009A53E6">
      <w:pPr>
        <w:pStyle w:val="Tabladeilustraciones"/>
        <w:tabs>
          <w:tab w:val="right" w:leader="dot" w:pos="8494"/>
        </w:tabs>
        <w:rPr>
          <w:rFonts w:asciiTheme="minorHAnsi" w:eastAsiaTheme="minorEastAsia" w:hAnsiTheme="minorHAnsi" w:cstheme="minorBidi"/>
          <w:noProof/>
          <w:color w:val="auto"/>
        </w:rPr>
      </w:pPr>
      <w:hyperlink r:id="rId42" w:anchor="_Toc510799594" w:history="1">
        <w:r w:rsidRPr="006F10FF">
          <w:rPr>
            <w:rStyle w:val="Hipervnculo"/>
            <w:noProof/>
          </w:rPr>
          <w:t>Ilustración 58 - Mini-protoboard</w:t>
        </w:r>
        <w:r>
          <w:rPr>
            <w:noProof/>
            <w:webHidden/>
          </w:rPr>
          <w:tab/>
        </w:r>
        <w:r>
          <w:rPr>
            <w:noProof/>
            <w:webHidden/>
          </w:rPr>
          <w:fldChar w:fldCharType="begin"/>
        </w:r>
        <w:r>
          <w:rPr>
            <w:noProof/>
            <w:webHidden/>
          </w:rPr>
          <w:instrText xml:space="preserve"> PAGEREF _Toc510799594 \h </w:instrText>
        </w:r>
        <w:r>
          <w:rPr>
            <w:noProof/>
            <w:webHidden/>
          </w:rPr>
        </w:r>
        <w:r>
          <w:rPr>
            <w:noProof/>
            <w:webHidden/>
          </w:rPr>
          <w:fldChar w:fldCharType="separate"/>
        </w:r>
        <w:r>
          <w:rPr>
            <w:noProof/>
            <w:webHidden/>
          </w:rPr>
          <w:t>85</w:t>
        </w:r>
        <w:r>
          <w:rPr>
            <w:noProof/>
            <w:webHidden/>
          </w:rPr>
          <w:fldChar w:fldCharType="end"/>
        </w:r>
      </w:hyperlink>
    </w:p>
    <w:p w14:paraId="70E8E0A2" w14:textId="14CAE9F3" w:rsidR="009A53E6" w:rsidRDefault="009A53E6">
      <w:pPr>
        <w:pStyle w:val="Tabladeilustraciones"/>
        <w:tabs>
          <w:tab w:val="right" w:leader="dot" w:pos="8494"/>
        </w:tabs>
        <w:rPr>
          <w:rFonts w:asciiTheme="minorHAnsi" w:eastAsiaTheme="minorEastAsia" w:hAnsiTheme="minorHAnsi" w:cstheme="minorBidi"/>
          <w:noProof/>
          <w:color w:val="auto"/>
        </w:rPr>
      </w:pPr>
      <w:hyperlink r:id="rId43" w:anchor="_Toc510799595" w:history="1">
        <w:r w:rsidRPr="006F10FF">
          <w:rPr>
            <w:rStyle w:val="Hipervnculo"/>
            <w:noProof/>
          </w:rPr>
          <w:t>Ilustración 59 - Sensor de Temperatura</w:t>
        </w:r>
        <w:r>
          <w:rPr>
            <w:noProof/>
            <w:webHidden/>
          </w:rPr>
          <w:tab/>
        </w:r>
        <w:r>
          <w:rPr>
            <w:noProof/>
            <w:webHidden/>
          </w:rPr>
          <w:fldChar w:fldCharType="begin"/>
        </w:r>
        <w:r>
          <w:rPr>
            <w:noProof/>
            <w:webHidden/>
          </w:rPr>
          <w:instrText xml:space="preserve"> PAGEREF _Toc510799595 \h </w:instrText>
        </w:r>
        <w:r>
          <w:rPr>
            <w:noProof/>
            <w:webHidden/>
          </w:rPr>
        </w:r>
        <w:r>
          <w:rPr>
            <w:noProof/>
            <w:webHidden/>
          </w:rPr>
          <w:fldChar w:fldCharType="separate"/>
        </w:r>
        <w:r>
          <w:rPr>
            <w:noProof/>
            <w:webHidden/>
          </w:rPr>
          <w:t>85</w:t>
        </w:r>
        <w:r>
          <w:rPr>
            <w:noProof/>
            <w:webHidden/>
          </w:rPr>
          <w:fldChar w:fldCharType="end"/>
        </w:r>
      </w:hyperlink>
    </w:p>
    <w:p w14:paraId="30FEA1CF" w14:textId="16F6996C" w:rsidR="009A53E6" w:rsidRDefault="009A53E6">
      <w:pPr>
        <w:pStyle w:val="Tabladeilustraciones"/>
        <w:tabs>
          <w:tab w:val="right" w:leader="dot" w:pos="8494"/>
        </w:tabs>
        <w:rPr>
          <w:rFonts w:asciiTheme="minorHAnsi" w:eastAsiaTheme="minorEastAsia" w:hAnsiTheme="minorHAnsi" w:cstheme="minorBidi"/>
          <w:noProof/>
          <w:color w:val="auto"/>
        </w:rPr>
      </w:pPr>
      <w:hyperlink r:id="rId44" w:anchor="_Toc510799596" w:history="1">
        <w:r w:rsidRPr="006F10FF">
          <w:rPr>
            <w:rStyle w:val="Hipervnculo"/>
            <w:noProof/>
          </w:rPr>
          <w:t>Ilustración 60 - MQ7 CO</w:t>
        </w:r>
        <w:r>
          <w:rPr>
            <w:noProof/>
            <w:webHidden/>
          </w:rPr>
          <w:tab/>
        </w:r>
        <w:r>
          <w:rPr>
            <w:noProof/>
            <w:webHidden/>
          </w:rPr>
          <w:fldChar w:fldCharType="begin"/>
        </w:r>
        <w:r>
          <w:rPr>
            <w:noProof/>
            <w:webHidden/>
          </w:rPr>
          <w:instrText xml:space="preserve"> PAGEREF _Toc510799596 \h </w:instrText>
        </w:r>
        <w:r>
          <w:rPr>
            <w:noProof/>
            <w:webHidden/>
          </w:rPr>
        </w:r>
        <w:r>
          <w:rPr>
            <w:noProof/>
            <w:webHidden/>
          </w:rPr>
          <w:fldChar w:fldCharType="separate"/>
        </w:r>
        <w:r>
          <w:rPr>
            <w:noProof/>
            <w:webHidden/>
          </w:rPr>
          <w:t>85</w:t>
        </w:r>
        <w:r>
          <w:rPr>
            <w:noProof/>
            <w:webHidden/>
          </w:rPr>
          <w:fldChar w:fldCharType="end"/>
        </w:r>
      </w:hyperlink>
    </w:p>
    <w:p w14:paraId="33925EE3" w14:textId="1E1D449C" w:rsidR="009A53E6" w:rsidRDefault="009A53E6">
      <w:pPr>
        <w:pStyle w:val="Tabladeilustraciones"/>
        <w:tabs>
          <w:tab w:val="right" w:leader="dot" w:pos="8494"/>
        </w:tabs>
        <w:rPr>
          <w:rFonts w:asciiTheme="minorHAnsi" w:eastAsiaTheme="minorEastAsia" w:hAnsiTheme="minorHAnsi" w:cstheme="minorBidi"/>
          <w:noProof/>
          <w:color w:val="auto"/>
        </w:rPr>
      </w:pPr>
      <w:hyperlink r:id="rId45" w:anchor="_Toc510799597" w:history="1">
        <w:r w:rsidRPr="006F10FF">
          <w:rPr>
            <w:rStyle w:val="Hipervnculo"/>
            <w:noProof/>
          </w:rPr>
          <w:t>Ilustración 61 - GPS</w:t>
        </w:r>
        <w:r>
          <w:rPr>
            <w:noProof/>
            <w:webHidden/>
          </w:rPr>
          <w:tab/>
        </w:r>
        <w:r>
          <w:rPr>
            <w:noProof/>
            <w:webHidden/>
          </w:rPr>
          <w:fldChar w:fldCharType="begin"/>
        </w:r>
        <w:r>
          <w:rPr>
            <w:noProof/>
            <w:webHidden/>
          </w:rPr>
          <w:instrText xml:space="preserve"> PAGEREF _Toc510799597 \h </w:instrText>
        </w:r>
        <w:r>
          <w:rPr>
            <w:noProof/>
            <w:webHidden/>
          </w:rPr>
        </w:r>
        <w:r>
          <w:rPr>
            <w:noProof/>
            <w:webHidden/>
          </w:rPr>
          <w:fldChar w:fldCharType="separate"/>
        </w:r>
        <w:r>
          <w:rPr>
            <w:noProof/>
            <w:webHidden/>
          </w:rPr>
          <w:t>85</w:t>
        </w:r>
        <w:r>
          <w:rPr>
            <w:noProof/>
            <w:webHidden/>
          </w:rPr>
          <w:fldChar w:fldCharType="end"/>
        </w:r>
      </w:hyperlink>
    </w:p>
    <w:p w14:paraId="114EF865" w14:textId="50046D66" w:rsidR="009A53E6" w:rsidRDefault="009A53E6">
      <w:pPr>
        <w:pStyle w:val="Tabladeilustraciones"/>
        <w:tabs>
          <w:tab w:val="right" w:leader="dot" w:pos="8494"/>
        </w:tabs>
        <w:rPr>
          <w:rFonts w:asciiTheme="minorHAnsi" w:eastAsiaTheme="minorEastAsia" w:hAnsiTheme="minorHAnsi" w:cstheme="minorBidi"/>
          <w:noProof/>
          <w:color w:val="auto"/>
        </w:rPr>
      </w:pPr>
      <w:hyperlink r:id="rId46" w:anchor="_Toc510799598" w:history="1">
        <w:r w:rsidRPr="006F10FF">
          <w:rPr>
            <w:rStyle w:val="Hipervnculo"/>
            <w:noProof/>
          </w:rPr>
          <w:t>Ilustración 62 - Cámara V2</w:t>
        </w:r>
        <w:r>
          <w:rPr>
            <w:noProof/>
            <w:webHidden/>
          </w:rPr>
          <w:tab/>
        </w:r>
        <w:r>
          <w:rPr>
            <w:noProof/>
            <w:webHidden/>
          </w:rPr>
          <w:fldChar w:fldCharType="begin"/>
        </w:r>
        <w:r>
          <w:rPr>
            <w:noProof/>
            <w:webHidden/>
          </w:rPr>
          <w:instrText xml:space="preserve"> PAGEREF _Toc510799598 \h </w:instrText>
        </w:r>
        <w:r>
          <w:rPr>
            <w:noProof/>
            <w:webHidden/>
          </w:rPr>
        </w:r>
        <w:r>
          <w:rPr>
            <w:noProof/>
            <w:webHidden/>
          </w:rPr>
          <w:fldChar w:fldCharType="separate"/>
        </w:r>
        <w:r>
          <w:rPr>
            <w:noProof/>
            <w:webHidden/>
          </w:rPr>
          <w:t>85</w:t>
        </w:r>
        <w:r>
          <w:rPr>
            <w:noProof/>
            <w:webHidden/>
          </w:rPr>
          <w:fldChar w:fldCharType="end"/>
        </w:r>
      </w:hyperlink>
    </w:p>
    <w:p w14:paraId="1D9BEA93" w14:textId="09A76EF5" w:rsidR="009A53E6" w:rsidRDefault="009A53E6">
      <w:pPr>
        <w:pStyle w:val="Tabladeilustraciones"/>
        <w:tabs>
          <w:tab w:val="right" w:leader="dot" w:pos="8494"/>
        </w:tabs>
        <w:rPr>
          <w:rFonts w:asciiTheme="minorHAnsi" w:eastAsiaTheme="minorEastAsia" w:hAnsiTheme="minorHAnsi" w:cstheme="minorBidi"/>
          <w:noProof/>
          <w:color w:val="auto"/>
        </w:rPr>
      </w:pPr>
      <w:hyperlink r:id="rId47" w:anchor="_Toc510799599" w:history="1">
        <w:r w:rsidRPr="006F10FF">
          <w:rPr>
            <w:rStyle w:val="Hipervnculo"/>
            <w:noProof/>
          </w:rPr>
          <w:t>Ilustración 63 - Panel Solar Power Bank</w:t>
        </w:r>
        <w:r>
          <w:rPr>
            <w:noProof/>
            <w:webHidden/>
          </w:rPr>
          <w:tab/>
        </w:r>
        <w:r>
          <w:rPr>
            <w:noProof/>
            <w:webHidden/>
          </w:rPr>
          <w:fldChar w:fldCharType="begin"/>
        </w:r>
        <w:r>
          <w:rPr>
            <w:noProof/>
            <w:webHidden/>
          </w:rPr>
          <w:instrText xml:space="preserve"> PAGEREF _Toc510799599 \h </w:instrText>
        </w:r>
        <w:r>
          <w:rPr>
            <w:noProof/>
            <w:webHidden/>
          </w:rPr>
        </w:r>
        <w:r>
          <w:rPr>
            <w:noProof/>
            <w:webHidden/>
          </w:rPr>
          <w:fldChar w:fldCharType="separate"/>
        </w:r>
        <w:r>
          <w:rPr>
            <w:noProof/>
            <w:webHidden/>
          </w:rPr>
          <w:t>86</w:t>
        </w:r>
        <w:r>
          <w:rPr>
            <w:noProof/>
            <w:webHidden/>
          </w:rPr>
          <w:fldChar w:fldCharType="end"/>
        </w:r>
      </w:hyperlink>
    </w:p>
    <w:p w14:paraId="0182BF81" w14:textId="0A141886" w:rsidR="009A53E6" w:rsidRDefault="009A53E6">
      <w:pPr>
        <w:pStyle w:val="Tabladeilustraciones"/>
        <w:tabs>
          <w:tab w:val="right" w:leader="dot" w:pos="8494"/>
        </w:tabs>
        <w:rPr>
          <w:rFonts w:asciiTheme="minorHAnsi" w:eastAsiaTheme="minorEastAsia" w:hAnsiTheme="minorHAnsi" w:cstheme="minorBidi"/>
          <w:noProof/>
          <w:color w:val="auto"/>
        </w:rPr>
      </w:pPr>
      <w:hyperlink r:id="rId48" w:anchor="_Toc510799600" w:history="1">
        <w:r w:rsidRPr="006F10FF">
          <w:rPr>
            <w:rStyle w:val="Hipervnculo"/>
            <w:noProof/>
          </w:rPr>
          <w:t>Ilustración 64 - Diseño estructura nivel 3 con SketchUp</w:t>
        </w:r>
        <w:r>
          <w:rPr>
            <w:noProof/>
            <w:webHidden/>
          </w:rPr>
          <w:tab/>
        </w:r>
        <w:r>
          <w:rPr>
            <w:noProof/>
            <w:webHidden/>
          </w:rPr>
          <w:fldChar w:fldCharType="begin"/>
        </w:r>
        <w:r>
          <w:rPr>
            <w:noProof/>
            <w:webHidden/>
          </w:rPr>
          <w:instrText xml:space="preserve"> PAGEREF _Toc510799600 \h </w:instrText>
        </w:r>
        <w:r>
          <w:rPr>
            <w:noProof/>
            <w:webHidden/>
          </w:rPr>
        </w:r>
        <w:r>
          <w:rPr>
            <w:noProof/>
            <w:webHidden/>
          </w:rPr>
          <w:fldChar w:fldCharType="separate"/>
        </w:r>
        <w:r>
          <w:rPr>
            <w:noProof/>
            <w:webHidden/>
          </w:rPr>
          <w:t>86</w:t>
        </w:r>
        <w:r>
          <w:rPr>
            <w:noProof/>
            <w:webHidden/>
          </w:rPr>
          <w:fldChar w:fldCharType="end"/>
        </w:r>
      </w:hyperlink>
    </w:p>
    <w:p w14:paraId="0FF970E3" w14:textId="465D0723" w:rsidR="009A53E6" w:rsidRDefault="009A53E6">
      <w:pPr>
        <w:pStyle w:val="Tabladeilustraciones"/>
        <w:tabs>
          <w:tab w:val="right" w:leader="dot" w:pos="8494"/>
        </w:tabs>
        <w:rPr>
          <w:rFonts w:asciiTheme="minorHAnsi" w:eastAsiaTheme="minorEastAsia" w:hAnsiTheme="minorHAnsi" w:cstheme="minorBidi"/>
          <w:noProof/>
          <w:color w:val="auto"/>
        </w:rPr>
      </w:pPr>
      <w:hyperlink r:id="rId49" w:anchor="_Toc510799601" w:history="1">
        <w:r w:rsidRPr="006F10FF">
          <w:rPr>
            <w:rStyle w:val="Hipervnculo"/>
            <w:noProof/>
          </w:rPr>
          <w:t>Ilustración 65 - Diseño estructura nivel 4 con SketchUp</w:t>
        </w:r>
        <w:r>
          <w:rPr>
            <w:noProof/>
            <w:webHidden/>
          </w:rPr>
          <w:tab/>
        </w:r>
        <w:r>
          <w:rPr>
            <w:noProof/>
            <w:webHidden/>
          </w:rPr>
          <w:fldChar w:fldCharType="begin"/>
        </w:r>
        <w:r>
          <w:rPr>
            <w:noProof/>
            <w:webHidden/>
          </w:rPr>
          <w:instrText xml:space="preserve"> PAGEREF _Toc510799601 \h </w:instrText>
        </w:r>
        <w:r>
          <w:rPr>
            <w:noProof/>
            <w:webHidden/>
          </w:rPr>
        </w:r>
        <w:r>
          <w:rPr>
            <w:noProof/>
            <w:webHidden/>
          </w:rPr>
          <w:fldChar w:fldCharType="separate"/>
        </w:r>
        <w:r>
          <w:rPr>
            <w:noProof/>
            <w:webHidden/>
          </w:rPr>
          <w:t>86</w:t>
        </w:r>
        <w:r>
          <w:rPr>
            <w:noProof/>
            <w:webHidden/>
          </w:rPr>
          <w:fldChar w:fldCharType="end"/>
        </w:r>
      </w:hyperlink>
    </w:p>
    <w:p w14:paraId="6F6C70B5" w14:textId="05D5D3E2" w:rsidR="009A53E6" w:rsidRDefault="009A53E6">
      <w:pPr>
        <w:pStyle w:val="Tabladeilustraciones"/>
        <w:tabs>
          <w:tab w:val="right" w:leader="dot" w:pos="8494"/>
        </w:tabs>
        <w:rPr>
          <w:rFonts w:asciiTheme="minorHAnsi" w:eastAsiaTheme="minorEastAsia" w:hAnsiTheme="minorHAnsi" w:cstheme="minorBidi"/>
          <w:noProof/>
          <w:color w:val="auto"/>
        </w:rPr>
      </w:pPr>
      <w:hyperlink r:id="rId50" w:anchor="_Toc510799602" w:history="1">
        <w:r w:rsidRPr="006F10FF">
          <w:rPr>
            <w:rStyle w:val="Hipervnculo"/>
            <w:noProof/>
          </w:rPr>
          <w:t>Ilustración 66 - Diseño estructura nivel 1 con SketchUp</w:t>
        </w:r>
        <w:r>
          <w:rPr>
            <w:noProof/>
            <w:webHidden/>
          </w:rPr>
          <w:tab/>
        </w:r>
        <w:r>
          <w:rPr>
            <w:noProof/>
            <w:webHidden/>
          </w:rPr>
          <w:fldChar w:fldCharType="begin"/>
        </w:r>
        <w:r>
          <w:rPr>
            <w:noProof/>
            <w:webHidden/>
          </w:rPr>
          <w:instrText xml:space="preserve"> PAGEREF _Toc510799602 \h </w:instrText>
        </w:r>
        <w:r>
          <w:rPr>
            <w:noProof/>
            <w:webHidden/>
          </w:rPr>
        </w:r>
        <w:r>
          <w:rPr>
            <w:noProof/>
            <w:webHidden/>
          </w:rPr>
          <w:fldChar w:fldCharType="separate"/>
        </w:r>
        <w:r>
          <w:rPr>
            <w:noProof/>
            <w:webHidden/>
          </w:rPr>
          <w:t>86</w:t>
        </w:r>
        <w:r>
          <w:rPr>
            <w:noProof/>
            <w:webHidden/>
          </w:rPr>
          <w:fldChar w:fldCharType="end"/>
        </w:r>
      </w:hyperlink>
    </w:p>
    <w:p w14:paraId="2E2CB698" w14:textId="64E38E95" w:rsidR="009A53E6" w:rsidRDefault="009A53E6">
      <w:pPr>
        <w:pStyle w:val="Tabladeilustraciones"/>
        <w:tabs>
          <w:tab w:val="right" w:leader="dot" w:pos="8494"/>
        </w:tabs>
        <w:rPr>
          <w:rFonts w:asciiTheme="minorHAnsi" w:eastAsiaTheme="minorEastAsia" w:hAnsiTheme="minorHAnsi" w:cstheme="minorBidi"/>
          <w:noProof/>
          <w:color w:val="auto"/>
        </w:rPr>
      </w:pPr>
      <w:hyperlink r:id="rId51" w:anchor="_Toc510799603" w:history="1">
        <w:r w:rsidRPr="006F10FF">
          <w:rPr>
            <w:rStyle w:val="Hipervnculo"/>
            <w:noProof/>
          </w:rPr>
          <w:t>Ilustración 67 - Diseño estructura nivel 2 con SketchUp</w:t>
        </w:r>
        <w:r>
          <w:rPr>
            <w:noProof/>
            <w:webHidden/>
          </w:rPr>
          <w:tab/>
        </w:r>
        <w:r>
          <w:rPr>
            <w:noProof/>
            <w:webHidden/>
          </w:rPr>
          <w:fldChar w:fldCharType="begin"/>
        </w:r>
        <w:r>
          <w:rPr>
            <w:noProof/>
            <w:webHidden/>
          </w:rPr>
          <w:instrText xml:space="preserve"> PAGEREF _Toc510799603 \h </w:instrText>
        </w:r>
        <w:r>
          <w:rPr>
            <w:noProof/>
            <w:webHidden/>
          </w:rPr>
        </w:r>
        <w:r>
          <w:rPr>
            <w:noProof/>
            <w:webHidden/>
          </w:rPr>
          <w:fldChar w:fldCharType="separate"/>
        </w:r>
        <w:r>
          <w:rPr>
            <w:noProof/>
            <w:webHidden/>
          </w:rPr>
          <w:t>86</w:t>
        </w:r>
        <w:r>
          <w:rPr>
            <w:noProof/>
            <w:webHidden/>
          </w:rPr>
          <w:fldChar w:fldCharType="end"/>
        </w:r>
      </w:hyperlink>
    </w:p>
    <w:p w14:paraId="0465B792" w14:textId="1BE7E4CB" w:rsidR="009A53E6" w:rsidRDefault="009A53E6">
      <w:pPr>
        <w:pStyle w:val="Tabladeilustraciones"/>
        <w:tabs>
          <w:tab w:val="right" w:leader="dot" w:pos="8494"/>
        </w:tabs>
        <w:rPr>
          <w:rFonts w:asciiTheme="minorHAnsi" w:eastAsiaTheme="minorEastAsia" w:hAnsiTheme="minorHAnsi" w:cstheme="minorBidi"/>
          <w:noProof/>
          <w:color w:val="auto"/>
        </w:rPr>
      </w:pPr>
      <w:hyperlink r:id="rId52" w:anchor="_Toc510799604" w:history="1">
        <w:r w:rsidRPr="006F10FF">
          <w:rPr>
            <w:rStyle w:val="Hipervnculo"/>
            <w:noProof/>
          </w:rPr>
          <w:t>Ilustración 68 - Impresión 3D del nivel 1</w:t>
        </w:r>
        <w:r>
          <w:rPr>
            <w:noProof/>
            <w:webHidden/>
          </w:rPr>
          <w:tab/>
        </w:r>
        <w:r>
          <w:rPr>
            <w:noProof/>
            <w:webHidden/>
          </w:rPr>
          <w:fldChar w:fldCharType="begin"/>
        </w:r>
        <w:r>
          <w:rPr>
            <w:noProof/>
            <w:webHidden/>
          </w:rPr>
          <w:instrText xml:space="preserve"> PAGEREF _Toc510799604 \h </w:instrText>
        </w:r>
        <w:r>
          <w:rPr>
            <w:noProof/>
            <w:webHidden/>
          </w:rPr>
        </w:r>
        <w:r>
          <w:rPr>
            <w:noProof/>
            <w:webHidden/>
          </w:rPr>
          <w:fldChar w:fldCharType="separate"/>
        </w:r>
        <w:r>
          <w:rPr>
            <w:noProof/>
            <w:webHidden/>
          </w:rPr>
          <w:t>87</w:t>
        </w:r>
        <w:r>
          <w:rPr>
            <w:noProof/>
            <w:webHidden/>
          </w:rPr>
          <w:fldChar w:fldCharType="end"/>
        </w:r>
      </w:hyperlink>
    </w:p>
    <w:p w14:paraId="4D40010E" w14:textId="444F0511" w:rsidR="009A53E6" w:rsidRDefault="009A53E6">
      <w:pPr>
        <w:pStyle w:val="Tabladeilustraciones"/>
        <w:tabs>
          <w:tab w:val="right" w:leader="dot" w:pos="8494"/>
        </w:tabs>
        <w:rPr>
          <w:rFonts w:asciiTheme="minorHAnsi" w:eastAsiaTheme="minorEastAsia" w:hAnsiTheme="minorHAnsi" w:cstheme="minorBidi"/>
          <w:noProof/>
          <w:color w:val="auto"/>
        </w:rPr>
      </w:pPr>
      <w:hyperlink r:id="rId53" w:anchor="_Toc510799605" w:history="1">
        <w:r w:rsidRPr="006F10FF">
          <w:rPr>
            <w:rStyle w:val="Hipervnculo"/>
            <w:noProof/>
          </w:rPr>
          <w:t>Ilustración 69 - Nivel 2 descubierto</w:t>
        </w:r>
        <w:r>
          <w:rPr>
            <w:noProof/>
            <w:webHidden/>
          </w:rPr>
          <w:tab/>
        </w:r>
        <w:r>
          <w:rPr>
            <w:noProof/>
            <w:webHidden/>
          </w:rPr>
          <w:fldChar w:fldCharType="begin"/>
        </w:r>
        <w:r>
          <w:rPr>
            <w:noProof/>
            <w:webHidden/>
          </w:rPr>
          <w:instrText xml:space="preserve"> PAGEREF _Toc510799605 \h </w:instrText>
        </w:r>
        <w:r>
          <w:rPr>
            <w:noProof/>
            <w:webHidden/>
          </w:rPr>
        </w:r>
        <w:r>
          <w:rPr>
            <w:noProof/>
            <w:webHidden/>
          </w:rPr>
          <w:fldChar w:fldCharType="separate"/>
        </w:r>
        <w:r>
          <w:rPr>
            <w:noProof/>
            <w:webHidden/>
          </w:rPr>
          <w:t>87</w:t>
        </w:r>
        <w:r>
          <w:rPr>
            <w:noProof/>
            <w:webHidden/>
          </w:rPr>
          <w:fldChar w:fldCharType="end"/>
        </w:r>
      </w:hyperlink>
    </w:p>
    <w:p w14:paraId="2B754596" w14:textId="6F1A35B0" w:rsidR="009A53E6" w:rsidRDefault="009A53E6">
      <w:pPr>
        <w:pStyle w:val="Tabladeilustraciones"/>
        <w:tabs>
          <w:tab w:val="right" w:leader="dot" w:pos="8494"/>
        </w:tabs>
        <w:rPr>
          <w:rFonts w:asciiTheme="minorHAnsi" w:eastAsiaTheme="minorEastAsia" w:hAnsiTheme="minorHAnsi" w:cstheme="minorBidi"/>
          <w:noProof/>
          <w:color w:val="auto"/>
        </w:rPr>
      </w:pPr>
      <w:hyperlink r:id="rId54" w:anchor="_Toc510799606" w:history="1">
        <w:r w:rsidRPr="006F10FF">
          <w:rPr>
            <w:rStyle w:val="Hipervnculo"/>
            <w:noProof/>
          </w:rPr>
          <w:t>Ilustración 70 - RM Vista Lateral</w:t>
        </w:r>
        <w:r>
          <w:rPr>
            <w:noProof/>
            <w:webHidden/>
          </w:rPr>
          <w:tab/>
        </w:r>
        <w:r>
          <w:rPr>
            <w:noProof/>
            <w:webHidden/>
          </w:rPr>
          <w:fldChar w:fldCharType="begin"/>
        </w:r>
        <w:r>
          <w:rPr>
            <w:noProof/>
            <w:webHidden/>
          </w:rPr>
          <w:instrText xml:space="preserve"> PAGEREF _Toc510799606 \h </w:instrText>
        </w:r>
        <w:r>
          <w:rPr>
            <w:noProof/>
            <w:webHidden/>
          </w:rPr>
        </w:r>
        <w:r>
          <w:rPr>
            <w:noProof/>
            <w:webHidden/>
          </w:rPr>
          <w:fldChar w:fldCharType="separate"/>
        </w:r>
        <w:r>
          <w:rPr>
            <w:noProof/>
            <w:webHidden/>
          </w:rPr>
          <w:t>87</w:t>
        </w:r>
        <w:r>
          <w:rPr>
            <w:noProof/>
            <w:webHidden/>
          </w:rPr>
          <w:fldChar w:fldCharType="end"/>
        </w:r>
      </w:hyperlink>
    </w:p>
    <w:p w14:paraId="4CFB5A9E" w14:textId="440100CB"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07" w:history="1">
        <w:r w:rsidRPr="006F10FF">
          <w:rPr>
            <w:rStyle w:val="Hipervnculo"/>
            <w:noProof/>
          </w:rPr>
          <w:t>Ilustración 71 - Esquema de conexión de sensor de monoxido MQ-7 a Arduino Mega</w:t>
        </w:r>
        <w:r>
          <w:rPr>
            <w:noProof/>
            <w:webHidden/>
          </w:rPr>
          <w:tab/>
        </w:r>
        <w:r>
          <w:rPr>
            <w:noProof/>
            <w:webHidden/>
          </w:rPr>
          <w:fldChar w:fldCharType="begin"/>
        </w:r>
        <w:r>
          <w:rPr>
            <w:noProof/>
            <w:webHidden/>
          </w:rPr>
          <w:instrText xml:space="preserve"> PAGEREF _Toc510799607 \h </w:instrText>
        </w:r>
        <w:r>
          <w:rPr>
            <w:noProof/>
            <w:webHidden/>
          </w:rPr>
        </w:r>
        <w:r>
          <w:rPr>
            <w:noProof/>
            <w:webHidden/>
          </w:rPr>
          <w:fldChar w:fldCharType="separate"/>
        </w:r>
        <w:r>
          <w:rPr>
            <w:noProof/>
            <w:webHidden/>
          </w:rPr>
          <w:t>88</w:t>
        </w:r>
        <w:r>
          <w:rPr>
            <w:noProof/>
            <w:webHidden/>
          </w:rPr>
          <w:fldChar w:fldCharType="end"/>
        </w:r>
      </w:hyperlink>
    </w:p>
    <w:p w14:paraId="61D0320B" w14:textId="6831329D"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08" w:history="1">
        <w:r w:rsidRPr="006F10FF">
          <w:rPr>
            <w:rStyle w:val="Hipervnculo"/>
            <w:noProof/>
          </w:rPr>
          <w:t>Ilustración 72 - Esquema de conexión de sensor de temperatura DS18D20 a Arduino Nano</w:t>
        </w:r>
        <w:r>
          <w:rPr>
            <w:noProof/>
            <w:webHidden/>
          </w:rPr>
          <w:tab/>
        </w:r>
        <w:r>
          <w:rPr>
            <w:noProof/>
            <w:webHidden/>
          </w:rPr>
          <w:fldChar w:fldCharType="begin"/>
        </w:r>
        <w:r>
          <w:rPr>
            <w:noProof/>
            <w:webHidden/>
          </w:rPr>
          <w:instrText xml:space="preserve"> PAGEREF _Toc510799608 \h </w:instrText>
        </w:r>
        <w:r>
          <w:rPr>
            <w:noProof/>
            <w:webHidden/>
          </w:rPr>
        </w:r>
        <w:r>
          <w:rPr>
            <w:noProof/>
            <w:webHidden/>
          </w:rPr>
          <w:fldChar w:fldCharType="separate"/>
        </w:r>
        <w:r>
          <w:rPr>
            <w:noProof/>
            <w:webHidden/>
          </w:rPr>
          <w:t>88</w:t>
        </w:r>
        <w:r>
          <w:rPr>
            <w:noProof/>
            <w:webHidden/>
          </w:rPr>
          <w:fldChar w:fldCharType="end"/>
        </w:r>
      </w:hyperlink>
    </w:p>
    <w:p w14:paraId="0B1CB740" w14:textId="0E3BF631"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09" w:history="1">
        <w:r w:rsidRPr="006F10FF">
          <w:rPr>
            <w:rStyle w:val="Hipervnculo"/>
            <w:noProof/>
          </w:rPr>
          <w:t>Ilustración 73 - Esquema de conexión de sensores ultrasónicos HC-SR04 con Arduino Mega</w:t>
        </w:r>
        <w:r>
          <w:rPr>
            <w:noProof/>
            <w:webHidden/>
          </w:rPr>
          <w:tab/>
        </w:r>
        <w:r>
          <w:rPr>
            <w:noProof/>
            <w:webHidden/>
          </w:rPr>
          <w:fldChar w:fldCharType="begin"/>
        </w:r>
        <w:r>
          <w:rPr>
            <w:noProof/>
            <w:webHidden/>
          </w:rPr>
          <w:instrText xml:space="preserve"> PAGEREF _Toc510799609 \h </w:instrText>
        </w:r>
        <w:r>
          <w:rPr>
            <w:noProof/>
            <w:webHidden/>
          </w:rPr>
        </w:r>
        <w:r>
          <w:rPr>
            <w:noProof/>
            <w:webHidden/>
          </w:rPr>
          <w:fldChar w:fldCharType="separate"/>
        </w:r>
        <w:r>
          <w:rPr>
            <w:noProof/>
            <w:webHidden/>
          </w:rPr>
          <w:t>89</w:t>
        </w:r>
        <w:r>
          <w:rPr>
            <w:noProof/>
            <w:webHidden/>
          </w:rPr>
          <w:fldChar w:fldCharType="end"/>
        </w:r>
      </w:hyperlink>
    </w:p>
    <w:p w14:paraId="67AED143" w14:textId="7D79EB95"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10" w:history="1">
        <w:r w:rsidRPr="006F10FF">
          <w:rPr>
            <w:rStyle w:val="Hipervnculo"/>
            <w:noProof/>
          </w:rPr>
          <w:t>Ilustración 74 - Esquema de conexión de módulo GPS con Arduino UNO</w:t>
        </w:r>
        <w:r>
          <w:rPr>
            <w:noProof/>
            <w:webHidden/>
          </w:rPr>
          <w:tab/>
        </w:r>
        <w:r>
          <w:rPr>
            <w:noProof/>
            <w:webHidden/>
          </w:rPr>
          <w:fldChar w:fldCharType="begin"/>
        </w:r>
        <w:r>
          <w:rPr>
            <w:noProof/>
            <w:webHidden/>
          </w:rPr>
          <w:instrText xml:space="preserve"> PAGEREF _Toc510799610 \h </w:instrText>
        </w:r>
        <w:r>
          <w:rPr>
            <w:noProof/>
            <w:webHidden/>
          </w:rPr>
        </w:r>
        <w:r>
          <w:rPr>
            <w:noProof/>
            <w:webHidden/>
          </w:rPr>
          <w:fldChar w:fldCharType="separate"/>
        </w:r>
        <w:r>
          <w:rPr>
            <w:noProof/>
            <w:webHidden/>
          </w:rPr>
          <w:t>89</w:t>
        </w:r>
        <w:r>
          <w:rPr>
            <w:noProof/>
            <w:webHidden/>
          </w:rPr>
          <w:fldChar w:fldCharType="end"/>
        </w:r>
      </w:hyperlink>
    </w:p>
    <w:p w14:paraId="389EEE54" w14:textId="3D6A4586"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11" w:history="1">
        <w:r w:rsidRPr="006F10FF">
          <w:rPr>
            <w:rStyle w:val="Hipervnculo"/>
            <w:noProof/>
          </w:rPr>
          <w:t>Ilustración 75 - Esquema de conexión de puente H y motores con Arduino UNO</w:t>
        </w:r>
        <w:r>
          <w:rPr>
            <w:noProof/>
            <w:webHidden/>
          </w:rPr>
          <w:tab/>
        </w:r>
        <w:r>
          <w:rPr>
            <w:noProof/>
            <w:webHidden/>
          </w:rPr>
          <w:fldChar w:fldCharType="begin"/>
        </w:r>
        <w:r>
          <w:rPr>
            <w:noProof/>
            <w:webHidden/>
          </w:rPr>
          <w:instrText xml:space="preserve"> PAGEREF _Toc510799611 \h </w:instrText>
        </w:r>
        <w:r>
          <w:rPr>
            <w:noProof/>
            <w:webHidden/>
          </w:rPr>
        </w:r>
        <w:r>
          <w:rPr>
            <w:noProof/>
            <w:webHidden/>
          </w:rPr>
          <w:fldChar w:fldCharType="separate"/>
        </w:r>
        <w:r>
          <w:rPr>
            <w:noProof/>
            <w:webHidden/>
          </w:rPr>
          <w:t>90</w:t>
        </w:r>
        <w:r>
          <w:rPr>
            <w:noProof/>
            <w:webHidden/>
          </w:rPr>
          <w:fldChar w:fldCharType="end"/>
        </w:r>
      </w:hyperlink>
    </w:p>
    <w:p w14:paraId="4429D113" w14:textId="1113A5E7"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12" w:history="1">
        <w:r w:rsidRPr="006F10FF">
          <w:rPr>
            <w:rStyle w:val="Hipervnculo"/>
            <w:noProof/>
          </w:rPr>
          <w:t>Ilustración 76 - Esquema general del SAR</w:t>
        </w:r>
        <w:r>
          <w:rPr>
            <w:noProof/>
            <w:webHidden/>
          </w:rPr>
          <w:tab/>
        </w:r>
        <w:r>
          <w:rPr>
            <w:noProof/>
            <w:webHidden/>
          </w:rPr>
          <w:fldChar w:fldCharType="begin"/>
        </w:r>
        <w:r>
          <w:rPr>
            <w:noProof/>
            <w:webHidden/>
          </w:rPr>
          <w:instrText xml:space="preserve"> PAGEREF _Toc510799612 \h </w:instrText>
        </w:r>
        <w:r>
          <w:rPr>
            <w:noProof/>
            <w:webHidden/>
          </w:rPr>
        </w:r>
        <w:r>
          <w:rPr>
            <w:noProof/>
            <w:webHidden/>
          </w:rPr>
          <w:fldChar w:fldCharType="separate"/>
        </w:r>
        <w:r>
          <w:rPr>
            <w:noProof/>
            <w:webHidden/>
          </w:rPr>
          <w:t>92</w:t>
        </w:r>
        <w:r>
          <w:rPr>
            <w:noProof/>
            <w:webHidden/>
          </w:rPr>
          <w:fldChar w:fldCharType="end"/>
        </w:r>
      </w:hyperlink>
    </w:p>
    <w:p w14:paraId="1346A776" w14:textId="7DEC3A00" w:rsidR="009A53E6" w:rsidRDefault="009A53E6">
      <w:pPr>
        <w:pStyle w:val="Tabladeilustraciones"/>
        <w:tabs>
          <w:tab w:val="right" w:leader="dot" w:pos="8494"/>
        </w:tabs>
        <w:rPr>
          <w:rFonts w:asciiTheme="minorHAnsi" w:eastAsiaTheme="minorEastAsia" w:hAnsiTheme="minorHAnsi" w:cstheme="minorBidi"/>
          <w:noProof/>
          <w:color w:val="auto"/>
        </w:rPr>
      </w:pPr>
      <w:hyperlink r:id="rId55" w:anchor="_Toc510799613" w:history="1">
        <w:r w:rsidRPr="006F10FF">
          <w:rPr>
            <w:rStyle w:val="Hipervnculo"/>
            <w:noProof/>
          </w:rPr>
          <w:t>Ilustración 77 - Módulos Angular</w:t>
        </w:r>
        <w:r>
          <w:rPr>
            <w:noProof/>
            <w:webHidden/>
          </w:rPr>
          <w:tab/>
        </w:r>
        <w:r>
          <w:rPr>
            <w:noProof/>
            <w:webHidden/>
          </w:rPr>
          <w:fldChar w:fldCharType="begin"/>
        </w:r>
        <w:r>
          <w:rPr>
            <w:noProof/>
            <w:webHidden/>
          </w:rPr>
          <w:instrText xml:space="preserve"> PAGEREF _Toc510799613 \h </w:instrText>
        </w:r>
        <w:r>
          <w:rPr>
            <w:noProof/>
            <w:webHidden/>
          </w:rPr>
        </w:r>
        <w:r>
          <w:rPr>
            <w:noProof/>
            <w:webHidden/>
          </w:rPr>
          <w:fldChar w:fldCharType="separate"/>
        </w:r>
        <w:r>
          <w:rPr>
            <w:noProof/>
            <w:webHidden/>
          </w:rPr>
          <w:t>92</w:t>
        </w:r>
        <w:r>
          <w:rPr>
            <w:noProof/>
            <w:webHidden/>
          </w:rPr>
          <w:fldChar w:fldCharType="end"/>
        </w:r>
      </w:hyperlink>
    </w:p>
    <w:p w14:paraId="18932061" w14:textId="290EAB2C"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14" w:history="1">
        <w:r w:rsidRPr="006F10FF">
          <w:rPr>
            <w:rStyle w:val="Hipervnculo"/>
            <w:noProof/>
          </w:rPr>
          <w:t>Ilustración 78 - Backend</w:t>
        </w:r>
        <w:r>
          <w:rPr>
            <w:noProof/>
            <w:webHidden/>
          </w:rPr>
          <w:tab/>
        </w:r>
        <w:r>
          <w:rPr>
            <w:noProof/>
            <w:webHidden/>
          </w:rPr>
          <w:fldChar w:fldCharType="begin"/>
        </w:r>
        <w:r>
          <w:rPr>
            <w:noProof/>
            <w:webHidden/>
          </w:rPr>
          <w:instrText xml:space="preserve"> PAGEREF _Toc510799614 \h </w:instrText>
        </w:r>
        <w:r>
          <w:rPr>
            <w:noProof/>
            <w:webHidden/>
          </w:rPr>
        </w:r>
        <w:r>
          <w:rPr>
            <w:noProof/>
            <w:webHidden/>
          </w:rPr>
          <w:fldChar w:fldCharType="separate"/>
        </w:r>
        <w:r>
          <w:rPr>
            <w:noProof/>
            <w:webHidden/>
          </w:rPr>
          <w:t>93</w:t>
        </w:r>
        <w:r>
          <w:rPr>
            <w:noProof/>
            <w:webHidden/>
          </w:rPr>
          <w:fldChar w:fldCharType="end"/>
        </w:r>
      </w:hyperlink>
    </w:p>
    <w:p w14:paraId="5F4DD9CA" w14:textId="78ABC994"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15" w:history="1">
        <w:r w:rsidRPr="006F10FF">
          <w:rPr>
            <w:rStyle w:val="Hipervnculo"/>
            <w:noProof/>
          </w:rPr>
          <w:t>Ilustración 79 - Arquitectura lógica del SAR</w:t>
        </w:r>
        <w:r>
          <w:rPr>
            <w:noProof/>
            <w:webHidden/>
          </w:rPr>
          <w:tab/>
        </w:r>
        <w:r>
          <w:rPr>
            <w:noProof/>
            <w:webHidden/>
          </w:rPr>
          <w:fldChar w:fldCharType="begin"/>
        </w:r>
        <w:r>
          <w:rPr>
            <w:noProof/>
            <w:webHidden/>
          </w:rPr>
          <w:instrText xml:space="preserve"> PAGEREF _Toc510799615 \h </w:instrText>
        </w:r>
        <w:r>
          <w:rPr>
            <w:noProof/>
            <w:webHidden/>
          </w:rPr>
        </w:r>
        <w:r>
          <w:rPr>
            <w:noProof/>
            <w:webHidden/>
          </w:rPr>
          <w:fldChar w:fldCharType="separate"/>
        </w:r>
        <w:r>
          <w:rPr>
            <w:noProof/>
            <w:webHidden/>
          </w:rPr>
          <w:t>94</w:t>
        </w:r>
        <w:r>
          <w:rPr>
            <w:noProof/>
            <w:webHidden/>
          </w:rPr>
          <w:fldChar w:fldCharType="end"/>
        </w:r>
      </w:hyperlink>
    </w:p>
    <w:p w14:paraId="48A90F32" w14:textId="78325386"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16" w:history="1">
        <w:r w:rsidRPr="006F10FF">
          <w:rPr>
            <w:rStyle w:val="Hipervnculo"/>
            <w:noProof/>
          </w:rPr>
          <w:t>Ilustración 80 - Aplicación web</w:t>
        </w:r>
        <w:r>
          <w:rPr>
            <w:noProof/>
            <w:webHidden/>
          </w:rPr>
          <w:tab/>
        </w:r>
        <w:r>
          <w:rPr>
            <w:noProof/>
            <w:webHidden/>
          </w:rPr>
          <w:fldChar w:fldCharType="begin"/>
        </w:r>
        <w:r>
          <w:rPr>
            <w:noProof/>
            <w:webHidden/>
          </w:rPr>
          <w:instrText xml:space="preserve"> PAGEREF _Toc510799616 \h </w:instrText>
        </w:r>
        <w:r>
          <w:rPr>
            <w:noProof/>
            <w:webHidden/>
          </w:rPr>
        </w:r>
        <w:r>
          <w:rPr>
            <w:noProof/>
            <w:webHidden/>
          </w:rPr>
          <w:fldChar w:fldCharType="separate"/>
        </w:r>
        <w:r>
          <w:rPr>
            <w:noProof/>
            <w:webHidden/>
          </w:rPr>
          <w:t>95</w:t>
        </w:r>
        <w:r>
          <w:rPr>
            <w:noProof/>
            <w:webHidden/>
          </w:rPr>
          <w:fldChar w:fldCharType="end"/>
        </w:r>
      </w:hyperlink>
    </w:p>
    <w:p w14:paraId="18B8D1D3" w14:textId="259BA196"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17" w:history="1">
        <w:r w:rsidRPr="006F10FF">
          <w:rPr>
            <w:rStyle w:val="Hipervnculo"/>
            <w:noProof/>
          </w:rPr>
          <w:t>Ilustración 81 – Estadísticas de temperaturas</w:t>
        </w:r>
        <w:r>
          <w:rPr>
            <w:noProof/>
            <w:webHidden/>
          </w:rPr>
          <w:tab/>
        </w:r>
        <w:r>
          <w:rPr>
            <w:noProof/>
            <w:webHidden/>
          </w:rPr>
          <w:fldChar w:fldCharType="begin"/>
        </w:r>
        <w:r>
          <w:rPr>
            <w:noProof/>
            <w:webHidden/>
          </w:rPr>
          <w:instrText xml:space="preserve"> PAGEREF _Toc510799617 \h </w:instrText>
        </w:r>
        <w:r>
          <w:rPr>
            <w:noProof/>
            <w:webHidden/>
          </w:rPr>
        </w:r>
        <w:r>
          <w:rPr>
            <w:noProof/>
            <w:webHidden/>
          </w:rPr>
          <w:fldChar w:fldCharType="separate"/>
        </w:r>
        <w:r>
          <w:rPr>
            <w:noProof/>
            <w:webHidden/>
          </w:rPr>
          <w:t>96</w:t>
        </w:r>
        <w:r>
          <w:rPr>
            <w:noProof/>
            <w:webHidden/>
          </w:rPr>
          <w:fldChar w:fldCharType="end"/>
        </w:r>
      </w:hyperlink>
    </w:p>
    <w:p w14:paraId="05564B45" w14:textId="67EC5EA2"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18" w:history="1">
        <w:r w:rsidRPr="006F10FF">
          <w:rPr>
            <w:rStyle w:val="Hipervnculo"/>
            <w:noProof/>
          </w:rPr>
          <w:t>Ilustración 82 - Estadísticas de monóxido</w:t>
        </w:r>
        <w:r>
          <w:rPr>
            <w:noProof/>
            <w:webHidden/>
          </w:rPr>
          <w:tab/>
        </w:r>
        <w:r>
          <w:rPr>
            <w:noProof/>
            <w:webHidden/>
          </w:rPr>
          <w:fldChar w:fldCharType="begin"/>
        </w:r>
        <w:r>
          <w:rPr>
            <w:noProof/>
            <w:webHidden/>
          </w:rPr>
          <w:instrText xml:space="preserve"> PAGEREF _Toc510799618 \h </w:instrText>
        </w:r>
        <w:r>
          <w:rPr>
            <w:noProof/>
            <w:webHidden/>
          </w:rPr>
        </w:r>
        <w:r>
          <w:rPr>
            <w:noProof/>
            <w:webHidden/>
          </w:rPr>
          <w:fldChar w:fldCharType="separate"/>
        </w:r>
        <w:r>
          <w:rPr>
            <w:noProof/>
            <w:webHidden/>
          </w:rPr>
          <w:t>96</w:t>
        </w:r>
        <w:r>
          <w:rPr>
            <w:noProof/>
            <w:webHidden/>
          </w:rPr>
          <w:fldChar w:fldCharType="end"/>
        </w:r>
      </w:hyperlink>
    </w:p>
    <w:p w14:paraId="5A9251B5" w14:textId="41DADB6F"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19" w:history="1">
        <w:r w:rsidRPr="006F10FF">
          <w:rPr>
            <w:rStyle w:val="Hipervnculo"/>
            <w:noProof/>
          </w:rPr>
          <w:t>Ilustración 83 - Aplicación web - Otras opciones</w:t>
        </w:r>
        <w:r>
          <w:rPr>
            <w:noProof/>
            <w:webHidden/>
          </w:rPr>
          <w:tab/>
        </w:r>
        <w:r>
          <w:rPr>
            <w:noProof/>
            <w:webHidden/>
          </w:rPr>
          <w:fldChar w:fldCharType="begin"/>
        </w:r>
        <w:r>
          <w:rPr>
            <w:noProof/>
            <w:webHidden/>
          </w:rPr>
          <w:instrText xml:space="preserve"> PAGEREF _Toc510799619 \h </w:instrText>
        </w:r>
        <w:r>
          <w:rPr>
            <w:noProof/>
            <w:webHidden/>
          </w:rPr>
        </w:r>
        <w:r>
          <w:rPr>
            <w:noProof/>
            <w:webHidden/>
          </w:rPr>
          <w:fldChar w:fldCharType="separate"/>
        </w:r>
        <w:r>
          <w:rPr>
            <w:noProof/>
            <w:webHidden/>
          </w:rPr>
          <w:t>97</w:t>
        </w:r>
        <w:r>
          <w:rPr>
            <w:noProof/>
            <w:webHidden/>
          </w:rPr>
          <w:fldChar w:fldCharType="end"/>
        </w:r>
      </w:hyperlink>
    </w:p>
    <w:p w14:paraId="3A557D12" w14:textId="451BB4E2"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20" w:history="1">
        <w:r w:rsidRPr="006F10FF">
          <w:rPr>
            <w:rStyle w:val="Hipervnculo"/>
            <w:noProof/>
          </w:rPr>
          <w:t>Ilustración 84 - Software de configuración de Raspberry</w:t>
        </w:r>
        <w:r>
          <w:rPr>
            <w:noProof/>
            <w:webHidden/>
          </w:rPr>
          <w:tab/>
        </w:r>
        <w:r>
          <w:rPr>
            <w:noProof/>
            <w:webHidden/>
          </w:rPr>
          <w:fldChar w:fldCharType="begin"/>
        </w:r>
        <w:r>
          <w:rPr>
            <w:noProof/>
            <w:webHidden/>
          </w:rPr>
          <w:instrText xml:space="preserve"> PAGEREF _Toc510799620 \h </w:instrText>
        </w:r>
        <w:r>
          <w:rPr>
            <w:noProof/>
            <w:webHidden/>
          </w:rPr>
        </w:r>
        <w:r>
          <w:rPr>
            <w:noProof/>
            <w:webHidden/>
          </w:rPr>
          <w:fldChar w:fldCharType="separate"/>
        </w:r>
        <w:r>
          <w:rPr>
            <w:noProof/>
            <w:webHidden/>
          </w:rPr>
          <w:t>100</w:t>
        </w:r>
        <w:r>
          <w:rPr>
            <w:noProof/>
            <w:webHidden/>
          </w:rPr>
          <w:fldChar w:fldCharType="end"/>
        </w:r>
      </w:hyperlink>
    </w:p>
    <w:p w14:paraId="7CAC0017" w14:textId="6799EA20"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21" w:history="1">
        <w:r w:rsidRPr="006F10FF">
          <w:rPr>
            <w:rStyle w:val="Hipervnculo"/>
            <w:noProof/>
          </w:rPr>
          <w:t>Ilustración 85 - Monitor de PM2</w:t>
        </w:r>
        <w:r>
          <w:rPr>
            <w:noProof/>
            <w:webHidden/>
          </w:rPr>
          <w:tab/>
        </w:r>
        <w:r>
          <w:rPr>
            <w:noProof/>
            <w:webHidden/>
          </w:rPr>
          <w:fldChar w:fldCharType="begin"/>
        </w:r>
        <w:r>
          <w:rPr>
            <w:noProof/>
            <w:webHidden/>
          </w:rPr>
          <w:instrText xml:space="preserve"> PAGEREF _Toc510799621 \h </w:instrText>
        </w:r>
        <w:r>
          <w:rPr>
            <w:noProof/>
            <w:webHidden/>
          </w:rPr>
        </w:r>
        <w:r>
          <w:rPr>
            <w:noProof/>
            <w:webHidden/>
          </w:rPr>
          <w:fldChar w:fldCharType="separate"/>
        </w:r>
        <w:r>
          <w:rPr>
            <w:noProof/>
            <w:webHidden/>
          </w:rPr>
          <w:t>102</w:t>
        </w:r>
        <w:r>
          <w:rPr>
            <w:noProof/>
            <w:webHidden/>
          </w:rPr>
          <w:fldChar w:fldCharType="end"/>
        </w:r>
      </w:hyperlink>
    </w:p>
    <w:p w14:paraId="6D8C696A" w14:textId="2E6EF84D" w:rsidR="009A53E6" w:rsidRDefault="009A53E6">
      <w:pPr>
        <w:pStyle w:val="Tabladeilustraciones"/>
        <w:tabs>
          <w:tab w:val="right" w:leader="dot" w:pos="8494"/>
        </w:tabs>
        <w:rPr>
          <w:rFonts w:asciiTheme="minorHAnsi" w:eastAsiaTheme="minorEastAsia" w:hAnsiTheme="minorHAnsi" w:cstheme="minorBidi"/>
          <w:noProof/>
          <w:color w:val="auto"/>
        </w:rPr>
      </w:pPr>
      <w:hyperlink w:anchor="_Toc510799622" w:history="1">
        <w:r w:rsidRPr="006F10FF">
          <w:rPr>
            <w:rStyle w:val="Hipervnculo"/>
            <w:noProof/>
          </w:rPr>
          <w:t>Ilustración 86 - Keymetrics</w:t>
        </w:r>
        <w:r>
          <w:rPr>
            <w:noProof/>
            <w:webHidden/>
          </w:rPr>
          <w:tab/>
        </w:r>
        <w:r>
          <w:rPr>
            <w:noProof/>
            <w:webHidden/>
          </w:rPr>
          <w:fldChar w:fldCharType="begin"/>
        </w:r>
        <w:r>
          <w:rPr>
            <w:noProof/>
            <w:webHidden/>
          </w:rPr>
          <w:instrText xml:space="preserve"> PAGEREF _Toc510799622 \h </w:instrText>
        </w:r>
        <w:r>
          <w:rPr>
            <w:noProof/>
            <w:webHidden/>
          </w:rPr>
        </w:r>
        <w:r>
          <w:rPr>
            <w:noProof/>
            <w:webHidden/>
          </w:rPr>
          <w:fldChar w:fldCharType="separate"/>
        </w:r>
        <w:r>
          <w:rPr>
            <w:noProof/>
            <w:webHidden/>
          </w:rPr>
          <w:t>102</w:t>
        </w:r>
        <w:r>
          <w:rPr>
            <w:noProof/>
            <w:webHidden/>
          </w:rPr>
          <w:fldChar w:fldCharType="end"/>
        </w:r>
      </w:hyperlink>
    </w:p>
    <w:p w14:paraId="0D5260EF" w14:textId="30926825" w:rsidR="00CB0564" w:rsidRDefault="00DB1DBD">
      <w:pPr>
        <w:rPr>
          <w:b/>
          <w:color w:val="434343"/>
          <w:sz w:val="36"/>
          <w:szCs w:val="36"/>
        </w:rPr>
      </w:pPr>
      <w:r>
        <w:rPr>
          <w:sz w:val="36"/>
          <w:szCs w:val="36"/>
        </w:rPr>
        <w:fldChar w:fldCharType="end"/>
      </w:r>
      <w:r w:rsidR="00CB0564">
        <w:rPr>
          <w:sz w:val="36"/>
          <w:szCs w:val="36"/>
        </w:rPr>
        <w:br w:type="page"/>
      </w:r>
    </w:p>
    <w:p w14:paraId="0DFAE331" w14:textId="6AF07BC3" w:rsidR="0069282B" w:rsidRPr="00905CE8" w:rsidRDefault="0069282B" w:rsidP="00905CE8">
      <w:pPr>
        <w:pStyle w:val="Ttulo1"/>
        <w:rPr>
          <w:sz w:val="36"/>
          <w:szCs w:val="36"/>
        </w:rPr>
      </w:pPr>
      <w:bookmarkStart w:id="6" w:name="_Toc504153874"/>
      <w:bookmarkStart w:id="7" w:name="_Toc510799330"/>
      <w:r w:rsidRPr="0043221E">
        <w:rPr>
          <w:sz w:val="36"/>
          <w:szCs w:val="36"/>
        </w:rPr>
        <w:lastRenderedPageBreak/>
        <w:t>Capítulo 1 - Introducción</w:t>
      </w:r>
      <w:bookmarkEnd w:id="6"/>
      <w:bookmarkEnd w:id="7"/>
    </w:p>
    <w:p w14:paraId="6CEA941B" w14:textId="77777777" w:rsidR="0069282B" w:rsidRPr="006D653B" w:rsidRDefault="0069282B" w:rsidP="0069282B">
      <w:pPr>
        <w:pStyle w:val="Ttulo2"/>
        <w:rPr>
          <w:b/>
          <w:sz w:val="32"/>
          <w:szCs w:val="32"/>
        </w:rPr>
      </w:pPr>
      <w:bookmarkStart w:id="8" w:name="_Toc504153875"/>
      <w:bookmarkStart w:id="9" w:name="_Toc510799331"/>
      <w:r w:rsidRPr="006D653B">
        <w:rPr>
          <w:b/>
          <w:sz w:val="32"/>
          <w:szCs w:val="32"/>
        </w:rPr>
        <w:t>1.1 Objetivo general</w:t>
      </w:r>
      <w:bookmarkEnd w:id="8"/>
      <w:bookmarkEnd w:id="9"/>
    </w:p>
    <w:p w14:paraId="7E40D0AF" w14:textId="77777777" w:rsidR="0069282B" w:rsidRDefault="0069282B" w:rsidP="0069282B"/>
    <w:p w14:paraId="1792B39A"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Se pretende desarrollar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agente inteligente (que responda al modelo basado en objetivos</w:t>
      </w:r>
      <w:r w:rsidRPr="006936B7">
        <w:rPr>
          <w:rFonts w:ascii="Arial" w:eastAsia="Arial" w:hAnsi="Arial" w:cs="Arial"/>
          <w:sz w:val="24"/>
          <w:szCs w:val="24"/>
          <w:vertAlign w:val="superscript"/>
        </w:rPr>
        <w:footnoteReference w:id="1"/>
      </w:r>
      <w:r w:rsidRPr="006936B7">
        <w:rPr>
          <w:rFonts w:ascii="Arial" w:eastAsia="Arial" w:hAnsi="Arial" w:cs="Arial"/>
          <w:sz w:val="24"/>
          <w:szCs w:val="24"/>
        </w:rPr>
        <w:t>)</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7200CF51" w14:textId="77777777" w:rsidR="0069282B" w:rsidRPr="00C4148E" w:rsidRDefault="0069282B" w:rsidP="0069282B">
      <w:pPr>
        <w:spacing w:line="276" w:lineRule="auto"/>
        <w:rPr>
          <w:sz w:val="24"/>
          <w:szCs w:val="24"/>
        </w:rPr>
      </w:pPr>
    </w:p>
    <w:p w14:paraId="241E555B" w14:textId="77777777" w:rsidR="0069282B" w:rsidRPr="006D653B" w:rsidRDefault="0069282B" w:rsidP="0069282B">
      <w:pPr>
        <w:pStyle w:val="Ttulo3"/>
        <w:rPr>
          <w:b w:val="0"/>
          <w:sz w:val="28"/>
          <w:szCs w:val="28"/>
        </w:rPr>
      </w:pPr>
      <w:bookmarkStart w:id="10" w:name="_Toc504153876"/>
      <w:bookmarkStart w:id="11" w:name="_Toc510799332"/>
      <w:r w:rsidRPr="006D653B">
        <w:rPr>
          <w:b w:val="0"/>
          <w:sz w:val="28"/>
          <w:szCs w:val="28"/>
        </w:rPr>
        <w:t>1.1.1 Objetivos específicos</w:t>
      </w:r>
      <w:bookmarkEnd w:id="10"/>
      <w:bookmarkEnd w:id="11"/>
    </w:p>
    <w:p w14:paraId="3ABD5282" w14:textId="77777777" w:rsidR="0069282B" w:rsidRDefault="0069282B" w:rsidP="0069282B"/>
    <w:p w14:paraId="0C1325E3" w14:textId="77777777" w:rsidR="0069282B" w:rsidRPr="00FD5CB2" w:rsidRDefault="0069282B" w:rsidP="0069282B"/>
    <w:p w14:paraId="55A13514" w14:textId="77777777"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w:t>
      </w:r>
      <w:r>
        <w:rPr>
          <w:rFonts w:ascii="Arial" w:eastAsia="Arial" w:hAnsi="Arial" w:cs="Arial"/>
          <w:sz w:val="24"/>
          <w:szCs w:val="24"/>
        </w:rPr>
        <w:t>R</w:t>
      </w:r>
      <w:r w:rsidRPr="006936B7">
        <w:rPr>
          <w:rFonts w:ascii="Arial" w:eastAsia="Arial" w:hAnsi="Arial" w:cs="Arial"/>
          <w:sz w:val="24"/>
          <w:szCs w:val="24"/>
        </w:rPr>
        <w:t xml:space="preserve">obot </w:t>
      </w:r>
      <w:r>
        <w:rPr>
          <w:rFonts w:ascii="Arial" w:eastAsia="Arial" w:hAnsi="Arial" w:cs="Arial"/>
          <w:sz w:val="24"/>
          <w:szCs w:val="24"/>
        </w:rPr>
        <w:t>M</w:t>
      </w:r>
      <w:r w:rsidRPr="006936B7">
        <w:rPr>
          <w:rFonts w:ascii="Arial" w:eastAsia="Arial" w:hAnsi="Arial" w:cs="Arial"/>
          <w:sz w:val="24"/>
          <w:szCs w:val="24"/>
        </w:rPr>
        <w:t xml:space="preserve">óvil integrando </w:t>
      </w:r>
      <w:r>
        <w:rPr>
          <w:rFonts w:ascii="Arial" w:eastAsia="Arial" w:hAnsi="Arial" w:cs="Arial"/>
          <w:sz w:val="24"/>
          <w:szCs w:val="24"/>
        </w:rPr>
        <w:t xml:space="preserve">las </w:t>
      </w:r>
      <w:r w:rsidRPr="006936B7">
        <w:rPr>
          <w:rFonts w:ascii="Arial" w:eastAsia="Arial" w:hAnsi="Arial" w:cs="Arial"/>
          <w:sz w:val="24"/>
          <w:szCs w:val="24"/>
        </w:rPr>
        <w:t>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247E2246" w14:textId="77777777"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Pr>
          <w:rFonts w:ascii="Arial" w:eastAsia="Arial" w:hAnsi="Arial" w:cs="Arial"/>
          <w:sz w:val="24"/>
          <w:szCs w:val="24"/>
        </w:rPr>
        <w:t>plicación web</w:t>
      </w:r>
      <w:r w:rsidRPr="006936B7">
        <w:rPr>
          <w:rFonts w:ascii="Arial" w:eastAsia="Arial" w:hAnsi="Arial" w:cs="Arial"/>
          <w:sz w:val="24"/>
          <w:szCs w:val="24"/>
        </w:rPr>
        <w:t xml:space="preserve"> </w:t>
      </w:r>
      <w:r>
        <w:rPr>
          <w:rFonts w:ascii="Arial" w:eastAsia="Arial" w:hAnsi="Arial" w:cs="Arial"/>
          <w:sz w:val="24"/>
          <w:szCs w:val="24"/>
        </w:rPr>
        <w:t>multi</w:t>
      </w:r>
      <w:r w:rsidRPr="006936B7">
        <w:rPr>
          <w:rFonts w:ascii="Arial" w:eastAsia="Arial" w:hAnsi="Arial" w:cs="Arial"/>
          <w:sz w:val="24"/>
          <w:szCs w:val="24"/>
        </w:rPr>
        <w:t>plataforma</w:t>
      </w:r>
      <w:r>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Pr>
          <w:rFonts w:ascii="Arial" w:eastAsia="Arial" w:hAnsi="Arial" w:cs="Arial"/>
          <w:sz w:val="24"/>
          <w:szCs w:val="24"/>
        </w:rPr>
        <w:t>Robot Móvil</w:t>
      </w:r>
      <w:r w:rsidRPr="006936B7">
        <w:rPr>
          <w:rFonts w:ascii="Arial" w:eastAsia="Arial" w:hAnsi="Arial" w:cs="Arial"/>
          <w:sz w:val="24"/>
          <w:szCs w:val="24"/>
        </w:rPr>
        <w:t>.</w:t>
      </w:r>
    </w:p>
    <w:p w14:paraId="15F5A163" w14:textId="461B1AE1"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y evaluar protocolos de comunicación para la recolección</w:t>
      </w:r>
      <w:r>
        <w:rPr>
          <w:rFonts w:ascii="Arial" w:eastAsia="Arial" w:hAnsi="Arial" w:cs="Arial"/>
          <w:sz w:val="24"/>
          <w:szCs w:val="24"/>
        </w:rPr>
        <w:t xml:space="preserve"> de datos y </w:t>
      </w:r>
      <w:r w:rsidRPr="002333AE">
        <w:rPr>
          <w:rFonts w:ascii="Arial" w:eastAsia="Arial" w:hAnsi="Arial" w:cs="Arial"/>
          <w:sz w:val="24"/>
          <w:szCs w:val="24"/>
        </w:rPr>
        <w:t xml:space="preserve">control entre </w:t>
      </w:r>
      <w:r>
        <w:rPr>
          <w:rFonts w:ascii="Arial" w:eastAsia="Arial" w:hAnsi="Arial" w:cs="Arial"/>
          <w:sz w:val="24"/>
          <w:szCs w:val="24"/>
        </w:rPr>
        <w:t xml:space="preserve">microcontroladores </w:t>
      </w:r>
      <w:r w:rsidRPr="002333AE">
        <w:rPr>
          <w:rFonts w:ascii="Arial" w:eastAsia="Arial" w:hAnsi="Arial" w:cs="Arial"/>
          <w:sz w:val="24"/>
          <w:szCs w:val="24"/>
        </w:rPr>
        <w:t xml:space="preserve">y </w:t>
      </w:r>
      <w:r>
        <w:rPr>
          <w:rFonts w:ascii="Arial" w:eastAsia="Arial" w:hAnsi="Arial" w:cs="Arial"/>
          <w:sz w:val="24"/>
          <w:szCs w:val="24"/>
        </w:rPr>
        <w:t>aplicaciones web</w:t>
      </w:r>
      <w:r w:rsidRPr="002333AE">
        <w:rPr>
          <w:rFonts w:ascii="Arial" w:eastAsia="Arial" w:hAnsi="Arial" w:cs="Arial"/>
          <w:sz w:val="24"/>
          <w:szCs w:val="24"/>
        </w:rPr>
        <w:t>.</w:t>
      </w:r>
    </w:p>
    <w:p w14:paraId="0B3D1129" w14:textId="4228B60A"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Pr>
          <w:rFonts w:ascii="Arial" w:eastAsia="Arial" w:hAnsi="Arial" w:cs="Arial"/>
          <w:sz w:val="24"/>
          <w:szCs w:val="24"/>
        </w:rPr>
        <w:t>I</w:t>
      </w:r>
      <w:r w:rsidRPr="006936B7">
        <w:rPr>
          <w:rFonts w:ascii="Arial" w:eastAsia="Arial" w:hAnsi="Arial" w:cs="Arial"/>
          <w:sz w:val="24"/>
          <w:szCs w:val="24"/>
        </w:rPr>
        <w:t xml:space="preserve">ntegrar sensores </w:t>
      </w:r>
      <w:r>
        <w:rPr>
          <w:rFonts w:ascii="Arial" w:eastAsia="Arial" w:hAnsi="Arial" w:cs="Arial"/>
          <w:sz w:val="24"/>
          <w:szCs w:val="24"/>
        </w:rPr>
        <w:t>al robot móvil y escribir el software, utilizando el protocolo seleccionado, para la transmisión de las medidas y presentación en la aplicación web</w:t>
      </w:r>
      <w:r w:rsidRPr="006936B7">
        <w:rPr>
          <w:rFonts w:ascii="Arial" w:eastAsia="Arial" w:hAnsi="Arial" w:cs="Arial"/>
          <w:sz w:val="24"/>
          <w:szCs w:val="24"/>
        </w:rPr>
        <w:t>.</w:t>
      </w:r>
    </w:p>
    <w:p w14:paraId="40C7FC3B" w14:textId="77777777" w:rsidR="0069282B" w:rsidRPr="006D653B" w:rsidRDefault="0069282B" w:rsidP="0069282B">
      <w:pPr>
        <w:pStyle w:val="Ttulo3"/>
        <w:rPr>
          <w:b w:val="0"/>
          <w:sz w:val="28"/>
          <w:szCs w:val="28"/>
        </w:rPr>
      </w:pPr>
      <w:bookmarkStart w:id="12" w:name="_Toc504153877"/>
      <w:bookmarkStart w:id="13" w:name="_Toc510799333"/>
      <w:r w:rsidRPr="006D653B">
        <w:rPr>
          <w:b w:val="0"/>
          <w:sz w:val="28"/>
          <w:szCs w:val="28"/>
        </w:rPr>
        <w:t>1.1.2 Metodología</w:t>
      </w:r>
      <w:bookmarkEnd w:id="12"/>
      <w:bookmarkEnd w:id="13"/>
    </w:p>
    <w:p w14:paraId="53242EF6" w14:textId="77777777" w:rsidR="0069282B" w:rsidRDefault="0069282B" w:rsidP="0069282B">
      <w:pPr>
        <w:spacing w:line="276" w:lineRule="auto"/>
        <w:rPr>
          <w:rFonts w:ascii="Arial" w:eastAsia="Arial" w:hAnsi="Arial" w:cs="Arial"/>
          <w:sz w:val="24"/>
          <w:szCs w:val="24"/>
        </w:rPr>
      </w:pPr>
    </w:p>
    <w:p w14:paraId="2E2A70C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2D3655B8" w14:textId="77777777" w:rsidR="0069282B" w:rsidRPr="006936B7" w:rsidRDefault="0069282B" w:rsidP="0069282B">
      <w:pPr>
        <w:spacing w:line="276" w:lineRule="auto"/>
        <w:rPr>
          <w:sz w:val="24"/>
          <w:szCs w:val="24"/>
        </w:rPr>
      </w:pPr>
    </w:p>
    <w:p w14:paraId="1883473E" w14:textId="77777777" w:rsidR="0069282B" w:rsidRPr="006936B7" w:rsidRDefault="0069282B" w:rsidP="0069282B">
      <w:pPr>
        <w:spacing w:line="276" w:lineRule="auto"/>
        <w:rPr>
          <w:sz w:val="24"/>
          <w:szCs w:val="24"/>
        </w:rPr>
      </w:pPr>
      <w:r w:rsidRPr="006936B7">
        <w:rPr>
          <w:rFonts w:ascii="Arial" w:eastAsia="Arial" w:hAnsi="Arial" w:cs="Arial"/>
          <w:sz w:val="24"/>
          <w:szCs w:val="24"/>
        </w:rPr>
        <w:t>E</w:t>
      </w:r>
      <w:r>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Pr>
          <w:rFonts w:ascii="Arial" w:eastAsia="Arial" w:hAnsi="Arial" w:cs="Arial"/>
          <w:sz w:val="24"/>
          <w:szCs w:val="24"/>
        </w:rPr>
        <w:t xml:space="preserve"> del RM</w:t>
      </w:r>
      <w:r w:rsidRPr="006936B7">
        <w:rPr>
          <w:rFonts w:ascii="Arial" w:eastAsia="Arial" w:hAnsi="Arial" w:cs="Arial"/>
          <w:sz w:val="24"/>
          <w:szCs w:val="24"/>
        </w:rPr>
        <w:t xml:space="preserve"> sobre la superficie y obtener las muestras del ambiente según se soliciten, en otras palabras, la lectura de los sensores.</w:t>
      </w:r>
    </w:p>
    <w:p w14:paraId="7F50CF5D" w14:textId="77777777" w:rsidR="0069282B" w:rsidRPr="006936B7" w:rsidRDefault="0069282B" w:rsidP="0069282B">
      <w:pPr>
        <w:spacing w:line="276" w:lineRule="auto"/>
        <w:rPr>
          <w:sz w:val="24"/>
          <w:szCs w:val="24"/>
        </w:rPr>
      </w:pPr>
    </w:p>
    <w:p w14:paraId="5A302BA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 xml:space="preserve">La comunicación entre el SAR y </w:t>
      </w:r>
      <w:r>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w:t>
      </w:r>
      <w:r w:rsidRPr="006936B7">
        <w:rPr>
          <w:rFonts w:ascii="Arial" w:eastAsia="Arial" w:hAnsi="Arial" w:cs="Arial"/>
          <w:sz w:val="24"/>
          <w:szCs w:val="24"/>
        </w:rPr>
        <w:lastRenderedPageBreak/>
        <w:t xml:space="preserve">denominada cliente/servidor, donde el cliente es el dispositivo que ejecuta </w:t>
      </w:r>
      <w:r>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4" w:name="_eoiloaxaomvs" w:colFirst="0" w:colLast="0"/>
      <w:bookmarkStart w:id="15" w:name="_30j0zll" w:colFirst="0" w:colLast="0"/>
      <w:bookmarkEnd w:id="14"/>
      <w:bookmarkEnd w:id="15"/>
    </w:p>
    <w:p w14:paraId="050886A9" w14:textId="77777777" w:rsidR="0069282B" w:rsidRPr="00C4148E" w:rsidRDefault="0069282B" w:rsidP="0069282B">
      <w:pPr>
        <w:spacing w:line="276" w:lineRule="auto"/>
        <w:rPr>
          <w:sz w:val="24"/>
          <w:szCs w:val="24"/>
        </w:rPr>
      </w:pPr>
    </w:p>
    <w:p w14:paraId="3322A9B5" w14:textId="77777777" w:rsidR="0069282B" w:rsidRPr="0043221E" w:rsidRDefault="0069282B" w:rsidP="0069282B">
      <w:pPr>
        <w:pStyle w:val="Ttulo2"/>
        <w:rPr>
          <w:b/>
          <w:sz w:val="32"/>
          <w:szCs w:val="32"/>
        </w:rPr>
      </w:pPr>
      <w:bookmarkStart w:id="16" w:name="_Toc504153878"/>
      <w:bookmarkStart w:id="17" w:name="_Toc510799334"/>
      <w:r>
        <w:rPr>
          <w:b/>
          <w:sz w:val="32"/>
          <w:szCs w:val="32"/>
        </w:rPr>
        <w:t xml:space="preserve">1.2 </w:t>
      </w:r>
      <w:r w:rsidRPr="0043221E">
        <w:rPr>
          <w:b/>
          <w:sz w:val="32"/>
          <w:szCs w:val="32"/>
        </w:rPr>
        <w:t>Motivación</w:t>
      </w:r>
      <w:bookmarkEnd w:id="16"/>
      <w:bookmarkEnd w:id="17"/>
    </w:p>
    <w:p w14:paraId="53D553F4" w14:textId="77777777" w:rsidR="0069282B" w:rsidRDefault="0069282B" w:rsidP="0069282B"/>
    <w:p w14:paraId="3A029141" w14:textId="77777777" w:rsidR="0069282B" w:rsidRPr="006936B7" w:rsidRDefault="0069282B" w:rsidP="0069282B">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0F8B4DBF" w14:textId="77777777" w:rsidR="0069282B" w:rsidRDefault="0069282B" w:rsidP="0069282B">
      <w:pPr>
        <w:spacing w:line="276" w:lineRule="auto"/>
        <w:rPr>
          <w:rFonts w:ascii="Arial" w:eastAsia="Arial" w:hAnsi="Arial" w:cs="Arial"/>
          <w:sz w:val="24"/>
          <w:szCs w:val="24"/>
        </w:rPr>
      </w:pPr>
    </w:p>
    <w:p w14:paraId="6E3257C6" w14:textId="333755E3" w:rsidR="0069282B" w:rsidRPr="006936B7" w:rsidRDefault="0069282B" w:rsidP="0069282B">
      <w:pPr>
        <w:spacing w:line="276" w:lineRule="auto"/>
        <w:rPr>
          <w:sz w:val="24"/>
          <w:szCs w:val="24"/>
        </w:rPr>
      </w:pPr>
      <w:r w:rsidRPr="006936B7">
        <w:rPr>
          <w:rFonts w:ascii="Arial" w:eastAsia="Arial" w:hAnsi="Arial" w:cs="Arial"/>
          <w:sz w:val="24"/>
          <w:szCs w:val="24"/>
        </w:rPr>
        <w:t>Para es</w:t>
      </w:r>
      <w:r w:rsidR="00111F52">
        <w:rPr>
          <w:rFonts w:ascii="Arial" w:eastAsia="Arial" w:hAnsi="Arial" w:cs="Arial"/>
          <w:sz w:val="24"/>
          <w:szCs w:val="24"/>
        </w:rPr>
        <w:t>to se necesita incursionar en la</w:t>
      </w:r>
      <w:r w:rsidRPr="006936B7">
        <w:rPr>
          <w:rFonts w:ascii="Arial" w:eastAsia="Arial" w:hAnsi="Arial" w:cs="Arial"/>
          <w:sz w:val="24"/>
          <w:szCs w:val="24"/>
        </w:rPr>
        <w:t xml:space="preserve"> investigación y desarrollo en los ámbitos de la computación, control, mecánica y electrónica. Los cuales dieron paso a la robótica como técnica que combina diversas disciplinas, logrando un alto impacto en la sociedad en diversos ámbitos. </w:t>
      </w:r>
    </w:p>
    <w:p w14:paraId="1C5E3A66" w14:textId="77777777" w:rsidR="0069282B" w:rsidRPr="006936B7" w:rsidRDefault="0069282B" w:rsidP="0069282B">
      <w:pPr>
        <w:rPr>
          <w:sz w:val="24"/>
          <w:szCs w:val="24"/>
        </w:rPr>
      </w:pPr>
    </w:p>
    <w:p w14:paraId="65F30B15" w14:textId="77777777" w:rsidR="0069282B" w:rsidRPr="006936B7" w:rsidRDefault="0069282B" w:rsidP="0069282B">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De estos dispositivos, un segmento mayoritario se basa en el sistema operativo Android, presentado por Google en el 2007.</w:t>
      </w:r>
    </w:p>
    <w:p w14:paraId="37FD0F07" w14:textId="6F5EC055" w:rsidR="0069282B" w:rsidRPr="006936B7" w:rsidRDefault="0069282B" w:rsidP="0069282B">
      <w:pPr>
        <w:spacing w:line="276" w:lineRule="auto"/>
        <w:rPr>
          <w:sz w:val="24"/>
          <w:szCs w:val="24"/>
        </w:rPr>
      </w:pPr>
      <w:r w:rsidRPr="006936B7">
        <w:rPr>
          <w:rFonts w:ascii="Arial" w:eastAsia="Arial" w:hAnsi="Arial" w:cs="Arial"/>
          <w:sz w:val="24"/>
          <w:szCs w:val="24"/>
        </w:rPr>
        <w:t>Android está basado en Linux y utiliza Java como lenguaje de desarrollo de aplicaciones. Por otro lado, Arduino, introducido en el año 2005, es una plataforma de hardware libre para electrónica orientado a la computación física (Phisical Computing).</w:t>
      </w:r>
    </w:p>
    <w:p w14:paraId="023656B0" w14:textId="77777777" w:rsidR="0069282B" w:rsidRDefault="0069282B" w:rsidP="0069282B">
      <w:pPr>
        <w:spacing w:line="276" w:lineRule="auto"/>
        <w:rPr>
          <w:rFonts w:ascii="Arial" w:eastAsia="Arial" w:hAnsi="Arial" w:cs="Arial"/>
          <w:sz w:val="24"/>
          <w:szCs w:val="24"/>
        </w:rPr>
      </w:pPr>
    </w:p>
    <w:p w14:paraId="79A85AED" w14:textId="116B30DF" w:rsidR="0069282B" w:rsidRPr="006936B7" w:rsidRDefault="0069282B" w:rsidP="0069282B">
      <w:pPr>
        <w:spacing w:line="276" w:lineRule="auto"/>
        <w:rPr>
          <w:sz w:val="24"/>
          <w:szCs w:val="24"/>
        </w:rPr>
      </w:pPr>
      <w:r w:rsidRPr="006936B7">
        <w:rPr>
          <w:rFonts w:ascii="Arial" w:eastAsia="Arial" w:hAnsi="Arial" w:cs="Arial"/>
          <w:sz w:val="24"/>
          <w:szCs w:val="24"/>
        </w:rPr>
        <w:t>Arduino aprovecha ciertas características de C++ para permitir el desarrollo de pequeños programas o sketches con conocimientos básicos de programación y electrónica. Esta simplicidad, sumado al bajo coste de las placas ha otorgado a la plataforma una gran popularidad.</w:t>
      </w:r>
      <w:sdt>
        <w:sdtPr>
          <w:rPr>
            <w:rFonts w:ascii="Arial" w:eastAsia="Arial" w:hAnsi="Arial" w:cs="Arial"/>
            <w:sz w:val="24"/>
            <w:szCs w:val="24"/>
          </w:rPr>
          <w:id w:val="905883335"/>
          <w:citation/>
        </w:sdtPr>
        <w:sdtContent>
          <w:r w:rsidR="00651ECF">
            <w:rPr>
              <w:rFonts w:ascii="Arial" w:eastAsia="Arial" w:hAnsi="Arial" w:cs="Arial"/>
              <w:sz w:val="24"/>
              <w:szCs w:val="24"/>
            </w:rPr>
            <w:fldChar w:fldCharType="begin"/>
          </w:r>
          <w:r w:rsidR="00651ECF">
            <w:rPr>
              <w:rFonts w:ascii="Arial" w:eastAsia="Arial" w:hAnsi="Arial" w:cs="Arial"/>
              <w:sz w:val="24"/>
              <w:szCs w:val="24"/>
            </w:rPr>
            <w:instrText xml:space="preserve"> CITATION Wik17 \l 11274 </w:instrText>
          </w:r>
          <w:r w:rsidR="00651ECF">
            <w:rPr>
              <w:rFonts w:ascii="Arial" w:eastAsia="Arial" w:hAnsi="Arial" w:cs="Arial"/>
              <w:sz w:val="24"/>
              <w:szCs w:val="24"/>
            </w:rPr>
            <w:fldChar w:fldCharType="separate"/>
          </w:r>
          <w:r w:rsidR="00AB7AAE">
            <w:rPr>
              <w:rFonts w:ascii="Arial" w:eastAsia="Arial" w:hAnsi="Arial" w:cs="Arial"/>
              <w:noProof/>
              <w:sz w:val="24"/>
              <w:szCs w:val="24"/>
            </w:rPr>
            <w:t xml:space="preserve"> </w:t>
          </w:r>
          <w:r w:rsidR="00AB7AAE" w:rsidRPr="00AB7AAE">
            <w:rPr>
              <w:rFonts w:ascii="Arial" w:eastAsia="Arial" w:hAnsi="Arial" w:cs="Arial"/>
              <w:noProof/>
              <w:sz w:val="24"/>
              <w:szCs w:val="24"/>
            </w:rPr>
            <w:t>[1]</w:t>
          </w:r>
          <w:r w:rsidR="00651ECF">
            <w:rPr>
              <w:rFonts w:ascii="Arial" w:eastAsia="Arial" w:hAnsi="Arial" w:cs="Arial"/>
              <w:sz w:val="24"/>
              <w:szCs w:val="24"/>
            </w:rPr>
            <w:fldChar w:fldCharType="end"/>
          </w:r>
        </w:sdtContent>
      </w:sdt>
    </w:p>
    <w:p w14:paraId="4AB530C2" w14:textId="77777777" w:rsidR="0069282B" w:rsidRDefault="0069282B" w:rsidP="0069282B">
      <w:pPr>
        <w:spacing w:line="276" w:lineRule="auto"/>
        <w:rPr>
          <w:rFonts w:ascii="Arial" w:eastAsia="Arial" w:hAnsi="Arial" w:cs="Arial"/>
          <w:sz w:val="24"/>
          <w:szCs w:val="24"/>
        </w:rPr>
      </w:pPr>
    </w:p>
    <w:p w14:paraId="241C5A38" w14:textId="77777777" w:rsidR="0069282B" w:rsidRPr="006936B7" w:rsidRDefault="0069282B" w:rsidP="0069282B">
      <w:pPr>
        <w:spacing w:line="276" w:lineRule="auto"/>
        <w:rPr>
          <w:sz w:val="24"/>
          <w:szCs w:val="24"/>
        </w:rPr>
      </w:pPr>
      <w:r w:rsidRPr="006936B7">
        <w:rPr>
          <w:rFonts w:ascii="Arial" w:eastAsia="Arial" w:hAnsi="Arial" w:cs="Arial"/>
          <w:sz w:val="24"/>
          <w:szCs w:val="24"/>
        </w:rPr>
        <w:t>Tanto Java como C++ han sido lenguajes utilizados en las actividades de laboratorio de varias cátedras de la Licenciatura por lo cual consiste en una motivación para llevar a cabo esta tesina.</w:t>
      </w:r>
    </w:p>
    <w:p w14:paraId="6EBDE4B7" w14:textId="77777777" w:rsidR="0069282B" w:rsidRPr="006936B7" w:rsidRDefault="0069282B" w:rsidP="0069282B">
      <w:pPr>
        <w:spacing w:line="276" w:lineRule="auto"/>
        <w:rPr>
          <w:sz w:val="24"/>
          <w:szCs w:val="24"/>
        </w:rPr>
      </w:pPr>
    </w:p>
    <w:p w14:paraId="05FC4089" w14:textId="77777777" w:rsidR="0069282B" w:rsidRDefault="0069282B" w:rsidP="0069282B">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moldeable a distintas temáticas. Este prototipo base es el denominado SAR que se quiere </w:t>
      </w:r>
      <w:r w:rsidRPr="006936B7">
        <w:rPr>
          <w:rFonts w:ascii="Arial" w:eastAsia="Arial" w:hAnsi="Arial" w:cs="Arial"/>
          <w:sz w:val="24"/>
          <w:szCs w:val="24"/>
        </w:rPr>
        <w:lastRenderedPageBreak/>
        <w:t>desarrollar. En síntesis, el objetivo del SAR es crear un instrumento didáctico para la comprensión e incentivación de los alumnos en las distintas áreas mencionadas (robótica e informática).</w:t>
      </w:r>
      <w:bookmarkStart w:id="18" w:name="_yhghiwkk0w10" w:colFirst="0" w:colLast="0"/>
      <w:bookmarkEnd w:id="18"/>
    </w:p>
    <w:p w14:paraId="39448B95" w14:textId="77777777" w:rsidR="0069282B" w:rsidRPr="0043221E" w:rsidRDefault="0069282B" w:rsidP="0069282B">
      <w:pPr>
        <w:pStyle w:val="Ttulo2"/>
        <w:rPr>
          <w:b/>
          <w:sz w:val="32"/>
          <w:szCs w:val="32"/>
        </w:rPr>
      </w:pPr>
      <w:bookmarkStart w:id="19" w:name="_1fob9te" w:colFirst="0" w:colLast="0"/>
      <w:bookmarkStart w:id="20" w:name="_3znysh7" w:colFirst="0" w:colLast="0"/>
      <w:bookmarkStart w:id="21" w:name="_Toc504153879"/>
      <w:bookmarkStart w:id="22" w:name="_Toc510799335"/>
      <w:bookmarkEnd w:id="19"/>
      <w:bookmarkEnd w:id="20"/>
      <w:r>
        <w:rPr>
          <w:b/>
          <w:sz w:val="32"/>
          <w:szCs w:val="32"/>
        </w:rPr>
        <w:t xml:space="preserve">1.3 </w:t>
      </w:r>
      <w:r w:rsidRPr="0043221E">
        <w:rPr>
          <w:b/>
          <w:sz w:val="32"/>
          <w:szCs w:val="32"/>
        </w:rPr>
        <w:t>Desarrollos Propuestos</w:t>
      </w:r>
      <w:bookmarkEnd w:id="21"/>
      <w:bookmarkEnd w:id="22"/>
    </w:p>
    <w:p w14:paraId="15AB955E" w14:textId="77777777" w:rsidR="0069282B" w:rsidRDefault="0069282B" w:rsidP="0069282B">
      <w:pPr>
        <w:spacing w:line="276" w:lineRule="auto"/>
      </w:pPr>
    </w:p>
    <w:p w14:paraId="728E0080"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CB62809"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w:t>
      </w:r>
    </w:p>
    <w:p w14:paraId="032AACBA"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17310BAD" w14:textId="77777777" w:rsidR="0069282B" w:rsidRPr="006D653B" w:rsidRDefault="0069282B" w:rsidP="0069282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Pr="006936B7">
        <w:rPr>
          <w:rFonts w:ascii="Arial" w:eastAsia="Arial" w:hAnsi="Arial" w:cs="Arial"/>
          <w:sz w:val="24"/>
          <w:szCs w:val="24"/>
        </w:rPr>
        <w:t xml:space="preserve"> de un medio de comunicación inalámbrica (Radiofrecuencia) que permita la interrelación entre la aplicación móvil y el SAR.</w:t>
      </w:r>
    </w:p>
    <w:p w14:paraId="4F99B6DA" w14:textId="77777777" w:rsidR="0069282B" w:rsidRPr="0043221E" w:rsidRDefault="0069282B" w:rsidP="0069282B">
      <w:pPr>
        <w:pStyle w:val="Ttulo2"/>
        <w:rPr>
          <w:b/>
          <w:sz w:val="32"/>
          <w:szCs w:val="32"/>
        </w:rPr>
      </w:pPr>
      <w:bookmarkStart w:id="23" w:name="_w5xp88bpmpdd" w:colFirst="0" w:colLast="0"/>
      <w:bookmarkStart w:id="24" w:name="_Toc504153880"/>
      <w:bookmarkStart w:id="25" w:name="_Toc510799336"/>
      <w:bookmarkEnd w:id="23"/>
      <w:r>
        <w:rPr>
          <w:b/>
          <w:sz w:val="32"/>
          <w:szCs w:val="32"/>
        </w:rPr>
        <w:t xml:space="preserve">1.4 </w:t>
      </w:r>
      <w:r w:rsidRPr="0043221E">
        <w:rPr>
          <w:b/>
          <w:sz w:val="32"/>
          <w:szCs w:val="32"/>
        </w:rPr>
        <w:t>Resultados Esperados</w:t>
      </w:r>
      <w:bookmarkEnd w:id="24"/>
      <w:bookmarkEnd w:id="25"/>
    </w:p>
    <w:p w14:paraId="5708B338" w14:textId="77777777" w:rsidR="0069282B" w:rsidRDefault="0069282B" w:rsidP="0069282B"/>
    <w:p w14:paraId="03D04603"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681A8C52" w14:textId="77777777" w:rsidR="0069282B" w:rsidRPr="006936B7" w:rsidRDefault="0069282B" w:rsidP="0069282B">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D861E92" w14:textId="77777777" w:rsidR="0069282B" w:rsidRDefault="0069282B" w:rsidP="0069282B">
      <w:pPr>
        <w:spacing w:line="276" w:lineRule="auto"/>
      </w:pPr>
    </w:p>
    <w:p w14:paraId="7D4FBFBF"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Tanto el desarrollo del software como el hardware serán liberados para contribuir a un mejor proceso de enseñanza de la informática y robótica en principio en el nivel medio. </w:t>
      </w:r>
    </w:p>
    <w:p w14:paraId="777BF420" w14:textId="77777777" w:rsidR="0069282B" w:rsidRDefault="0069282B" w:rsidP="0069282B">
      <w:pPr>
        <w:spacing w:line="276" w:lineRule="auto"/>
        <w:rPr>
          <w:rFonts w:ascii="Arial" w:eastAsia="Arial" w:hAnsi="Arial" w:cs="Arial"/>
          <w:sz w:val="24"/>
          <w:szCs w:val="24"/>
        </w:rPr>
      </w:pPr>
    </w:p>
    <w:p w14:paraId="695165A3" w14:textId="77777777" w:rsidR="0069282B" w:rsidRPr="006936B7" w:rsidRDefault="0069282B" w:rsidP="0069282B">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72B4FB59" w14:textId="77777777" w:rsidR="0069282B" w:rsidRPr="006936B7" w:rsidRDefault="0069282B" w:rsidP="0069282B">
      <w:pPr>
        <w:spacing w:line="276" w:lineRule="auto"/>
        <w:rPr>
          <w:sz w:val="24"/>
          <w:szCs w:val="24"/>
        </w:rPr>
      </w:pPr>
    </w:p>
    <w:p w14:paraId="241B7D12"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26" w:name="_e8yvt5x02vy" w:colFirst="0" w:colLast="0"/>
      <w:bookmarkStart w:id="27" w:name="_tyjcwt" w:colFirst="0" w:colLast="0"/>
      <w:bookmarkEnd w:id="26"/>
      <w:bookmarkEnd w:id="27"/>
    </w:p>
    <w:p w14:paraId="4D99D934" w14:textId="77777777" w:rsidR="0069282B" w:rsidRDefault="0069282B" w:rsidP="0069282B">
      <w:pPr>
        <w:spacing w:after="160" w:line="259" w:lineRule="auto"/>
        <w:jc w:val="left"/>
      </w:pPr>
      <w:r>
        <w:br w:type="page"/>
      </w:r>
    </w:p>
    <w:p w14:paraId="222E8C8A" w14:textId="77777777" w:rsidR="0069282B" w:rsidRDefault="0069282B" w:rsidP="0069282B">
      <w:pPr>
        <w:pStyle w:val="Ttulo1"/>
        <w:rPr>
          <w:sz w:val="36"/>
          <w:szCs w:val="36"/>
        </w:rPr>
      </w:pPr>
      <w:bookmarkStart w:id="28" w:name="_Toc504153881"/>
      <w:bookmarkStart w:id="29" w:name="_Toc510799337"/>
      <w:r w:rsidRPr="00EA0B66">
        <w:rPr>
          <w:sz w:val="36"/>
          <w:szCs w:val="36"/>
        </w:rPr>
        <w:lastRenderedPageBreak/>
        <w:t>Ca</w:t>
      </w:r>
      <w:r>
        <w:rPr>
          <w:sz w:val="36"/>
          <w:szCs w:val="36"/>
        </w:rPr>
        <w:t>pítulo 2 - La robótica</w:t>
      </w:r>
      <w:bookmarkEnd w:id="28"/>
      <w:bookmarkEnd w:id="29"/>
    </w:p>
    <w:p w14:paraId="6ED24C24" w14:textId="77777777" w:rsidR="0069282B" w:rsidRPr="007E5140" w:rsidRDefault="0069282B" w:rsidP="0069282B"/>
    <w:p w14:paraId="14C00242" w14:textId="77777777" w:rsidR="0069282B" w:rsidRPr="007E5140" w:rsidRDefault="0069282B" w:rsidP="0069282B">
      <w:pPr>
        <w:pStyle w:val="NormalWeb"/>
        <w:spacing w:before="0" w:beforeAutospacing="0" w:after="0" w:afterAutospacing="0"/>
        <w:jc w:val="both"/>
        <w:rPr>
          <w:rFonts w:ascii="Arial" w:hAnsi="Arial" w:cs="Arial"/>
          <w:color w:val="000000"/>
        </w:rPr>
      </w:pPr>
      <w:r w:rsidRPr="007E5140">
        <w:rPr>
          <w:rFonts w:ascii="Arial" w:hAnsi="Arial" w:cs="Arial"/>
          <w:color w:val="000000"/>
        </w:rPr>
        <w:t xml:space="preserve">En este </w:t>
      </w:r>
      <w:r w:rsidRPr="00BF0932">
        <w:rPr>
          <w:rFonts w:ascii="Arial" w:hAnsi="Arial" w:cs="Arial"/>
          <w:color w:val="000000"/>
        </w:rPr>
        <w:t>capítulo</w:t>
      </w:r>
      <w:r w:rsidRPr="007E5140">
        <w:rPr>
          <w:rFonts w:ascii="Arial" w:hAnsi="Arial" w:cs="Arial"/>
          <w:color w:val="000000"/>
        </w:rPr>
        <w:t xml:space="preserve"> se va a </w:t>
      </w:r>
      <w:r>
        <w:rPr>
          <w:rFonts w:ascii="Arial" w:hAnsi="Arial" w:cs="Arial"/>
          <w:color w:val="000000"/>
        </w:rPr>
        <w:t>abordar</w:t>
      </w:r>
      <w:r w:rsidRPr="007E5140">
        <w:rPr>
          <w:rFonts w:ascii="Arial" w:hAnsi="Arial" w:cs="Arial"/>
          <w:color w:val="000000"/>
        </w:rPr>
        <w:t xml:space="preserve"> el concepto de la robótica</w:t>
      </w:r>
      <w:r>
        <w:rPr>
          <w:rFonts w:ascii="Arial" w:hAnsi="Arial" w:cs="Arial"/>
          <w:color w:val="000000"/>
        </w:rPr>
        <w:t xml:space="preserve"> desde el punto de vista de su utilidad en áreas relacionadas con la informática, para el ámbito educativo. Se introducen diversas estructuras robóticas, como también distintas plataformas que facilitan la aplicación de esta ciencia, dando soporte didáctico, en la actualidad. Además, se distinguen los conceptos de microcontrolador y computadora de placa reducida, detallando ventajas, desventajas y formas de comunicación de cada uno de ellos. Finalmente, se define que es un sistema autónomo robótico (el cual, como se mencionó en el capítulo anterior, es el desarrollo propuesto por esta tesina) concluyendo con el impacto de la robótica en la educación. </w:t>
      </w:r>
    </w:p>
    <w:p w14:paraId="25235726" w14:textId="77777777" w:rsidR="0069282B" w:rsidRPr="00EA0B66" w:rsidRDefault="0069282B" w:rsidP="0069282B">
      <w:pPr>
        <w:pStyle w:val="Ttulo2"/>
        <w:rPr>
          <w:b/>
          <w:sz w:val="32"/>
          <w:szCs w:val="32"/>
        </w:rPr>
      </w:pPr>
      <w:bookmarkStart w:id="30" w:name="_Toc504153882"/>
      <w:bookmarkStart w:id="31" w:name="_Ref505885587"/>
      <w:bookmarkStart w:id="32" w:name="_Toc510799338"/>
      <w:r w:rsidRPr="00EA0B66">
        <w:rPr>
          <w:b/>
          <w:sz w:val="32"/>
          <w:szCs w:val="32"/>
        </w:rPr>
        <w:t>2.1 ¿Qué es la robótica?</w:t>
      </w:r>
      <w:bookmarkEnd w:id="30"/>
      <w:bookmarkEnd w:id="31"/>
      <w:bookmarkEnd w:id="32"/>
    </w:p>
    <w:p w14:paraId="57D316FC" w14:textId="77777777" w:rsidR="0069282B" w:rsidRDefault="0069282B" w:rsidP="0069282B">
      <w:pPr>
        <w:pStyle w:val="NormalWeb"/>
        <w:spacing w:before="0" w:beforeAutospacing="0" w:after="0" w:afterAutospacing="0"/>
        <w:jc w:val="both"/>
      </w:pPr>
      <w:r>
        <w:t> </w:t>
      </w:r>
    </w:p>
    <w:p w14:paraId="582594A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34C44247" w14:textId="4EF96261" w:rsidR="0069282B" w:rsidRPr="006E391D" w:rsidRDefault="0069282B" w:rsidP="0069282B">
      <w:pPr>
        <w:pStyle w:val="NormalWeb"/>
        <w:spacing w:before="0" w:beforeAutospacing="0" w:after="0" w:afterAutospacing="0"/>
        <w:jc w:val="both"/>
      </w:pPr>
      <w:r w:rsidRPr="006E391D">
        <w:rPr>
          <w:rFonts w:ascii="Arial" w:hAnsi="Arial" w:cs="Arial"/>
          <w:color w:val="000000"/>
        </w:rPr>
        <w:t>A este tipo de maquinaria se la denomina Robot. Según la RIA</w:t>
      </w:r>
      <w:sdt>
        <w:sdtPr>
          <w:rPr>
            <w:rFonts w:ascii="Arial" w:hAnsi="Arial" w:cs="Arial"/>
            <w:color w:val="000000"/>
          </w:rPr>
          <w:id w:val="14049663"/>
          <w:citation/>
        </w:sdtPr>
        <w:sdtContent>
          <w:r w:rsidR="00C428B1">
            <w:rPr>
              <w:rFonts w:ascii="Arial" w:hAnsi="Arial" w:cs="Arial"/>
              <w:color w:val="000000"/>
            </w:rPr>
            <w:fldChar w:fldCharType="begin"/>
          </w:r>
          <w:r w:rsidR="00C428B1">
            <w:rPr>
              <w:rFonts w:ascii="Arial" w:hAnsi="Arial" w:cs="Arial"/>
              <w:color w:val="000000"/>
            </w:rPr>
            <w:instrText xml:space="preserve"> CITATION RIA17 \l 11274 </w:instrText>
          </w:r>
          <w:r w:rsidR="00C428B1">
            <w:rPr>
              <w:rFonts w:ascii="Arial" w:hAnsi="Arial" w:cs="Arial"/>
              <w:color w:val="000000"/>
            </w:rPr>
            <w:fldChar w:fldCharType="separate"/>
          </w:r>
          <w:r w:rsidR="00AB7AAE">
            <w:rPr>
              <w:rFonts w:ascii="Arial" w:hAnsi="Arial" w:cs="Arial"/>
              <w:noProof/>
              <w:color w:val="000000"/>
            </w:rPr>
            <w:t xml:space="preserve"> </w:t>
          </w:r>
          <w:r w:rsidR="00AB7AAE" w:rsidRPr="00AB7AAE">
            <w:rPr>
              <w:rFonts w:ascii="Arial" w:hAnsi="Arial" w:cs="Arial"/>
              <w:noProof/>
              <w:color w:val="000000"/>
            </w:rPr>
            <w:t>[2]</w:t>
          </w:r>
          <w:r w:rsidR="00C428B1">
            <w:rPr>
              <w:rFonts w:ascii="Arial" w:hAnsi="Arial" w:cs="Arial"/>
              <w:color w:val="000000"/>
            </w:rPr>
            <w:fldChar w:fldCharType="end"/>
          </w:r>
        </w:sdtContent>
      </w:sdt>
      <w:r w:rsidRPr="006E391D">
        <w:rPr>
          <w:rFonts w:ascii="Arial" w:hAnsi="Arial" w:cs="Arial"/>
          <w:color w:val="000000"/>
        </w:rPr>
        <w:t xml:space="preserve"> (</w:t>
      </w:r>
      <w:r w:rsidRPr="00C428B1">
        <w:rPr>
          <w:rFonts w:ascii="Arial" w:hAnsi="Arial" w:cs="Arial"/>
          <w:shd w:val="clear" w:color="auto" w:fill="FFFFFF"/>
        </w:rPr>
        <w:t>Robotic Industries Association</w:t>
      </w:r>
      <w:r w:rsidRPr="006E391D">
        <w:rPr>
          <w:rFonts w:ascii="Arial" w:hAnsi="Arial" w:cs="Arial"/>
          <w:color w:val="000000"/>
        </w:rPr>
        <w:t>):</w:t>
      </w:r>
    </w:p>
    <w:p w14:paraId="682F6A71" w14:textId="77777777" w:rsidR="0069282B" w:rsidRPr="006E391D" w:rsidRDefault="0069282B" w:rsidP="0069282B">
      <w:pPr>
        <w:pStyle w:val="NormalWeb"/>
        <w:spacing w:before="0" w:beforeAutospacing="0" w:after="0" w:afterAutospacing="0"/>
        <w:jc w:val="both"/>
      </w:pPr>
      <w:r w:rsidRPr="006E391D">
        <w:t> </w:t>
      </w:r>
    </w:p>
    <w:p w14:paraId="7E136A48" w14:textId="77777777" w:rsidR="0069282B" w:rsidRPr="006E391D" w:rsidRDefault="0069282B" w:rsidP="0069282B">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49E14850" w14:textId="77777777" w:rsidR="0069282B" w:rsidRPr="006E391D" w:rsidRDefault="0069282B" w:rsidP="0069282B">
      <w:pPr>
        <w:pStyle w:val="NormalWeb"/>
        <w:spacing w:before="0" w:beforeAutospacing="0" w:after="0" w:afterAutospacing="0"/>
        <w:jc w:val="both"/>
      </w:pPr>
      <w:r w:rsidRPr="006E391D">
        <w:t> </w:t>
      </w:r>
    </w:p>
    <w:p w14:paraId="629FFE2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Pr>
          <w:rFonts w:ascii="Arial" w:hAnsi="Arial" w:cs="Arial"/>
          <w:color w:val="000000"/>
        </w:rPr>
        <w:t xml:space="preserve"> de su entorno</w:t>
      </w:r>
      <w:r w:rsidRPr="006E391D">
        <w:rPr>
          <w:rFonts w:ascii="Arial" w:hAnsi="Arial" w:cs="Arial"/>
          <w:color w:val="000000"/>
        </w:rPr>
        <w:t>.</w:t>
      </w:r>
    </w:p>
    <w:p w14:paraId="2EE5F6E2" w14:textId="77777777" w:rsidR="0069282B" w:rsidRPr="006E391D" w:rsidRDefault="0069282B" w:rsidP="0069282B">
      <w:pPr>
        <w:pStyle w:val="NormalWeb"/>
        <w:spacing w:before="0" w:beforeAutospacing="0" w:after="0" w:afterAutospacing="0"/>
        <w:jc w:val="both"/>
      </w:pPr>
      <w:r w:rsidRPr="006E391D">
        <w:t> </w:t>
      </w:r>
    </w:p>
    <w:p w14:paraId="473D185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0DDB8C16"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Actualmente la robótica ha ido evolucionando </w:t>
      </w:r>
      <w:r>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3A99F099" w14:textId="77777777" w:rsidR="0069282B" w:rsidRDefault="0069282B" w:rsidP="0069282B">
      <w:pPr>
        <w:pStyle w:val="NormalWeb"/>
        <w:spacing w:before="0" w:beforeAutospacing="0" w:after="0" w:afterAutospacing="0"/>
        <w:jc w:val="both"/>
      </w:pPr>
      <w:r>
        <w:t xml:space="preserve">  </w:t>
      </w:r>
    </w:p>
    <w:p w14:paraId="3EAFF7CC" w14:textId="77777777" w:rsidR="0069282B" w:rsidRDefault="0069282B" w:rsidP="0069282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9C3D623" wp14:editId="28FAD7FB">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7FC21B42" w14:textId="6B600965" w:rsidR="0069282B" w:rsidRDefault="0069282B" w:rsidP="0069282B">
      <w:pPr>
        <w:pStyle w:val="Descripcin"/>
        <w:jc w:val="center"/>
      </w:pPr>
      <w:bookmarkStart w:id="33" w:name="_Ref502096467"/>
      <w:bookmarkStart w:id="34" w:name="_Toc510799537"/>
      <w:r>
        <w:t xml:space="preserve">Ilustración </w:t>
      </w:r>
      <w:fldSimple w:instr=" SEQ Ilustración \* ARABIC ">
        <w:r w:rsidR="00D63F0D">
          <w:rPr>
            <w:noProof/>
          </w:rPr>
          <w:t>1</w:t>
        </w:r>
      </w:fldSimple>
      <w:r>
        <w:t xml:space="preserve"> - Esquema básico de un robot</w:t>
      </w:r>
      <w:bookmarkEnd w:id="33"/>
      <w:bookmarkEnd w:id="34"/>
    </w:p>
    <w:p w14:paraId="549C9E20" w14:textId="7421B762" w:rsidR="0069282B" w:rsidRDefault="0069282B" w:rsidP="0069282B">
      <w:pPr>
        <w:pStyle w:val="NormalWeb"/>
        <w:spacing w:before="0" w:beforeAutospacing="0" w:after="0" w:afterAutospacing="0"/>
        <w:jc w:val="both"/>
        <w:rPr>
          <w:rFonts w:ascii="Arial" w:hAnsi="Arial" w:cs="Arial"/>
          <w:color w:val="000000"/>
        </w:rPr>
      </w:pPr>
      <w:r>
        <w:rPr>
          <w:rFonts w:ascii="Arial" w:hAnsi="Arial" w:cs="Arial"/>
          <w:color w:val="000000"/>
        </w:rPr>
        <w:t>En la imagen (</w:t>
      </w:r>
      <w:r w:rsidRPr="0045415A">
        <w:rPr>
          <w:rFonts w:ascii="Arial" w:hAnsi="Arial" w:cs="Arial"/>
          <w:b/>
          <w:color w:val="000000"/>
        </w:rPr>
        <w:fldChar w:fldCharType="begin"/>
      </w:r>
      <w:r w:rsidRPr="0045415A">
        <w:rPr>
          <w:rFonts w:ascii="Arial" w:hAnsi="Arial" w:cs="Arial"/>
          <w:b/>
          <w:color w:val="000000"/>
        </w:rPr>
        <w:instrText xml:space="preserve"> REF _Ref502096467 \h </w:instrText>
      </w:r>
      <w:r w:rsidR="0045415A" w:rsidRPr="0045415A">
        <w:rPr>
          <w:rFonts w:ascii="Arial" w:hAnsi="Arial" w:cs="Arial"/>
          <w:b/>
          <w:color w:val="000000"/>
        </w:rPr>
        <w:instrText xml:space="preserve"> \* MERGEFORMAT </w:instrText>
      </w:r>
      <w:r w:rsidRPr="0045415A">
        <w:rPr>
          <w:rFonts w:ascii="Arial" w:hAnsi="Arial" w:cs="Arial"/>
          <w:b/>
          <w:color w:val="000000"/>
        </w:rPr>
      </w:r>
      <w:r w:rsidRPr="0045415A">
        <w:rPr>
          <w:rFonts w:ascii="Arial" w:hAnsi="Arial" w:cs="Arial"/>
          <w:b/>
          <w:color w:val="000000"/>
        </w:rPr>
        <w:fldChar w:fldCharType="separate"/>
      </w:r>
      <w:r w:rsidRPr="0045415A">
        <w:rPr>
          <w:rFonts w:ascii="Arial" w:hAnsi="Arial" w:cs="Arial"/>
          <w:b/>
        </w:rPr>
        <w:t xml:space="preserve">Ilustración </w:t>
      </w:r>
      <w:r w:rsidRPr="0045415A">
        <w:rPr>
          <w:rFonts w:ascii="Arial" w:hAnsi="Arial" w:cs="Arial"/>
          <w:b/>
          <w:noProof/>
        </w:rPr>
        <w:t>1</w:t>
      </w:r>
      <w:r w:rsidRPr="0045415A">
        <w:rPr>
          <w:rFonts w:ascii="Arial" w:hAnsi="Arial" w:cs="Arial"/>
          <w:b/>
        </w:rPr>
        <w:t xml:space="preserve"> - Esquema básico de un robot</w:t>
      </w:r>
      <w:r w:rsidRPr="0045415A">
        <w:rPr>
          <w:rFonts w:ascii="Arial" w:hAnsi="Arial" w:cs="Arial"/>
          <w:b/>
          <w:color w:val="000000"/>
        </w:rPr>
        <w:fldChar w:fldCharType="end"/>
      </w:r>
      <w:r>
        <w:rPr>
          <w:rFonts w:ascii="Arial" w:hAnsi="Arial" w:cs="Arial"/>
          <w:color w:val="000000"/>
        </w:rPr>
        <w:t>) se puede apreciar el esquema básico del funcionamiento de un robot, detallando los componentes que pueden tener (Actuadores, sensores y un sistema de control).</w:t>
      </w:r>
    </w:p>
    <w:p w14:paraId="176B01E0"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r>
        <w:rPr>
          <w:rFonts w:ascii="Arial" w:hAnsi="Arial" w:cs="Arial"/>
          <w:color w:val="000000"/>
        </w:rPr>
        <w:t xml:space="preserve">detectado </w:t>
      </w:r>
      <w:r w:rsidRPr="006E391D">
        <w:rPr>
          <w:rFonts w:ascii="Arial" w:hAnsi="Arial" w:cs="Arial"/>
          <w:color w:val="000000"/>
        </w:rPr>
        <w:t xml:space="preserve">una necesidad, los primeros </w:t>
      </w:r>
      <w:r>
        <w:rPr>
          <w:rFonts w:ascii="Arial" w:hAnsi="Arial" w:cs="Arial"/>
          <w:color w:val="000000"/>
        </w:rPr>
        <w:t xml:space="preserve">pasos </w:t>
      </w:r>
      <w:r w:rsidRPr="006E391D">
        <w:rPr>
          <w:rFonts w:ascii="Arial" w:hAnsi="Arial" w:cs="Arial"/>
          <w:color w:val="000000"/>
        </w:rPr>
        <w:t xml:space="preserve">que </w:t>
      </w:r>
      <w:r>
        <w:rPr>
          <w:rFonts w:ascii="Arial" w:hAnsi="Arial" w:cs="Arial"/>
          <w:color w:val="000000"/>
        </w:rPr>
        <w:t xml:space="preserve">realiza </w:t>
      </w:r>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F33B674" w14:textId="77777777" w:rsidR="0069282B" w:rsidRPr="006E391D" w:rsidRDefault="0069282B" w:rsidP="0069282B">
      <w:pPr>
        <w:pStyle w:val="NormalWeb"/>
        <w:spacing w:before="0" w:beforeAutospacing="0" w:after="0" w:afterAutospacing="0"/>
        <w:jc w:val="both"/>
      </w:pPr>
      <w:r>
        <w:rPr>
          <w:rFonts w:ascii="Arial" w:hAnsi="Arial" w:cs="Arial"/>
          <w:color w:val="000000"/>
        </w:rPr>
        <w:t>Podemos identificar elementos y acciones relacionados con cada etapa de la secuencia antes descripta:</w:t>
      </w:r>
    </w:p>
    <w:p w14:paraId="7DEB764D" w14:textId="77777777" w:rsidR="0069282B" w:rsidRPr="006E391D" w:rsidRDefault="0069282B" w:rsidP="0069282B">
      <w:pPr>
        <w:pStyle w:val="NormalWeb"/>
        <w:spacing w:before="0" w:beforeAutospacing="0" w:after="0" w:afterAutospacing="0"/>
        <w:jc w:val="both"/>
      </w:pPr>
      <w:r w:rsidRPr="006E391D">
        <w:t> </w:t>
      </w:r>
    </w:p>
    <w:p w14:paraId="4D26530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Percepción:</w:t>
      </w:r>
    </w:p>
    <w:p w14:paraId="524CBC90"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64EACBE8"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1E9D7D31" w14:textId="77777777" w:rsidR="0069282B" w:rsidRPr="006E391D" w:rsidRDefault="0069282B" w:rsidP="00AA0DB8">
      <w:pPr>
        <w:pStyle w:val="NormalWeb"/>
        <w:numPr>
          <w:ilvl w:val="0"/>
          <w:numId w:val="3"/>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AD88896" w14:textId="77777777" w:rsidR="0069282B" w:rsidRPr="006E391D" w:rsidRDefault="0069282B" w:rsidP="0069282B">
      <w:pPr>
        <w:pStyle w:val="NormalWeb"/>
        <w:spacing w:before="0" w:beforeAutospacing="0" w:after="0" w:afterAutospacing="0"/>
        <w:jc w:val="both"/>
      </w:pPr>
      <w:r w:rsidRPr="006E391D">
        <w:t> </w:t>
      </w:r>
    </w:p>
    <w:p w14:paraId="7FFC966A"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Planificación:</w:t>
      </w:r>
    </w:p>
    <w:p w14:paraId="18235BFE"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1F8CDFF0"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7A77CAA8"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0A69261" w14:textId="77777777" w:rsidR="0069282B" w:rsidRPr="006E391D" w:rsidRDefault="0069282B" w:rsidP="00AA0DB8">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714A7D1C" w14:textId="77777777" w:rsidR="0069282B" w:rsidRPr="006E391D" w:rsidRDefault="0069282B" w:rsidP="0069282B">
      <w:pPr>
        <w:pStyle w:val="NormalWeb"/>
        <w:spacing w:before="0" w:beforeAutospacing="0" w:after="0" w:afterAutospacing="0"/>
        <w:jc w:val="both"/>
      </w:pPr>
      <w:r w:rsidRPr="006E391D">
        <w:t> </w:t>
      </w:r>
    </w:p>
    <w:p w14:paraId="51AE8E43"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Manipulación:</w:t>
      </w:r>
    </w:p>
    <w:p w14:paraId="30947A2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4B200862"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26EE70FE"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24718E80" w14:textId="77777777" w:rsidR="0069282B" w:rsidRPr="006E391D" w:rsidRDefault="0069282B" w:rsidP="00AA0DB8">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749041" w14:textId="77777777" w:rsidR="0069282B" w:rsidRPr="006E391D" w:rsidRDefault="0069282B" w:rsidP="0069282B">
      <w:pPr>
        <w:pStyle w:val="NormalWeb"/>
        <w:spacing w:before="0" w:beforeAutospacing="0" w:after="0" w:afterAutospacing="0"/>
      </w:pPr>
      <w:r w:rsidRPr="006E391D">
        <w:t> </w:t>
      </w:r>
    </w:p>
    <w:p w14:paraId="19CED998" w14:textId="77777777" w:rsidR="0069282B" w:rsidRPr="00EA0B66" w:rsidRDefault="0069282B" w:rsidP="0069282B">
      <w:pPr>
        <w:pStyle w:val="Ttulo2"/>
        <w:rPr>
          <w:b/>
          <w:sz w:val="32"/>
          <w:szCs w:val="32"/>
        </w:rPr>
      </w:pPr>
      <w:bookmarkStart w:id="35" w:name="_Toc504153883"/>
      <w:bookmarkStart w:id="36" w:name="_Toc510799339"/>
      <w:r w:rsidRPr="00EA0B66">
        <w:rPr>
          <w:b/>
          <w:sz w:val="32"/>
          <w:szCs w:val="32"/>
        </w:rPr>
        <w:lastRenderedPageBreak/>
        <w:t>2.2 Estructura física de los robots</w:t>
      </w:r>
      <w:bookmarkEnd w:id="35"/>
      <w:bookmarkEnd w:id="36"/>
    </w:p>
    <w:p w14:paraId="2F7E56BD"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r>
        <w:rPr>
          <w:rFonts w:ascii="Arial" w:hAnsi="Arial" w:cs="Arial"/>
          <w:color w:val="222222"/>
        </w:rPr>
        <w:t>a</w:t>
      </w:r>
      <w:r w:rsidRPr="006E391D">
        <w:rPr>
          <w:rFonts w:ascii="Arial" w:hAnsi="Arial" w:cs="Arial"/>
          <w:color w:val="222222"/>
        </w:rPr>
        <w:t xml:space="preserve">l Robot. Es difícil establecer una clasificación </w:t>
      </w:r>
      <w:r>
        <w:rPr>
          <w:rFonts w:ascii="Arial" w:hAnsi="Arial" w:cs="Arial"/>
          <w:color w:val="222222"/>
        </w:rPr>
        <w:t>estricta</w:t>
      </w:r>
      <w:r w:rsidRPr="006E391D">
        <w:rPr>
          <w:rFonts w:ascii="Arial" w:hAnsi="Arial" w:cs="Arial"/>
          <w:color w:val="222222"/>
        </w:rPr>
        <w:t xml:space="preserve"> de los mismos que resista un análisis riguroso. La subdivisión de los Robots, con base en su arquitectura, se podría hacer dentro de alguno de los siguientes grupos: poliarticulados, móviles, androides, zoomórficos e híbridos.</w:t>
      </w:r>
    </w:p>
    <w:p w14:paraId="1CD2652F"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p>
    <w:p w14:paraId="4E806B5A" w14:textId="77777777" w:rsidR="0069282B" w:rsidRPr="006E391D" w:rsidRDefault="0069282B" w:rsidP="0069282B">
      <w:pPr>
        <w:pStyle w:val="Ttulo3"/>
        <w:rPr>
          <w:b w:val="0"/>
          <w:sz w:val="28"/>
          <w:szCs w:val="28"/>
        </w:rPr>
      </w:pPr>
      <w:bookmarkStart w:id="37" w:name="_Toc504153884"/>
      <w:bookmarkStart w:id="38" w:name="_Toc510799340"/>
      <w:r w:rsidRPr="006E391D">
        <w:rPr>
          <w:b w:val="0"/>
          <w:sz w:val="28"/>
          <w:szCs w:val="28"/>
        </w:rPr>
        <w:t>2.2.1 Poliarticulados</w:t>
      </w:r>
      <w:bookmarkEnd w:id="37"/>
      <w:bookmarkEnd w:id="38"/>
    </w:p>
    <w:p w14:paraId="2FA34D23" w14:textId="6414E083"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39296" behindDoc="0" locked="0" layoutInCell="1" allowOverlap="1" wp14:anchorId="3A3C74CD" wp14:editId="5676C6F2">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1F940B30" w14:textId="4DBD1D31" w:rsidR="00D311D0" w:rsidRPr="006F371C" w:rsidRDefault="00D311D0" w:rsidP="0069282B">
                            <w:pPr>
                              <w:pStyle w:val="Descripcin"/>
                              <w:rPr>
                                <w:rFonts w:ascii="Times New Roman" w:eastAsia="Times New Roman" w:hAnsi="Times New Roman" w:cs="Times New Roman"/>
                                <w:noProof/>
                                <w:sz w:val="24"/>
                                <w:szCs w:val="24"/>
                              </w:rPr>
                            </w:pPr>
                            <w:bookmarkStart w:id="39" w:name="_Ref502096499"/>
                            <w:bookmarkStart w:id="40" w:name="_Toc510799538"/>
                            <w:r>
                              <w:t xml:space="preserve">Ilustración </w:t>
                            </w:r>
                            <w:fldSimple w:instr=" SEQ Ilustración \* ARABIC ">
                              <w:r>
                                <w:rPr>
                                  <w:noProof/>
                                </w:rPr>
                                <w:t>2</w:t>
                              </w:r>
                            </w:fldSimple>
                            <w:r>
                              <w:t xml:space="preserve"> - Ejemplo de robot poliarticulado</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3C74CD"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63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1F940B30" w14:textId="4DBD1D31" w:rsidR="00D311D0" w:rsidRPr="006F371C" w:rsidRDefault="00D311D0" w:rsidP="0069282B">
                      <w:pPr>
                        <w:pStyle w:val="Descripcin"/>
                        <w:rPr>
                          <w:rFonts w:ascii="Times New Roman" w:eastAsia="Times New Roman" w:hAnsi="Times New Roman" w:cs="Times New Roman"/>
                          <w:noProof/>
                          <w:sz w:val="24"/>
                          <w:szCs w:val="24"/>
                        </w:rPr>
                      </w:pPr>
                      <w:bookmarkStart w:id="41" w:name="_Ref502096499"/>
                      <w:bookmarkStart w:id="42" w:name="_Toc510799538"/>
                      <w:r>
                        <w:t xml:space="preserve">Ilustración </w:t>
                      </w:r>
                      <w:fldSimple w:instr=" SEQ Ilustración \* ARABIC ">
                        <w:r>
                          <w:rPr>
                            <w:noProof/>
                          </w:rPr>
                          <w:t>2</w:t>
                        </w:r>
                      </w:fldSimple>
                      <w:r>
                        <w:t xml:space="preserve"> - Ejemplo de robot poliarticulado</w:t>
                      </w:r>
                      <w:bookmarkEnd w:id="41"/>
                      <w:bookmarkEnd w:id="42"/>
                    </w:p>
                  </w:txbxContent>
                </v:textbox>
                <w10:wrap type="square" anchorx="margin"/>
              </v:shape>
            </w:pict>
          </mc:Fallback>
        </mc:AlternateContent>
      </w:r>
      <w:r w:rsidRPr="006E391D">
        <w:rPr>
          <w:noProof/>
          <w:lang w:val="en-US" w:eastAsia="en-US"/>
        </w:rPr>
        <w:drawing>
          <wp:anchor distT="0" distB="0" distL="114300" distR="114300" simplePos="0" relativeHeight="251633152" behindDoc="0" locked="0" layoutInCell="1" allowOverlap="1" wp14:anchorId="5866503A" wp14:editId="25BB0FCD">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r>
        <w:rPr>
          <w:rFonts w:ascii="Arial" w:hAnsi="Arial" w:cs="Arial"/>
          <w:color w:val="222222"/>
        </w:rPr>
        <w:t xml:space="preserve"> En la ilustración anterior (</w:t>
      </w:r>
      <w:r w:rsidRPr="0045415A">
        <w:rPr>
          <w:rFonts w:ascii="Arial" w:hAnsi="Arial" w:cs="Arial"/>
          <w:b/>
        </w:rPr>
        <w:fldChar w:fldCharType="begin"/>
      </w:r>
      <w:r w:rsidRPr="0045415A">
        <w:rPr>
          <w:rFonts w:ascii="Arial" w:hAnsi="Arial" w:cs="Arial"/>
          <w:b/>
        </w:rPr>
        <w:instrText xml:space="preserve"> REF _Ref502096499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2 - Ejemplo de robot poliarticulado</w:t>
      </w:r>
      <w:r w:rsidRPr="0045415A">
        <w:rPr>
          <w:rFonts w:ascii="Arial" w:hAnsi="Arial" w:cs="Arial"/>
          <w:b/>
        </w:rPr>
        <w:fldChar w:fldCharType="end"/>
      </w:r>
      <w:r>
        <w:rPr>
          <w:rFonts w:ascii="Arial" w:hAnsi="Arial" w:cs="Arial"/>
          <w:color w:val="222222"/>
        </w:rPr>
        <w:t>) se muestra un brazo robótico como ejemplo de un robot poliarticulado.</w:t>
      </w:r>
    </w:p>
    <w:p w14:paraId="26D311B5" w14:textId="77777777" w:rsidR="0069282B" w:rsidRDefault="0069282B" w:rsidP="0069282B">
      <w:pPr>
        <w:pStyle w:val="NormalWeb"/>
        <w:spacing w:before="60" w:beforeAutospacing="0" w:after="20" w:afterAutospacing="0"/>
        <w:jc w:val="both"/>
      </w:pPr>
      <w:r>
        <w:t> </w:t>
      </w:r>
    </w:p>
    <w:p w14:paraId="0A5B0601" w14:textId="77777777" w:rsidR="0069282B" w:rsidRPr="006E391D" w:rsidRDefault="0069282B" w:rsidP="0069282B">
      <w:pPr>
        <w:pStyle w:val="Ttulo3"/>
        <w:rPr>
          <w:b w:val="0"/>
          <w:sz w:val="28"/>
          <w:szCs w:val="28"/>
        </w:rPr>
      </w:pPr>
      <w:bookmarkStart w:id="43" w:name="_Toc504153885"/>
      <w:bookmarkStart w:id="44" w:name="_Toc510799341"/>
      <w:r w:rsidRPr="006E391D">
        <w:rPr>
          <w:b w:val="0"/>
          <w:sz w:val="28"/>
          <w:szCs w:val="28"/>
        </w:rPr>
        <w:t>2.2.2 Móviles</w:t>
      </w:r>
      <w:bookmarkEnd w:id="43"/>
      <w:bookmarkEnd w:id="44"/>
    </w:p>
    <w:p w14:paraId="6101FF25" w14:textId="0FF5E3D3" w:rsidR="0069282B"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56704" behindDoc="0" locked="0" layoutInCell="1" allowOverlap="1" wp14:anchorId="453FD5B0" wp14:editId="1459F5CE">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0D7DF84C" w14:textId="3639C6C4" w:rsidR="00D311D0" w:rsidRPr="005D4DA0" w:rsidRDefault="00D311D0" w:rsidP="0069282B">
                            <w:pPr>
                              <w:pStyle w:val="Descripcin"/>
                              <w:rPr>
                                <w:rFonts w:ascii="Times New Roman" w:eastAsia="Times New Roman" w:hAnsi="Times New Roman" w:cs="Times New Roman"/>
                                <w:noProof/>
                                <w:sz w:val="24"/>
                                <w:szCs w:val="24"/>
                              </w:rPr>
                            </w:pPr>
                            <w:bookmarkStart w:id="45" w:name="_Ref502096527"/>
                            <w:bookmarkStart w:id="46" w:name="_Toc510799539"/>
                            <w:r>
                              <w:t xml:space="preserve">Ilustración </w:t>
                            </w:r>
                            <w:fldSimple w:instr=" SEQ Ilustración \* ARABIC ">
                              <w:r>
                                <w:rPr>
                                  <w:noProof/>
                                </w:rPr>
                                <w:t>3</w:t>
                              </w:r>
                            </w:fldSimple>
                            <w:r>
                              <w:t xml:space="preserve"> - Ejemplo de robot móvil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D5B0" id="Cuadro de texto 9" o:spid="_x0000_s1027" type="#_x0000_t202" style="position:absolute;left:0;text-align:left;margin-left:287.3pt;margin-top:102pt;width:138pt;height:21pt;z-index:251656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0D7DF84C" w14:textId="3639C6C4" w:rsidR="00D311D0" w:rsidRPr="005D4DA0" w:rsidRDefault="00D311D0" w:rsidP="0069282B">
                      <w:pPr>
                        <w:pStyle w:val="Descripcin"/>
                        <w:rPr>
                          <w:rFonts w:ascii="Times New Roman" w:eastAsia="Times New Roman" w:hAnsi="Times New Roman" w:cs="Times New Roman"/>
                          <w:noProof/>
                          <w:sz w:val="24"/>
                          <w:szCs w:val="24"/>
                        </w:rPr>
                      </w:pPr>
                      <w:bookmarkStart w:id="47" w:name="_Ref502096527"/>
                      <w:bookmarkStart w:id="48" w:name="_Toc510799539"/>
                      <w:r>
                        <w:t xml:space="preserve">Ilustración </w:t>
                      </w:r>
                      <w:fldSimple w:instr=" SEQ Ilustración \* ARABIC ">
                        <w:r>
                          <w:rPr>
                            <w:noProof/>
                          </w:rPr>
                          <w:t>3</w:t>
                        </w:r>
                      </w:fldSimple>
                      <w:r>
                        <w:t xml:space="preserve"> - Ejemplo de robot móvil</w:t>
                      </w:r>
                      <w:bookmarkEnd w:id="47"/>
                      <w:bookmarkEnd w:id="48"/>
                    </w:p>
                  </w:txbxContent>
                </v:textbox>
                <w10:wrap type="square" anchorx="margin"/>
              </v:shape>
            </w:pict>
          </mc:Fallback>
        </mc:AlternateContent>
      </w:r>
      <w:r w:rsidRPr="006E391D">
        <w:rPr>
          <w:noProof/>
          <w:lang w:val="en-US" w:eastAsia="en-US"/>
        </w:rPr>
        <w:drawing>
          <wp:anchor distT="0" distB="0" distL="114300" distR="114300" simplePos="0" relativeHeight="251642368" behindDoc="0" locked="0" layoutInCell="1" allowOverlap="1" wp14:anchorId="35E36E98" wp14:editId="5A379A81">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r>
        <w:rPr>
          <w:rFonts w:ascii="Arial" w:hAnsi="Arial" w:cs="Arial"/>
          <w:color w:val="222222"/>
        </w:rPr>
        <w:t xml:space="preserve"> En la imagen (</w:t>
      </w:r>
      <w:r w:rsidRPr="0045415A">
        <w:rPr>
          <w:rFonts w:ascii="Arial" w:hAnsi="Arial" w:cs="Arial"/>
          <w:b/>
        </w:rPr>
        <w:fldChar w:fldCharType="begin"/>
      </w:r>
      <w:r w:rsidRPr="0045415A">
        <w:rPr>
          <w:rFonts w:ascii="Arial" w:hAnsi="Arial" w:cs="Arial"/>
          <w:b/>
        </w:rPr>
        <w:instrText xml:space="preserve"> REF _Ref502096527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3 - Ejemplo de robot móvil</w:t>
      </w:r>
      <w:r w:rsidRPr="0045415A">
        <w:rPr>
          <w:rFonts w:ascii="Arial" w:hAnsi="Arial" w:cs="Arial"/>
          <w:b/>
        </w:rPr>
        <w:fldChar w:fldCharType="end"/>
      </w:r>
      <w:r>
        <w:rPr>
          <w:rFonts w:ascii="Arial" w:hAnsi="Arial" w:cs="Arial"/>
          <w:color w:val="222222"/>
        </w:rPr>
        <w:t>) se visualiza un robot móvil que cuenta con 4 ruedas y motores para su desplazamiento, y a su vez con un brazo manipulado por servo motores.</w:t>
      </w:r>
      <w:r>
        <w:t> </w:t>
      </w:r>
    </w:p>
    <w:p w14:paraId="24A623C8" w14:textId="77777777" w:rsidR="0069282B" w:rsidRDefault="0069282B" w:rsidP="0069282B">
      <w:pPr>
        <w:pStyle w:val="NormalWeb"/>
        <w:spacing w:before="60" w:beforeAutospacing="0" w:after="20" w:afterAutospacing="0"/>
        <w:jc w:val="both"/>
      </w:pPr>
      <w:r>
        <w:t> </w:t>
      </w:r>
    </w:p>
    <w:p w14:paraId="14B7745E" w14:textId="77777777" w:rsidR="0069282B" w:rsidRDefault="0069282B" w:rsidP="0069282B">
      <w:pPr>
        <w:rPr>
          <w:rFonts w:ascii="Times New Roman" w:eastAsia="Times New Roman" w:hAnsi="Times New Roman" w:cs="Times New Roman"/>
          <w:color w:val="auto"/>
          <w:sz w:val="24"/>
          <w:szCs w:val="24"/>
        </w:rPr>
      </w:pPr>
      <w:r>
        <w:br w:type="page"/>
      </w:r>
    </w:p>
    <w:p w14:paraId="5CF80347" w14:textId="77777777" w:rsidR="0069282B" w:rsidRPr="006E391D" w:rsidRDefault="0069282B" w:rsidP="0069282B">
      <w:pPr>
        <w:pStyle w:val="Ttulo3"/>
        <w:rPr>
          <w:b w:val="0"/>
          <w:sz w:val="28"/>
          <w:szCs w:val="28"/>
        </w:rPr>
      </w:pPr>
      <w:bookmarkStart w:id="49" w:name="_Toc504153886"/>
      <w:bookmarkStart w:id="50" w:name="_Toc510799342"/>
      <w:r w:rsidRPr="006E391D">
        <w:rPr>
          <w:b w:val="0"/>
          <w:sz w:val="28"/>
          <w:szCs w:val="28"/>
        </w:rPr>
        <w:lastRenderedPageBreak/>
        <w:t>2.2.3 Androides</w:t>
      </w:r>
      <w:bookmarkEnd w:id="49"/>
      <w:bookmarkEnd w:id="50"/>
    </w:p>
    <w:p w14:paraId="31A29F6C" w14:textId="77777777" w:rsidR="0069282B" w:rsidRDefault="0069282B" w:rsidP="0069282B">
      <w:pPr>
        <w:pStyle w:val="NormalWeb"/>
        <w:spacing w:before="60" w:beforeAutospacing="0" w:after="20" w:afterAutospacing="0"/>
        <w:jc w:val="both"/>
      </w:pPr>
      <w:r>
        <w:rPr>
          <w:noProof/>
          <w:lang w:val="en-US" w:eastAsia="en-US"/>
        </w:rPr>
        <w:drawing>
          <wp:anchor distT="0" distB="0" distL="114300" distR="114300" simplePos="0" relativeHeight="251662848" behindDoc="0" locked="0" layoutInCell="1" allowOverlap="1" wp14:anchorId="09E7950C" wp14:editId="222F2952">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46CAC9E6" w14:textId="6731CE25" w:rsidR="0069282B" w:rsidRPr="006E391D" w:rsidRDefault="0069282B" w:rsidP="0069282B">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r>
        <w:rPr>
          <w:rFonts w:ascii="Arial" w:hAnsi="Arial" w:cs="Arial"/>
          <w:color w:val="222222"/>
        </w:rPr>
        <w:t xml:space="preserve"> La imagen (</w:t>
      </w:r>
      <w:r w:rsidRPr="0045415A">
        <w:rPr>
          <w:rFonts w:ascii="Arial" w:hAnsi="Arial" w:cs="Arial"/>
          <w:b/>
        </w:rPr>
        <w:fldChar w:fldCharType="begin"/>
      </w:r>
      <w:r w:rsidRPr="0045415A">
        <w:rPr>
          <w:rFonts w:ascii="Arial" w:hAnsi="Arial" w:cs="Arial"/>
          <w:b/>
        </w:rPr>
        <w:instrText xml:space="preserve"> REF _Ref502096550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4 - Androide Asimo de Honda</w:t>
      </w:r>
      <w:r w:rsidRPr="0045415A">
        <w:rPr>
          <w:rFonts w:ascii="Arial" w:hAnsi="Arial" w:cs="Arial"/>
          <w:b/>
        </w:rPr>
        <w:fldChar w:fldCharType="end"/>
      </w:r>
      <w:r>
        <w:rPr>
          <w:rFonts w:ascii="Arial" w:hAnsi="Arial" w:cs="Arial"/>
          <w:color w:val="222222"/>
        </w:rPr>
        <w:t>) muestra el androide ASIMO creado por la compañía japonesa Honda en el año 2000.</w:t>
      </w:r>
    </w:p>
    <w:p w14:paraId="6CB06A52" w14:textId="77777777" w:rsidR="0069282B" w:rsidRPr="006E391D"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681280" behindDoc="0" locked="0" layoutInCell="1" allowOverlap="1" wp14:anchorId="037028C7" wp14:editId="0650FC32">
                <wp:simplePos x="0" y="0"/>
                <wp:positionH relativeFrom="column">
                  <wp:posOffset>1582</wp:posOffset>
                </wp:positionH>
                <wp:positionV relativeFrom="paragraph">
                  <wp:posOffset>30744</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34AB3681" w14:textId="71B19391" w:rsidR="00D311D0" w:rsidRPr="008F3B83" w:rsidRDefault="00D311D0" w:rsidP="0069282B">
                            <w:pPr>
                              <w:pStyle w:val="Descripcin"/>
                              <w:rPr>
                                <w:rFonts w:ascii="Times New Roman" w:eastAsia="Times New Roman" w:hAnsi="Times New Roman" w:cs="Times New Roman"/>
                                <w:noProof/>
                                <w:sz w:val="24"/>
                                <w:szCs w:val="24"/>
                              </w:rPr>
                            </w:pPr>
                            <w:bookmarkStart w:id="51" w:name="_Ref502096550"/>
                            <w:bookmarkStart w:id="52" w:name="_Toc510799540"/>
                            <w:r>
                              <w:t xml:space="preserve">Ilustración </w:t>
                            </w:r>
                            <w:fldSimple w:instr=" SEQ Ilustración \* ARABIC ">
                              <w:r>
                                <w:rPr>
                                  <w:noProof/>
                                </w:rPr>
                                <w:t>4</w:t>
                              </w:r>
                            </w:fldSimple>
                            <w:r>
                              <w:t xml:space="preserve"> - Androide Asimo de Honda</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028C7" id="Cuadro de texto 10" o:spid="_x0000_s1028" type="#_x0000_t202" style="position:absolute;left:0;text-align:left;margin-left:.1pt;margin-top:2.4pt;width:147.35pt;height:21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" stroked="f">
                <v:textbox style="mso-fit-shape-to-text:t" inset="0,0,0,0">
                  <w:txbxContent>
                    <w:p w14:paraId="34AB3681" w14:textId="71B19391" w:rsidR="00D311D0" w:rsidRPr="008F3B83" w:rsidRDefault="00D311D0" w:rsidP="0069282B">
                      <w:pPr>
                        <w:pStyle w:val="Descripcin"/>
                        <w:rPr>
                          <w:rFonts w:ascii="Times New Roman" w:eastAsia="Times New Roman" w:hAnsi="Times New Roman" w:cs="Times New Roman"/>
                          <w:noProof/>
                          <w:sz w:val="24"/>
                          <w:szCs w:val="24"/>
                        </w:rPr>
                      </w:pPr>
                      <w:bookmarkStart w:id="53" w:name="_Ref502096550"/>
                      <w:bookmarkStart w:id="54" w:name="_Toc510799540"/>
                      <w:r>
                        <w:t xml:space="preserve">Ilustración </w:t>
                      </w:r>
                      <w:fldSimple w:instr=" SEQ Ilustración \* ARABIC ">
                        <w:r>
                          <w:rPr>
                            <w:noProof/>
                          </w:rPr>
                          <w:t>4</w:t>
                        </w:r>
                      </w:fldSimple>
                      <w:r>
                        <w:t xml:space="preserve"> - Androide Asimo de Honda</w:t>
                      </w:r>
                      <w:bookmarkEnd w:id="53"/>
                      <w:bookmarkEnd w:id="54"/>
                    </w:p>
                  </w:txbxContent>
                </v:textbox>
                <w10:wrap type="square"/>
              </v:shape>
            </w:pict>
          </mc:Fallback>
        </mc:AlternateContent>
      </w:r>
      <w:r w:rsidRPr="006E391D">
        <w:t> </w:t>
      </w:r>
    </w:p>
    <w:p w14:paraId="46EBCFF6" w14:textId="77777777" w:rsidR="0069282B" w:rsidRDefault="0069282B" w:rsidP="0069282B">
      <w:pPr>
        <w:pStyle w:val="NormalWeb"/>
        <w:spacing w:before="60" w:beforeAutospacing="0" w:after="20" w:afterAutospacing="0"/>
        <w:jc w:val="right"/>
      </w:pPr>
      <w:r>
        <w:t> </w:t>
      </w:r>
    </w:p>
    <w:p w14:paraId="5F95FA17" w14:textId="77777777" w:rsidR="0069282B" w:rsidRPr="000665A2" w:rsidRDefault="0069282B" w:rsidP="0069282B">
      <w:pPr>
        <w:pStyle w:val="NormalWeb"/>
        <w:spacing w:before="60" w:beforeAutospacing="0" w:after="20" w:afterAutospacing="0"/>
        <w:jc w:val="right"/>
      </w:pPr>
      <w:r>
        <w:t> </w:t>
      </w:r>
    </w:p>
    <w:p w14:paraId="17A82983" w14:textId="77777777" w:rsidR="0069282B" w:rsidRPr="006E391D" w:rsidRDefault="0069282B" w:rsidP="0069282B">
      <w:pPr>
        <w:pStyle w:val="Ttulo3"/>
        <w:rPr>
          <w:b w:val="0"/>
          <w:sz w:val="28"/>
          <w:szCs w:val="28"/>
        </w:rPr>
      </w:pPr>
      <w:bookmarkStart w:id="55" w:name="_Toc504153887"/>
      <w:bookmarkStart w:id="56" w:name="_Toc510799343"/>
      <w:r w:rsidRPr="006E391D">
        <w:rPr>
          <w:b w:val="0"/>
          <w:sz w:val="28"/>
          <w:szCs w:val="28"/>
        </w:rPr>
        <w:t>2.2.4 Zoomórficos</w:t>
      </w:r>
      <w:bookmarkEnd w:id="55"/>
      <w:bookmarkEnd w:id="56"/>
    </w:p>
    <w:p w14:paraId="294D424F" w14:textId="7CBE5FFE" w:rsidR="0069282B" w:rsidRPr="006E391D" w:rsidRDefault="0069282B" w:rsidP="0069282B">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675136" behindDoc="0" locked="0" layoutInCell="1" allowOverlap="1" wp14:anchorId="2123198D" wp14:editId="6BE7AFA0">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2756C3DD" w14:textId="5132616E" w:rsidR="00D311D0" w:rsidRPr="00AD44C8" w:rsidRDefault="00D311D0" w:rsidP="0069282B">
                            <w:pPr>
                              <w:pStyle w:val="Descripcin"/>
                              <w:rPr>
                                <w:rFonts w:ascii="Times New Roman" w:eastAsia="Times New Roman" w:hAnsi="Times New Roman" w:cs="Times New Roman"/>
                                <w:noProof/>
                                <w:sz w:val="24"/>
                                <w:szCs w:val="24"/>
                              </w:rPr>
                            </w:pPr>
                            <w:bookmarkStart w:id="57" w:name="_Ref502096572"/>
                            <w:bookmarkStart w:id="58" w:name="_Toc510799541"/>
                            <w:r>
                              <w:t xml:space="preserve">Ilustración </w:t>
                            </w:r>
                            <w:fldSimple w:instr=" SEQ Ilustración \* ARABIC ">
                              <w:r>
                                <w:rPr>
                                  <w:noProof/>
                                </w:rPr>
                                <w:t>5</w:t>
                              </w:r>
                            </w:fldSimple>
                            <w:r>
                              <w:t xml:space="preserve"> - Robot Zoomórfico caminador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198D" id="Cuadro de texto 11" o:spid="_x0000_s1029" type="#_x0000_t202" style="position:absolute;left:0;text-align:left;margin-left:231.7pt;margin-top:217.9pt;width:193.5pt;height:21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2756C3DD" w14:textId="5132616E" w:rsidR="00D311D0" w:rsidRPr="00AD44C8" w:rsidRDefault="00D311D0" w:rsidP="0069282B">
                      <w:pPr>
                        <w:pStyle w:val="Descripcin"/>
                        <w:rPr>
                          <w:rFonts w:ascii="Times New Roman" w:eastAsia="Times New Roman" w:hAnsi="Times New Roman" w:cs="Times New Roman"/>
                          <w:noProof/>
                          <w:sz w:val="24"/>
                          <w:szCs w:val="24"/>
                        </w:rPr>
                      </w:pPr>
                      <w:bookmarkStart w:id="59" w:name="_Ref502096572"/>
                      <w:bookmarkStart w:id="60" w:name="_Toc510799541"/>
                      <w:r>
                        <w:t xml:space="preserve">Ilustración </w:t>
                      </w:r>
                      <w:fldSimple w:instr=" SEQ Ilustración \* ARABIC ">
                        <w:r>
                          <w:rPr>
                            <w:noProof/>
                          </w:rPr>
                          <w:t>5</w:t>
                        </w:r>
                      </w:fldSimple>
                      <w:r>
                        <w:t xml:space="preserve"> - Robot Zoomórfico caminador</w:t>
                      </w:r>
                      <w:bookmarkEnd w:id="59"/>
                      <w:bookmarkEnd w:id="60"/>
                    </w:p>
                  </w:txbxContent>
                </v:textbox>
                <w10:wrap type="square"/>
              </v:shape>
            </w:pict>
          </mc:Fallback>
        </mc:AlternateContent>
      </w:r>
      <w:r w:rsidRPr="006E391D">
        <w:rPr>
          <w:noProof/>
          <w:lang w:val="en-US" w:eastAsia="en-US"/>
        </w:rPr>
        <w:drawing>
          <wp:anchor distT="0" distB="0" distL="114300" distR="114300" simplePos="0" relativeHeight="251668992" behindDoc="0" locked="0" layoutInCell="1" allowOverlap="1" wp14:anchorId="1514E55A" wp14:editId="3249866F">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r>
        <w:rPr>
          <w:rFonts w:ascii="Arial" w:hAnsi="Arial" w:cs="Arial"/>
          <w:color w:val="222222"/>
        </w:rPr>
        <w:t>, como se puede apreciar en la imagen (</w:t>
      </w:r>
      <w:r w:rsidRPr="0045415A">
        <w:rPr>
          <w:rFonts w:ascii="Arial" w:hAnsi="Arial" w:cs="Arial"/>
          <w:b/>
        </w:rPr>
        <w:fldChar w:fldCharType="begin"/>
      </w:r>
      <w:r w:rsidRPr="0045415A">
        <w:rPr>
          <w:rFonts w:ascii="Arial" w:hAnsi="Arial" w:cs="Arial"/>
          <w:b/>
        </w:rPr>
        <w:instrText xml:space="preserve"> REF _Ref502096572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5 - Robot Zoomórfico caminador</w:t>
      </w:r>
      <w:r w:rsidRPr="0045415A">
        <w:rPr>
          <w:rFonts w:ascii="Arial" w:hAnsi="Arial" w:cs="Arial"/>
          <w:b/>
        </w:rPr>
        <w:fldChar w:fldCharType="end"/>
      </w:r>
      <w:r>
        <w:rPr>
          <w:rFonts w:ascii="Arial" w:hAnsi="Arial" w:cs="Arial"/>
          <w:color w:val="222222"/>
        </w:rPr>
        <w:t>) un robot con forma canina</w:t>
      </w:r>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3F5A1A0" w14:textId="77777777" w:rsidR="0069282B" w:rsidRDefault="0069282B" w:rsidP="0069282B">
      <w:pPr>
        <w:pStyle w:val="NormalWeb"/>
        <w:spacing w:before="60" w:beforeAutospacing="0" w:after="20" w:afterAutospacing="0"/>
        <w:jc w:val="both"/>
      </w:pPr>
    </w:p>
    <w:p w14:paraId="51463132" w14:textId="77777777" w:rsidR="0069282B" w:rsidRPr="006E391D" w:rsidRDefault="0069282B" w:rsidP="0069282B">
      <w:pPr>
        <w:pStyle w:val="Ttulo3"/>
        <w:rPr>
          <w:b w:val="0"/>
          <w:sz w:val="28"/>
          <w:szCs w:val="28"/>
        </w:rPr>
      </w:pPr>
      <w:bookmarkStart w:id="61" w:name="_Toc504153888"/>
      <w:bookmarkStart w:id="62" w:name="_Toc510799344"/>
      <w:r w:rsidRPr="006E391D">
        <w:rPr>
          <w:b w:val="0"/>
          <w:noProof/>
          <w:sz w:val="28"/>
          <w:szCs w:val="28"/>
          <w:lang w:val="en-US" w:eastAsia="en-US"/>
        </w:rPr>
        <w:drawing>
          <wp:anchor distT="0" distB="0" distL="114300" distR="114300" simplePos="0" relativeHeight="251677184" behindDoc="0" locked="0" layoutInCell="1" allowOverlap="1" wp14:anchorId="2FC49D67" wp14:editId="49B72D29">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61"/>
      <w:bookmarkEnd w:id="62"/>
    </w:p>
    <w:p w14:paraId="0CDA1C3D" w14:textId="2E758B76"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679232" behindDoc="0" locked="0" layoutInCell="1" allowOverlap="1" wp14:anchorId="71E07224" wp14:editId="6403B53A">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46A4B653" w14:textId="6EEE4404" w:rsidR="00D311D0" w:rsidRPr="00C67912" w:rsidRDefault="00D311D0" w:rsidP="0069282B">
                            <w:pPr>
                              <w:pStyle w:val="Descripcin"/>
                              <w:rPr>
                                <w:rFonts w:ascii="Times New Roman" w:eastAsia="Times New Roman" w:hAnsi="Times New Roman" w:cs="Times New Roman"/>
                                <w:noProof/>
                                <w:sz w:val="24"/>
                                <w:szCs w:val="24"/>
                              </w:rPr>
                            </w:pPr>
                            <w:bookmarkStart w:id="63" w:name="_Ref502096642"/>
                            <w:bookmarkStart w:id="64" w:name="_Toc510799542"/>
                            <w:r>
                              <w:t xml:space="preserve">Ilustración </w:t>
                            </w:r>
                            <w:fldSimple w:instr=" SEQ Ilustración \* ARABIC ">
                              <w:r>
                                <w:rPr>
                                  <w:noProof/>
                                </w:rPr>
                                <w:t>6</w:t>
                              </w:r>
                            </w:fldSimple>
                            <w:r>
                              <w:t xml:space="preserve"> - Robot móvil-poliarticulado</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7224" id="Cuadro de texto 12" o:spid="_x0000_s1030" type="#_x0000_t202" style="position:absolute;left:0;text-align:left;margin-left:320.4pt;margin-top:73.65pt;width:104.6pt;height:29.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46A4B653" w14:textId="6EEE4404" w:rsidR="00D311D0" w:rsidRPr="00C67912" w:rsidRDefault="00D311D0" w:rsidP="0069282B">
                      <w:pPr>
                        <w:pStyle w:val="Descripcin"/>
                        <w:rPr>
                          <w:rFonts w:ascii="Times New Roman" w:eastAsia="Times New Roman" w:hAnsi="Times New Roman" w:cs="Times New Roman"/>
                          <w:noProof/>
                          <w:sz w:val="24"/>
                          <w:szCs w:val="24"/>
                        </w:rPr>
                      </w:pPr>
                      <w:bookmarkStart w:id="65" w:name="_Ref502096642"/>
                      <w:bookmarkStart w:id="66" w:name="_Toc510799542"/>
                      <w:r>
                        <w:t xml:space="preserve">Ilustración </w:t>
                      </w:r>
                      <w:fldSimple w:instr=" SEQ Ilustración \* ARABIC ">
                        <w:r>
                          <w:rPr>
                            <w:noProof/>
                          </w:rPr>
                          <w:t>6</w:t>
                        </w:r>
                      </w:fldSimple>
                      <w:r>
                        <w:t xml:space="preserve"> - Robot móvil-poliarticulado</w:t>
                      </w:r>
                      <w:bookmarkEnd w:id="65"/>
                      <w:bookmarkEnd w:id="66"/>
                    </w:p>
                  </w:txbxContent>
                </v:textbox>
                <w10:wrap type="square"/>
              </v:shape>
            </w:pict>
          </mc:Fallback>
        </mc:AlternateContent>
      </w:r>
      <w:r w:rsidRPr="006E391D">
        <w:rPr>
          <w:rFonts w:ascii="Arial" w:hAnsi="Arial" w:cs="Arial"/>
          <w:color w:val="222222"/>
        </w:rPr>
        <w:t>Los robots híbridos se les considera</w:t>
      </w:r>
      <w:r>
        <w:rPr>
          <w:rFonts w:ascii="Arial" w:hAnsi="Arial" w:cs="Arial"/>
          <w:color w:val="222222"/>
        </w:rPr>
        <w:t>n</w:t>
      </w:r>
      <w:r w:rsidRPr="006E391D">
        <w:rPr>
          <w:rFonts w:ascii="Arial" w:hAnsi="Arial" w:cs="Arial"/>
          <w:color w:val="222222"/>
        </w:rPr>
        <w:t xml:space="preserve"> a aquellos a los cuales es difícil clasificar dentro de las mencionadas anteriormente o bien es la combinación de algunas de ell</w:t>
      </w:r>
      <w:r>
        <w:rPr>
          <w:rFonts w:ascii="Arial" w:hAnsi="Arial" w:cs="Arial"/>
          <w:color w:val="222222"/>
        </w:rPr>
        <w:t>o</w:t>
      </w:r>
      <w:r w:rsidRPr="006E391D">
        <w:rPr>
          <w:rFonts w:ascii="Arial" w:hAnsi="Arial" w:cs="Arial"/>
          <w:color w:val="222222"/>
        </w:rPr>
        <w:t>s.</w:t>
      </w:r>
      <w:r>
        <w:rPr>
          <w:rFonts w:ascii="Arial" w:hAnsi="Arial" w:cs="Arial"/>
          <w:color w:val="222222"/>
        </w:rPr>
        <w:t xml:space="preserve"> En esta imagen (</w:t>
      </w:r>
      <w:r w:rsidRPr="0045415A">
        <w:rPr>
          <w:rFonts w:ascii="Arial" w:hAnsi="Arial" w:cs="Arial"/>
          <w:b/>
        </w:rPr>
        <w:fldChar w:fldCharType="begin"/>
      </w:r>
      <w:r w:rsidRPr="0045415A">
        <w:rPr>
          <w:rFonts w:ascii="Arial" w:hAnsi="Arial" w:cs="Arial"/>
          <w:b/>
        </w:rPr>
        <w:instrText xml:space="preserve"> REF _Ref502096642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6 - Robot móvil-poliarticulado</w:t>
      </w:r>
      <w:r w:rsidRPr="0045415A">
        <w:rPr>
          <w:rFonts w:ascii="Arial" w:hAnsi="Arial" w:cs="Arial"/>
          <w:b/>
        </w:rPr>
        <w:fldChar w:fldCharType="end"/>
      </w:r>
      <w:r>
        <w:rPr>
          <w:rFonts w:ascii="Arial" w:hAnsi="Arial" w:cs="Arial"/>
          <w:color w:val="222222"/>
        </w:rPr>
        <w:t>), se puede observar un robot móvil con variados actuadores para la manipulación de objetos y que además su forma es similar a la de un escorpión.</w:t>
      </w:r>
    </w:p>
    <w:p w14:paraId="267A182B" w14:textId="77777777" w:rsidR="0069282B" w:rsidRDefault="0069282B" w:rsidP="0069282B">
      <w:pPr>
        <w:pStyle w:val="NormalWeb"/>
        <w:spacing w:before="0" w:beforeAutospacing="0" w:after="0" w:afterAutospacing="0"/>
      </w:pPr>
      <w:r>
        <w:t> </w:t>
      </w:r>
    </w:p>
    <w:p w14:paraId="34FDF274" w14:textId="77777777" w:rsidR="0069282B" w:rsidRDefault="0069282B" w:rsidP="0069282B">
      <w:pPr>
        <w:pStyle w:val="NormalWeb"/>
        <w:spacing w:before="0" w:beforeAutospacing="0" w:after="0" w:afterAutospacing="0"/>
      </w:pPr>
      <w:r>
        <w:t> </w:t>
      </w:r>
    </w:p>
    <w:p w14:paraId="0D4B14E6" w14:textId="77777777" w:rsidR="0069282B" w:rsidRPr="00EA0B66" w:rsidRDefault="0069282B" w:rsidP="0069282B">
      <w:pPr>
        <w:pStyle w:val="Ttulo2"/>
        <w:rPr>
          <w:b/>
          <w:sz w:val="32"/>
          <w:szCs w:val="32"/>
        </w:rPr>
      </w:pPr>
      <w:bookmarkStart w:id="67" w:name="_Toc504153889"/>
      <w:bookmarkStart w:id="68" w:name="_Toc510799345"/>
      <w:r w:rsidRPr="00EA0B66">
        <w:rPr>
          <w:b/>
          <w:sz w:val="32"/>
          <w:szCs w:val="32"/>
        </w:rPr>
        <w:lastRenderedPageBreak/>
        <w:t>2.3 Distintas tecnologías para la robótica educativa</w:t>
      </w:r>
      <w:bookmarkEnd w:id="67"/>
      <w:bookmarkEnd w:id="68"/>
    </w:p>
    <w:p w14:paraId="146D7D58" w14:textId="77777777" w:rsidR="0069282B" w:rsidRDefault="0069282B" w:rsidP="0069282B">
      <w:pPr>
        <w:pStyle w:val="NormalWeb"/>
        <w:spacing w:before="0" w:beforeAutospacing="0" w:after="0" w:afterAutospacing="0"/>
      </w:pPr>
      <w:r>
        <w:t> </w:t>
      </w:r>
    </w:p>
    <w:p w14:paraId="476E5EE0" w14:textId="069C744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r>
        <w:rPr>
          <w:rStyle w:val="Refdenotaalpie"/>
          <w:rFonts w:ascii="Arial" w:hAnsi="Arial" w:cs="Arial"/>
          <w:color w:val="000000"/>
        </w:rPr>
        <w:footnoteReference w:id="2"/>
      </w:r>
      <w:r>
        <w:rPr>
          <w:rFonts w:ascii="Arial" w:hAnsi="Arial" w:cs="Arial"/>
          <w:b/>
          <w:bCs/>
          <w:color w:val="000000"/>
        </w:rPr>
        <w:t xml:space="preserve">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w:t>
      </w:r>
      <w:r>
        <w:rPr>
          <w:rFonts w:ascii="Arial" w:hAnsi="Arial" w:cs="Arial"/>
          <w:color w:val="000000"/>
        </w:rPr>
        <w:t>Gracias</w:t>
      </w:r>
      <w:r w:rsidRPr="006E391D">
        <w:rPr>
          <w:rFonts w:ascii="Arial" w:hAnsi="Arial" w:cs="Arial"/>
          <w:color w:val="000000"/>
        </w:rPr>
        <w:t xml:space="preserve"> a su costo </w:t>
      </w:r>
      <w:r>
        <w:rPr>
          <w:rFonts w:ascii="Arial" w:hAnsi="Arial" w:cs="Arial"/>
          <w:color w:val="000000"/>
        </w:rPr>
        <w:t xml:space="preserve">accesible </w:t>
      </w:r>
      <w:r w:rsidRPr="006E391D">
        <w:rPr>
          <w:rFonts w:ascii="Arial" w:hAnsi="Arial" w:cs="Arial"/>
          <w:color w:val="000000"/>
        </w:rPr>
        <w:t>y disponibilidad</w:t>
      </w:r>
      <w:r w:rsidRPr="006E391D" w:rsidDel="00983065">
        <w:rPr>
          <w:rFonts w:ascii="Arial" w:hAnsi="Arial" w:cs="Arial"/>
          <w:color w:val="000000"/>
        </w:rPr>
        <w:t xml:space="preserve"> </w:t>
      </w:r>
      <w:r w:rsidRPr="006E391D">
        <w:rPr>
          <w:rFonts w:ascii="Arial" w:hAnsi="Arial" w:cs="Arial"/>
          <w:color w:val="000000"/>
        </w:rPr>
        <w:t xml:space="preserve">de versiones, estas tecnologías son utilizadas en las diversas disciplinas relacionadas con la robótica educativa. En el caso de Arduino, presenta una notable ventaja dentro de este ámbito dado que </w:t>
      </w:r>
      <w:r>
        <w:rPr>
          <w:rFonts w:ascii="Arial" w:hAnsi="Arial" w:cs="Arial"/>
          <w:color w:val="000000"/>
        </w:rPr>
        <w:t>la</w:t>
      </w:r>
      <w:r w:rsidRPr="006E391D">
        <w:rPr>
          <w:rFonts w:ascii="Arial" w:hAnsi="Arial" w:cs="Arial"/>
          <w:color w:val="000000"/>
        </w:rPr>
        <w:t xml:space="preserve"> compañía</w:t>
      </w:r>
      <w:r>
        <w:rPr>
          <w:rFonts w:ascii="Arial" w:hAnsi="Arial" w:cs="Arial"/>
          <w:color w:val="000000"/>
        </w:rPr>
        <w:t xml:space="preserve"> que lo fábrica (del homónimo Arduino)</w:t>
      </w:r>
      <w:r w:rsidRPr="006E391D">
        <w:rPr>
          <w:rFonts w:ascii="Arial" w:hAnsi="Arial" w:cs="Arial"/>
          <w:color w:val="000000"/>
        </w:rPr>
        <w:t xml:space="preserve"> </w:t>
      </w:r>
      <w:r>
        <w:rPr>
          <w:rFonts w:ascii="Arial" w:hAnsi="Arial" w:cs="Arial"/>
          <w:color w:val="000000"/>
        </w:rPr>
        <w:t xml:space="preserve">libera su hardware y a su vez ofrece una </w:t>
      </w:r>
      <w:r w:rsidRPr="006E391D">
        <w:rPr>
          <w:rFonts w:ascii="Arial" w:hAnsi="Arial" w:cs="Arial"/>
          <w:color w:val="000000"/>
        </w:rPr>
        <w:t>amplia variedad de modelos para usos múltiples (se brindará más detalle sobre esta tecnología en el siguiente capítulo</w:t>
      </w:r>
      <w:r w:rsidR="00055338">
        <w:rPr>
          <w:rFonts w:ascii="Arial" w:hAnsi="Arial" w:cs="Arial"/>
          <w:color w:val="000000"/>
        </w:rPr>
        <w:t xml:space="preserve"> -</w:t>
      </w:r>
      <w:r w:rsidR="00131CDF">
        <w:rPr>
          <w:rFonts w:ascii="Arial" w:hAnsi="Arial" w:cs="Arial"/>
          <w:color w:val="000000"/>
        </w:rPr>
        <w:t xml:space="preserve"> </w:t>
      </w:r>
      <w:r w:rsidR="00055338" w:rsidRPr="00055338">
        <w:rPr>
          <w:rFonts w:ascii="Arial" w:hAnsi="Arial" w:cs="Arial"/>
          <w:b/>
          <w:i/>
          <w:color w:val="000000"/>
        </w:rPr>
        <w:fldChar w:fldCharType="begin"/>
      </w:r>
      <w:r w:rsidR="00055338" w:rsidRPr="00055338">
        <w:rPr>
          <w:rFonts w:ascii="Arial" w:hAnsi="Arial" w:cs="Arial"/>
          <w:b/>
          <w:i/>
          <w:color w:val="000000"/>
        </w:rPr>
        <w:instrText xml:space="preserve"> REF _Ref503637687 \h  \* MERGEFORMAT </w:instrText>
      </w:r>
      <w:r w:rsidR="00055338" w:rsidRPr="00055338">
        <w:rPr>
          <w:rFonts w:ascii="Arial" w:hAnsi="Arial" w:cs="Arial"/>
          <w:b/>
          <w:i/>
          <w:color w:val="000000"/>
        </w:rPr>
      </w:r>
      <w:r w:rsidR="00055338" w:rsidRPr="00055338">
        <w:rPr>
          <w:rFonts w:ascii="Arial" w:hAnsi="Arial" w:cs="Arial"/>
          <w:b/>
          <w:i/>
          <w:color w:val="000000"/>
        </w:rPr>
        <w:fldChar w:fldCharType="separate"/>
      </w:r>
      <w:r w:rsidR="00055338" w:rsidRPr="00055338">
        <w:rPr>
          <w:rFonts w:ascii="Arial" w:hAnsi="Arial" w:cs="Arial"/>
          <w:b/>
          <w:i/>
        </w:rPr>
        <w:t>Capítulo 3 – Arduino</w:t>
      </w:r>
      <w:r w:rsidR="00055338" w:rsidRPr="00055338">
        <w:rPr>
          <w:rFonts w:ascii="Arial" w:hAnsi="Arial" w:cs="Arial"/>
          <w:b/>
          <w:i/>
          <w:color w:val="000000"/>
        </w:rPr>
        <w:fldChar w:fldCharType="end"/>
      </w:r>
      <w:r w:rsidRPr="00055338">
        <w:rPr>
          <w:rFonts w:ascii="Arial" w:hAnsi="Arial" w:cs="Arial"/>
          <w:b/>
          <w:i/>
          <w:color w:val="000000"/>
        </w:rPr>
        <w:t>).</w:t>
      </w:r>
      <w:r w:rsidRPr="006E391D">
        <w:rPr>
          <w:rFonts w:ascii="Arial" w:hAnsi="Arial" w:cs="Arial"/>
          <w:color w:val="000000"/>
        </w:rPr>
        <w:t xml:space="preserve"> Por otro lado, Raspberry Pi es un computador reducido creado con el objetivo de la enseñanza de la </w:t>
      </w:r>
      <w:r>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703AA345" w14:textId="11C9487E" w:rsidR="0069282B" w:rsidRPr="006E391D" w:rsidRDefault="0069282B" w:rsidP="0069282B">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sdt>
        <w:sdtPr>
          <w:rPr>
            <w:rFonts w:ascii="Arial" w:hAnsi="Arial" w:cs="Arial"/>
            <w:color w:val="000000"/>
          </w:rPr>
          <w:id w:val="-217743737"/>
          <w:citation/>
        </w:sdtPr>
        <w:sdtContent>
          <w:r w:rsidR="00580167">
            <w:rPr>
              <w:rFonts w:ascii="Arial" w:hAnsi="Arial" w:cs="Arial"/>
              <w:color w:val="000000"/>
            </w:rPr>
            <w:fldChar w:fldCharType="begin"/>
          </w:r>
          <w:r w:rsidR="0030441E">
            <w:rPr>
              <w:rFonts w:ascii="Arial" w:hAnsi="Arial" w:cs="Arial"/>
              <w:color w:val="000000"/>
            </w:rPr>
            <w:instrText xml:space="preserve">CITATION htt1 \l 11274 </w:instrText>
          </w:r>
          <w:r w:rsidR="00580167">
            <w:rPr>
              <w:rFonts w:ascii="Arial" w:hAnsi="Arial" w:cs="Arial"/>
              <w:color w:val="000000"/>
            </w:rPr>
            <w:fldChar w:fldCharType="separate"/>
          </w:r>
          <w:r w:rsidR="00AB7AAE">
            <w:rPr>
              <w:rFonts w:ascii="Arial" w:hAnsi="Arial" w:cs="Arial"/>
              <w:noProof/>
              <w:color w:val="000000"/>
            </w:rPr>
            <w:t xml:space="preserve"> </w:t>
          </w:r>
          <w:r w:rsidR="00AB7AAE" w:rsidRPr="00AB7AAE">
            <w:rPr>
              <w:rFonts w:ascii="Arial" w:hAnsi="Arial" w:cs="Arial"/>
              <w:noProof/>
              <w:color w:val="000000"/>
            </w:rPr>
            <w:t>[3]</w:t>
          </w:r>
          <w:r w:rsidR="00580167">
            <w:rPr>
              <w:rFonts w:ascii="Arial" w:hAnsi="Arial" w:cs="Arial"/>
              <w:color w:val="000000"/>
            </w:rPr>
            <w:fldChar w:fldCharType="end"/>
          </w:r>
        </w:sdtContent>
      </w:sdt>
    </w:p>
    <w:p w14:paraId="14967D7D" w14:textId="6077019E" w:rsidR="0069282B" w:rsidRPr="006E391D" w:rsidRDefault="0069282B" w:rsidP="0069282B">
      <w:pPr>
        <w:pStyle w:val="NormalWeb"/>
        <w:spacing w:before="0" w:beforeAutospacing="0" w:after="0" w:afterAutospacing="0"/>
        <w:jc w:val="both"/>
      </w:pPr>
      <w:r>
        <w:rPr>
          <w:rFonts w:ascii="Arial" w:hAnsi="Arial" w:cs="Arial"/>
          <w:color w:val="000000"/>
        </w:rPr>
        <w:t>E</w:t>
      </w:r>
      <w:r w:rsidRPr="006E391D">
        <w:rPr>
          <w:rFonts w:ascii="Arial" w:hAnsi="Arial" w:cs="Arial"/>
          <w:color w:val="000000"/>
        </w:rPr>
        <w:t>xisten otras tecnologías para el desar</w:t>
      </w:r>
      <w:r w:rsidR="00055338">
        <w:rPr>
          <w:rFonts w:ascii="Arial" w:hAnsi="Arial" w:cs="Arial"/>
          <w:color w:val="000000"/>
        </w:rPr>
        <w:t>rollo de la robótica, como por ejemplo,</w:t>
      </w:r>
      <w:r w:rsidRPr="006E391D">
        <w:rPr>
          <w:rFonts w:ascii="Arial" w:hAnsi="Arial" w:cs="Arial"/>
          <w:color w:val="000000"/>
        </w:rPr>
        <w:t xml:space="preserve"> la plataforma </w:t>
      </w:r>
      <w:r w:rsidRPr="006E391D">
        <w:rPr>
          <w:rFonts w:ascii="Arial" w:hAnsi="Arial" w:cs="Arial"/>
          <w:b/>
          <w:bCs/>
          <w:color w:val="000000"/>
        </w:rPr>
        <w:t xml:space="preserve">Intel </w:t>
      </w:r>
      <w:r>
        <w:rPr>
          <w:rFonts w:ascii="Arial" w:hAnsi="Arial" w:cs="Arial"/>
          <w:b/>
          <w:bCs/>
          <w:color w:val="000000"/>
        </w:rPr>
        <w:t>G</w:t>
      </w:r>
      <w:r w:rsidRPr="006E391D">
        <w:rPr>
          <w:rFonts w:ascii="Arial" w:hAnsi="Arial" w:cs="Arial"/>
          <w:b/>
          <w:bCs/>
          <w:color w:val="000000"/>
        </w:rPr>
        <w:t>alileo</w:t>
      </w:r>
      <w:r w:rsidRPr="006E391D">
        <w:rPr>
          <w:rFonts w:ascii="Arial" w:hAnsi="Arial" w:cs="Arial"/>
          <w:color w:val="000000"/>
        </w:rPr>
        <w:t>, similar a Raspberry Pi pero desarrollada por Intel, es también un computador reducido certificado por Arduino que integra la arquitectur</w:t>
      </w:r>
      <w:r w:rsidR="00055338">
        <w:rPr>
          <w:rFonts w:ascii="Arial" w:hAnsi="Arial" w:cs="Arial"/>
          <w:color w:val="000000"/>
        </w:rPr>
        <w:t>a Intel X86. La</w:t>
      </w:r>
      <w:r w:rsidRPr="006E391D">
        <w:rPr>
          <w:rFonts w:ascii="Arial" w:hAnsi="Arial" w:cs="Arial"/>
          <w:color w:val="000000"/>
        </w:rPr>
        <w:t xml:space="preserve"> </w:t>
      </w:r>
      <w:r w:rsidRPr="006E391D">
        <w:rPr>
          <w:rFonts w:ascii="Arial" w:hAnsi="Arial" w:cs="Arial"/>
          <w:b/>
          <w:bCs/>
          <w:color w:val="000000"/>
        </w:rPr>
        <w:t>BeagleBone</w:t>
      </w:r>
      <w:r w:rsidRPr="006E391D">
        <w:rPr>
          <w:rFonts w:ascii="Arial" w:hAnsi="Arial" w:cs="Arial"/>
          <w:color w:val="000000"/>
        </w:rPr>
        <w:t>, es una placa computadora de hardware libre diseñada</w:t>
      </w:r>
      <w:r>
        <w:rPr>
          <w:rFonts w:ascii="Arial" w:hAnsi="Arial" w:cs="Arial"/>
          <w:color w:val="000000"/>
        </w:rPr>
        <w:t xml:space="preserve"> como plataforma de evaluación y de prototipos para ingenieros profesionales</w:t>
      </w:r>
      <w:r w:rsidR="00055338">
        <w:rPr>
          <w:rFonts w:ascii="Arial" w:hAnsi="Arial" w:cs="Arial"/>
          <w:color w:val="000000"/>
        </w:rPr>
        <w:t xml:space="preserve">. La </w:t>
      </w:r>
      <w:r w:rsidRPr="006E391D">
        <w:rPr>
          <w:rFonts w:ascii="Arial" w:hAnsi="Arial" w:cs="Arial"/>
          <w:b/>
          <w:bCs/>
          <w:color w:val="000000"/>
        </w:rPr>
        <w:t>Nanode</w:t>
      </w:r>
      <w:r w:rsidRPr="006E391D">
        <w:rPr>
          <w:rFonts w:ascii="Arial" w:hAnsi="Arial" w:cs="Arial"/>
          <w:color w:val="000000"/>
        </w:rPr>
        <w:t xml:space="preserve">, es </w:t>
      </w:r>
      <w:r w:rsidR="00055338" w:rsidRPr="006E391D">
        <w:rPr>
          <w:rFonts w:ascii="Arial" w:hAnsi="Arial" w:cs="Arial"/>
          <w:color w:val="000000"/>
        </w:rPr>
        <w:t>una placa</w:t>
      </w:r>
      <w:r w:rsidRPr="006E391D">
        <w:rPr>
          <w:rFonts w:ascii="Arial" w:hAnsi="Arial" w:cs="Arial"/>
          <w:color w:val="000000"/>
        </w:rPr>
        <w:t xml:space="preserve"> de microcontrolador de código abierto, similar a Arduino, </w:t>
      </w:r>
      <w:r>
        <w:rPr>
          <w:rFonts w:ascii="Arial" w:hAnsi="Arial" w:cs="Arial"/>
          <w:color w:val="000000"/>
        </w:rPr>
        <w:t>que cuenta</w:t>
      </w:r>
      <w:r w:rsidRPr="006E391D">
        <w:rPr>
          <w:rFonts w:ascii="Arial" w:hAnsi="Arial" w:cs="Arial"/>
          <w:color w:val="000000"/>
        </w:rPr>
        <w:t xml:space="preserve"> con </w:t>
      </w:r>
      <w:r>
        <w:rPr>
          <w:rFonts w:ascii="Arial" w:hAnsi="Arial" w:cs="Arial"/>
          <w:color w:val="000000"/>
        </w:rPr>
        <w:t xml:space="preserve">un módulo </w:t>
      </w:r>
      <w:r w:rsidR="00055338" w:rsidRPr="00055338">
        <w:rPr>
          <w:rFonts w:ascii="Arial" w:hAnsi="Arial" w:cs="Arial"/>
          <w:color w:val="000000"/>
        </w:rPr>
        <w:fldChar w:fldCharType="begin"/>
      </w:r>
      <w:r w:rsidR="00055338" w:rsidRPr="00055338">
        <w:rPr>
          <w:rFonts w:ascii="Arial" w:hAnsi="Arial" w:cs="Arial"/>
          <w:color w:val="000000"/>
        </w:rPr>
        <w:instrText xml:space="preserve"> REF _Ref510613243 \h  \* MERGEFORMAT </w:instrText>
      </w:r>
      <w:r w:rsidR="00055338" w:rsidRPr="00055338">
        <w:rPr>
          <w:rFonts w:ascii="Arial" w:hAnsi="Arial" w:cs="Arial"/>
          <w:color w:val="000000"/>
        </w:rPr>
      </w:r>
      <w:r w:rsidR="00055338" w:rsidRPr="00055338">
        <w:rPr>
          <w:rFonts w:ascii="Arial" w:hAnsi="Arial" w:cs="Arial"/>
          <w:color w:val="000000"/>
        </w:rPr>
        <w:fldChar w:fldCharType="separate"/>
      </w:r>
      <w:r w:rsidR="00055338" w:rsidRPr="00055338">
        <w:rPr>
          <w:rFonts w:ascii="Arial" w:hAnsi="Arial" w:cs="Arial"/>
          <w:b/>
          <w:i/>
        </w:rPr>
        <w:t>WIFI</w:t>
      </w:r>
      <w:r w:rsidR="00055338" w:rsidRPr="00055338">
        <w:rPr>
          <w:rFonts w:ascii="Arial" w:hAnsi="Arial" w:cs="Arial"/>
          <w:color w:val="000000"/>
        </w:rPr>
        <w:fldChar w:fldCharType="end"/>
      </w:r>
      <w:r w:rsidR="00055338">
        <w:rPr>
          <w:rFonts w:ascii="Arial" w:hAnsi="Arial" w:cs="Arial"/>
          <w:color w:val="000000"/>
        </w:rPr>
        <w:t xml:space="preserve"> </w:t>
      </w:r>
      <w:r>
        <w:rPr>
          <w:rFonts w:ascii="Arial" w:hAnsi="Arial" w:cs="Arial"/>
          <w:color w:val="000000"/>
        </w:rPr>
        <w:t xml:space="preserve">incorporado, su </w:t>
      </w:r>
      <w:r w:rsidRPr="006E391D">
        <w:rPr>
          <w:rFonts w:ascii="Arial" w:hAnsi="Arial" w:cs="Arial"/>
          <w:color w:val="000000"/>
        </w:rPr>
        <w:t>objetivo</w:t>
      </w:r>
      <w:r>
        <w:rPr>
          <w:rFonts w:ascii="Arial" w:hAnsi="Arial" w:cs="Arial"/>
          <w:color w:val="000000"/>
        </w:rPr>
        <w:t xml:space="preserve"> es</w:t>
      </w:r>
      <w:r w:rsidRPr="006E391D">
        <w:rPr>
          <w:rFonts w:ascii="Arial" w:hAnsi="Arial" w:cs="Arial"/>
          <w:color w:val="000000"/>
        </w:rPr>
        <w:t xml:space="preserve"> </w:t>
      </w:r>
      <w:r>
        <w:rPr>
          <w:rFonts w:ascii="Arial" w:hAnsi="Arial" w:cs="Arial"/>
          <w:color w:val="000000"/>
        </w:rPr>
        <w:t xml:space="preserve">el </w:t>
      </w:r>
      <w:r w:rsidRPr="006E391D">
        <w:rPr>
          <w:rFonts w:ascii="Arial" w:hAnsi="Arial" w:cs="Arial"/>
          <w:color w:val="000000"/>
        </w:rPr>
        <w:t>de</w:t>
      </w:r>
      <w:r>
        <w:rPr>
          <w:rFonts w:ascii="Arial" w:hAnsi="Arial" w:cs="Arial"/>
          <w:color w:val="000000"/>
        </w:rPr>
        <w:t xml:space="preserve"> la</w:t>
      </w:r>
      <w:r w:rsidRPr="006E391D">
        <w:rPr>
          <w:rFonts w:ascii="Arial" w:hAnsi="Arial" w:cs="Arial"/>
          <w:color w:val="000000"/>
        </w:rPr>
        <w:t xml:space="preserve"> experimentación en </w:t>
      </w:r>
      <w:r w:rsidR="00055338" w:rsidRPr="00055338">
        <w:rPr>
          <w:rFonts w:ascii="Arial" w:hAnsi="Arial" w:cs="Arial"/>
          <w:color w:val="000000"/>
        </w:rPr>
        <w:fldChar w:fldCharType="begin"/>
      </w:r>
      <w:r w:rsidR="00055338" w:rsidRPr="00055338">
        <w:rPr>
          <w:rFonts w:ascii="Arial" w:hAnsi="Arial" w:cs="Arial"/>
          <w:color w:val="000000"/>
        </w:rPr>
        <w:instrText xml:space="preserve"> REF _Ref508704211 \h  \* MERGEFORMAT </w:instrText>
      </w:r>
      <w:r w:rsidR="00055338" w:rsidRPr="00055338">
        <w:rPr>
          <w:rFonts w:ascii="Arial" w:hAnsi="Arial" w:cs="Arial"/>
          <w:color w:val="000000"/>
        </w:rPr>
      </w:r>
      <w:r w:rsidR="00055338" w:rsidRPr="00055338">
        <w:rPr>
          <w:rFonts w:ascii="Arial" w:hAnsi="Arial" w:cs="Arial"/>
          <w:color w:val="000000"/>
        </w:rPr>
        <w:fldChar w:fldCharType="separate"/>
      </w:r>
      <w:r w:rsidR="00055338" w:rsidRPr="00055338">
        <w:rPr>
          <w:rFonts w:ascii="Arial" w:hAnsi="Arial" w:cs="Arial"/>
          <w:b/>
          <w:i/>
        </w:rPr>
        <w:t>Iot (Internet of Things)</w:t>
      </w:r>
      <w:r w:rsidR="00055338" w:rsidRPr="00055338">
        <w:rPr>
          <w:rFonts w:ascii="Arial" w:hAnsi="Arial" w:cs="Arial"/>
          <w:color w:val="000000"/>
        </w:rPr>
        <w:fldChar w:fldCharType="end"/>
      </w:r>
      <w:r w:rsidRPr="006E391D">
        <w:rPr>
          <w:rFonts w:ascii="Arial" w:hAnsi="Arial" w:cs="Arial"/>
          <w:color w:val="000000"/>
        </w:rPr>
        <w:t>.</w:t>
      </w:r>
    </w:p>
    <w:p w14:paraId="6C58DBC8" w14:textId="77777777" w:rsidR="0069282B" w:rsidRDefault="0069282B" w:rsidP="0069282B">
      <w:pPr>
        <w:pStyle w:val="NormalWeb"/>
        <w:spacing w:before="0" w:beforeAutospacing="0" w:after="0" w:afterAutospacing="0"/>
      </w:pPr>
      <w:r>
        <w:t> </w:t>
      </w:r>
    </w:p>
    <w:p w14:paraId="27F46A6A" w14:textId="77777777" w:rsidR="0069282B" w:rsidRPr="00EA0B66" w:rsidRDefault="0069282B" w:rsidP="0069282B">
      <w:pPr>
        <w:pStyle w:val="Ttulo2"/>
        <w:rPr>
          <w:b/>
          <w:sz w:val="32"/>
          <w:szCs w:val="32"/>
        </w:rPr>
      </w:pPr>
      <w:bookmarkStart w:id="69" w:name="_Toc504153890"/>
      <w:bookmarkStart w:id="70" w:name="_Ref508701558"/>
      <w:bookmarkStart w:id="71" w:name="_Toc510799346"/>
      <w:r w:rsidRPr="00EA0B66">
        <w:rPr>
          <w:b/>
          <w:sz w:val="32"/>
          <w:szCs w:val="32"/>
        </w:rPr>
        <w:t>2.4 Microcontroladores y computadora de placa reducida (SBC)</w:t>
      </w:r>
      <w:bookmarkEnd w:id="69"/>
      <w:bookmarkEnd w:id="70"/>
      <w:bookmarkEnd w:id="71"/>
    </w:p>
    <w:p w14:paraId="66A32791" w14:textId="77777777" w:rsidR="0069282B" w:rsidRDefault="0069282B" w:rsidP="0069282B">
      <w:pPr>
        <w:pStyle w:val="NormalWeb"/>
        <w:spacing w:before="0" w:beforeAutospacing="0" w:after="0" w:afterAutospacing="0"/>
      </w:pPr>
      <w:r>
        <w:t> </w:t>
      </w:r>
    </w:p>
    <w:p w14:paraId="1C31D552"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r>
        <w:rPr>
          <w:rFonts w:ascii="Arial" w:hAnsi="Arial" w:cs="Arial"/>
          <w:color w:val="000000"/>
        </w:rPr>
        <w:t>montado sobre</w:t>
      </w:r>
      <w:r w:rsidRPr="006E391D">
        <w:rPr>
          <w:rFonts w:ascii="Arial" w:hAnsi="Arial" w:cs="Arial"/>
          <w:color w:val="000000"/>
        </w:rPr>
        <w:t xml:space="preserve"> una PCB (placa de circuito impreso), con la capacidad de ejecutar órdenes cargadas en su memoria. Su velocidad de procesamiento es limitada</w:t>
      </w:r>
      <w:r>
        <w:rPr>
          <w:rFonts w:ascii="Arial" w:hAnsi="Arial" w:cs="Arial"/>
          <w:color w:val="000000"/>
        </w:rPr>
        <w:t xml:space="preserve"> comparada con un CPU</w:t>
      </w:r>
      <w:r w:rsidRPr="006E391D">
        <w:rPr>
          <w:rFonts w:ascii="Arial" w:hAnsi="Arial" w:cs="Arial"/>
          <w:color w:val="000000"/>
        </w:rPr>
        <w:t xml:space="preserve"> dado que su objetivo es el de funcionar como controlador. </w:t>
      </w:r>
      <w:r>
        <w:rPr>
          <w:rFonts w:ascii="Arial" w:hAnsi="Arial" w:cs="Arial"/>
          <w:color w:val="000000"/>
        </w:rPr>
        <w:t xml:space="preserve">Son utilizados en periféricos informáticos, </w:t>
      </w:r>
      <w:r w:rsidRPr="006E391D">
        <w:rPr>
          <w:rFonts w:ascii="Arial" w:hAnsi="Arial" w:cs="Arial"/>
          <w:color w:val="000000"/>
        </w:rPr>
        <w:t xml:space="preserve">electrodomésticos, </w:t>
      </w:r>
      <w:r>
        <w:rPr>
          <w:rFonts w:ascii="Arial" w:hAnsi="Arial" w:cs="Arial"/>
          <w:color w:val="000000"/>
        </w:rPr>
        <w:t>control de sistemas mecánicos, etc.</w:t>
      </w:r>
    </w:p>
    <w:p w14:paraId="3ED176FE"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Puede ser muy común pensar que un microcontrolador es igual a un microprocesador, pero esto no es así, de hecho, difieren en muchos aspectos. La principal diferencia es su funcionalidad, dado que, para utilizar un microprocesador en alguna aplicación real, se debe conectar con diversos componentes tales como memorias o buses de transmisión de datos.</w:t>
      </w:r>
    </w:p>
    <w:p w14:paraId="04CEBD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r>
        <w:rPr>
          <w:rFonts w:ascii="Arial" w:hAnsi="Arial" w:cs="Arial"/>
          <w:color w:val="000000"/>
        </w:rPr>
        <w:t>debe interactuar con un microcontrolador (cómo por ejemplo en el caso de un mouse, disco rígido o una cámara web)</w:t>
      </w:r>
      <w:r w:rsidRPr="006E391D">
        <w:rPr>
          <w:rFonts w:ascii="Arial" w:hAnsi="Arial" w:cs="Arial"/>
          <w:color w:val="000000"/>
        </w:rPr>
        <w:t>.</w:t>
      </w:r>
      <w:r>
        <w:rPr>
          <w:rFonts w:ascii="Arial" w:hAnsi="Arial" w:cs="Arial"/>
          <w:color w:val="000000"/>
        </w:rPr>
        <w:t xml:space="preserve"> Por ende, se puede </w:t>
      </w:r>
      <w:r>
        <w:rPr>
          <w:rFonts w:ascii="Arial" w:hAnsi="Arial" w:cs="Arial"/>
          <w:color w:val="000000"/>
        </w:rPr>
        <w:lastRenderedPageBreak/>
        <w:t>decir que, el CPU requiere del microcontrolador para la comunicación con el resto del hardware.</w:t>
      </w:r>
      <w:r w:rsidRPr="006E391D">
        <w:rPr>
          <w:rFonts w:ascii="Arial" w:hAnsi="Arial" w:cs="Arial"/>
          <w:color w:val="000000"/>
        </w:rPr>
        <w:t xml:space="preserve"> Así era en el principio y esta práctica sigue vigente en la actualidad.</w:t>
      </w:r>
    </w:p>
    <w:p w14:paraId="0A504430" w14:textId="77777777" w:rsidR="0069282B" w:rsidRPr="006E391D" w:rsidRDefault="0069282B" w:rsidP="0069282B">
      <w:pPr>
        <w:pStyle w:val="NormalWeb"/>
        <w:spacing w:before="0" w:beforeAutospacing="0" w:after="0" w:afterAutospacing="0"/>
        <w:jc w:val="both"/>
      </w:pPr>
      <w:r w:rsidRPr="006E391D">
        <w:t> </w:t>
      </w:r>
    </w:p>
    <w:p w14:paraId="445495D7" w14:textId="6E73EED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Por otro lado, al microcontrolador se </w:t>
      </w:r>
      <w:r>
        <w:rPr>
          <w:rFonts w:ascii="Arial" w:hAnsi="Arial" w:cs="Arial"/>
          <w:color w:val="000000"/>
        </w:rPr>
        <w:t xml:space="preserve">lo </w:t>
      </w:r>
      <w:r w:rsidRPr="006E391D">
        <w:rPr>
          <w:rFonts w:ascii="Arial" w:hAnsi="Arial" w:cs="Arial"/>
          <w:color w:val="000000"/>
        </w:rPr>
        <w:t>diseña de tal manera que tenga todos los componentes integrados en el mismo chip</w:t>
      </w:r>
      <w:r>
        <w:rPr>
          <w:rFonts w:ascii="Arial" w:hAnsi="Arial" w:cs="Arial"/>
          <w:color w:val="000000"/>
        </w:rPr>
        <w:t>, como se puede apreciar en la siguiente imagen (</w:t>
      </w:r>
      <w:r w:rsidRPr="0045415A">
        <w:rPr>
          <w:rFonts w:ascii="Arial" w:hAnsi="Arial" w:cs="Arial"/>
          <w:b/>
        </w:rPr>
        <w:fldChar w:fldCharType="begin"/>
      </w:r>
      <w:r w:rsidRPr="0045415A">
        <w:rPr>
          <w:rFonts w:ascii="Arial" w:hAnsi="Arial" w:cs="Arial"/>
          <w:b/>
        </w:rPr>
        <w:instrText xml:space="preserve"> REF _Ref502096770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7 - Arquitectura de un microcontrolador</w:t>
      </w:r>
      <w:r w:rsidRPr="0045415A">
        <w:rPr>
          <w:rFonts w:ascii="Arial" w:hAnsi="Arial" w:cs="Arial"/>
          <w:b/>
        </w:rPr>
        <w:fldChar w:fldCharType="end"/>
      </w:r>
      <w:r>
        <w:rPr>
          <w:rFonts w:ascii="Arial" w:hAnsi="Arial" w:cs="Arial"/>
          <w:color w:val="000000"/>
        </w:rPr>
        <w:t>)</w:t>
      </w:r>
      <w:r w:rsidRPr="006E391D">
        <w:rPr>
          <w:rFonts w:ascii="Arial" w:hAnsi="Arial" w:cs="Arial"/>
          <w:color w:val="000000"/>
        </w:rPr>
        <w:t xml:space="preserve">. No necesita de otros componentes especializados para su </w:t>
      </w:r>
      <w:r>
        <w:rPr>
          <w:rFonts w:ascii="Arial" w:hAnsi="Arial" w:cs="Arial"/>
          <w:color w:val="000000"/>
        </w:rPr>
        <w:t>operación</w:t>
      </w:r>
      <w:r w:rsidRPr="006E391D">
        <w:rPr>
          <w:rFonts w:ascii="Arial" w:hAnsi="Arial" w:cs="Arial"/>
          <w:color w:val="000000"/>
        </w:rPr>
        <w:t xml:space="preserve">, porque todos los circuitos necesarios, que de otra manera correspondan a los periféricos, ya se encuentran incorporados. </w:t>
      </w:r>
      <w:r>
        <w:rPr>
          <w:rFonts w:ascii="Arial" w:hAnsi="Arial" w:cs="Arial"/>
          <w:color w:val="000000"/>
        </w:rPr>
        <w:t>De esta forma se</w:t>
      </w:r>
      <w:r w:rsidRPr="006E391D">
        <w:rPr>
          <w:rFonts w:ascii="Arial" w:hAnsi="Arial" w:cs="Arial"/>
          <w:color w:val="000000"/>
        </w:rPr>
        <w:t xml:space="preserve"> ahorra tiempo y espacio </w:t>
      </w:r>
      <w:r>
        <w:rPr>
          <w:rFonts w:ascii="Arial" w:hAnsi="Arial" w:cs="Arial"/>
          <w:color w:val="000000"/>
        </w:rPr>
        <w:t>al momento de su utilización</w:t>
      </w:r>
      <w:r w:rsidRPr="006E391D">
        <w:rPr>
          <w:rFonts w:ascii="Arial" w:hAnsi="Arial" w:cs="Arial"/>
          <w:color w:val="000000"/>
        </w:rPr>
        <w:t xml:space="preserve">. </w:t>
      </w:r>
    </w:p>
    <w:p w14:paraId="7C053FF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70746915" w14:textId="77777777" w:rsidR="0069282B" w:rsidRDefault="0069282B" w:rsidP="0069282B">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536A9A0B" wp14:editId="7D4C5F63">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3CF02FDC" w14:textId="02BF3961" w:rsidR="0069282B" w:rsidRDefault="0069282B" w:rsidP="0069282B">
      <w:pPr>
        <w:pStyle w:val="Descripcin"/>
        <w:jc w:val="center"/>
      </w:pPr>
      <w:bookmarkStart w:id="72" w:name="_Ref502096770"/>
      <w:bookmarkStart w:id="73" w:name="_Toc510799543"/>
      <w:r>
        <w:t xml:space="preserve">Ilustración </w:t>
      </w:r>
      <w:fldSimple w:instr=" SEQ Ilustración \* ARABIC ">
        <w:r w:rsidR="00D63F0D">
          <w:rPr>
            <w:noProof/>
          </w:rPr>
          <w:t>7</w:t>
        </w:r>
      </w:fldSimple>
      <w:r>
        <w:t xml:space="preserve"> - Arquitectura de un microcontrolador</w:t>
      </w:r>
      <w:bookmarkEnd w:id="72"/>
      <w:bookmarkEnd w:id="73"/>
    </w:p>
    <w:p w14:paraId="6568CDAE" w14:textId="77777777" w:rsidR="0069282B" w:rsidRPr="00210AC6"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r>
        <w:rPr>
          <w:rFonts w:ascii="Arial" w:hAnsi="Arial" w:cs="Arial"/>
          <w:color w:val="000000"/>
        </w:rPr>
        <w:t>tradicional</w:t>
      </w:r>
      <w:r w:rsidRPr="006E391D">
        <w:rPr>
          <w:rFonts w:ascii="Arial" w:hAnsi="Arial" w:cs="Arial"/>
          <w:color w:val="000000"/>
        </w:rPr>
        <w:t xml:space="preserve">. Ejemplos típicos de este tipo de computadoras son las </w:t>
      </w:r>
      <w:r>
        <w:rPr>
          <w:rFonts w:ascii="Arial" w:hAnsi="Arial" w:cs="Arial"/>
          <w:color w:val="000000"/>
        </w:rPr>
        <w:t>plataformas</w:t>
      </w:r>
      <w:r w:rsidRPr="006E391D">
        <w:rPr>
          <w:rFonts w:ascii="Arial" w:hAnsi="Arial" w:cs="Arial"/>
          <w:color w:val="000000"/>
        </w:rPr>
        <w:t xml:space="preserve"> Arduino </w:t>
      </w:r>
      <w:r>
        <w:rPr>
          <w:rFonts w:ascii="Arial" w:hAnsi="Arial" w:cs="Arial"/>
          <w:color w:val="000000"/>
        </w:rPr>
        <w:t>y</w:t>
      </w:r>
      <w:r w:rsidRPr="006E391D">
        <w:rPr>
          <w:rFonts w:ascii="Arial" w:hAnsi="Arial" w:cs="Arial"/>
          <w:color w:val="000000"/>
        </w:rPr>
        <w:t xml:space="preserve"> Raspberry Pi.</w:t>
      </w:r>
    </w:p>
    <w:p w14:paraId="00A78659"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35D9BAA8" w14:textId="77777777" w:rsidR="0069282B" w:rsidRDefault="0069282B" w:rsidP="0069282B">
      <w:pPr>
        <w:pStyle w:val="NormalWeb"/>
        <w:spacing w:before="0" w:beforeAutospacing="0" w:after="0" w:afterAutospacing="0"/>
      </w:pPr>
      <w:r>
        <w:t> </w:t>
      </w:r>
    </w:p>
    <w:p w14:paraId="7CDA8CF4" w14:textId="77777777" w:rsidR="0069282B" w:rsidRPr="00EA0B66" w:rsidRDefault="0069282B" w:rsidP="0069282B">
      <w:pPr>
        <w:pStyle w:val="Ttulo2"/>
        <w:rPr>
          <w:b/>
          <w:sz w:val="32"/>
          <w:szCs w:val="32"/>
        </w:rPr>
      </w:pPr>
      <w:bookmarkStart w:id="74" w:name="_Toc504153891"/>
      <w:bookmarkStart w:id="75" w:name="_Toc510799347"/>
      <w:r w:rsidRPr="00EA0B66">
        <w:rPr>
          <w:b/>
          <w:sz w:val="32"/>
          <w:szCs w:val="32"/>
        </w:rPr>
        <w:lastRenderedPageBreak/>
        <w:t>2.5. Comunicación entre distintas</w:t>
      </w:r>
      <w:r>
        <w:rPr>
          <w:b/>
          <w:sz w:val="32"/>
          <w:szCs w:val="32"/>
        </w:rPr>
        <w:t xml:space="preserve"> arquitecturas</w:t>
      </w:r>
      <w:r w:rsidRPr="00EA0B66">
        <w:rPr>
          <w:b/>
          <w:sz w:val="32"/>
          <w:szCs w:val="32"/>
        </w:rPr>
        <w:t xml:space="preserve"> de cómputo</w:t>
      </w:r>
      <w:bookmarkEnd w:id="74"/>
      <w:bookmarkEnd w:id="75"/>
    </w:p>
    <w:p w14:paraId="675E74B5" w14:textId="77777777" w:rsidR="0069282B" w:rsidRDefault="0069282B" w:rsidP="0069282B">
      <w:pPr>
        <w:pStyle w:val="NormalWeb"/>
        <w:spacing w:before="0" w:beforeAutospacing="0" w:after="0" w:afterAutospacing="0"/>
      </w:pPr>
      <w:r>
        <w:t> </w:t>
      </w:r>
    </w:p>
    <w:p w14:paraId="2DB03E90"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Existen diversos medios de comunicación entre las PCs y las</w:t>
      </w:r>
      <w:r>
        <w:rPr>
          <w:rFonts w:ascii="Arial" w:hAnsi="Arial" w:cs="Arial"/>
          <w:color w:val="000000"/>
        </w:rPr>
        <w:t xml:space="preserve"> SBCs</w:t>
      </w:r>
      <w:r w:rsidRPr="006E391D">
        <w:rPr>
          <w:rFonts w:ascii="Arial" w:hAnsi="Arial" w:cs="Arial"/>
          <w:color w:val="000000"/>
        </w:rPr>
        <w:t xml:space="preserve"> de dispositivos de cómputo entre sí, a continuación, se listan algunos de ellos:</w:t>
      </w:r>
    </w:p>
    <w:p w14:paraId="5D5CE8FC" w14:textId="77777777" w:rsidR="0069282B" w:rsidRDefault="0069282B" w:rsidP="0069282B">
      <w:pPr>
        <w:pStyle w:val="NormalWeb"/>
        <w:spacing w:before="0" w:beforeAutospacing="0" w:after="0" w:afterAutospacing="0"/>
        <w:jc w:val="both"/>
      </w:pPr>
    </w:p>
    <w:p w14:paraId="5063011C" w14:textId="77777777" w:rsidR="0069282B" w:rsidRDefault="0069282B" w:rsidP="0069282B">
      <w:pPr>
        <w:pStyle w:val="Ttulo3"/>
        <w:rPr>
          <w:b w:val="0"/>
          <w:sz w:val="28"/>
          <w:szCs w:val="28"/>
        </w:rPr>
      </w:pPr>
      <w:bookmarkStart w:id="76" w:name="_Toc510799348"/>
      <w:r>
        <w:rPr>
          <w:b w:val="0"/>
          <w:sz w:val="28"/>
          <w:szCs w:val="28"/>
        </w:rPr>
        <w:t xml:space="preserve">2.5.1 </w:t>
      </w:r>
      <w:r w:rsidRPr="0074188B">
        <w:rPr>
          <w:b w:val="0"/>
          <w:sz w:val="28"/>
          <w:szCs w:val="28"/>
        </w:rPr>
        <w:t>Formas de comunicación</w:t>
      </w:r>
      <w:bookmarkEnd w:id="76"/>
    </w:p>
    <w:p w14:paraId="012E68CA" w14:textId="77777777" w:rsidR="0069282B" w:rsidRPr="0074188B" w:rsidRDefault="0069282B" w:rsidP="0069282B"/>
    <w:p w14:paraId="6C76CA26" w14:textId="77777777" w:rsidR="0069282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Paralelo</w:t>
      </w:r>
      <w:r w:rsidRPr="0074188B">
        <w:rPr>
          <w:rFonts w:ascii="Arial" w:hAnsi="Arial" w:cs="Arial"/>
          <w:color w:val="000000"/>
        </w:rPr>
        <w:t xml:space="preserve">: La comunicación paralela, es un método para transmitir muchos </w:t>
      </w:r>
      <w:r w:rsidRPr="00055338">
        <w:rPr>
          <w:rFonts w:ascii="Arial" w:hAnsi="Arial" w:cs="Arial"/>
          <w:i/>
          <w:color w:val="000000"/>
        </w:rPr>
        <w:t>packs</w:t>
      </w:r>
      <w:r w:rsidRPr="0074188B">
        <w:rPr>
          <w:rFonts w:ascii="Arial" w:hAnsi="Arial" w:cs="Arial"/>
          <w:color w:val="000000"/>
        </w:rPr>
        <w:t xml:space="preserve"> de múltiples dígitos en binarios (bits) de manera simultánea. </w:t>
      </w:r>
    </w:p>
    <w:p w14:paraId="2435F98F" w14:textId="77777777" w:rsidR="0069282B" w:rsidRDefault="0069282B" w:rsidP="0069282B">
      <w:pPr>
        <w:pStyle w:val="NormalWeb"/>
        <w:spacing w:before="0" w:beforeAutospacing="0" w:after="0" w:afterAutospacing="0"/>
        <w:ind w:left="360"/>
        <w:jc w:val="both"/>
        <w:textAlignment w:val="baseline"/>
        <w:rPr>
          <w:rFonts w:ascii="Arial" w:hAnsi="Arial" w:cs="Arial"/>
          <w:color w:val="000000"/>
        </w:rPr>
      </w:pPr>
    </w:p>
    <w:p w14:paraId="45B3BB97"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Serial</w:t>
      </w:r>
      <w:r w:rsidRPr="0074188B">
        <w:rPr>
          <w:rFonts w:ascii="Arial" w:hAnsi="Arial" w:cs="Arial"/>
          <w:color w:val="000000"/>
        </w:rPr>
        <w:t xml:space="preserve">: La comunicación serie o serial es una interfaz de comunicación de datos digitales que nos permite establecer transferencia de información entre varios dispositivos.  Es un método donde el proceso de envío de datos se realiza de un bit a la vez, en forma secuencial, sobre un canal de comunicación o un </w:t>
      </w:r>
      <w:r w:rsidRPr="00055338">
        <w:rPr>
          <w:rFonts w:ascii="Arial" w:hAnsi="Arial" w:cs="Arial"/>
          <w:i/>
          <w:color w:val="000000"/>
        </w:rPr>
        <w:t>bus</w:t>
      </w:r>
      <w:r w:rsidRPr="0074188B">
        <w:rPr>
          <w:rFonts w:ascii="Arial" w:hAnsi="Arial" w:cs="Arial"/>
          <w:color w:val="000000"/>
        </w:rPr>
        <w:t>. Un puerto es el nombre genérico con que denominamos a las interfaces, físicas o virtuales, que permite esta comunicación entre dispositivos. Dado que es una comunicación serie,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2AA44B3A" w14:textId="77777777" w:rsidR="0069282B" w:rsidRPr="006E391D" w:rsidRDefault="0069282B" w:rsidP="0069282B">
      <w:pPr>
        <w:pStyle w:val="NormalWeb"/>
        <w:spacing w:before="0" w:beforeAutospacing="0" w:after="0" w:afterAutospacing="0"/>
        <w:jc w:val="both"/>
      </w:pPr>
    </w:p>
    <w:p w14:paraId="7BE6B84C" w14:textId="77777777" w:rsidR="0069282B" w:rsidRDefault="0069282B" w:rsidP="0069282B">
      <w:pPr>
        <w:pStyle w:val="Ttulo3"/>
        <w:rPr>
          <w:b w:val="0"/>
          <w:sz w:val="28"/>
          <w:szCs w:val="28"/>
        </w:rPr>
      </w:pPr>
      <w:bookmarkStart w:id="77" w:name="_Toc510799349"/>
      <w:r>
        <w:rPr>
          <w:b w:val="0"/>
          <w:sz w:val="28"/>
          <w:szCs w:val="28"/>
        </w:rPr>
        <w:t>2.5.2</w:t>
      </w:r>
      <w:r w:rsidRPr="0074188B">
        <w:rPr>
          <w:b w:val="0"/>
          <w:sz w:val="28"/>
          <w:szCs w:val="28"/>
        </w:rPr>
        <w:t> Tipos de Medios de transmisión</w:t>
      </w:r>
      <w:bookmarkEnd w:id="77"/>
    </w:p>
    <w:p w14:paraId="5D393FB5" w14:textId="77777777" w:rsidR="0069282B" w:rsidRPr="0074188B" w:rsidRDefault="0069282B" w:rsidP="0069282B"/>
    <w:p w14:paraId="784DE595" w14:textId="77777777" w:rsidR="0069282B" w:rsidRPr="0074188B"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pPr>
      <w:r>
        <w:rPr>
          <w:rFonts w:ascii="Arial" w:hAnsi="Arial" w:cs="Arial"/>
          <w:color w:val="000000"/>
        </w:rPr>
        <w:t xml:space="preserve">Alámbricas: Los medios de comunicación alámbricos son aquellos en los que se </w:t>
      </w:r>
      <w:r w:rsidRPr="0074188B">
        <w:rPr>
          <w:rFonts w:ascii="Arial" w:hAnsi="Arial" w:cs="Arial"/>
          <w:color w:val="000000"/>
        </w:rPr>
        <w:t>basan en la transmisión de información a través de un conductor que transporta corriente eléctrica</w:t>
      </w:r>
      <w:r>
        <w:rPr>
          <w:rFonts w:ascii="Arial" w:hAnsi="Arial" w:cs="Arial"/>
          <w:color w:val="000000"/>
        </w:rPr>
        <w:t>.</w:t>
      </w:r>
    </w:p>
    <w:p w14:paraId="5F6D755F" w14:textId="77777777" w:rsidR="0069282B" w:rsidRPr="0074188B" w:rsidRDefault="0069282B" w:rsidP="0069282B">
      <w:pPr>
        <w:pStyle w:val="NormalWeb"/>
        <w:spacing w:before="0" w:beforeAutospacing="0" w:after="0" w:afterAutospacing="0"/>
        <w:ind w:left="360"/>
        <w:jc w:val="both"/>
        <w:textAlignment w:val="baseline"/>
      </w:pPr>
    </w:p>
    <w:p w14:paraId="053C9B40" w14:textId="77777777" w:rsidR="0069282B" w:rsidRPr="006E391D" w:rsidRDefault="0069282B" w:rsidP="00AA0DB8">
      <w:pPr>
        <w:pStyle w:val="NormalWeb"/>
        <w:numPr>
          <w:ilvl w:val="0"/>
          <w:numId w:val="6"/>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color w:val="000000"/>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011CA2A5"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r>
        <w:rPr>
          <w:rFonts w:ascii="Arial" w:hAnsi="Arial" w:cs="Arial"/>
          <w:color w:val="000000"/>
        </w:rPr>
        <w:t>dispositivos</w:t>
      </w:r>
      <w:r w:rsidRPr="006E391D">
        <w:rPr>
          <w:rFonts w:ascii="Arial" w:hAnsi="Arial" w:cs="Arial"/>
          <w:color w:val="000000"/>
        </w:rPr>
        <w:t xml:space="preserve"> de este tipo entre sí de forma inalámbrica a través de radiofrecuencia.</w:t>
      </w:r>
      <w:r>
        <w:rPr>
          <w:rFonts w:ascii="Arial" w:hAnsi="Arial" w:cs="Arial"/>
          <w:color w:val="000000"/>
        </w:rPr>
        <w:t xml:space="preserve"> </w:t>
      </w:r>
    </w:p>
    <w:p w14:paraId="429856DA"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r>
        <w:rPr>
          <w:rFonts w:ascii="Arial" w:hAnsi="Arial" w:cs="Arial"/>
          <w:color w:val="000000"/>
        </w:rPr>
        <w:t>U</w:t>
      </w:r>
      <w:r w:rsidRPr="006E391D">
        <w:rPr>
          <w:rFonts w:ascii="Arial" w:hAnsi="Arial" w:cs="Arial"/>
          <w:color w:val="000000"/>
        </w:rPr>
        <w:t>tilizan</w:t>
      </w:r>
      <w:r>
        <w:rPr>
          <w:rFonts w:ascii="Arial" w:hAnsi="Arial" w:cs="Arial"/>
          <w:color w:val="000000"/>
        </w:rPr>
        <w:t xml:space="preserve"> </w:t>
      </w:r>
      <w:r w:rsidRPr="006E391D">
        <w:rPr>
          <w:rFonts w:ascii="Arial" w:hAnsi="Arial" w:cs="Arial"/>
          <w:color w:val="000000"/>
        </w:rPr>
        <w:t xml:space="preserve">luz infrarroja </w:t>
      </w:r>
      <w:r>
        <w:rPr>
          <w:rFonts w:ascii="Arial" w:hAnsi="Arial" w:cs="Arial"/>
          <w:color w:val="000000"/>
        </w:rPr>
        <w:t xml:space="preserve">tanto como </w:t>
      </w:r>
      <w:r w:rsidRPr="006E391D">
        <w:rPr>
          <w:rFonts w:ascii="Arial" w:hAnsi="Arial" w:cs="Arial"/>
          <w:color w:val="000000"/>
        </w:rPr>
        <w:t xml:space="preserve">para la transmisión </w:t>
      </w:r>
      <w:r>
        <w:rPr>
          <w:rFonts w:ascii="Arial" w:hAnsi="Arial" w:cs="Arial"/>
          <w:color w:val="000000"/>
        </w:rPr>
        <w:t>como para la</w:t>
      </w:r>
      <w:r w:rsidRPr="006E391D">
        <w:rPr>
          <w:rFonts w:ascii="Arial" w:hAnsi="Arial" w:cs="Arial"/>
          <w:color w:val="000000"/>
        </w:rPr>
        <w:t xml:space="preserve"> recepción de datos.</w:t>
      </w:r>
    </w:p>
    <w:p w14:paraId="6948CAE7" w14:textId="77777777" w:rsidR="0069282B" w:rsidRPr="006E391D"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lastRenderedPageBreak/>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2BC54157" w14:textId="0618F172" w:rsidR="0069282B" w:rsidRDefault="0069282B" w:rsidP="00AA0DB8">
      <w:pPr>
        <w:pStyle w:val="NormalWeb"/>
        <w:numPr>
          <w:ilvl w:val="1"/>
          <w:numId w:val="6"/>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05F367A7" w14:textId="77777777" w:rsidR="0078650E" w:rsidRPr="0078650E" w:rsidRDefault="0078650E" w:rsidP="0078650E">
      <w:pPr>
        <w:pStyle w:val="NormalWeb"/>
        <w:spacing w:before="0" w:beforeAutospacing="0" w:after="0" w:afterAutospacing="0"/>
        <w:jc w:val="both"/>
        <w:textAlignment w:val="baseline"/>
        <w:rPr>
          <w:rFonts w:ascii="Arial" w:hAnsi="Arial" w:cs="Arial"/>
          <w:color w:val="000000"/>
        </w:rPr>
      </w:pPr>
    </w:p>
    <w:p w14:paraId="49686CD0" w14:textId="34C5F46C" w:rsidR="0069282B" w:rsidRPr="00EA0B66" w:rsidRDefault="00055338" w:rsidP="0069282B">
      <w:pPr>
        <w:pStyle w:val="Ttulo2"/>
        <w:rPr>
          <w:b/>
          <w:sz w:val="32"/>
          <w:szCs w:val="32"/>
        </w:rPr>
      </w:pPr>
      <w:bookmarkStart w:id="78" w:name="_Toc504153892"/>
      <w:bookmarkStart w:id="79" w:name="_Toc510799350"/>
      <w:r>
        <w:rPr>
          <w:b/>
          <w:sz w:val="32"/>
          <w:szCs w:val="32"/>
        </w:rPr>
        <w:t xml:space="preserve">2.6 </w:t>
      </w:r>
      <w:r w:rsidR="0069282B" w:rsidRPr="00EA0B66">
        <w:rPr>
          <w:b/>
          <w:sz w:val="32"/>
          <w:szCs w:val="32"/>
        </w:rPr>
        <w:t>SAR (Sistema Autónomo Robótico)</w:t>
      </w:r>
      <w:bookmarkEnd w:id="78"/>
      <w:bookmarkEnd w:id="79"/>
    </w:p>
    <w:p w14:paraId="462348F8" w14:textId="77777777" w:rsidR="0069282B" w:rsidRDefault="0069282B" w:rsidP="0069282B">
      <w:pPr>
        <w:pStyle w:val="NormalWeb"/>
        <w:spacing w:before="0" w:beforeAutospacing="0" w:after="0" w:afterAutospacing="0"/>
      </w:pPr>
      <w:r>
        <w:t> </w:t>
      </w:r>
    </w:p>
    <w:p w14:paraId="52B33107" w14:textId="02B9E1D5" w:rsidR="0069282B" w:rsidRPr="006E391D" w:rsidRDefault="0069282B" w:rsidP="0069282B">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w:t>
      </w:r>
      <w:r w:rsidR="00FA1017" w:rsidRPr="00FA1017">
        <w:rPr>
          <w:rFonts w:ascii="Arial" w:hAnsi="Arial" w:cs="Arial"/>
          <w:b/>
          <w:i/>
          <w:color w:val="000000"/>
        </w:rPr>
        <w:fldChar w:fldCharType="begin"/>
      </w:r>
      <w:r w:rsidR="00FA1017" w:rsidRPr="008F4434">
        <w:rPr>
          <w:rFonts w:ascii="Arial" w:hAnsi="Arial" w:cs="Arial"/>
          <w:b/>
          <w:i/>
          <w:color w:val="000000"/>
        </w:rPr>
        <w:instrText xml:space="preserve"> REF _Ref508660221 \h  \* MERGEFORMAT </w:instrText>
      </w:r>
      <w:r w:rsidR="00FA1017" w:rsidRPr="00FA1017">
        <w:rPr>
          <w:rFonts w:ascii="Arial" w:hAnsi="Arial" w:cs="Arial"/>
          <w:b/>
          <w:i/>
          <w:color w:val="000000"/>
        </w:rPr>
      </w:r>
      <w:r w:rsidR="00FA1017" w:rsidRPr="00FA1017">
        <w:rPr>
          <w:rFonts w:ascii="Arial" w:hAnsi="Arial" w:cs="Arial"/>
          <w:b/>
          <w:i/>
          <w:color w:val="000000"/>
        </w:rPr>
        <w:fldChar w:fldCharType="separate"/>
      </w:r>
      <w:r w:rsidR="00FA1017" w:rsidRPr="008F4434">
        <w:rPr>
          <w:rFonts w:ascii="Arial" w:hAnsi="Arial" w:cs="Arial"/>
          <w:b/>
          <w:i/>
          <w:color w:val="000000"/>
        </w:rPr>
        <w:t>Inteligencia</w:t>
      </w:r>
      <w:r w:rsidR="00FA1017" w:rsidRPr="00FA1017">
        <w:rPr>
          <w:rFonts w:ascii="Arial" w:hAnsi="Arial" w:cs="Arial"/>
          <w:b/>
          <w:color w:val="000000"/>
        </w:rPr>
        <w:t xml:space="preserve"> </w:t>
      </w:r>
      <w:r w:rsidR="00FA1017" w:rsidRPr="008F4434">
        <w:rPr>
          <w:rFonts w:ascii="Arial" w:hAnsi="Arial" w:cs="Arial"/>
          <w:b/>
          <w:i/>
          <w:color w:val="000000"/>
        </w:rPr>
        <w:t>Artificial</w:t>
      </w:r>
      <w:r w:rsidR="00FA1017" w:rsidRPr="00FA1017">
        <w:rPr>
          <w:rFonts w:ascii="Arial" w:hAnsi="Arial" w:cs="Arial"/>
          <w:b/>
          <w:color w:val="000000"/>
        </w:rPr>
        <w:fldChar w:fldCharType="end"/>
      </w:r>
      <w:r w:rsidRPr="006E391D">
        <w:rPr>
          <w:rFonts w:ascii="Arial" w:hAnsi="Arial" w:cs="Arial"/>
          <w:color w:val="000000"/>
        </w:rPr>
        <w:t>)</w:t>
      </w:r>
      <w:r>
        <w:rPr>
          <w:rFonts w:ascii="Arial" w:hAnsi="Arial" w:cs="Arial"/>
          <w:color w:val="000000"/>
        </w:rPr>
        <w:t xml:space="preserve"> y que, cuentan con</w:t>
      </w:r>
      <w:r w:rsidRPr="006E391D">
        <w:rPr>
          <w:rFonts w:ascii="Arial" w:hAnsi="Arial" w:cs="Arial"/>
          <w:color w:val="000000"/>
        </w:rPr>
        <w:t xml:space="preserve"> la capacidad de testear su entorno (por medio de sensores) para decidir qué acciones realizar (por medio de actuadores). Por ende, </w:t>
      </w:r>
      <w:r>
        <w:rPr>
          <w:rFonts w:ascii="Arial" w:hAnsi="Arial" w:cs="Arial"/>
          <w:color w:val="000000"/>
        </w:rPr>
        <w:t>se puede</w:t>
      </w:r>
      <w:r w:rsidRPr="006E391D">
        <w:rPr>
          <w:rFonts w:ascii="Arial" w:hAnsi="Arial" w:cs="Arial"/>
          <w:color w:val="000000"/>
        </w:rPr>
        <w:t xml:space="preserve"> decir que, son sistemas dinámicos que consisten en un controlador electrónico acoplado a un cuerpo mecánico.</w:t>
      </w:r>
    </w:p>
    <w:p w14:paraId="3F6CB8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r>
        <w:rPr>
          <w:rFonts w:ascii="Arial" w:hAnsi="Arial" w:cs="Arial"/>
          <w:color w:val="000000"/>
        </w:rPr>
        <w:t>un cierto</w:t>
      </w:r>
      <w:r w:rsidRPr="006E391D">
        <w:rPr>
          <w:rFonts w:ascii="Arial" w:hAnsi="Arial" w:cs="Arial"/>
          <w:color w:val="000000"/>
        </w:rPr>
        <w:t xml:space="preserve"> grado de inteligencia, pero a su vez, permite ser manipulado desde una aplicación web. </w:t>
      </w:r>
    </w:p>
    <w:p w14:paraId="48F69F17" w14:textId="77777777" w:rsidR="0069282B" w:rsidRDefault="0069282B" w:rsidP="0069282B">
      <w:pPr>
        <w:pStyle w:val="NormalWeb"/>
        <w:spacing w:before="0" w:beforeAutospacing="0" w:after="0" w:afterAutospacing="0"/>
        <w:rPr>
          <w:rFonts w:ascii="Arial" w:hAnsi="Arial" w:cs="Arial"/>
          <w:b/>
          <w:bCs/>
          <w:color w:val="000000"/>
          <w:sz w:val="22"/>
          <w:szCs w:val="22"/>
        </w:rPr>
      </w:pPr>
    </w:p>
    <w:p w14:paraId="38421D0F" w14:textId="77777777" w:rsidR="0069282B" w:rsidRPr="00EA0B66" w:rsidRDefault="0069282B" w:rsidP="0069282B">
      <w:pPr>
        <w:pStyle w:val="Ttulo2"/>
        <w:rPr>
          <w:b/>
          <w:sz w:val="32"/>
          <w:szCs w:val="32"/>
        </w:rPr>
      </w:pPr>
      <w:bookmarkStart w:id="80" w:name="_Toc504153893"/>
      <w:bookmarkStart w:id="81" w:name="_Toc510799351"/>
      <w:r w:rsidRPr="00EA0B66">
        <w:rPr>
          <w:b/>
          <w:sz w:val="32"/>
          <w:szCs w:val="32"/>
        </w:rPr>
        <w:t>2.7 La robótica en la educación</w:t>
      </w:r>
      <w:bookmarkEnd w:id="81"/>
    </w:p>
    <w:p w14:paraId="5B618AE9" w14:textId="77777777" w:rsidR="0069282B" w:rsidRDefault="0069282B" w:rsidP="0069282B">
      <w:pPr>
        <w:pStyle w:val="NormalWeb"/>
        <w:spacing w:before="0" w:beforeAutospacing="0" w:after="0" w:afterAutospacing="0"/>
      </w:pPr>
      <w:r>
        <w:t> </w:t>
      </w:r>
    </w:p>
    <w:p w14:paraId="481AEAE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En educación pueden diferenciarse dos tipos de uso de la programación y la robótica como apoyo en la clase: por un lado, la robótica y la programación como elemento educacional, y por otro, como elemento social.</w:t>
      </w:r>
    </w:p>
    <w:p w14:paraId="4BB28D1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Como elemento educacional, consiste en un conjunto de elementos físicos o de programación que motivan a los estudiantes a construir, programar, razonar de manera lógica y crear nuevas interfaces o dispositivos.</w:t>
      </w:r>
    </w:p>
    <w:p w14:paraId="1BDB77C9"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Mientras que, por otro lado, la programación y la robótica también es utilizada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4D8F17FC"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El desarrollo de actividades educacionales basadas en robots o en programación pueden incrementar el compromiso y motivación por el aprendizaje en otras áreas como literatura o historia a través del juego. Aún más, su uso puede mejorar el desarrollo ético, emocional y social en base al impacto que, por ejemplo, un robot con atribuciones sociales puede causar en los niños.</w:t>
      </w:r>
    </w:p>
    <w:p w14:paraId="059800B5"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Otro beneficio, es su potencial educativo para niños con necesidades especiales tanto en las áreas cognitivas como psicosociales. La escalabilidad de las propuestas educativas basadas en robots, y su enorme potencial motivador, lo hacen especialmente útil en programas de refuerzo y de educación especial.</w:t>
      </w:r>
    </w:p>
    <w:p w14:paraId="335FD148"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lastRenderedPageBreak/>
        <w:t>Una de las grandes controversias en estas áreas, es sobre los materiales que deben utilizarse en el aula. Algunos investigadores, como Cecilio Angulo (Profesor de la Universitat Politécnica de Catalunya y director del Grupo de Investigación en Ingeniería del Conocimiento),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7DEC9377" w14:textId="32D9A76A"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La robótica y la programación en conjunto brindan una experiencia de aprendizaje particular respecto a otras áreas, porque las posibilidades ofrecidas por la utilización de computadoras se localizan no solo en una pantalla, sino también, en objetos tangibles, que comparten con los interesados en un espacio físico con la posibilidad de afectar su entorno. Aprender a través de la robótica aumenta el compromiso de los alumnos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sdt>
        <w:sdtPr>
          <w:rPr>
            <w:rFonts w:ascii="Arial" w:hAnsi="Arial" w:cs="Arial"/>
            <w:shd w:val="clear" w:color="auto" w:fill="FFFFFF"/>
          </w:rPr>
          <w:id w:val="789254303"/>
          <w:citation/>
        </w:sdtPr>
        <w:sdtContent>
          <w:r w:rsidR="00580167">
            <w:rPr>
              <w:rFonts w:ascii="Arial" w:hAnsi="Arial" w:cs="Arial"/>
              <w:shd w:val="clear" w:color="auto" w:fill="FFFFFF"/>
            </w:rPr>
            <w:fldChar w:fldCharType="begin"/>
          </w:r>
          <w:r w:rsidR="00580167">
            <w:rPr>
              <w:rFonts w:ascii="Arial" w:hAnsi="Arial" w:cs="Arial"/>
              <w:shd w:val="clear" w:color="auto" w:fill="FFFFFF"/>
            </w:rPr>
            <w:instrText xml:space="preserve"> CITATION Cec17 \l 11274 </w:instrText>
          </w:r>
          <w:r w:rsidR="00580167">
            <w:rPr>
              <w:rFonts w:ascii="Arial" w:hAnsi="Arial" w:cs="Arial"/>
              <w:shd w:val="clear" w:color="auto" w:fill="FFFFFF"/>
            </w:rPr>
            <w:fldChar w:fldCharType="separate"/>
          </w:r>
          <w:r w:rsidR="00AB7AAE">
            <w:rPr>
              <w:rFonts w:ascii="Arial" w:hAnsi="Arial" w:cs="Arial"/>
              <w:noProof/>
              <w:shd w:val="clear" w:color="auto" w:fill="FFFFFF"/>
            </w:rPr>
            <w:t xml:space="preserve"> </w:t>
          </w:r>
          <w:r w:rsidR="00AB7AAE" w:rsidRPr="00AB7AAE">
            <w:rPr>
              <w:rFonts w:ascii="Arial" w:hAnsi="Arial" w:cs="Arial"/>
              <w:noProof/>
              <w:shd w:val="clear" w:color="auto" w:fill="FFFFFF"/>
            </w:rPr>
            <w:t>[4]</w:t>
          </w:r>
          <w:r w:rsidR="00580167">
            <w:rPr>
              <w:rFonts w:ascii="Arial" w:hAnsi="Arial" w:cs="Arial"/>
              <w:shd w:val="clear" w:color="auto" w:fill="FFFFFF"/>
            </w:rPr>
            <w:fldChar w:fldCharType="end"/>
          </w:r>
        </w:sdtContent>
      </w:sdt>
    </w:p>
    <w:p w14:paraId="77E2340A" w14:textId="77777777" w:rsidR="0069282B" w:rsidRPr="0078650E" w:rsidRDefault="0069282B" w:rsidP="0069282B">
      <w:pPr>
        <w:pStyle w:val="NormalWeb"/>
        <w:spacing w:before="0" w:beforeAutospacing="0" w:after="0" w:afterAutospacing="0"/>
        <w:jc w:val="both"/>
      </w:pPr>
      <w:r w:rsidRPr="0078650E">
        <w:t> </w:t>
      </w:r>
    </w:p>
    <w:p w14:paraId="3BF34E8E" w14:textId="6C8C6A85" w:rsidR="0069282B" w:rsidRPr="0078650E" w:rsidRDefault="0069282B" w:rsidP="0069282B">
      <w:pPr>
        <w:pStyle w:val="NormalWeb"/>
        <w:shd w:val="clear" w:color="auto" w:fill="FFFFFF"/>
        <w:spacing w:before="120" w:beforeAutospacing="0" w:after="120" w:afterAutospacing="0"/>
        <w:jc w:val="both"/>
        <w:rPr>
          <w:rFonts w:ascii="Arial" w:hAnsi="Arial" w:cs="Arial"/>
        </w:rPr>
      </w:pPr>
      <w:r w:rsidRPr="0078650E">
        <w:rPr>
          <w:rFonts w:ascii="Arial" w:hAnsi="Arial" w:cs="Arial"/>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sdt>
        <w:sdtPr>
          <w:rPr>
            <w:rFonts w:ascii="Arial" w:hAnsi="Arial" w:cs="Arial"/>
          </w:rPr>
          <w:id w:val="244307711"/>
          <w:citation/>
        </w:sdtPr>
        <w:sdtContent>
          <w:r w:rsidR="008F4434">
            <w:rPr>
              <w:rFonts w:ascii="Arial" w:hAnsi="Arial" w:cs="Arial"/>
            </w:rPr>
            <w:fldChar w:fldCharType="begin"/>
          </w:r>
          <w:r w:rsidR="008F4434">
            <w:rPr>
              <w:rFonts w:ascii="Arial" w:hAnsi="Arial" w:cs="Arial"/>
            </w:rPr>
            <w:instrText xml:space="preserve"> CITATION Rob17 \l 11274 </w:instrText>
          </w:r>
          <w:r w:rsidR="008F4434">
            <w:rPr>
              <w:rFonts w:ascii="Arial" w:hAnsi="Arial" w:cs="Arial"/>
            </w:rPr>
            <w:fldChar w:fldCharType="separate"/>
          </w:r>
          <w:r w:rsidR="008F4434">
            <w:rPr>
              <w:rFonts w:ascii="Arial" w:hAnsi="Arial" w:cs="Arial"/>
              <w:noProof/>
            </w:rPr>
            <w:t xml:space="preserve"> </w:t>
          </w:r>
          <w:r w:rsidR="008F4434" w:rsidRPr="008F4434">
            <w:rPr>
              <w:rFonts w:ascii="Arial" w:hAnsi="Arial" w:cs="Arial"/>
              <w:noProof/>
            </w:rPr>
            <w:t>[5]</w:t>
          </w:r>
          <w:r w:rsidR="008F4434">
            <w:rPr>
              <w:rFonts w:ascii="Arial" w:hAnsi="Arial" w:cs="Arial"/>
            </w:rPr>
            <w:fldChar w:fldCharType="end"/>
          </w:r>
        </w:sdtContent>
      </w:sdt>
    </w:p>
    <w:p w14:paraId="00197F39" w14:textId="77777777" w:rsidR="0069282B" w:rsidRDefault="0069282B" w:rsidP="0069282B">
      <w:pPr>
        <w:pStyle w:val="NormalWeb"/>
        <w:spacing w:before="0" w:beforeAutospacing="0" w:after="0" w:afterAutospacing="0"/>
      </w:pPr>
      <w:r>
        <w:t> </w:t>
      </w:r>
    </w:p>
    <w:p w14:paraId="6D3254D1" w14:textId="77777777" w:rsidR="0069282B" w:rsidRDefault="0069282B" w:rsidP="0069282B">
      <w:pPr>
        <w:pStyle w:val="NormalWeb"/>
        <w:spacing w:before="0" w:beforeAutospacing="0" w:after="0" w:afterAutospacing="0"/>
      </w:pPr>
      <w:r>
        <w:t>  </w:t>
      </w:r>
    </w:p>
    <w:p w14:paraId="3EECCF16" w14:textId="77777777" w:rsidR="0069282B" w:rsidRDefault="0069282B" w:rsidP="0069282B">
      <w:pPr>
        <w:spacing w:after="160" w:line="259" w:lineRule="auto"/>
        <w:jc w:val="left"/>
        <w:rPr>
          <w:b/>
          <w:color w:val="666666"/>
          <w:sz w:val="32"/>
          <w:szCs w:val="32"/>
        </w:rPr>
      </w:pPr>
      <w:r>
        <w:rPr>
          <w:b/>
          <w:sz w:val="32"/>
          <w:szCs w:val="32"/>
        </w:rPr>
        <w:br w:type="page"/>
      </w:r>
    </w:p>
    <w:p w14:paraId="1DD15B88" w14:textId="77777777" w:rsidR="0069282B" w:rsidRDefault="0069282B" w:rsidP="0069282B">
      <w:pPr>
        <w:pStyle w:val="Ttulo2"/>
        <w:rPr>
          <w:b/>
          <w:sz w:val="32"/>
          <w:szCs w:val="32"/>
        </w:rPr>
      </w:pPr>
      <w:bookmarkStart w:id="82" w:name="_Toc510799352"/>
      <w:r w:rsidRPr="00EA0B66">
        <w:rPr>
          <w:b/>
          <w:sz w:val="32"/>
          <w:szCs w:val="32"/>
        </w:rPr>
        <w:lastRenderedPageBreak/>
        <w:t xml:space="preserve">2.7 </w:t>
      </w:r>
      <w:r>
        <w:rPr>
          <w:b/>
          <w:sz w:val="32"/>
          <w:szCs w:val="32"/>
        </w:rPr>
        <w:t>Diseño conceptual del SAR</w:t>
      </w:r>
      <w:bookmarkEnd w:id="82"/>
    </w:p>
    <w:p w14:paraId="03B13066" w14:textId="77777777" w:rsidR="0069282B" w:rsidRDefault="0069282B" w:rsidP="0069282B"/>
    <w:p w14:paraId="3F9A712D" w14:textId="77777777" w:rsidR="0069282B" w:rsidRPr="0078650E" w:rsidRDefault="0069282B" w:rsidP="0069282B">
      <w:pPr>
        <w:rPr>
          <w:rFonts w:ascii="Arial" w:hAnsi="Arial" w:cs="Arial"/>
          <w:color w:val="auto"/>
          <w:sz w:val="24"/>
          <w:szCs w:val="24"/>
        </w:rPr>
      </w:pPr>
      <w:r w:rsidRPr="0078650E">
        <w:rPr>
          <w:rFonts w:ascii="Arial" w:hAnsi="Arial" w:cs="Arial"/>
          <w:color w:val="auto"/>
          <w:sz w:val="24"/>
          <w:szCs w:val="24"/>
        </w:rPr>
        <w:t>Como podemos apreciar en la figura (</w:t>
      </w:r>
      <w:r w:rsidRPr="0045415A">
        <w:rPr>
          <w:rFonts w:ascii="Arial" w:eastAsia="Times New Roman" w:hAnsi="Arial" w:cs="Arial"/>
          <w:b/>
          <w:color w:val="auto"/>
          <w:sz w:val="24"/>
          <w:szCs w:val="24"/>
        </w:rPr>
        <w:fldChar w:fldCharType="begin"/>
      </w:r>
      <w:r w:rsidRPr="0045415A">
        <w:rPr>
          <w:rFonts w:ascii="Arial" w:eastAsia="Times New Roman" w:hAnsi="Arial" w:cs="Arial"/>
          <w:b/>
          <w:color w:val="auto"/>
          <w:sz w:val="24"/>
          <w:szCs w:val="24"/>
        </w:rPr>
        <w:instrText xml:space="preserve"> REF _Ref505888317 \h  \* MERGEFORMAT </w:instrText>
      </w:r>
      <w:r w:rsidRPr="0045415A">
        <w:rPr>
          <w:rFonts w:ascii="Arial" w:eastAsia="Times New Roman" w:hAnsi="Arial" w:cs="Arial"/>
          <w:b/>
          <w:color w:val="auto"/>
          <w:sz w:val="24"/>
          <w:szCs w:val="24"/>
        </w:rPr>
      </w:r>
      <w:r w:rsidRPr="0045415A">
        <w:rPr>
          <w:rFonts w:ascii="Arial" w:eastAsia="Times New Roman" w:hAnsi="Arial" w:cs="Arial"/>
          <w:b/>
          <w:color w:val="auto"/>
          <w:sz w:val="24"/>
          <w:szCs w:val="24"/>
        </w:rPr>
        <w:fldChar w:fldCharType="separate"/>
      </w:r>
      <w:r w:rsidRPr="0045415A">
        <w:rPr>
          <w:rFonts w:ascii="Arial" w:eastAsia="Times New Roman" w:hAnsi="Arial" w:cs="Arial"/>
          <w:b/>
          <w:color w:val="auto"/>
          <w:sz w:val="24"/>
          <w:szCs w:val="24"/>
        </w:rPr>
        <w:t>Ilustración 8 - Esquema conceptual orientado a servicios</w:t>
      </w:r>
      <w:r w:rsidRPr="0045415A">
        <w:rPr>
          <w:rFonts w:ascii="Arial" w:eastAsia="Times New Roman" w:hAnsi="Arial" w:cs="Arial"/>
          <w:b/>
          <w:color w:val="auto"/>
          <w:sz w:val="24"/>
          <w:szCs w:val="24"/>
        </w:rPr>
        <w:fldChar w:fldCharType="end"/>
      </w:r>
      <w:r w:rsidRPr="0078650E">
        <w:rPr>
          <w:rFonts w:ascii="Arial" w:hAnsi="Arial" w:cs="Arial"/>
          <w:color w:val="auto"/>
          <w:sz w:val="24"/>
          <w:szCs w:val="24"/>
        </w:rPr>
        <w:t xml:space="preserve">), el SAR cuenta con una estructura similar, a nivel arquitectónico, al de un robot. El sistema de control (SC) es el encargado de gestionar las comunicaciones para acceder a los sensores, actuadores y módulos. Además, tiene la capacidad de atender solicitudes de clientes que se conectan con el SAR. El SC administra servicios, que proporciona a los clientes conectados. Estos servicios son: </w:t>
      </w:r>
    </w:p>
    <w:p w14:paraId="22F4A710" w14:textId="48215594"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Almacenamiento por medio</w:t>
      </w:r>
      <w:r w:rsidR="008F4434">
        <w:rPr>
          <w:rFonts w:ascii="Arial" w:hAnsi="Arial" w:cs="Arial"/>
          <w:sz w:val="24"/>
          <w:szCs w:val="24"/>
        </w:rPr>
        <w:t xml:space="preserve"> de</w:t>
      </w:r>
      <w:r w:rsidRPr="0078650E">
        <w:rPr>
          <w:rFonts w:ascii="Arial" w:hAnsi="Arial" w:cs="Arial"/>
          <w:sz w:val="24"/>
          <w:szCs w:val="24"/>
        </w:rPr>
        <w:t xml:space="preserve"> una base de datos. Todos los valores de los sensores y módulos son almacenados cada vez que sucede un cambio en su lectura.</w:t>
      </w:r>
    </w:p>
    <w:p w14:paraId="1EB9D0E1"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Servicio WEB. Este servicio, permite almacenar la aplicación cliente que es desplegada cuando el cliente se conecta con el SAR. Además, permite la interacción posterior entre el cliente y el SC.</w:t>
      </w:r>
    </w:p>
    <w:p w14:paraId="598F06D4"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Comunicación con los sensores, actuadores y módulos:</w:t>
      </w:r>
    </w:p>
    <w:p w14:paraId="5F05CA9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sensores</w:t>
      </w:r>
    </w:p>
    <w:p w14:paraId="7C3A831B"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Acciones sobre los actuadores</w:t>
      </w:r>
    </w:p>
    <w:p w14:paraId="6BC4AB1A" w14:textId="77777777" w:rsidR="0069282B" w:rsidRPr="0078650E" w:rsidRDefault="0069282B" w:rsidP="00AA0DB8">
      <w:pPr>
        <w:pStyle w:val="Prrafodelista"/>
        <w:numPr>
          <w:ilvl w:val="1"/>
          <w:numId w:val="15"/>
        </w:numPr>
        <w:spacing w:after="0" w:line="240" w:lineRule="auto"/>
        <w:jc w:val="both"/>
        <w:rPr>
          <w:rFonts w:ascii="Arial" w:hAnsi="Arial" w:cs="Arial"/>
          <w:sz w:val="24"/>
          <w:szCs w:val="24"/>
        </w:rPr>
      </w:pPr>
      <w:r w:rsidRPr="0078650E">
        <w:rPr>
          <w:rFonts w:ascii="Arial" w:hAnsi="Arial" w:cs="Arial"/>
          <w:sz w:val="24"/>
          <w:szCs w:val="24"/>
        </w:rPr>
        <w:t>Lectura de valores proporcionados por los módulos.</w:t>
      </w:r>
    </w:p>
    <w:p w14:paraId="72E4EDD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Transmisión de imagen y video en tiempo real, al cliente.</w:t>
      </w:r>
    </w:p>
    <w:p w14:paraId="53864D5E" w14:textId="77777777" w:rsidR="0069282B" w:rsidRPr="0078650E" w:rsidRDefault="0069282B" w:rsidP="00AA0DB8">
      <w:pPr>
        <w:pStyle w:val="Prrafodelista"/>
        <w:numPr>
          <w:ilvl w:val="0"/>
          <w:numId w:val="15"/>
        </w:numPr>
        <w:spacing w:after="0" w:line="240" w:lineRule="auto"/>
        <w:jc w:val="both"/>
        <w:rPr>
          <w:rFonts w:ascii="Arial" w:hAnsi="Arial" w:cs="Arial"/>
          <w:sz w:val="24"/>
          <w:szCs w:val="24"/>
        </w:rPr>
      </w:pPr>
      <w:r w:rsidRPr="0078650E">
        <w:rPr>
          <w:rFonts w:ascii="Arial" w:hAnsi="Arial" w:cs="Arial"/>
          <w:sz w:val="24"/>
          <w:szCs w:val="24"/>
        </w:rPr>
        <w:t>Generación de punto de acceso inalámbrico.</w:t>
      </w:r>
    </w:p>
    <w:p w14:paraId="6252E264" w14:textId="77777777" w:rsidR="0069282B" w:rsidRPr="00106211" w:rsidRDefault="0069282B" w:rsidP="0069282B"/>
    <w:p w14:paraId="20C40EF7" w14:textId="77777777" w:rsidR="0069282B" w:rsidRDefault="0069282B" w:rsidP="0069282B"/>
    <w:p w14:paraId="1C7EDE24" w14:textId="77777777" w:rsidR="0069282B" w:rsidRPr="00967B72" w:rsidRDefault="0069282B" w:rsidP="0069282B"/>
    <w:p w14:paraId="4A1CDEB3" w14:textId="77777777" w:rsidR="0069282B" w:rsidRDefault="0069282B" w:rsidP="0069282B">
      <w:pPr>
        <w:keepNext/>
        <w:spacing w:after="160" w:line="259" w:lineRule="auto"/>
        <w:jc w:val="left"/>
      </w:pPr>
      <w:r>
        <w:rPr>
          <w:noProof/>
          <w:sz w:val="36"/>
          <w:szCs w:val="36"/>
        </w:rPr>
        <w:drawing>
          <wp:inline distT="0" distB="0" distL="0" distR="0" wp14:anchorId="2F650845" wp14:editId="75F459B0">
            <wp:extent cx="5398770" cy="3094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3094355"/>
                    </a:xfrm>
                    <a:prstGeom prst="rect">
                      <a:avLst/>
                    </a:prstGeom>
                    <a:noFill/>
                    <a:ln>
                      <a:noFill/>
                    </a:ln>
                  </pic:spPr>
                </pic:pic>
              </a:graphicData>
            </a:graphic>
          </wp:inline>
        </w:drawing>
      </w:r>
    </w:p>
    <w:p w14:paraId="509847C7" w14:textId="6957E204" w:rsidR="0069282B" w:rsidRDefault="0069282B" w:rsidP="0069282B">
      <w:pPr>
        <w:pStyle w:val="Descripcin"/>
        <w:jc w:val="center"/>
      </w:pPr>
      <w:bookmarkStart w:id="83" w:name="_Ref505888317"/>
      <w:bookmarkStart w:id="84" w:name="_Toc510799544"/>
      <w:r>
        <w:t xml:space="preserve">Ilustración </w:t>
      </w:r>
      <w:fldSimple w:instr=" SEQ Ilustración \* ARABIC ">
        <w:r w:rsidR="00D63F0D">
          <w:rPr>
            <w:noProof/>
          </w:rPr>
          <w:t>8</w:t>
        </w:r>
      </w:fldSimple>
      <w:r>
        <w:t xml:space="preserve"> - Esquema conceptual orientado a servicios</w:t>
      </w:r>
      <w:bookmarkEnd w:id="83"/>
      <w:bookmarkEnd w:id="84"/>
    </w:p>
    <w:p w14:paraId="7D067375" w14:textId="77777777" w:rsidR="0069282B" w:rsidRDefault="0069282B" w:rsidP="0069282B">
      <w:pPr>
        <w:spacing w:after="160" w:line="259" w:lineRule="auto"/>
        <w:jc w:val="left"/>
        <w:rPr>
          <w:b/>
          <w:color w:val="434343"/>
          <w:sz w:val="36"/>
          <w:szCs w:val="36"/>
        </w:rPr>
      </w:pPr>
      <w:r>
        <w:rPr>
          <w:sz w:val="36"/>
          <w:szCs w:val="36"/>
        </w:rPr>
        <w:br w:type="page"/>
      </w:r>
    </w:p>
    <w:p w14:paraId="7B884B5B" w14:textId="77777777" w:rsidR="0069282B" w:rsidRPr="005314EC" w:rsidRDefault="0069282B" w:rsidP="005314EC">
      <w:pPr>
        <w:pStyle w:val="Ttulo2"/>
        <w:rPr>
          <w:b/>
          <w:sz w:val="32"/>
          <w:szCs w:val="32"/>
        </w:rPr>
      </w:pPr>
      <w:bookmarkStart w:id="85" w:name="_Toc510799353"/>
      <w:r w:rsidRPr="005314EC">
        <w:rPr>
          <w:b/>
          <w:sz w:val="32"/>
          <w:szCs w:val="32"/>
        </w:rPr>
        <w:lastRenderedPageBreak/>
        <w:t>Resumen</w:t>
      </w:r>
      <w:bookmarkEnd w:id="85"/>
    </w:p>
    <w:p w14:paraId="36BFEC01" w14:textId="77777777" w:rsidR="0069282B" w:rsidRPr="007E5140" w:rsidRDefault="0069282B" w:rsidP="0069282B"/>
    <w:p w14:paraId="7BCDA545" w14:textId="114988A4"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En este capítulo se abordó la defini</w:t>
      </w:r>
      <w:r w:rsidR="008F4434">
        <w:rPr>
          <w:rFonts w:ascii="Arial" w:eastAsia="Times New Roman" w:hAnsi="Arial" w:cs="Arial"/>
          <w:color w:val="auto"/>
          <w:sz w:val="24"/>
          <w:szCs w:val="24"/>
          <w:shd w:val="clear" w:color="auto" w:fill="FFFFFF"/>
        </w:rPr>
        <w:t xml:space="preserve">ción de robot </w:t>
      </w:r>
      <w:r w:rsidRPr="0078650E">
        <w:rPr>
          <w:rFonts w:ascii="Arial" w:eastAsia="Times New Roman" w:hAnsi="Arial" w:cs="Arial"/>
          <w:color w:val="auto"/>
          <w:sz w:val="24"/>
          <w:szCs w:val="24"/>
          <w:shd w:val="clear" w:color="auto" w:fill="FFFFFF"/>
        </w:rPr>
        <w:t>como:</w:t>
      </w:r>
    </w:p>
    <w:p w14:paraId="1B4A5024" w14:textId="29A4FFDC"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"Un manipulador funcional reprogramable, capaz de mover materiales, piezas, herramientas o dispositivos especializados mediante movimientos variables programados, con el fin de realizar tareas diversas</w:t>
      </w:r>
      <w:r w:rsidR="0078650E">
        <w:rPr>
          <w:rFonts w:ascii="Arial" w:eastAsia="Times New Roman" w:hAnsi="Arial" w:cs="Arial"/>
          <w:color w:val="auto"/>
          <w:sz w:val="24"/>
          <w:szCs w:val="24"/>
          <w:shd w:val="clear" w:color="auto" w:fill="FFFFFF"/>
        </w:rPr>
        <w:t xml:space="preserve">” y </w:t>
      </w:r>
      <w:r w:rsidRPr="0078650E">
        <w:rPr>
          <w:rFonts w:ascii="Arial" w:eastAsia="Times New Roman" w:hAnsi="Arial" w:cs="Arial"/>
          <w:color w:val="auto"/>
          <w:sz w:val="24"/>
          <w:szCs w:val="24"/>
          <w:shd w:val="clear" w:color="auto" w:fill="FFFFFF"/>
        </w:rPr>
        <w:t xml:space="preserve">la robótica como </w:t>
      </w:r>
      <w:r w:rsidR="008F4434">
        <w:rPr>
          <w:rFonts w:ascii="Arial" w:eastAsia="Times New Roman" w:hAnsi="Arial" w:cs="Arial"/>
          <w:color w:val="auto"/>
          <w:sz w:val="24"/>
          <w:szCs w:val="24"/>
          <w:shd w:val="clear" w:color="auto" w:fill="FFFFFF"/>
        </w:rPr>
        <w:t>“</w:t>
      </w:r>
      <w:r w:rsidRPr="0078650E">
        <w:rPr>
          <w:rFonts w:ascii="Arial" w:eastAsia="Times New Roman" w:hAnsi="Arial" w:cs="Arial"/>
          <w:color w:val="auto"/>
          <w:sz w:val="24"/>
          <w:szCs w:val="24"/>
          <w:shd w:val="clear" w:color="auto" w:fill="FFFFFF"/>
        </w:rPr>
        <w:t>la ciencia y técnica que estudia a los robots, encargada del diseño, construcción y aplicabilidad de los mismos</w:t>
      </w:r>
      <w:r w:rsidR="008F4434">
        <w:rPr>
          <w:rFonts w:ascii="Arial" w:eastAsia="Times New Roman" w:hAnsi="Arial" w:cs="Arial"/>
          <w:color w:val="auto"/>
          <w:sz w:val="24"/>
          <w:szCs w:val="24"/>
          <w:shd w:val="clear" w:color="auto" w:fill="FFFFFF"/>
        </w:rPr>
        <w:t>”</w:t>
      </w:r>
      <w:r w:rsidRPr="0078650E">
        <w:rPr>
          <w:rFonts w:ascii="Arial" w:eastAsia="Times New Roman" w:hAnsi="Arial" w:cs="Arial"/>
          <w:color w:val="auto"/>
          <w:sz w:val="24"/>
          <w:szCs w:val="24"/>
          <w:shd w:val="clear" w:color="auto" w:fill="FFFFFF"/>
        </w:rPr>
        <w:t>.</w:t>
      </w:r>
    </w:p>
    <w:p w14:paraId="0CF1232A" w14:textId="77777777" w:rsidR="0069282B" w:rsidRPr="0078650E" w:rsidRDefault="0069282B" w:rsidP="0069282B">
      <w:pPr>
        <w:rPr>
          <w:rFonts w:ascii="Arial" w:eastAsia="Times New Roman" w:hAnsi="Arial" w:cs="Arial"/>
          <w:color w:val="auto"/>
          <w:sz w:val="24"/>
          <w:szCs w:val="24"/>
          <w:shd w:val="clear" w:color="auto" w:fill="FFFFFF"/>
        </w:rPr>
      </w:pPr>
    </w:p>
    <w:p w14:paraId="19DEAA92" w14:textId="102AE750"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Se definió además que</w:t>
      </w:r>
      <w:r w:rsidR="008F4434">
        <w:rPr>
          <w:rFonts w:ascii="Arial" w:eastAsia="Times New Roman" w:hAnsi="Arial" w:cs="Arial"/>
          <w:color w:val="auto"/>
          <w:sz w:val="24"/>
          <w:szCs w:val="24"/>
          <w:shd w:val="clear" w:color="auto" w:fill="FFFFFF"/>
        </w:rPr>
        <w:t xml:space="preserve"> un robot cuenta</w:t>
      </w:r>
      <w:r w:rsidRPr="0078650E">
        <w:rPr>
          <w:rFonts w:ascii="Arial" w:eastAsia="Times New Roman" w:hAnsi="Arial" w:cs="Arial"/>
          <w:color w:val="auto"/>
          <w:sz w:val="24"/>
          <w:szCs w:val="24"/>
          <w:shd w:val="clear" w:color="auto" w:fill="FFFFFF"/>
        </w:rPr>
        <w:t xml:space="preserve"> con actuadores, sensores y un sistema de control. Están diseñados en base a tres grandes funcionalidades: la percepción, la planificación y la manipulación; y se clasifican en </w:t>
      </w:r>
      <w:r w:rsidRPr="008F4434">
        <w:rPr>
          <w:rFonts w:ascii="Arial" w:eastAsia="Times New Roman" w:hAnsi="Arial" w:cs="Arial"/>
          <w:color w:val="auto"/>
          <w:sz w:val="24"/>
          <w:szCs w:val="24"/>
          <w:shd w:val="clear" w:color="auto" w:fill="FFFFFF"/>
        </w:rPr>
        <w:t>poliarticulados, móviles, androides, zoomórficos e híbridos</w:t>
      </w:r>
      <w:r w:rsidRPr="0078650E">
        <w:rPr>
          <w:rFonts w:ascii="Arial" w:eastAsia="Times New Roman" w:hAnsi="Arial" w:cs="Arial"/>
          <w:color w:val="auto"/>
          <w:sz w:val="24"/>
          <w:szCs w:val="24"/>
          <w:shd w:val="clear" w:color="auto" w:fill="FFFFFF"/>
        </w:rPr>
        <w:t>.</w:t>
      </w:r>
    </w:p>
    <w:p w14:paraId="0E42723E" w14:textId="77777777" w:rsidR="0069282B" w:rsidRPr="0078650E" w:rsidRDefault="0069282B" w:rsidP="0069282B">
      <w:pPr>
        <w:rPr>
          <w:rFonts w:ascii="Arial" w:eastAsia="Times New Roman" w:hAnsi="Arial" w:cs="Arial"/>
          <w:color w:val="auto"/>
          <w:sz w:val="24"/>
          <w:szCs w:val="24"/>
          <w:shd w:val="clear" w:color="auto" w:fill="FFFFFF"/>
        </w:rPr>
      </w:pPr>
    </w:p>
    <w:p w14:paraId="262567C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Luego se mencionaron que las razones por las cuales Arduino y Raspberry Pi se han popularizado en el diseño y construcción de robots en el ámbito de la enseñanza fueron su facilidad de uso, bajo costo, materiales provistos por la comunidad, en comparación con Intel Galileo, BeagleBone, Nanode, entre otras. </w:t>
      </w:r>
    </w:p>
    <w:p w14:paraId="040AFA10" w14:textId="77777777" w:rsidR="0069282B" w:rsidRPr="0078650E" w:rsidRDefault="0069282B" w:rsidP="0069282B">
      <w:pPr>
        <w:rPr>
          <w:rFonts w:ascii="Arial" w:eastAsia="Times New Roman" w:hAnsi="Arial" w:cs="Arial"/>
          <w:color w:val="auto"/>
          <w:sz w:val="24"/>
          <w:szCs w:val="24"/>
          <w:shd w:val="clear" w:color="auto" w:fill="FFFFFF"/>
        </w:rPr>
      </w:pPr>
    </w:p>
    <w:p w14:paraId="3427F734" w14:textId="38428AA9"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Posteriormente, se analizaron los</w:t>
      </w:r>
      <w:r w:rsidR="008F4434">
        <w:rPr>
          <w:rFonts w:ascii="Arial" w:eastAsia="Times New Roman" w:hAnsi="Arial" w:cs="Arial"/>
          <w:color w:val="auto"/>
          <w:sz w:val="24"/>
          <w:szCs w:val="24"/>
          <w:shd w:val="clear" w:color="auto" w:fill="FFFFFF"/>
        </w:rPr>
        <w:t xml:space="preserve"> conceptos de microcontrolador</w:t>
      </w:r>
      <w:r w:rsidRPr="0078650E">
        <w:rPr>
          <w:rFonts w:ascii="Arial" w:eastAsia="Times New Roman" w:hAnsi="Arial" w:cs="Arial"/>
          <w:color w:val="auto"/>
          <w:sz w:val="24"/>
          <w:szCs w:val="24"/>
          <w:shd w:val="clear" w:color="auto" w:fill="FFFFFF"/>
        </w:rPr>
        <w:t xml:space="preserve"> y SBC (computadora de placa reducida) y los mecanismos de comunicación.</w:t>
      </w:r>
    </w:p>
    <w:p w14:paraId="7C4352FD" w14:textId="77777777" w:rsidR="0069282B" w:rsidRPr="0078650E" w:rsidRDefault="0069282B" w:rsidP="0069282B">
      <w:pPr>
        <w:rPr>
          <w:rFonts w:ascii="Arial" w:eastAsia="Times New Roman" w:hAnsi="Arial" w:cs="Arial"/>
          <w:color w:val="auto"/>
          <w:sz w:val="24"/>
          <w:szCs w:val="24"/>
          <w:shd w:val="clear" w:color="auto" w:fill="FFFFFF"/>
        </w:rPr>
      </w:pPr>
    </w:p>
    <w:p w14:paraId="3DD3B09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Dado que la propuesta del SAR está enfocada en el ambiente educativo, se mencionó que la robótica tiene doble impacto como elemento educacional y elemento social. </w:t>
      </w:r>
    </w:p>
    <w:p w14:paraId="7D2A7448" w14:textId="77777777" w:rsidR="0069282B" w:rsidRPr="0078650E" w:rsidRDefault="0069282B" w:rsidP="0069282B">
      <w:pPr>
        <w:rPr>
          <w:rFonts w:ascii="Arial" w:eastAsia="Times New Roman" w:hAnsi="Arial" w:cs="Arial"/>
          <w:color w:val="auto"/>
          <w:sz w:val="24"/>
          <w:szCs w:val="24"/>
          <w:shd w:val="clear" w:color="auto" w:fill="FFFFFF"/>
        </w:rPr>
      </w:pPr>
    </w:p>
    <w:p w14:paraId="236EE14D" w14:textId="2374A22A" w:rsidR="00891EA5"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Estos conceptos serán de utilidad para entender el desarrollo propuesto de esta tesina: la construcción de un SAR (Sistema Autónomo Robótico). </w:t>
      </w:r>
    </w:p>
    <w:p w14:paraId="5994A029" w14:textId="77777777" w:rsidR="008F38A1" w:rsidRDefault="00891EA5" w:rsidP="008F38A1">
      <w:pPr>
        <w:pStyle w:val="Ttulo1"/>
        <w:rPr>
          <w:sz w:val="36"/>
          <w:szCs w:val="36"/>
        </w:rPr>
      </w:pPr>
      <w:r>
        <w:rPr>
          <w:rFonts w:ascii="Arial" w:eastAsia="Times New Roman" w:hAnsi="Arial" w:cs="Arial"/>
          <w:color w:val="auto"/>
          <w:sz w:val="24"/>
          <w:szCs w:val="24"/>
          <w:shd w:val="clear" w:color="auto" w:fill="FFFFFF"/>
        </w:rPr>
        <w:br w:type="page"/>
      </w:r>
      <w:bookmarkStart w:id="86" w:name="_Ref503637687"/>
      <w:bookmarkStart w:id="87" w:name="_Ref503823279"/>
      <w:bookmarkStart w:id="88" w:name="_Toc504153894"/>
      <w:bookmarkStart w:id="89" w:name="_Toc510799354"/>
      <w:r w:rsidR="008F38A1">
        <w:rPr>
          <w:sz w:val="36"/>
          <w:szCs w:val="36"/>
        </w:rPr>
        <w:lastRenderedPageBreak/>
        <w:t>Capítulo 3 – Arduino</w:t>
      </w:r>
      <w:bookmarkEnd w:id="86"/>
      <w:bookmarkEnd w:id="87"/>
      <w:bookmarkEnd w:id="88"/>
      <w:bookmarkEnd w:id="89"/>
    </w:p>
    <w:p w14:paraId="35D12E8B" w14:textId="77777777" w:rsidR="008F38A1" w:rsidRDefault="008F38A1" w:rsidP="008F38A1"/>
    <w:p w14:paraId="34F368AF" w14:textId="77777777" w:rsidR="008F38A1" w:rsidRPr="009707F6" w:rsidRDefault="008F38A1" w:rsidP="008F38A1">
      <w:pPr>
        <w:rPr>
          <w:rFonts w:ascii="Arial" w:hAnsi="Arial" w:cs="Arial"/>
          <w:sz w:val="24"/>
          <w:szCs w:val="24"/>
        </w:rPr>
      </w:pPr>
      <w:r w:rsidRPr="009707F6">
        <w:rPr>
          <w:rFonts w:ascii="Arial" w:hAnsi="Arial" w:cs="Arial"/>
          <w:sz w:val="24"/>
          <w:szCs w:val="24"/>
        </w:rPr>
        <w:t>En este capítulo conoceremos qué es la plataforma Arduino, sus comienzos y otras tecnologías que colaboraron en el desarrollo de la misma. Además, analizaremos características de la placa, examinando capacidades técnicas como el microcontrolador, memoria y medios de comunicación.</w:t>
      </w:r>
    </w:p>
    <w:p w14:paraId="7903C169" w14:textId="77777777" w:rsidR="008F38A1" w:rsidRPr="009707F6" w:rsidRDefault="008F38A1" w:rsidP="008F38A1">
      <w:pPr>
        <w:rPr>
          <w:rFonts w:ascii="Arial" w:hAnsi="Arial" w:cs="Arial"/>
          <w:sz w:val="24"/>
          <w:szCs w:val="24"/>
        </w:rPr>
      </w:pPr>
      <w:r w:rsidRPr="009707F6">
        <w:rPr>
          <w:rFonts w:ascii="Arial" w:hAnsi="Arial" w:cs="Arial"/>
          <w:sz w:val="24"/>
          <w:szCs w:val="24"/>
        </w:rPr>
        <w:t>También veremos el abanico de placas producidas por la compañía, sus especificaciones técnicas, similitudes y diferencias. Por otro lado, se examinarán diversos sensores, actuadores y módulos compatibles con la plataforma Arduino. Por último, se comentará la aplicación en las instituciones educativas y la utilización de Arduino en el SAR.</w:t>
      </w:r>
    </w:p>
    <w:p w14:paraId="7F7D8D1D" w14:textId="77777777" w:rsidR="008F38A1" w:rsidRDefault="008F38A1" w:rsidP="008F38A1">
      <w:pPr>
        <w:rPr>
          <w:sz w:val="32"/>
          <w:szCs w:val="32"/>
        </w:rPr>
      </w:pPr>
    </w:p>
    <w:p w14:paraId="0E9B7E2F" w14:textId="77777777" w:rsidR="008F38A1" w:rsidRDefault="008F38A1" w:rsidP="008F38A1">
      <w:pPr>
        <w:pStyle w:val="Ttulo2"/>
        <w:rPr>
          <w:b/>
          <w:sz w:val="32"/>
          <w:szCs w:val="32"/>
        </w:rPr>
      </w:pPr>
      <w:bookmarkStart w:id="90" w:name="_Toc504153895"/>
      <w:bookmarkStart w:id="91" w:name="_Ref509650149"/>
      <w:bookmarkStart w:id="92" w:name="_Toc510799355"/>
      <w:r>
        <w:rPr>
          <w:b/>
          <w:sz w:val="32"/>
          <w:szCs w:val="32"/>
        </w:rPr>
        <w:t>3.1 Arduino</w:t>
      </w:r>
      <w:bookmarkEnd w:id="90"/>
      <w:bookmarkEnd w:id="91"/>
      <w:bookmarkEnd w:id="92"/>
    </w:p>
    <w:p w14:paraId="7E44933C" w14:textId="77777777" w:rsidR="008F38A1" w:rsidRPr="00A43174" w:rsidRDefault="008F38A1" w:rsidP="008F38A1"/>
    <w:p w14:paraId="27D14D8C" w14:textId="32A53B77" w:rsidR="008F38A1" w:rsidRDefault="0045415A" w:rsidP="008F38A1">
      <w:pPr>
        <w:rPr>
          <w:rFonts w:ascii="Arial" w:hAnsi="Arial" w:cs="Arial"/>
          <w:color w:val="0000FF"/>
          <w:sz w:val="24"/>
          <w:szCs w:val="24"/>
        </w:rPr>
      </w:pPr>
      <w:r>
        <w:rPr>
          <w:noProof/>
        </w:rPr>
        <mc:AlternateContent>
          <mc:Choice Requires="wps">
            <w:drawing>
              <wp:anchor distT="0" distB="0" distL="114300" distR="114300" simplePos="0" relativeHeight="251610624" behindDoc="0" locked="0" layoutInCell="1" allowOverlap="1" wp14:anchorId="2AC102C6" wp14:editId="3A21B78A">
                <wp:simplePos x="0" y="0"/>
                <wp:positionH relativeFrom="column">
                  <wp:posOffset>3062605</wp:posOffset>
                </wp:positionH>
                <wp:positionV relativeFrom="paragraph">
                  <wp:posOffset>1661795</wp:posOffset>
                </wp:positionV>
                <wp:extent cx="2333625" cy="635"/>
                <wp:effectExtent l="0" t="0" r="0" b="0"/>
                <wp:wrapSquare wrapText="bothSides"/>
                <wp:docPr id="1026" name="Cuadro de texto 1026"/>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8D073A3" w14:textId="2CD8FE6F" w:rsidR="00D311D0" w:rsidRPr="00C17B08" w:rsidRDefault="00D311D0" w:rsidP="0045415A">
                            <w:pPr>
                              <w:pStyle w:val="Descripcin"/>
                              <w:jc w:val="center"/>
                              <w:rPr>
                                <w:rFonts w:ascii="Calibri" w:eastAsia="Calibri" w:hAnsi="Calibri" w:cs="Calibri"/>
                                <w:noProof/>
                                <w:color w:val="000000"/>
                                <w:lang w:val="en-US"/>
                              </w:rPr>
                            </w:pPr>
                            <w:bookmarkStart w:id="93" w:name="_Ref508701819"/>
                            <w:bookmarkStart w:id="94" w:name="_Toc510799545"/>
                            <w:r>
                              <w:t xml:space="preserve">Ilustración </w:t>
                            </w:r>
                            <w:fldSimple w:instr=" SEQ Ilustración \* ARABIC ">
                              <w:r>
                                <w:rPr>
                                  <w:noProof/>
                                </w:rPr>
                                <w:t>9</w:t>
                              </w:r>
                            </w:fldSimple>
                            <w:r>
                              <w:t xml:space="preserve"> - Logo de Arduino</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02C6" id="Cuadro de texto 1026" o:spid="_x0000_s1031" type="#_x0000_t202" style="position:absolute;left:0;text-align:left;margin-left:241.15pt;margin-top:130.85pt;width:183.7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BObSdiNAIAAHEEAAAOAAAAAAAAAAAA&#10;AAAAAC4CAABkcnMvZTJvRG9jLnhtbFBLAQItABQABgAIAAAAIQCT6mw34QAAAAsBAAAPAAAAAAAA&#10;AAAAAAAAAI4EAABkcnMvZG93bnJldi54bWxQSwUGAAAAAAQABADzAAAAnAUAAAAA&#10;" stroked="f">
                <v:textbox style="mso-fit-shape-to-text:t" inset="0,0,0,0">
                  <w:txbxContent>
                    <w:p w14:paraId="18D073A3" w14:textId="2CD8FE6F" w:rsidR="00D311D0" w:rsidRPr="00C17B08" w:rsidRDefault="00D311D0" w:rsidP="0045415A">
                      <w:pPr>
                        <w:pStyle w:val="Descripcin"/>
                        <w:jc w:val="center"/>
                        <w:rPr>
                          <w:rFonts w:ascii="Calibri" w:eastAsia="Calibri" w:hAnsi="Calibri" w:cs="Calibri"/>
                          <w:noProof/>
                          <w:color w:val="000000"/>
                          <w:lang w:val="en-US"/>
                        </w:rPr>
                      </w:pPr>
                      <w:bookmarkStart w:id="95" w:name="_Ref508701819"/>
                      <w:bookmarkStart w:id="96" w:name="_Toc510799545"/>
                      <w:r>
                        <w:t xml:space="preserve">Ilustración </w:t>
                      </w:r>
                      <w:fldSimple w:instr=" SEQ Ilustración \* ARABIC ">
                        <w:r>
                          <w:rPr>
                            <w:noProof/>
                          </w:rPr>
                          <w:t>9</w:t>
                        </w:r>
                      </w:fldSimple>
                      <w:r>
                        <w:t xml:space="preserve"> - Logo de Arduino</w:t>
                      </w:r>
                      <w:bookmarkEnd w:id="95"/>
                      <w:bookmarkEnd w:id="96"/>
                    </w:p>
                  </w:txbxContent>
                </v:textbox>
                <w10:wrap type="square"/>
              </v:shape>
            </w:pict>
          </mc:Fallback>
        </mc:AlternateContent>
      </w:r>
      <w:r w:rsidR="008F38A1">
        <w:rPr>
          <w:noProof/>
          <w:lang w:val="en-US" w:eastAsia="en-US"/>
        </w:rPr>
        <w:drawing>
          <wp:anchor distT="0" distB="0" distL="114300" distR="114300" simplePos="0" relativeHeight="251616768" behindDoc="0" locked="0" layoutInCell="1" allowOverlap="1" wp14:anchorId="75BF30DC" wp14:editId="3A8AF3B0">
            <wp:simplePos x="0" y="0"/>
            <wp:positionH relativeFrom="column">
              <wp:posOffset>3062623</wp:posOffset>
            </wp:positionH>
            <wp:positionV relativeFrom="paragraph">
              <wp:posOffset>10285</wp:posOffset>
            </wp:positionV>
            <wp:extent cx="2333625" cy="1594485"/>
            <wp:effectExtent l="0" t="0" r="9525" b="5715"/>
            <wp:wrapSquare wrapText="bothSides"/>
            <wp:docPr id="1028" name="Image1"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64" cstate="print">
                      <a:extLst>
                        <a:ext uri="{28A0092B-C50C-407E-A947-70E740481C1C}">
                          <a14:useLocalDpi xmlns:a14="http://schemas.microsoft.com/office/drawing/2010/main" val="0"/>
                        </a:ext>
                      </a:extLst>
                    </a:blip>
                    <a:srcRect/>
                    <a:stretch>
                      <a:fillRect/>
                    </a:stretch>
                  </pic:blipFill>
                  <pic:spPr>
                    <a:xfrm>
                      <a:off x="0" y="0"/>
                      <a:ext cx="2333625" cy="1594485"/>
                    </a:xfrm>
                    <a:prstGeom prst="rect">
                      <a:avLst/>
                    </a:prstGeom>
                  </pic:spPr>
                </pic:pic>
              </a:graphicData>
            </a:graphic>
          </wp:anchor>
        </w:drawing>
      </w:r>
      <w:r w:rsidR="008F38A1">
        <w:rPr>
          <w:rFonts w:ascii="Arial" w:hAnsi="Arial" w:cs="Arial"/>
          <w:sz w:val="24"/>
          <w:szCs w:val="24"/>
        </w:rPr>
        <w:t>Arduino es una plataforma y compañía, del mismo nombre, de electrónica "</w:t>
      </w:r>
      <w:r w:rsidR="008F4434" w:rsidRPr="008F4434">
        <w:rPr>
          <w:rFonts w:ascii="Arial" w:hAnsi="Arial" w:cs="Arial"/>
          <w:i/>
          <w:sz w:val="24"/>
          <w:szCs w:val="24"/>
        </w:rPr>
        <w:fldChar w:fldCharType="begin"/>
      </w:r>
      <w:r w:rsidR="008F4434" w:rsidRPr="008F4434">
        <w:rPr>
          <w:rFonts w:ascii="Arial" w:hAnsi="Arial" w:cs="Arial"/>
          <w:sz w:val="24"/>
          <w:szCs w:val="24"/>
        </w:rPr>
        <w:instrText xml:space="preserve"> REF _Ref510715366 \h </w:instrText>
      </w:r>
      <w:r w:rsidR="008F4434" w:rsidRPr="008F4434">
        <w:rPr>
          <w:rFonts w:ascii="Arial" w:hAnsi="Arial" w:cs="Arial"/>
          <w:i/>
          <w:sz w:val="24"/>
          <w:szCs w:val="24"/>
        </w:rPr>
        <w:instrText xml:space="preserve"> \* MERGEFORMAT </w:instrText>
      </w:r>
      <w:r w:rsidR="008F4434" w:rsidRPr="008F4434">
        <w:rPr>
          <w:rFonts w:ascii="Arial" w:hAnsi="Arial" w:cs="Arial"/>
          <w:i/>
          <w:sz w:val="24"/>
          <w:szCs w:val="24"/>
        </w:rPr>
      </w:r>
      <w:r w:rsidR="008F4434" w:rsidRPr="008F4434">
        <w:rPr>
          <w:rFonts w:ascii="Arial" w:hAnsi="Arial" w:cs="Arial"/>
          <w:i/>
          <w:sz w:val="24"/>
          <w:szCs w:val="24"/>
        </w:rPr>
        <w:fldChar w:fldCharType="separate"/>
      </w:r>
      <w:r w:rsidR="008F4434" w:rsidRPr="008F4434">
        <w:rPr>
          <w:rFonts w:ascii="Arial" w:hAnsi="Arial" w:cs="Arial"/>
          <w:b/>
          <w:i/>
          <w:sz w:val="24"/>
          <w:szCs w:val="24"/>
        </w:rPr>
        <w:t>Open Source</w:t>
      </w:r>
      <w:r w:rsidR="008F4434" w:rsidRPr="008F4434">
        <w:rPr>
          <w:rFonts w:ascii="Arial" w:hAnsi="Arial" w:cs="Arial"/>
          <w:i/>
          <w:sz w:val="24"/>
          <w:szCs w:val="24"/>
        </w:rPr>
        <w:fldChar w:fldCharType="end"/>
      </w:r>
      <w:r w:rsidR="008F38A1">
        <w:rPr>
          <w:rFonts w:ascii="Arial" w:hAnsi="Arial" w:cs="Arial"/>
          <w:sz w:val="24"/>
          <w:szCs w:val="24"/>
        </w:rPr>
        <w:t>" o de código abierto cuyo objetivo es brindar hardware y software de fácil utilización. Es decir, se propone como una plataforma sencilla con una curva de aprendizaje baja para realizar proyectos interactivos para público no necesariamente con conocimientos técnicos.</w:t>
      </w:r>
      <w:r w:rsidR="008F38A1">
        <w:rPr>
          <w:rFonts w:ascii="Arial" w:hAnsi="Arial" w:cs="Arial"/>
          <w:color w:val="0000FF"/>
          <w:sz w:val="24"/>
          <w:szCs w:val="24"/>
        </w:rPr>
        <w:t xml:space="preserve"> </w:t>
      </w:r>
    </w:p>
    <w:p w14:paraId="2398CB4E" w14:textId="494C4882" w:rsidR="008F38A1" w:rsidRDefault="008F38A1" w:rsidP="008F38A1">
      <w:pPr>
        <w:rPr>
          <w:rFonts w:ascii="Arial" w:hAnsi="Arial" w:cs="Arial"/>
          <w:sz w:val="24"/>
          <w:szCs w:val="24"/>
        </w:rPr>
      </w:pPr>
      <w:r w:rsidRPr="009707F6">
        <w:rPr>
          <w:rStyle w:val="AgustinTextoCar"/>
        </w:rPr>
        <w:t>Arduino se trata de una SBC</w:t>
      </w:r>
      <w:r>
        <w:rPr>
          <w:rStyle w:val="AgustinTextoCar"/>
        </w:rPr>
        <w:t xml:space="preserve"> (</w:t>
      </w:r>
      <w:r w:rsidR="00631CF3" w:rsidRPr="00631CF3">
        <w:rPr>
          <w:rStyle w:val="AgustinTextoCar"/>
        </w:rPr>
        <w:fldChar w:fldCharType="begin"/>
      </w:r>
      <w:r w:rsidR="00631CF3" w:rsidRPr="00631CF3">
        <w:rPr>
          <w:rStyle w:val="AgustinTextoCar"/>
        </w:rPr>
        <w:instrText xml:space="preserve"> REF _Ref508701558 \h  \* MERGEFORMAT </w:instrText>
      </w:r>
      <w:r w:rsidR="00631CF3" w:rsidRPr="00631CF3">
        <w:rPr>
          <w:rStyle w:val="AgustinTextoCar"/>
        </w:rPr>
      </w:r>
      <w:r w:rsidR="00631CF3" w:rsidRPr="00631CF3">
        <w:rPr>
          <w:rStyle w:val="AgustinTextoCar"/>
        </w:rPr>
        <w:fldChar w:fldCharType="separate"/>
      </w:r>
      <w:r w:rsidR="00631CF3" w:rsidRPr="00631CF3">
        <w:rPr>
          <w:rFonts w:ascii="Arial" w:hAnsi="Arial" w:cs="Arial"/>
          <w:b/>
          <w:sz w:val="24"/>
          <w:szCs w:val="24"/>
        </w:rPr>
        <w:t>2.4 Microcontroladores y computadora de placa reducida (SBC)</w:t>
      </w:r>
      <w:r w:rsidR="00631CF3" w:rsidRPr="00631CF3">
        <w:rPr>
          <w:rStyle w:val="AgustinTextoCar"/>
        </w:rPr>
        <w:fldChar w:fldCharType="end"/>
      </w:r>
      <w:r>
        <w:rPr>
          <w:rStyle w:val="AgustinTextoCar"/>
        </w:rPr>
        <w:t>)</w:t>
      </w:r>
      <w:r w:rsidRPr="009707F6">
        <w:rPr>
          <w:rStyle w:val="AgustinTextoCar"/>
        </w:rPr>
        <w:t xml:space="preserve"> con entradas y salidas, analógicas y digitales, la cual es programada bajo un entorno</w:t>
      </w:r>
      <w:r>
        <w:rPr>
          <w:rFonts w:ascii="Arial" w:hAnsi="Arial" w:cs="Arial"/>
          <w:sz w:val="24"/>
          <w:szCs w:val="24"/>
        </w:rPr>
        <w:t xml:space="preserve"> de desarrollo, basado en el entorno de programación inspirado en </w:t>
      </w:r>
      <w:r>
        <w:rPr>
          <w:rFonts w:ascii="Arial" w:hAnsi="Arial" w:cs="Arial"/>
          <w:b/>
          <w:sz w:val="24"/>
          <w:szCs w:val="24"/>
        </w:rPr>
        <w:t xml:space="preserve">Processing </w:t>
      </w:r>
      <w:r>
        <w:rPr>
          <w:rFonts w:ascii="Arial" w:hAnsi="Arial" w:cs="Arial"/>
          <w:sz w:val="24"/>
          <w:szCs w:val="24"/>
        </w:rPr>
        <w:t xml:space="preserve">y en la estructura de programación </w:t>
      </w:r>
      <w:r w:rsidRPr="009C2D37">
        <w:rPr>
          <w:rFonts w:ascii="Arial" w:hAnsi="Arial" w:cs="Arial"/>
          <w:b/>
          <w:sz w:val="24"/>
          <w:szCs w:val="24"/>
        </w:rPr>
        <w:t>Wiring</w:t>
      </w:r>
      <w:r>
        <w:rPr>
          <w:rFonts w:ascii="Arial" w:hAnsi="Arial" w:cs="Arial"/>
          <w:sz w:val="24"/>
          <w:szCs w:val="24"/>
        </w:rPr>
        <w:t>. En la imagen (</w:t>
      </w:r>
      <w:r w:rsidR="0045415A" w:rsidRPr="0045415A">
        <w:rPr>
          <w:rFonts w:ascii="Arial" w:hAnsi="Arial" w:cs="Arial"/>
          <w:b/>
          <w:sz w:val="24"/>
          <w:szCs w:val="24"/>
        </w:rPr>
        <w:fldChar w:fldCharType="begin"/>
      </w:r>
      <w:r w:rsidR="0045415A" w:rsidRPr="0045415A">
        <w:rPr>
          <w:rFonts w:ascii="Arial" w:hAnsi="Arial" w:cs="Arial"/>
          <w:b/>
          <w:sz w:val="24"/>
          <w:szCs w:val="24"/>
        </w:rPr>
        <w:instrText xml:space="preserve"> REF _Ref508701819 \h  \* MERGEFORMAT </w:instrText>
      </w:r>
      <w:r w:rsidR="0045415A" w:rsidRPr="0045415A">
        <w:rPr>
          <w:rFonts w:ascii="Arial" w:hAnsi="Arial" w:cs="Arial"/>
          <w:b/>
          <w:sz w:val="24"/>
          <w:szCs w:val="24"/>
        </w:rPr>
      </w:r>
      <w:r w:rsidR="0045415A" w:rsidRPr="0045415A">
        <w:rPr>
          <w:rFonts w:ascii="Arial" w:hAnsi="Arial" w:cs="Arial"/>
          <w:b/>
          <w:sz w:val="24"/>
          <w:szCs w:val="24"/>
        </w:rPr>
        <w:fldChar w:fldCharType="separate"/>
      </w:r>
      <w:r w:rsidR="0045415A" w:rsidRPr="0045415A">
        <w:rPr>
          <w:rFonts w:ascii="Arial" w:hAnsi="Arial" w:cs="Arial"/>
          <w:b/>
          <w:sz w:val="24"/>
          <w:szCs w:val="24"/>
        </w:rPr>
        <w:t xml:space="preserve">Ilustración </w:t>
      </w:r>
      <w:r w:rsidR="0045415A" w:rsidRPr="0045415A">
        <w:rPr>
          <w:rFonts w:ascii="Arial" w:hAnsi="Arial" w:cs="Arial"/>
          <w:b/>
          <w:noProof/>
          <w:sz w:val="24"/>
          <w:szCs w:val="24"/>
        </w:rPr>
        <w:t>9</w:t>
      </w:r>
      <w:r w:rsidR="0045415A" w:rsidRPr="0045415A">
        <w:rPr>
          <w:rFonts w:ascii="Arial" w:hAnsi="Arial" w:cs="Arial"/>
          <w:b/>
          <w:sz w:val="24"/>
          <w:szCs w:val="24"/>
        </w:rPr>
        <w:t xml:space="preserve"> - Logo de Arduino</w:t>
      </w:r>
      <w:r w:rsidR="0045415A" w:rsidRPr="0045415A">
        <w:rPr>
          <w:rFonts w:ascii="Arial" w:hAnsi="Arial" w:cs="Arial"/>
          <w:b/>
          <w:sz w:val="24"/>
          <w:szCs w:val="24"/>
        </w:rPr>
        <w:fldChar w:fldCharType="end"/>
      </w:r>
      <w:r>
        <w:rPr>
          <w:rFonts w:ascii="Arial" w:hAnsi="Arial" w:cs="Arial"/>
          <w:sz w:val="24"/>
          <w:szCs w:val="24"/>
        </w:rPr>
        <w:fldChar w:fldCharType="begin"/>
      </w:r>
      <w:r>
        <w:rPr>
          <w:rFonts w:ascii="Arial" w:hAnsi="Arial" w:cs="Arial"/>
          <w:sz w:val="24"/>
          <w:szCs w:val="24"/>
        </w:rPr>
        <w:instrText xml:space="preserve"> REF _Ref502097007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t>) se puede ver el logo oficial de la compañía.</w:t>
      </w:r>
    </w:p>
    <w:p w14:paraId="37BC21D7" w14:textId="77777777" w:rsidR="008F38A1" w:rsidRDefault="008F38A1" w:rsidP="008F38A1">
      <w:pPr>
        <w:rPr>
          <w:rFonts w:ascii="Arial" w:hAnsi="Arial" w:cs="Arial"/>
          <w:sz w:val="24"/>
          <w:szCs w:val="24"/>
        </w:rPr>
      </w:pPr>
    </w:p>
    <w:p w14:paraId="476AF8EA" w14:textId="77777777" w:rsidR="008F38A1" w:rsidRPr="004A181D" w:rsidRDefault="008F38A1" w:rsidP="008F38A1">
      <w:pPr>
        <w:pStyle w:val="Ttulo2"/>
        <w:rPr>
          <w:b/>
          <w:sz w:val="32"/>
          <w:szCs w:val="32"/>
        </w:rPr>
      </w:pPr>
      <w:bookmarkStart w:id="97" w:name="_Toc510799356"/>
      <w:r w:rsidRPr="004A181D">
        <w:rPr>
          <w:b/>
          <w:sz w:val="32"/>
          <w:szCs w:val="32"/>
        </w:rPr>
        <w:t>3.2 Historia</w:t>
      </w:r>
      <w:bookmarkEnd w:id="97"/>
    </w:p>
    <w:p w14:paraId="6DDC119B" w14:textId="77777777" w:rsidR="008F38A1" w:rsidRDefault="008F38A1" w:rsidP="008F38A1">
      <w:pPr>
        <w:rPr>
          <w:rFonts w:ascii="Arial" w:hAnsi="Arial" w:cs="Arial"/>
          <w:sz w:val="24"/>
          <w:szCs w:val="24"/>
        </w:rPr>
      </w:pPr>
    </w:p>
    <w:p w14:paraId="2E9C5707" w14:textId="30D27D82" w:rsidR="008F38A1" w:rsidRDefault="008F38A1" w:rsidP="008F38A1">
      <w:pPr>
        <w:pStyle w:val="AgustinTexto"/>
      </w:pPr>
      <w:r w:rsidRPr="009707F6">
        <w:t>Arduino se inició en el año 2005 como un proyecto para estudiantes en el Instituto IVREA, en Ivrea (Italia). Dado que se utilizaba el microcontrolador BASIC Stamp, cuyo costo era alto para los fines educativos</w:t>
      </w:r>
      <w:r w:rsidR="008F4434">
        <w:t>, es que,</w:t>
      </w:r>
      <w:r>
        <w:t xml:space="preserve"> se comienza el proyecto Arduino. </w:t>
      </w:r>
      <w:r w:rsidRPr="009C2D37">
        <w:t xml:space="preserve">El nombre del proyecto viene del nombre del Bar di Re Arduino (Bar del Rey Arduino), donde Massimo Banzi </w:t>
      </w:r>
      <w:r>
        <w:t>empezaba a desarrollarlo.</w:t>
      </w:r>
      <w:sdt>
        <w:sdtPr>
          <w:id w:val="816922893"/>
          <w:citation/>
        </w:sdtPr>
        <w:sdtContent>
          <w:r>
            <w:fldChar w:fldCharType="begin"/>
          </w:r>
          <w:r>
            <w:instrText xml:space="preserve"> CITATION Wik18 \l 11274 </w:instrText>
          </w:r>
          <w:r>
            <w:fldChar w:fldCharType="separate"/>
          </w:r>
          <w:r w:rsidR="00AB7AAE">
            <w:rPr>
              <w:noProof/>
            </w:rPr>
            <w:t xml:space="preserve"> </w:t>
          </w:r>
          <w:r w:rsidR="00AB7AAE" w:rsidRPr="00AB7AAE">
            <w:rPr>
              <w:noProof/>
            </w:rPr>
            <w:t>[5]</w:t>
          </w:r>
          <w:r>
            <w:fldChar w:fldCharType="end"/>
          </w:r>
        </w:sdtContent>
      </w:sdt>
    </w:p>
    <w:p w14:paraId="3EC37ACA" w14:textId="77777777" w:rsidR="008F38A1" w:rsidRDefault="008F38A1" w:rsidP="008F38A1"/>
    <w:p w14:paraId="6C4A69A7" w14:textId="19879E9B" w:rsidR="008F38A1" w:rsidRDefault="008F38A1" w:rsidP="008F38A1">
      <w:pPr>
        <w:pStyle w:val="AgustinTexto"/>
      </w:pPr>
      <w:r>
        <w:t>Un estudiante, H</w:t>
      </w:r>
      <w:r w:rsidRPr="009C2D37">
        <w:t xml:space="preserve">ernando Barragán, </w:t>
      </w:r>
      <w:r w:rsidR="008F4434">
        <w:t xml:space="preserve">es </w:t>
      </w:r>
      <w:r w:rsidRPr="009C2D37">
        <w:t>quien desarrolló la tarjeta electrónica Wiring, el lenguaje de programación y la plataforma de desarrollo.</w:t>
      </w:r>
      <w:r>
        <w:t xml:space="preserve"> </w:t>
      </w:r>
      <w:r w:rsidRPr="009C2D37">
        <w:t xml:space="preserve">​Una vez concluida dicha plataforma, los investigadores trabajaron para hacerlo más ligero, más económico y de mayor alcance a la comunidad de hardware y código abierto. </w:t>
      </w:r>
    </w:p>
    <w:p w14:paraId="7DC41670" w14:textId="77777777" w:rsidR="008F38A1" w:rsidRDefault="008F38A1" w:rsidP="008F38A1"/>
    <w:p w14:paraId="669DC0BE" w14:textId="77777777" w:rsidR="008F38A1" w:rsidRPr="009C2D37" w:rsidRDefault="008F38A1" w:rsidP="008F38A1">
      <w:pPr>
        <w:pStyle w:val="AgustinTexto"/>
      </w:pPr>
      <w:r w:rsidRPr="009C2D37">
        <w:t>Posteriormente, Google colaboró en el desarrollo del Kit Android ADK (</w:t>
      </w:r>
      <w:r w:rsidRPr="0045415A">
        <w:rPr>
          <w:i/>
        </w:rPr>
        <w:t>Accesory Development Kit</w:t>
      </w:r>
      <w:r w:rsidRPr="009C2D37">
        <w:t xml:space="preserve">), una placa Arduino capaz de comunicarse directamente con teléfonos móviles inteligentes bajo el sistema operativo Android para que el teléfono controle luces, motores y sensores conectados </w:t>
      </w:r>
      <w:r>
        <w:t>a</w:t>
      </w:r>
      <w:r w:rsidRPr="009C2D37">
        <w:t xml:space="preserve"> Arduino. ​</w:t>
      </w:r>
    </w:p>
    <w:p w14:paraId="4CF8352E" w14:textId="77777777" w:rsidR="008F38A1" w:rsidRPr="009C2D37" w:rsidRDefault="008F38A1" w:rsidP="008F38A1">
      <w:pPr>
        <w:pStyle w:val="AgustinTexto"/>
      </w:pPr>
      <w:r w:rsidRPr="009C2D37">
        <w:t>Para la producción en serie de la primera versión se tomó en cuenta que el coste no fuera mayor de 30 euros, que fuera ensamblado en una placa de color azul, debía ser </w:t>
      </w:r>
      <w:r w:rsidRPr="00662F22">
        <w:rPr>
          <w:i/>
        </w:rPr>
        <w:t>Plug and Play</w:t>
      </w:r>
      <w:r w:rsidRPr="009C2D37">
        <w:t xml:space="preserve"> y que trabajara con todas las plataformas informáticas tales como MacOSX, Windows y GNU/Linux. </w:t>
      </w:r>
    </w:p>
    <w:p w14:paraId="691CFEB9" w14:textId="77777777" w:rsidR="008F38A1" w:rsidRDefault="008F38A1" w:rsidP="008F38A1">
      <w:pPr>
        <w:pStyle w:val="AgustinTexto"/>
      </w:pPr>
    </w:p>
    <w:p w14:paraId="1864F752" w14:textId="77777777" w:rsidR="008F38A1" w:rsidRDefault="008F38A1" w:rsidP="008F38A1">
      <w:pPr>
        <w:rPr>
          <w:rFonts w:ascii="Arial" w:hAnsi="Arial" w:cs="Arial"/>
          <w:sz w:val="24"/>
          <w:szCs w:val="24"/>
        </w:rPr>
      </w:pPr>
    </w:p>
    <w:p w14:paraId="7470BEC8" w14:textId="77777777" w:rsidR="008F38A1" w:rsidRPr="00A43174" w:rsidRDefault="008F38A1" w:rsidP="008F38A1">
      <w:pPr>
        <w:pStyle w:val="Ttulo3"/>
      </w:pPr>
      <w:bookmarkStart w:id="98" w:name="_Toc504153899"/>
      <w:bookmarkStart w:id="99" w:name="_Toc510799357"/>
      <w:r w:rsidRPr="00994A21">
        <w:rPr>
          <w:b w:val="0"/>
          <w:sz w:val="28"/>
          <w:szCs w:val="28"/>
        </w:rPr>
        <w:t>3.2</w:t>
      </w:r>
      <w:bookmarkEnd w:id="98"/>
      <w:r w:rsidRPr="00994A21">
        <w:rPr>
          <w:b w:val="0"/>
          <w:sz w:val="28"/>
          <w:szCs w:val="28"/>
        </w:rPr>
        <w:t>.1 Wiring</w:t>
      </w:r>
      <w:bookmarkEnd w:id="99"/>
    </w:p>
    <w:p w14:paraId="2453EF20" w14:textId="77777777" w:rsidR="008F38A1" w:rsidRDefault="008F38A1" w:rsidP="008F38A1"/>
    <w:p w14:paraId="43096AD4" w14:textId="2834933A" w:rsidR="008F38A1" w:rsidRDefault="008F38A1" w:rsidP="008F38A1">
      <w:pPr>
        <w:pStyle w:val="AgustinTexto"/>
      </w:pPr>
      <w:r>
        <w:t>Wiring es una plataforma de prototipado electrónico de fuente abierta compuesta de un lenguaje de programación, un entorno de desarrollo integrado (</w:t>
      </w:r>
      <w:r w:rsidR="008F4434" w:rsidRPr="008F4434">
        <w:fldChar w:fldCharType="begin"/>
      </w:r>
      <w:r w:rsidR="008F4434" w:rsidRPr="008F4434">
        <w:instrText xml:space="preserve"> REF _Ref510715629 \h </w:instrText>
      </w:r>
      <w:r w:rsidR="008F4434">
        <w:instrText xml:space="preserve"> \* MERGEFORMAT </w:instrText>
      </w:r>
      <w:r w:rsidR="008F4434" w:rsidRPr="008F4434">
        <w:fldChar w:fldCharType="separate"/>
      </w:r>
      <w:r w:rsidR="008F4434" w:rsidRPr="008F4434">
        <w:rPr>
          <w:b/>
          <w:i/>
        </w:rPr>
        <w:t>IDE</w:t>
      </w:r>
      <w:r w:rsidR="008F4434" w:rsidRPr="008F4434">
        <w:fldChar w:fldCharType="end"/>
      </w:r>
      <w:r w:rsidR="008F4434">
        <w:t>), y un microcontrolador.</w:t>
      </w:r>
    </w:p>
    <w:p w14:paraId="5B541670" w14:textId="77777777" w:rsidR="008F38A1" w:rsidRDefault="008F38A1" w:rsidP="008F38A1">
      <w:pPr>
        <w:pStyle w:val="AgustinTexto"/>
      </w:pPr>
      <w:r>
        <w:t xml:space="preserve">Esta plataforma permite escribir software para controlar dispositivos conectados a la tarjeta electrónica para crear toda clase de objetos interactivos, espacios o experiencias físicas que sienten y responden al mundo físico. </w:t>
      </w:r>
    </w:p>
    <w:p w14:paraId="43EDB535" w14:textId="77777777" w:rsidR="008F38A1" w:rsidRDefault="008F38A1" w:rsidP="008F38A1">
      <w:pPr>
        <w:pStyle w:val="AgustinTexto"/>
      </w:pPr>
      <w:r>
        <w:t>Este proceso se llama</w:t>
      </w:r>
      <w:r>
        <w:rPr>
          <w:i/>
        </w:rPr>
        <w:t xml:space="preserve"> </w:t>
      </w:r>
      <w:r w:rsidRPr="0045241F">
        <w:rPr>
          <w:i/>
        </w:rPr>
        <w:t>sketching</w:t>
      </w:r>
      <w:r>
        <w:t xml:space="preserve"> con hardware; se explora una gran cantidad de ideas de forma muy rápida, se seleccionan las más interesantes, se afinan y producen prototipos en un proceso iterativo.</w:t>
      </w:r>
    </w:p>
    <w:p w14:paraId="114D8906" w14:textId="77777777" w:rsidR="008F38A1" w:rsidRDefault="008F38A1" w:rsidP="008F38A1"/>
    <w:p w14:paraId="668E6BB1" w14:textId="705ABF83" w:rsidR="008F38A1" w:rsidRDefault="008F38A1" w:rsidP="008F38A1">
      <w:pPr>
        <w:pStyle w:val="AgustinTexto"/>
      </w:pPr>
      <w:r>
        <w:t xml:space="preserve">Wiring toma de Processing la </w:t>
      </w:r>
      <w:r w:rsidR="008F4434" w:rsidRPr="008F4434">
        <w:rPr>
          <w:b/>
          <w:i/>
        </w:rPr>
        <w:fldChar w:fldCharType="begin"/>
      </w:r>
      <w:r w:rsidR="008F4434" w:rsidRPr="008F4434">
        <w:rPr>
          <w:b/>
          <w:i/>
        </w:rPr>
        <w:instrText xml:space="preserve"> REF _Ref510715703 \h  \* MERGEFORMAT </w:instrText>
      </w:r>
      <w:r w:rsidR="008F4434" w:rsidRPr="008F4434">
        <w:rPr>
          <w:b/>
          <w:i/>
        </w:rPr>
      </w:r>
      <w:r w:rsidR="008F4434" w:rsidRPr="008F4434">
        <w:rPr>
          <w:b/>
          <w:i/>
        </w:rPr>
        <w:fldChar w:fldCharType="separate"/>
      </w:r>
      <w:r w:rsidR="008F4434" w:rsidRPr="008F4434">
        <w:rPr>
          <w:b/>
          <w:i/>
        </w:rPr>
        <w:t>IDE</w:t>
      </w:r>
      <w:r w:rsidR="008F4434" w:rsidRPr="008F4434">
        <w:fldChar w:fldCharType="end"/>
      </w:r>
      <w:r w:rsidR="008F4434">
        <w:t xml:space="preserve"> </w:t>
      </w:r>
      <w:r>
        <w:t xml:space="preserve">y el concepto de </w:t>
      </w:r>
      <w:r w:rsidRPr="00994A21">
        <w:rPr>
          <w:i/>
        </w:rPr>
        <w:t>sketch</w:t>
      </w:r>
      <w:r>
        <w:t>, pero enfocado en la programación de microcontroladores en vez de programación gráfica. Provee una librería de C/C++ la cual simplifica operaciones comunes como el manejo de entrada/salida. Los programas de Wiring están escritos en C/C++, pese a que sus usuarios sólo necesiten definir dos funciones para hacer un programa ejecutable:</w:t>
      </w:r>
    </w:p>
    <w:p w14:paraId="376A9E5C" w14:textId="77777777" w:rsidR="00EF10A2" w:rsidRDefault="00EF10A2" w:rsidP="008F38A1">
      <w:pPr>
        <w:pStyle w:val="AgustinTexto"/>
      </w:pPr>
    </w:p>
    <w:p w14:paraId="00C64E34" w14:textId="75641DB4" w:rsidR="008F38A1" w:rsidRDefault="008F38A1" w:rsidP="008F38A1">
      <w:pPr>
        <w:pStyle w:val="AgustinTexto"/>
      </w:pPr>
      <w:r>
        <w:rPr>
          <w:rFonts w:ascii="Courier" w:hAnsi="Courier"/>
        </w:rPr>
        <w:t>setup()</w:t>
      </w:r>
      <w:r w:rsidR="008F4434">
        <w:t xml:space="preserve"> – U</w:t>
      </w:r>
      <w:r>
        <w:t>na función ejecutada sólo una vez en el arranque de la placa, la cual puede ser usada para definir los ajustes iniciales de un entorno.</w:t>
      </w:r>
    </w:p>
    <w:p w14:paraId="52B2DFC1" w14:textId="22DBA8B3" w:rsidR="008F38A1" w:rsidRDefault="008F38A1" w:rsidP="008F38A1">
      <w:pPr>
        <w:pStyle w:val="AgustinTexto"/>
      </w:pPr>
      <w:r>
        <w:rPr>
          <w:rFonts w:ascii="Courier" w:hAnsi="Courier"/>
        </w:rPr>
        <w:t>loop()</w:t>
      </w:r>
      <w:r w:rsidR="008F4434">
        <w:t xml:space="preserve"> – U</w:t>
      </w:r>
      <w:r>
        <w:t>na función llamada repetidamente hasta que la placa es apagada.</w:t>
      </w:r>
    </w:p>
    <w:p w14:paraId="020D4FA1" w14:textId="77777777" w:rsidR="00EF10A2" w:rsidRDefault="00EF10A2" w:rsidP="008F38A1">
      <w:pPr>
        <w:pStyle w:val="AgustinTexto"/>
      </w:pPr>
    </w:p>
    <w:p w14:paraId="333ED82A" w14:textId="5FE3A13C" w:rsidR="008F38A1" w:rsidRDefault="008F38A1" w:rsidP="008F38A1">
      <w:pPr>
        <w:pStyle w:val="AgustinTexto"/>
      </w:pPr>
      <w:r>
        <w:t>Como podemos apreciar en la siguiente ilustración (</w:t>
      </w:r>
      <w:r w:rsidRPr="00EF10A2">
        <w:rPr>
          <w:b/>
        </w:rPr>
        <w:fldChar w:fldCharType="begin"/>
      </w:r>
      <w:r w:rsidRPr="00EF10A2">
        <w:rPr>
          <w:b/>
        </w:rPr>
        <w:instrText xml:space="preserve"> REF _Ref502097107 \h </w:instrText>
      </w:r>
      <w:r w:rsidR="00EF10A2">
        <w:rPr>
          <w:b/>
        </w:rPr>
        <w:instrText xml:space="preserve"> \* MERGEFORMAT </w:instrText>
      </w:r>
      <w:r w:rsidRPr="00EF10A2">
        <w:rPr>
          <w:b/>
        </w:rPr>
      </w:r>
      <w:r w:rsidRPr="00EF10A2">
        <w:rPr>
          <w:b/>
        </w:rPr>
        <w:fldChar w:fldCharType="separate"/>
      </w:r>
      <w:r w:rsidR="00EF10A2" w:rsidRPr="00EF10A2">
        <w:rPr>
          <w:b/>
        </w:rPr>
        <w:t xml:space="preserve">Ilustración </w:t>
      </w:r>
      <w:r w:rsidR="00EF10A2" w:rsidRPr="00EF10A2">
        <w:rPr>
          <w:b/>
          <w:noProof/>
        </w:rPr>
        <w:t>10</w:t>
      </w:r>
      <w:r w:rsidR="00EF10A2" w:rsidRPr="00EF10A2">
        <w:rPr>
          <w:b/>
        </w:rPr>
        <w:t xml:space="preserve"> – Código de Blink en Wiring IDE</w:t>
      </w:r>
      <w:r w:rsidRPr="00EF10A2">
        <w:rPr>
          <w:b/>
        </w:rPr>
        <w:fldChar w:fldCharType="end"/>
      </w:r>
      <w:r>
        <w:t>) hacer un blink a un led es muy sencillo</w:t>
      </w:r>
      <w:r w:rsidR="008F4434">
        <w:t>,</w:t>
      </w:r>
      <w:r>
        <w:t xml:space="preserve"> dado la abstracción que nos otorga la librería. Un blink es un parpadeo de un led conectado a la placa. Se lo considera el “hola mundo” de Arduino. </w:t>
      </w:r>
    </w:p>
    <w:p w14:paraId="0CF79B87" w14:textId="77777777" w:rsidR="008F38A1" w:rsidRDefault="008F38A1" w:rsidP="008F38A1">
      <w:pPr>
        <w:rPr>
          <w:rFonts w:ascii="Helvetica" w:hAnsi="Helvetica" w:cs="Helvetica"/>
          <w:b/>
          <w:bCs/>
          <w:color w:val="444444"/>
          <w:sz w:val="21"/>
          <w:szCs w:val="21"/>
          <w:bdr w:val="none" w:sz="0" w:space="0" w:color="auto" w:frame="1"/>
          <w:shd w:val="clear" w:color="auto" w:fill="FFFFFF"/>
        </w:rPr>
      </w:pPr>
    </w:p>
    <w:p w14:paraId="12163C79" w14:textId="77777777" w:rsidR="008F38A1" w:rsidRDefault="008F38A1" w:rsidP="008F38A1">
      <w:pPr>
        <w:rPr>
          <w:rStyle w:val="Hipervnculo"/>
          <w:rFonts w:ascii="Arial" w:hAnsi="Arial" w:cs="Arial"/>
          <w:sz w:val="24"/>
          <w:szCs w:val="24"/>
        </w:rPr>
      </w:pPr>
    </w:p>
    <w:p w14:paraId="7A1AAACC" w14:textId="77777777" w:rsidR="008F38A1" w:rsidRDefault="008F38A1" w:rsidP="008F38A1">
      <w:pPr>
        <w:pStyle w:val="NormalWeb"/>
        <w:keepNext/>
        <w:shd w:val="clear" w:color="auto" w:fill="FFFFFF"/>
        <w:spacing w:before="120" w:after="120"/>
        <w:jc w:val="center"/>
      </w:pPr>
      <w:r>
        <w:rPr>
          <w:noProof/>
          <w:lang w:val="en-US" w:eastAsia="en-US"/>
        </w:rPr>
        <w:lastRenderedPageBreak/>
        <w:drawing>
          <wp:inline distT="0" distB="0" distL="0" distR="0" wp14:anchorId="3604D21A" wp14:editId="7FB37682">
            <wp:extent cx="4567054" cy="4013859"/>
            <wp:effectExtent l="0" t="0" r="5080" b="5715"/>
            <wp:docPr id="1031" name="Image1"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65" cstate="print">
                      <a:extLst>
                        <a:ext uri="{28A0092B-C50C-407E-A947-70E740481C1C}">
                          <a14:useLocalDpi xmlns:a14="http://schemas.microsoft.com/office/drawing/2010/main" val="0"/>
                        </a:ext>
                      </a:extLst>
                    </a:blip>
                    <a:srcRect/>
                    <a:stretch>
                      <a:fillRect/>
                    </a:stretch>
                  </pic:blipFill>
                  <pic:spPr>
                    <a:xfrm>
                      <a:off x="0" y="0"/>
                      <a:ext cx="4595907" cy="4039217"/>
                    </a:xfrm>
                    <a:prstGeom prst="rect">
                      <a:avLst/>
                    </a:prstGeom>
                  </pic:spPr>
                </pic:pic>
              </a:graphicData>
            </a:graphic>
          </wp:inline>
        </w:drawing>
      </w:r>
    </w:p>
    <w:p w14:paraId="6C1740D4" w14:textId="3678FBB1" w:rsidR="008F38A1" w:rsidRDefault="008F38A1" w:rsidP="008F38A1">
      <w:pPr>
        <w:pStyle w:val="Descripcin"/>
        <w:jc w:val="center"/>
      </w:pPr>
      <w:bookmarkStart w:id="100" w:name="_Ref502097107"/>
      <w:bookmarkStart w:id="101" w:name="_Toc510799546"/>
      <w:r>
        <w:t xml:space="preserve">Ilustración </w:t>
      </w:r>
      <w:fldSimple w:instr=" SEQ Ilustración \* ARABIC ">
        <w:r w:rsidR="00D63F0D">
          <w:rPr>
            <w:noProof/>
          </w:rPr>
          <w:t>10</w:t>
        </w:r>
      </w:fldSimple>
      <w:r>
        <w:t xml:space="preserve"> – Código de Blink en Wiring IDE</w:t>
      </w:r>
      <w:bookmarkEnd w:id="100"/>
      <w:bookmarkEnd w:id="101"/>
    </w:p>
    <w:p w14:paraId="531EF46F" w14:textId="6E27D22C" w:rsidR="008F38A1" w:rsidRDefault="0045415A" w:rsidP="008F38A1">
      <w:pPr>
        <w:pStyle w:val="AgustinTexto"/>
      </w:pPr>
      <w:r>
        <w:t>Para ejemplificar la interfaz</w:t>
      </w:r>
      <w:r w:rsidR="008F38A1">
        <w:t xml:space="preserve"> de programación que </w:t>
      </w:r>
      <w:r w:rsidR="00662F22">
        <w:t>provee</w:t>
      </w:r>
      <w:r w:rsidR="008F38A1">
        <w:t xml:space="preserve"> Wiring al usuario en </w:t>
      </w:r>
      <w:r>
        <w:t>contraposición</w:t>
      </w:r>
      <w:r w:rsidR="008F38A1">
        <w:t xml:space="preserve"> a la utilización de la </w:t>
      </w:r>
      <w:r w:rsidR="00411E62" w:rsidRPr="00411E62">
        <w:fldChar w:fldCharType="begin"/>
      </w:r>
      <w:r w:rsidR="00411E62" w:rsidRPr="00411E62">
        <w:instrText xml:space="preserve"> REF _Ref508736466 \h </w:instrText>
      </w:r>
      <w:r w:rsidR="00411E62">
        <w:instrText xml:space="preserve"> \* MERGEFORMAT </w:instrText>
      </w:r>
      <w:r w:rsidR="00411E62" w:rsidRPr="00411E62">
        <w:fldChar w:fldCharType="separate"/>
      </w:r>
      <w:r w:rsidR="00411E62" w:rsidRPr="00411E62">
        <w:rPr>
          <w:b/>
          <w:i/>
        </w:rPr>
        <w:t>API</w:t>
      </w:r>
      <w:r w:rsidR="00411E62" w:rsidRPr="00411E62">
        <w:fldChar w:fldCharType="end"/>
      </w:r>
      <w:r w:rsidR="008F38A1">
        <w:t xml:space="preserve"> del fabricante pude </w:t>
      </w:r>
      <w:r>
        <w:t xml:space="preserve">observarse </w:t>
      </w:r>
      <w:r w:rsidR="008F38A1">
        <w:t xml:space="preserve">como </w:t>
      </w:r>
      <w:r>
        <w:t>ejemplo</w:t>
      </w:r>
      <w:r w:rsidR="008F38A1">
        <w:t xml:space="preserve"> el código</w:t>
      </w:r>
      <w:r w:rsidR="00163F4D">
        <w:t xml:space="preserve"> en el lenguaje C++</w:t>
      </w:r>
      <w:r w:rsidR="00C9076D">
        <w:t xml:space="preserve"> de la siguiente ilustración</w:t>
      </w:r>
      <w:r w:rsidR="008F38A1">
        <w:t xml:space="preserve"> (</w:t>
      </w:r>
      <w:r w:rsidR="008F38A1" w:rsidRPr="00EF10A2">
        <w:rPr>
          <w:b/>
        </w:rPr>
        <w:fldChar w:fldCharType="begin"/>
      </w:r>
      <w:r w:rsidR="008F38A1" w:rsidRPr="00EF10A2">
        <w:rPr>
          <w:b/>
        </w:rPr>
        <w:instrText xml:space="preserve"> REF _Ref502097119 \h </w:instrText>
      </w:r>
      <w:r w:rsidR="00EF10A2">
        <w:rPr>
          <w:b/>
        </w:rPr>
        <w:instrText xml:space="preserve"> \* MERGEFORMAT </w:instrText>
      </w:r>
      <w:r w:rsidR="008F38A1" w:rsidRPr="00EF10A2">
        <w:rPr>
          <w:b/>
        </w:rPr>
      </w:r>
      <w:r w:rsidR="008F38A1" w:rsidRPr="00EF10A2">
        <w:rPr>
          <w:b/>
        </w:rPr>
        <w:fldChar w:fldCharType="separate"/>
      </w:r>
      <w:r w:rsidR="00EF10A2" w:rsidRPr="00EF10A2">
        <w:rPr>
          <w:b/>
        </w:rPr>
        <w:t xml:space="preserve">Ilustración </w:t>
      </w:r>
      <w:r w:rsidR="00EF10A2" w:rsidRPr="00EF10A2">
        <w:rPr>
          <w:b/>
          <w:noProof/>
        </w:rPr>
        <w:t>11</w:t>
      </w:r>
      <w:r w:rsidR="00EF10A2" w:rsidRPr="00EF10A2">
        <w:rPr>
          <w:b/>
        </w:rPr>
        <w:t xml:space="preserve"> - C++ Blink ejemplo</w:t>
      </w:r>
      <w:r w:rsidR="008F38A1" w:rsidRPr="00EF10A2">
        <w:rPr>
          <w:b/>
        </w:rPr>
        <w:fldChar w:fldCharType="end"/>
      </w:r>
      <w:r w:rsidR="008F38A1">
        <w:t>)</w:t>
      </w:r>
      <w:r w:rsidR="00163F4D">
        <w:t xml:space="preserve"> el cual puede ser escrito de la forma dada en la ilustración anterior (</w:t>
      </w:r>
      <w:r w:rsidR="008F38A1" w:rsidRPr="00163F4D">
        <w:rPr>
          <w:b/>
        </w:rPr>
        <w:fldChar w:fldCharType="begin"/>
      </w:r>
      <w:r w:rsidR="008F38A1" w:rsidRPr="00163F4D">
        <w:rPr>
          <w:b/>
        </w:rPr>
        <w:instrText xml:space="preserve"> REF _Ref502097107 \h </w:instrText>
      </w:r>
      <w:r w:rsidR="00163F4D">
        <w:rPr>
          <w:b/>
        </w:rPr>
        <w:instrText xml:space="preserve"> \* MERGEFORMAT </w:instrText>
      </w:r>
      <w:r w:rsidR="008F38A1" w:rsidRPr="00163F4D">
        <w:rPr>
          <w:b/>
        </w:rPr>
      </w:r>
      <w:r w:rsidR="008F38A1" w:rsidRPr="00163F4D">
        <w:rPr>
          <w:b/>
        </w:rPr>
        <w:fldChar w:fldCharType="separate"/>
      </w:r>
      <w:r w:rsidR="00662F22" w:rsidRPr="00163F4D">
        <w:rPr>
          <w:b/>
        </w:rPr>
        <w:t xml:space="preserve">Ilustración </w:t>
      </w:r>
      <w:r w:rsidR="00662F22" w:rsidRPr="00163F4D">
        <w:rPr>
          <w:b/>
          <w:noProof/>
        </w:rPr>
        <w:t>10</w:t>
      </w:r>
      <w:r w:rsidR="00662F22" w:rsidRPr="00163F4D">
        <w:rPr>
          <w:b/>
        </w:rPr>
        <w:t xml:space="preserve"> – Código de Blink en Wiring IDE</w:t>
      </w:r>
      <w:r w:rsidR="008F38A1" w:rsidRPr="00163F4D">
        <w:rPr>
          <w:b/>
        </w:rPr>
        <w:fldChar w:fldCharType="end"/>
      </w:r>
      <w:r w:rsidR="00163F4D">
        <w:t>)</w:t>
      </w:r>
      <w:r w:rsidR="009C7F04">
        <w:t>.</w:t>
      </w:r>
      <w:sdt>
        <w:sdtPr>
          <w:id w:val="-1828352636"/>
          <w:citation/>
        </w:sdtPr>
        <w:sdtContent>
          <w:r w:rsidR="009C7F04">
            <w:fldChar w:fldCharType="begin"/>
          </w:r>
          <w:r w:rsidR="009C7F04">
            <w:instrText xml:space="preserve"> CITATION 17Se \l 11274 </w:instrText>
          </w:r>
          <w:r w:rsidR="009C7F04">
            <w:fldChar w:fldCharType="separate"/>
          </w:r>
          <w:r w:rsidR="00AB7AAE">
            <w:rPr>
              <w:noProof/>
            </w:rPr>
            <w:t xml:space="preserve"> </w:t>
          </w:r>
          <w:r w:rsidR="00AB7AAE" w:rsidRPr="00AB7AAE">
            <w:rPr>
              <w:noProof/>
            </w:rPr>
            <w:t>[6]</w:t>
          </w:r>
          <w:r w:rsidR="009C7F04">
            <w:fldChar w:fldCharType="end"/>
          </w:r>
        </w:sdtContent>
      </w:sdt>
    </w:p>
    <w:p w14:paraId="6594240F" w14:textId="77777777" w:rsidR="008F38A1" w:rsidRDefault="008F38A1" w:rsidP="008F38A1">
      <w:pPr>
        <w:keepNext/>
        <w:jc w:val="center"/>
      </w:pPr>
      <w:r>
        <w:rPr>
          <w:noProof/>
          <w:lang w:val="en-US" w:eastAsia="en-US"/>
        </w:rPr>
        <w:drawing>
          <wp:inline distT="0" distB="0" distL="0" distR="0" wp14:anchorId="112F4028" wp14:editId="22D655AF">
            <wp:extent cx="4211287" cy="2775621"/>
            <wp:effectExtent l="0" t="0" r="0" b="5715"/>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66" cstate="print">
                      <a:extLst>
                        <a:ext uri="{28A0092B-C50C-407E-A947-70E740481C1C}">
                          <a14:useLocalDpi xmlns:a14="http://schemas.microsoft.com/office/drawing/2010/main" val="0"/>
                        </a:ext>
                      </a:extLst>
                    </a:blip>
                    <a:srcRect/>
                    <a:stretch>
                      <a:fillRect/>
                    </a:stretch>
                  </pic:blipFill>
                  <pic:spPr>
                    <a:xfrm>
                      <a:off x="0" y="0"/>
                      <a:ext cx="4223269" cy="2783518"/>
                    </a:xfrm>
                    <a:prstGeom prst="rect">
                      <a:avLst/>
                    </a:prstGeom>
                  </pic:spPr>
                </pic:pic>
              </a:graphicData>
            </a:graphic>
          </wp:inline>
        </w:drawing>
      </w:r>
    </w:p>
    <w:p w14:paraId="7F383634" w14:textId="340BA0DA" w:rsidR="008F38A1" w:rsidRDefault="008F38A1" w:rsidP="008F38A1">
      <w:pPr>
        <w:pStyle w:val="Descripcin"/>
        <w:jc w:val="center"/>
      </w:pPr>
      <w:bookmarkStart w:id="102" w:name="_Ref502097119"/>
      <w:bookmarkStart w:id="103" w:name="_Toc510799547"/>
      <w:r>
        <w:t xml:space="preserve">Ilustración </w:t>
      </w:r>
      <w:fldSimple w:instr=" SEQ Ilustración \* ARABIC ">
        <w:r w:rsidR="00D63F0D">
          <w:rPr>
            <w:noProof/>
          </w:rPr>
          <w:t>11</w:t>
        </w:r>
      </w:fldSimple>
      <w:r>
        <w:t xml:space="preserve"> - C++ Blink ejemplo</w:t>
      </w:r>
      <w:bookmarkEnd w:id="102"/>
      <w:bookmarkEnd w:id="103"/>
    </w:p>
    <w:p w14:paraId="2A84522B" w14:textId="77777777" w:rsidR="008F38A1" w:rsidRDefault="008F38A1" w:rsidP="008F38A1">
      <w:pPr>
        <w:rPr>
          <w:rFonts w:ascii="Arial" w:hAnsi="Arial" w:cs="Arial"/>
          <w:sz w:val="24"/>
          <w:szCs w:val="24"/>
        </w:rPr>
      </w:pPr>
    </w:p>
    <w:p w14:paraId="3150F70A" w14:textId="77777777" w:rsidR="008F38A1" w:rsidRDefault="008F38A1" w:rsidP="008F38A1">
      <w:pPr>
        <w:rPr>
          <w:rFonts w:ascii="Arial" w:hAnsi="Arial" w:cs="Arial"/>
          <w:sz w:val="24"/>
          <w:szCs w:val="24"/>
        </w:rPr>
      </w:pPr>
      <w:r>
        <w:rPr>
          <w:rFonts w:ascii="Arial" w:hAnsi="Arial" w:cs="Arial"/>
          <w:sz w:val="24"/>
          <w:szCs w:val="24"/>
        </w:rPr>
        <w:br w:type="page"/>
      </w:r>
    </w:p>
    <w:p w14:paraId="0A22160D" w14:textId="77777777" w:rsidR="008F38A1" w:rsidRPr="00A43174" w:rsidRDefault="008F38A1" w:rsidP="008F38A1">
      <w:pPr>
        <w:pStyle w:val="Ttulo3"/>
      </w:pPr>
      <w:bookmarkStart w:id="104" w:name="_Toc504153896"/>
      <w:bookmarkStart w:id="105" w:name="_Toc510799358"/>
      <w:r w:rsidRPr="00994A21">
        <w:rPr>
          <w:b w:val="0"/>
          <w:sz w:val="28"/>
          <w:szCs w:val="28"/>
        </w:rPr>
        <w:lastRenderedPageBreak/>
        <w:t>3.2</w:t>
      </w:r>
      <w:bookmarkEnd w:id="104"/>
      <w:r w:rsidRPr="00994A21">
        <w:rPr>
          <w:b w:val="0"/>
          <w:sz w:val="28"/>
          <w:szCs w:val="28"/>
        </w:rPr>
        <w:t>.2 Processing</w:t>
      </w:r>
      <w:bookmarkEnd w:id="105"/>
    </w:p>
    <w:p w14:paraId="58B494E9" w14:textId="77777777" w:rsidR="008F38A1" w:rsidRDefault="008F38A1" w:rsidP="008F38A1"/>
    <w:p w14:paraId="22C1A495" w14:textId="652F0290" w:rsidR="008F38A1" w:rsidRDefault="008F38A1" w:rsidP="008F38A1">
      <w:pPr>
        <w:pStyle w:val="AgustinTexto"/>
      </w:pPr>
      <w:r>
        <w:t>Es un lenguaje de programación y entorno de desarrollo integrado de código abierto basado en Java, de fácil utilización, y que sirve como medio para la enseñanza y producción de proyectos multimedia e interactivos de diseño digital. En la imagen (</w:t>
      </w:r>
      <w:r w:rsidRPr="00163F4D">
        <w:rPr>
          <w:b/>
        </w:rPr>
        <w:fldChar w:fldCharType="begin"/>
      </w:r>
      <w:r w:rsidRPr="00163F4D">
        <w:rPr>
          <w:b/>
        </w:rPr>
        <w:instrText xml:space="preserve"> REF _Ref508378505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12</w:t>
      </w:r>
      <w:r w:rsidR="00163F4D" w:rsidRPr="00163F4D">
        <w:rPr>
          <w:b/>
        </w:rPr>
        <w:t xml:space="preserve"> - Logo de Processing</w:t>
      </w:r>
      <w:r w:rsidRPr="00163F4D">
        <w:rPr>
          <w:b/>
        </w:rPr>
        <w:fldChar w:fldCharType="end"/>
      </w:r>
      <w:r>
        <w:t>) se puede apreciar su logo.</w:t>
      </w:r>
    </w:p>
    <w:p w14:paraId="79D3BE38" w14:textId="77777777" w:rsidR="008F38A1" w:rsidRDefault="008F38A1" w:rsidP="008F38A1">
      <w:pPr>
        <w:pStyle w:val="AgustinTexto"/>
      </w:pPr>
    </w:p>
    <w:p w14:paraId="4B355F3B" w14:textId="77777777" w:rsidR="008F38A1" w:rsidRDefault="008F38A1" w:rsidP="008F38A1"/>
    <w:p w14:paraId="5993420F" w14:textId="77777777" w:rsidR="008F38A1" w:rsidRDefault="008F38A1" w:rsidP="008F38A1">
      <w:pPr>
        <w:pStyle w:val="AgustinTexto"/>
      </w:pPr>
      <w:r>
        <w:rPr>
          <w:noProof/>
          <w:lang w:val="en-US" w:eastAsia="en-US"/>
        </w:rPr>
        <w:drawing>
          <wp:anchor distT="0" distB="0" distL="114300" distR="114300" simplePos="0" relativeHeight="251618816" behindDoc="0" locked="0" layoutInCell="1" allowOverlap="1" wp14:anchorId="5604DAC3" wp14:editId="13A1E92D">
            <wp:simplePos x="0" y="0"/>
            <wp:positionH relativeFrom="margin">
              <wp:posOffset>26111</wp:posOffset>
            </wp:positionH>
            <wp:positionV relativeFrom="margin">
              <wp:posOffset>1604983</wp:posOffset>
            </wp:positionV>
            <wp:extent cx="2457907" cy="2231275"/>
            <wp:effectExtent l="0" t="0" r="0" b="0"/>
            <wp:wrapSquare wrapText="bothSides"/>
            <wp:docPr id="1030" name="Image1"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7" cstate="print">
                      <a:extLst>
                        <a:ext uri="{28A0092B-C50C-407E-A947-70E740481C1C}">
                          <a14:useLocalDpi xmlns:a14="http://schemas.microsoft.com/office/drawing/2010/main" val="0"/>
                        </a:ext>
                      </a:extLst>
                    </a:blip>
                    <a:srcRect/>
                    <a:stretch>
                      <a:fillRect/>
                    </a:stretch>
                  </pic:blipFill>
                  <pic:spPr>
                    <a:xfrm>
                      <a:off x="0" y="0"/>
                      <a:ext cx="2457907" cy="2231275"/>
                    </a:xfrm>
                    <a:prstGeom prst="rect">
                      <a:avLst/>
                    </a:prstGeom>
                  </pic:spPr>
                </pic:pic>
              </a:graphicData>
            </a:graphic>
          </wp:anchor>
        </w:drawing>
      </w:r>
      <w:r>
        <w:t>Uno de los objetivos expresos de Processing es el de actuar como herramienta para que artistas, diseñadores visuales y miembros de otras comunidades ajenos a la programación, aprendan las bases de la misma a través de una realimentación gráfica inmediata y visual de los resultados obtenidos de su experiencia de programación.</w:t>
      </w:r>
    </w:p>
    <w:p w14:paraId="015A1B4F" w14:textId="31DEEC57" w:rsidR="008F38A1" w:rsidRDefault="008F38A1" w:rsidP="008F38A1">
      <w:pPr>
        <w:pStyle w:val="AgustinTexto"/>
      </w:pPr>
      <w:r>
        <w:rPr>
          <w:noProof/>
          <w:lang w:val="en-US" w:eastAsia="en-US"/>
        </w:rPr>
        <mc:AlternateContent>
          <mc:Choice Requires="wps">
            <w:drawing>
              <wp:anchor distT="0" distB="0" distL="114300" distR="114300" simplePos="0" relativeHeight="251631104" behindDoc="1" locked="0" layoutInCell="1" allowOverlap="1" wp14:anchorId="153D4361" wp14:editId="457B2B94">
                <wp:simplePos x="0" y="0"/>
                <wp:positionH relativeFrom="margin">
                  <wp:posOffset>11430</wp:posOffset>
                </wp:positionH>
                <wp:positionV relativeFrom="margin">
                  <wp:posOffset>3997325</wp:posOffset>
                </wp:positionV>
                <wp:extent cx="2457450" cy="266700"/>
                <wp:effectExtent l="0" t="1270" r="3810" b="0"/>
                <wp:wrapTight wrapText="bothSides">
                  <wp:wrapPolygon edited="0">
                    <wp:start x="-84" y="0"/>
                    <wp:lineTo x="-84" y="20829"/>
                    <wp:lineTo x="21600" y="20829"/>
                    <wp:lineTo x="21600" y="0"/>
                    <wp:lineTo x="-84" y="0"/>
                  </wp:wrapPolygon>
                </wp:wrapTight>
                <wp:docPr id="1024" name="Cuadro de texto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A4C133" w14:textId="1B6B23AC" w:rsidR="00D311D0" w:rsidRDefault="00D311D0" w:rsidP="008F38A1">
                            <w:pPr>
                              <w:pStyle w:val="Descripcin"/>
                              <w:jc w:val="center"/>
                              <w:rPr>
                                <w:rFonts w:ascii="Calibri" w:eastAsia="Calibri" w:hAnsi="Calibri" w:cs="Calibri"/>
                                <w:noProof/>
                                <w:color w:val="000000"/>
                              </w:rPr>
                            </w:pPr>
                            <w:bookmarkStart w:id="106" w:name="_Ref508378505"/>
                            <w:bookmarkStart w:id="107" w:name="_Toc510799548"/>
                            <w:r>
                              <w:t>I</w:t>
                            </w:r>
                            <w:bookmarkStart w:id="108" w:name="_Ref502097076"/>
                            <w:r>
                              <w:t xml:space="preserve">lustración </w:t>
                            </w:r>
                            <w:fldSimple w:instr=" SEQ Ilustración \* ARABIC ">
                              <w:r>
                                <w:rPr>
                                  <w:noProof/>
                                </w:rPr>
                                <w:t>12</w:t>
                              </w:r>
                            </w:fldSimple>
                            <w:r>
                              <w:t xml:space="preserve"> - Logo de Processing</w:t>
                            </w:r>
                            <w:bookmarkEnd w:id="106"/>
                            <w:bookmarkEnd w:id="107"/>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3D4361" id="Cuadro de texto 1024" o:spid="_x0000_s1032" type="#_x0000_t202" style="position:absolute;left:0;text-align:left;margin-left:.9pt;margin-top:314.75pt;width:193.5pt;height:21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" stroked="f">
                <v:textbox style="mso-fit-shape-to-text:t" inset="0,0,0,0">
                  <w:txbxContent>
                    <w:p w14:paraId="66A4C133" w14:textId="1B6B23AC" w:rsidR="00D311D0" w:rsidRDefault="00D311D0" w:rsidP="008F38A1">
                      <w:pPr>
                        <w:pStyle w:val="Descripcin"/>
                        <w:jc w:val="center"/>
                        <w:rPr>
                          <w:rFonts w:ascii="Calibri" w:eastAsia="Calibri" w:hAnsi="Calibri" w:cs="Calibri"/>
                          <w:noProof/>
                          <w:color w:val="000000"/>
                        </w:rPr>
                      </w:pPr>
                      <w:bookmarkStart w:id="109" w:name="_Ref508378505"/>
                      <w:bookmarkStart w:id="110" w:name="_Toc510799548"/>
                      <w:r>
                        <w:t>I</w:t>
                      </w:r>
                      <w:bookmarkStart w:id="111" w:name="_Ref502097076"/>
                      <w:r>
                        <w:t xml:space="preserve">lustración </w:t>
                      </w:r>
                      <w:fldSimple w:instr=" SEQ Ilustración \* ARABIC ">
                        <w:r>
                          <w:rPr>
                            <w:noProof/>
                          </w:rPr>
                          <w:t>12</w:t>
                        </w:r>
                      </w:fldSimple>
                      <w:r>
                        <w:t xml:space="preserve"> - Logo de Processing</w:t>
                      </w:r>
                      <w:bookmarkEnd w:id="109"/>
                      <w:bookmarkEnd w:id="110"/>
                      <w:bookmarkEnd w:id="111"/>
                    </w:p>
                  </w:txbxContent>
                </v:textbox>
                <w10:wrap type="tight" anchorx="margin" anchory="margin"/>
              </v:shape>
            </w:pict>
          </mc:Fallback>
        </mc:AlternateContent>
      </w:r>
      <w:r>
        <w:t xml:space="preserve">El lenguaje de Processing se basa en Java, aunque hace uso de una sintaxis simplificada y de una biblioteca sencilla para generación de gráficos. </w:t>
      </w:r>
    </w:p>
    <w:p w14:paraId="78D661B7" w14:textId="77777777" w:rsidR="008F38A1" w:rsidRDefault="008F38A1" w:rsidP="008F38A1">
      <w:pPr>
        <w:pStyle w:val="AgustinTexto"/>
      </w:pPr>
    </w:p>
    <w:p w14:paraId="536F9647" w14:textId="47A24FB0" w:rsidR="008F38A1" w:rsidRDefault="008F38A1" w:rsidP="008F38A1">
      <w:pPr>
        <w:pStyle w:val="AgustinTexto"/>
      </w:pPr>
      <w:r>
        <w:t>Más adelante podemos apreciar un extracto de código de Processing viendo la similitud con el código Arduino. Al correr este ejemplo podemos observar como renderiza visualmente el código en el visor (</w:t>
      </w:r>
      <w:r w:rsidRPr="00163F4D">
        <w:rPr>
          <w:b/>
        </w:rPr>
        <w:fldChar w:fldCharType="begin"/>
      </w:r>
      <w:r w:rsidRPr="00163F4D">
        <w:rPr>
          <w:b/>
        </w:rPr>
        <w:instrText xml:space="preserve"> REF _Ref506651961 \h  \* MERGEFORMAT </w:instrText>
      </w:r>
      <w:r w:rsidRPr="00163F4D">
        <w:rPr>
          <w:b/>
        </w:rPr>
      </w:r>
      <w:r w:rsidRPr="00163F4D">
        <w:rPr>
          <w:b/>
        </w:rPr>
        <w:fldChar w:fldCharType="separate"/>
      </w:r>
      <w:r w:rsidR="00163F4D" w:rsidRPr="00163F4D">
        <w:rPr>
          <w:b/>
        </w:rPr>
        <w:t xml:space="preserve">Ilustración </w:t>
      </w:r>
      <w:r w:rsidR="00163F4D" w:rsidRPr="00163F4D">
        <w:rPr>
          <w:b/>
          <w:noProof/>
        </w:rPr>
        <w:t>13</w:t>
      </w:r>
      <w:r w:rsidR="00163F4D" w:rsidRPr="00163F4D">
        <w:rPr>
          <w:b/>
        </w:rPr>
        <w:t xml:space="preserve"> - Processing ejemplo</w:t>
      </w:r>
      <w:r w:rsidRPr="00163F4D">
        <w:rPr>
          <w:b/>
        </w:rPr>
        <w:fldChar w:fldCharType="end"/>
      </w:r>
      <w:r>
        <w:t>)</w:t>
      </w:r>
    </w:p>
    <w:p w14:paraId="7AE4FD47" w14:textId="77777777" w:rsidR="008F38A1" w:rsidRDefault="008F38A1" w:rsidP="008F38A1">
      <w:pPr>
        <w:rPr>
          <w:rFonts w:ascii="Arial" w:hAnsi="Arial" w:cs="Arial"/>
          <w:color w:val="666666"/>
          <w:sz w:val="24"/>
          <w:szCs w:val="24"/>
        </w:rPr>
      </w:pPr>
    </w:p>
    <w:p w14:paraId="3DD584AE" w14:textId="77777777" w:rsidR="008F38A1" w:rsidRDefault="008F38A1" w:rsidP="008F38A1">
      <w:pPr>
        <w:rPr>
          <w:rFonts w:ascii="Arial" w:hAnsi="Arial" w:cs="Arial"/>
          <w:color w:val="666666"/>
          <w:sz w:val="24"/>
          <w:szCs w:val="24"/>
        </w:rPr>
      </w:pPr>
    </w:p>
    <w:p w14:paraId="434FD2AA" w14:textId="77777777" w:rsidR="008F38A1" w:rsidRDefault="008F38A1" w:rsidP="008F38A1">
      <w:pPr>
        <w:rPr>
          <w:rFonts w:ascii="Arial" w:hAnsi="Arial" w:cs="Arial"/>
          <w:color w:val="666666"/>
          <w:sz w:val="24"/>
          <w:szCs w:val="24"/>
        </w:rPr>
      </w:pPr>
    </w:p>
    <w:p w14:paraId="68519A3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setup</w:t>
      </w:r>
      <w:r w:rsidRPr="009A7239">
        <w:rPr>
          <w:rFonts w:ascii="Consolas" w:eastAsia="Times New Roman" w:hAnsi="Consolas" w:cs="Times New Roman"/>
          <w:color w:val="D4D4D4"/>
          <w:sz w:val="21"/>
          <w:szCs w:val="21"/>
          <w:lang w:val="en-US" w:eastAsia="en-US"/>
        </w:rPr>
        <w:t>() {</w:t>
      </w:r>
    </w:p>
    <w:p w14:paraId="1D966E13"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size</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480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120</w:t>
      </w:r>
      <w:r w:rsidRPr="009A7239">
        <w:rPr>
          <w:rFonts w:ascii="Consolas" w:eastAsia="Times New Roman" w:hAnsi="Consolas" w:cs="Times New Roman"/>
          <w:color w:val="D4D4D4"/>
          <w:sz w:val="21"/>
          <w:szCs w:val="21"/>
          <w:lang w:val="en-US" w:eastAsia="en-US"/>
        </w:rPr>
        <w:t>);</w:t>
      </w:r>
    </w:p>
    <w:p w14:paraId="2F09A1E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1F95BE77"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4EB8AC01"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draw</w:t>
      </w:r>
      <w:r w:rsidRPr="009A7239">
        <w:rPr>
          <w:rFonts w:ascii="Consolas" w:eastAsia="Times New Roman" w:hAnsi="Consolas" w:cs="Times New Roman"/>
          <w:color w:val="D4D4D4"/>
          <w:sz w:val="21"/>
          <w:szCs w:val="21"/>
          <w:lang w:val="en-US" w:eastAsia="en-US"/>
        </w:rPr>
        <w:t>() {</w:t>
      </w:r>
    </w:p>
    <w:p w14:paraId="1DAB74D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C586C0"/>
          <w:sz w:val="21"/>
          <w:szCs w:val="21"/>
          <w:lang w:val="en-US" w:eastAsia="en-US"/>
        </w:rPr>
        <w:t>if</w:t>
      </w:r>
      <w:r w:rsidRPr="009A7239">
        <w:rPr>
          <w:rFonts w:ascii="Consolas" w:eastAsia="Times New Roman" w:hAnsi="Consolas" w:cs="Times New Roman"/>
          <w:color w:val="D4D4D4"/>
          <w:sz w:val="21"/>
          <w:szCs w:val="21"/>
          <w:lang w:val="en-US" w:eastAsia="en-US"/>
        </w:rPr>
        <w:t xml:space="preserve"> (mousePressed) {</w:t>
      </w:r>
    </w:p>
    <w:p w14:paraId="55AEF53C"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0</w:t>
      </w:r>
      <w:r w:rsidRPr="009A7239">
        <w:rPr>
          <w:rFonts w:ascii="Consolas" w:eastAsia="Times New Roman" w:hAnsi="Consolas" w:cs="Times New Roman"/>
          <w:color w:val="D4D4D4"/>
          <w:sz w:val="21"/>
          <w:szCs w:val="21"/>
          <w:lang w:val="en-US" w:eastAsia="en-US"/>
        </w:rPr>
        <w:t>);</w:t>
      </w:r>
    </w:p>
    <w:p w14:paraId="3402EC6B"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 </w:t>
      </w:r>
      <w:r w:rsidRPr="009A7239">
        <w:rPr>
          <w:rFonts w:ascii="Consolas" w:eastAsia="Times New Roman" w:hAnsi="Consolas" w:cs="Times New Roman"/>
          <w:color w:val="C586C0"/>
          <w:sz w:val="21"/>
          <w:szCs w:val="21"/>
          <w:lang w:val="en-US" w:eastAsia="en-US"/>
        </w:rPr>
        <w:t>else</w:t>
      </w:r>
      <w:r w:rsidRPr="009A7239">
        <w:rPr>
          <w:rFonts w:ascii="Consolas" w:eastAsia="Times New Roman" w:hAnsi="Consolas" w:cs="Times New Roman"/>
          <w:color w:val="D4D4D4"/>
          <w:sz w:val="21"/>
          <w:szCs w:val="21"/>
          <w:lang w:val="en-US" w:eastAsia="en-US"/>
        </w:rPr>
        <w:t xml:space="preserve"> {</w:t>
      </w:r>
    </w:p>
    <w:p w14:paraId="6F3494BE"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255</w:t>
      </w:r>
      <w:r w:rsidRPr="009A7239">
        <w:rPr>
          <w:rFonts w:ascii="Consolas" w:eastAsia="Times New Roman" w:hAnsi="Consolas" w:cs="Times New Roman"/>
          <w:color w:val="D4D4D4"/>
          <w:sz w:val="21"/>
          <w:szCs w:val="21"/>
          <w:lang w:val="en-US" w:eastAsia="en-US"/>
        </w:rPr>
        <w:t>);</w:t>
      </w:r>
    </w:p>
    <w:p w14:paraId="4F3B2EF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p>
    <w:p w14:paraId="2C868464" w14:textId="77777777" w:rsidR="008F38A1"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ellipse</w:t>
      </w:r>
      <w:r w:rsidRPr="009A7239">
        <w:rPr>
          <w:rFonts w:ascii="Consolas" w:eastAsia="Times New Roman" w:hAnsi="Consolas" w:cs="Times New Roman"/>
          <w:color w:val="D4D4D4"/>
          <w:sz w:val="21"/>
          <w:szCs w:val="21"/>
          <w:lang w:val="en-US" w:eastAsia="en-US"/>
        </w:rPr>
        <w:t xml:space="preserve">(mouseX, mouseY,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w:t>
      </w:r>
    </w:p>
    <w:p w14:paraId="3F91BA0F"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549BA11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71801924" w14:textId="77777777" w:rsidR="008F38A1" w:rsidRDefault="008F38A1" w:rsidP="008F38A1">
      <w:pPr>
        <w:rPr>
          <w:rFonts w:ascii="Arial" w:hAnsi="Arial" w:cs="Arial"/>
          <w:color w:val="666666"/>
          <w:sz w:val="24"/>
          <w:szCs w:val="24"/>
        </w:rPr>
      </w:pPr>
    </w:p>
    <w:p w14:paraId="5A516AD8" w14:textId="77777777" w:rsidR="008F38A1" w:rsidRDefault="008F38A1" w:rsidP="008F38A1">
      <w:pPr>
        <w:keepNext/>
      </w:pPr>
      <w:r>
        <w:rPr>
          <w:noProof/>
          <w:lang w:val="en-US" w:eastAsia="en-US"/>
        </w:rPr>
        <w:lastRenderedPageBreak/>
        <w:drawing>
          <wp:inline distT="0" distB="0" distL="0" distR="0" wp14:anchorId="7E4108D8" wp14:editId="2143AA81">
            <wp:extent cx="4572000" cy="1141095"/>
            <wp:effectExtent l="0" t="0" r="0" b="1905"/>
            <wp:docPr id="50" name="Imagen 50" descr="https://processing.org/tutorials/gettingstarted/imgs/Ex_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cessing.org/tutorials/gettingstarted/imgs/Ex_02_02.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141095"/>
                    </a:xfrm>
                    <a:prstGeom prst="rect">
                      <a:avLst/>
                    </a:prstGeom>
                    <a:noFill/>
                    <a:ln>
                      <a:noFill/>
                    </a:ln>
                  </pic:spPr>
                </pic:pic>
              </a:graphicData>
            </a:graphic>
          </wp:inline>
        </w:drawing>
      </w:r>
    </w:p>
    <w:p w14:paraId="007CC88C" w14:textId="389E759B" w:rsidR="008F38A1" w:rsidRDefault="008F38A1" w:rsidP="008F38A1">
      <w:pPr>
        <w:pStyle w:val="Descripcin"/>
        <w:jc w:val="center"/>
      </w:pPr>
      <w:bookmarkStart w:id="112" w:name="_Ref506651961"/>
      <w:bookmarkStart w:id="113" w:name="_Toc510799549"/>
      <w:r>
        <w:t xml:space="preserve">Ilustración </w:t>
      </w:r>
      <w:fldSimple w:instr=" SEQ Ilustración \* ARABIC ">
        <w:r w:rsidR="00D63F0D">
          <w:rPr>
            <w:noProof/>
          </w:rPr>
          <w:t>13</w:t>
        </w:r>
      </w:fldSimple>
      <w:r>
        <w:t xml:space="preserve"> - Processing ejemplo</w:t>
      </w:r>
      <w:bookmarkEnd w:id="112"/>
      <w:bookmarkEnd w:id="113"/>
    </w:p>
    <w:p w14:paraId="4E2661CC" w14:textId="77777777" w:rsidR="008F38A1" w:rsidRPr="00994A21" w:rsidRDefault="008F38A1" w:rsidP="008F38A1">
      <w:pPr>
        <w:pStyle w:val="Ttulo3"/>
        <w:rPr>
          <w:b w:val="0"/>
          <w:sz w:val="28"/>
          <w:szCs w:val="28"/>
        </w:rPr>
      </w:pPr>
      <w:bookmarkStart w:id="114" w:name="_Toc504153897"/>
      <w:bookmarkStart w:id="115" w:name="_Toc510799359"/>
      <w:r w:rsidRPr="00994A21">
        <w:rPr>
          <w:b w:val="0"/>
          <w:sz w:val="28"/>
          <w:szCs w:val="28"/>
        </w:rPr>
        <w:t>3.</w:t>
      </w:r>
      <w:bookmarkStart w:id="116" w:name="_Toc504153898"/>
      <w:bookmarkEnd w:id="114"/>
      <w:r w:rsidRPr="00994A21">
        <w:rPr>
          <w:b w:val="0"/>
          <w:sz w:val="28"/>
          <w:szCs w:val="28"/>
        </w:rPr>
        <w:t>2.3 Fritzing</w:t>
      </w:r>
      <w:bookmarkEnd w:id="115"/>
      <w:bookmarkEnd w:id="116"/>
      <w:r w:rsidRPr="00994A21">
        <w:rPr>
          <w:b w:val="0"/>
          <w:sz w:val="28"/>
          <w:szCs w:val="28"/>
        </w:rPr>
        <w:t xml:space="preserve"> </w:t>
      </w:r>
    </w:p>
    <w:p w14:paraId="3182BF21" w14:textId="77777777" w:rsidR="008F38A1" w:rsidRDefault="008F38A1" w:rsidP="008F38A1">
      <w:pPr>
        <w:rPr>
          <w:rFonts w:ascii="Arial" w:hAnsi="Arial" w:cs="Arial"/>
          <w:sz w:val="24"/>
          <w:szCs w:val="24"/>
          <w:highlight w:val="yellow"/>
        </w:rPr>
      </w:pPr>
    </w:p>
    <w:p w14:paraId="7FEB2921" w14:textId="33701D53" w:rsidR="008F38A1" w:rsidRPr="00946A4E" w:rsidRDefault="008F38A1" w:rsidP="008F38A1">
      <w:pPr>
        <w:pStyle w:val="AgustinTexto"/>
        <w:spacing w:before="240"/>
      </w:pPr>
      <w:r>
        <w:t>El entorno de software Fritzing ayuda a los diseñadores y artistas a documentar sus prototipos interactivos y dar paso en la creación de prototipos físicos al producto real. Como podemos apreciar en la siguiente ilustració</w:t>
      </w:r>
      <w:r w:rsidRPr="00946A4E">
        <w:t>n (</w:t>
      </w:r>
      <w:r w:rsidRPr="00163F4D">
        <w:rPr>
          <w:b/>
        </w:rPr>
        <w:fldChar w:fldCharType="begin"/>
      </w:r>
      <w:r w:rsidRPr="00163F4D">
        <w:rPr>
          <w:b/>
        </w:rPr>
        <w:instrText xml:space="preserve"> REF _Ref502097139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14</w:t>
      </w:r>
      <w:r w:rsidR="00163F4D" w:rsidRPr="00163F4D">
        <w:rPr>
          <w:b/>
        </w:rPr>
        <w:t xml:space="preserve"> - Entorno Fritzing</w:t>
      </w:r>
      <w:r w:rsidRPr="00163F4D">
        <w:rPr>
          <w:b/>
        </w:rPr>
        <w:fldChar w:fldCharType="end"/>
      </w:r>
      <w:r w:rsidRPr="00163F4D">
        <w:rPr>
          <w:b/>
        </w:rPr>
        <w:t xml:space="preserve">), </w:t>
      </w:r>
      <w:r w:rsidRPr="00946A4E">
        <w:t xml:space="preserve">permite arrastrar componentes y generar un sketch. Fritzing es creado bajo los principios de Processing y Arduino, y permite </w:t>
      </w:r>
      <w:r w:rsidR="0053495B">
        <w:t>a los usuarios,</w:t>
      </w:r>
      <w:r>
        <w:t xml:space="preserve"> </w:t>
      </w:r>
      <w:r w:rsidRPr="00946A4E">
        <w:t>documentar sus prototipos basados en Arduino y crear esquemas de circuitos impresos para su posterior fabricación</w:t>
      </w:r>
      <w:r w:rsidR="00087DF3">
        <w:t>.</w:t>
      </w:r>
    </w:p>
    <w:p w14:paraId="7B95D683" w14:textId="77777777" w:rsidR="008F38A1" w:rsidRDefault="008F38A1" w:rsidP="008F38A1">
      <w:pPr>
        <w:rPr>
          <w:rFonts w:ascii="Arial" w:hAnsi="Arial" w:cs="Arial"/>
          <w:sz w:val="24"/>
          <w:szCs w:val="24"/>
        </w:rPr>
      </w:pPr>
    </w:p>
    <w:p w14:paraId="3E5365C9" w14:textId="77777777" w:rsidR="008F38A1" w:rsidRDefault="008F38A1" w:rsidP="008F38A1">
      <w:pPr>
        <w:keepNext/>
        <w:jc w:val="center"/>
      </w:pPr>
      <w:r>
        <w:rPr>
          <w:noProof/>
          <w:lang w:val="en-US" w:eastAsia="en-US"/>
        </w:rPr>
        <w:drawing>
          <wp:inline distT="0" distB="0" distL="0" distR="0" wp14:anchorId="50A45C37" wp14:editId="3BF0D342">
            <wp:extent cx="4038599" cy="2753758"/>
            <wp:effectExtent l="0" t="0" r="0" b="8890"/>
            <wp:docPr id="1033" name="Image1"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69" cstate="print">
                      <a:extLst>
                        <a:ext uri="{28A0092B-C50C-407E-A947-70E740481C1C}">
                          <a14:useLocalDpi xmlns:a14="http://schemas.microsoft.com/office/drawing/2010/main" val="0"/>
                        </a:ext>
                      </a:extLst>
                    </a:blip>
                    <a:srcRect/>
                    <a:stretch>
                      <a:fillRect/>
                    </a:stretch>
                  </pic:blipFill>
                  <pic:spPr>
                    <a:xfrm>
                      <a:off x="0" y="0"/>
                      <a:ext cx="4038599" cy="2753758"/>
                    </a:xfrm>
                    <a:prstGeom prst="rect">
                      <a:avLst/>
                    </a:prstGeom>
                  </pic:spPr>
                </pic:pic>
              </a:graphicData>
            </a:graphic>
          </wp:inline>
        </w:drawing>
      </w:r>
    </w:p>
    <w:p w14:paraId="2074B626" w14:textId="7C4FECCE" w:rsidR="008F38A1" w:rsidRDefault="008F38A1" w:rsidP="008F38A1">
      <w:pPr>
        <w:pStyle w:val="Descripcin"/>
        <w:jc w:val="center"/>
      </w:pPr>
      <w:bookmarkStart w:id="117" w:name="_Ref502097139"/>
      <w:bookmarkStart w:id="118" w:name="_Toc510799550"/>
      <w:r>
        <w:t xml:space="preserve">Ilustración </w:t>
      </w:r>
      <w:fldSimple w:instr=" SEQ Ilustración \* ARABIC ">
        <w:r w:rsidR="00D63F0D">
          <w:rPr>
            <w:noProof/>
          </w:rPr>
          <w:t>14</w:t>
        </w:r>
      </w:fldSimple>
      <w:r>
        <w:t xml:space="preserve"> - Entorno Fritzing</w:t>
      </w:r>
      <w:bookmarkEnd w:id="117"/>
      <w:bookmarkEnd w:id="118"/>
    </w:p>
    <w:p w14:paraId="387C9963" w14:textId="77777777" w:rsidR="008F38A1" w:rsidRDefault="008F38A1" w:rsidP="008F38A1">
      <w:pPr>
        <w:pStyle w:val="Ttulo2"/>
        <w:rPr>
          <w:b/>
          <w:sz w:val="32"/>
          <w:szCs w:val="32"/>
        </w:rPr>
      </w:pPr>
      <w:bookmarkStart w:id="119" w:name="_Toc504153900"/>
      <w:bookmarkStart w:id="120" w:name="_Toc510799360"/>
      <w:r>
        <w:rPr>
          <w:b/>
          <w:sz w:val="32"/>
          <w:szCs w:val="32"/>
        </w:rPr>
        <w:t xml:space="preserve">3.3 </w:t>
      </w:r>
      <w:bookmarkEnd w:id="119"/>
      <w:r>
        <w:rPr>
          <w:b/>
          <w:sz w:val="32"/>
          <w:szCs w:val="32"/>
        </w:rPr>
        <w:t>Características generales de la plataforma</w:t>
      </w:r>
      <w:bookmarkEnd w:id="120"/>
    </w:p>
    <w:p w14:paraId="1F152CAE" w14:textId="77777777" w:rsidR="008F38A1" w:rsidRDefault="008F38A1" w:rsidP="008F38A1"/>
    <w:p w14:paraId="0A5FCE28" w14:textId="77777777" w:rsidR="008F38A1" w:rsidRDefault="008F38A1" w:rsidP="00AA0DB8">
      <w:pPr>
        <w:pStyle w:val="AgustinTexto"/>
        <w:numPr>
          <w:ilvl w:val="0"/>
          <w:numId w:val="21"/>
        </w:numPr>
      </w:pPr>
      <w:r>
        <w:t>Arduino es una plataforma de hardware libre, basada en una placa con un microcontrolador y un entorno de desarrollo, diseñada para facilitar el uso de la electrónica en proyectos multidisciplinares.</w:t>
      </w:r>
    </w:p>
    <w:p w14:paraId="187477D3" w14:textId="2E5E3BC7" w:rsidR="008F38A1" w:rsidRDefault="008F38A1" w:rsidP="00AA0DB8">
      <w:pPr>
        <w:pStyle w:val="AgustinTexto"/>
        <w:numPr>
          <w:ilvl w:val="0"/>
          <w:numId w:val="21"/>
        </w:numPr>
      </w:pPr>
      <w:r>
        <w:t xml:space="preserve">Arduino es una plataforma de hardware abierto que facilita la programación de un microcontrolador. Los microcontroladores nos rodean en nuestra vida diaria, usan los sensores para </w:t>
      </w:r>
      <w:r w:rsidR="00B961A9">
        <w:t>escuchar</w:t>
      </w:r>
      <w:r>
        <w:t xml:space="preserve"> el mundo físico y los actuadores para interactuar con el mismo. Los microcontroladores leen sobre los sensores y escriben sobre los actuadores.</w:t>
      </w:r>
    </w:p>
    <w:p w14:paraId="4725A255" w14:textId="77777777" w:rsidR="008F38A1" w:rsidRDefault="008F38A1" w:rsidP="008F38A1"/>
    <w:p w14:paraId="09D17811" w14:textId="77777777" w:rsidR="008F38A1" w:rsidRDefault="008F38A1" w:rsidP="008F38A1"/>
    <w:p w14:paraId="13BA6EA1" w14:textId="77777777" w:rsidR="008F38A1" w:rsidRDefault="008F38A1" w:rsidP="008F38A1">
      <w:pPr>
        <w:pStyle w:val="AgustinTexto"/>
      </w:pPr>
      <w:r>
        <w:lastRenderedPageBreak/>
        <w:t>La plataforma consiste en una placa de circuito impreso con un microcontrolador, usualmente Atmel AVR, puertos digitales y analógicos de entrada/salida los cuales pueden conectarse a placas de expansión (</w:t>
      </w:r>
      <w:r>
        <w:rPr>
          <w:i/>
        </w:rPr>
        <w:t>shields</w:t>
      </w:r>
      <w:r>
        <w:t>), que amplían las características de funcionamiento de la placa Arduino. Asimismo, posee un puerto de conexión USB desde donde se puede alimentar la placa y establecer comunicación con el computador.</w:t>
      </w:r>
    </w:p>
    <w:p w14:paraId="7232E310" w14:textId="77777777" w:rsidR="008F38A1" w:rsidRDefault="008F38A1" w:rsidP="008F38A1">
      <w:pPr>
        <w:pStyle w:val="AgustinTexto"/>
      </w:pPr>
    </w:p>
    <w:p w14:paraId="253DCF15" w14:textId="5963A91B" w:rsidR="008F38A1" w:rsidRDefault="008F38A1" w:rsidP="008F38A1">
      <w:pPr>
        <w:pStyle w:val="AgustinTexto"/>
      </w:pPr>
      <w:r>
        <w:t xml:space="preserve">Las placas Arduino además incluyen </w:t>
      </w:r>
      <w:r w:rsidR="00163F4D">
        <w:t>puertos serie</w:t>
      </w:r>
      <w:r>
        <w:t xml:space="preserve">, uno de ellos asociado a la conexión USB a la computadora a través de una </w:t>
      </w:r>
      <w:r w:rsidR="00163F4D" w:rsidRPr="00163F4D">
        <w:fldChar w:fldCharType="begin"/>
      </w:r>
      <w:r w:rsidR="00163F4D" w:rsidRPr="00163F4D">
        <w:instrText xml:space="preserve"> REF _Ref508704142 \h </w:instrText>
      </w:r>
      <w:r w:rsidR="00163F4D">
        <w:instrText xml:space="preserve"> \* MERGEFORMAT </w:instrText>
      </w:r>
      <w:r w:rsidR="00163F4D" w:rsidRPr="00163F4D">
        <w:fldChar w:fldCharType="separate"/>
      </w:r>
      <w:r w:rsidR="00163F4D" w:rsidRPr="00163F4D">
        <w:rPr>
          <w:b/>
          <w:i/>
        </w:rPr>
        <w:t xml:space="preserve">UART </w:t>
      </w:r>
      <w:r w:rsidR="00163F4D" w:rsidRPr="00163F4D">
        <w:rPr>
          <w:b/>
          <w:i/>
          <w:iCs/>
        </w:rPr>
        <w:t>(universally asynchronous receiver/transmitter)</w:t>
      </w:r>
      <w:r w:rsidR="00163F4D" w:rsidRPr="00163F4D">
        <w:fldChar w:fldCharType="end"/>
      </w:r>
      <w:r w:rsidRPr="00163F4D">
        <w:t xml:space="preserve">. </w:t>
      </w:r>
    </w:p>
    <w:p w14:paraId="4F3E0C41" w14:textId="77777777" w:rsidR="008F38A1" w:rsidRDefault="008F38A1" w:rsidP="008F38A1">
      <w:pPr>
        <w:pStyle w:val="AgustinTexto"/>
      </w:pPr>
    </w:p>
    <w:p w14:paraId="1A68F939" w14:textId="77777777" w:rsidR="008F38A1" w:rsidRDefault="008F38A1" w:rsidP="008F38A1">
      <w:pPr>
        <w:pStyle w:val="AgustinTexto"/>
      </w:pPr>
      <w:r>
        <w:t>Por otro lado, también opera en nivel TTL (</w:t>
      </w:r>
      <w:r w:rsidRPr="00163F4D">
        <w:rPr>
          <w:i/>
        </w:rPr>
        <w:t>transistor-transistor logic</w:t>
      </w:r>
      <w:r>
        <w:t>).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p>
    <w:p w14:paraId="482DD0DB" w14:textId="77777777" w:rsidR="008F38A1" w:rsidRDefault="008F38A1" w:rsidP="008F38A1">
      <w:pPr>
        <w:pStyle w:val="AgustinTexto"/>
      </w:pPr>
    </w:p>
    <w:p w14:paraId="20B23089" w14:textId="53563181" w:rsidR="008F38A1" w:rsidRDefault="008F38A1" w:rsidP="008F38A1">
      <w:pPr>
        <w:pStyle w:val="AgustinTexto"/>
      </w:pPr>
      <w:r>
        <w:t>Como podemos observar en la siguiente ilustración (</w:t>
      </w:r>
      <w:r w:rsidRPr="00163F4D">
        <w:rPr>
          <w:b/>
        </w:rPr>
        <w:fldChar w:fldCharType="begin"/>
      </w:r>
      <w:r w:rsidRPr="00163F4D">
        <w:rPr>
          <w:b/>
        </w:rPr>
        <w:instrText xml:space="preserve"> REF _Ref502097155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15</w:t>
      </w:r>
      <w:r w:rsidR="00163F4D" w:rsidRPr="00163F4D">
        <w:rPr>
          <w:b/>
        </w:rPr>
        <w:t xml:space="preserve"> - Ejemplo serie</w:t>
      </w:r>
      <w:r w:rsidRPr="00163F4D">
        <w:rPr>
          <w:b/>
        </w:rPr>
        <w:fldChar w:fldCharType="end"/>
      </w:r>
      <w:r>
        <w:t>), se re</w:t>
      </w:r>
      <w:r w:rsidR="002B777B">
        <w:t>aliza una comunicación serie a 9600 bps (baudios por segundo)</w:t>
      </w:r>
      <w:r>
        <w:t xml:space="preserve"> imprimiendo un contador. La zona marcada con rojo, es un botón que al presionarlo nos permite acceder a la terminal y ver el flujo serie seteando el clock correspondiente. </w:t>
      </w:r>
    </w:p>
    <w:p w14:paraId="6EFCBC7A" w14:textId="77777777" w:rsidR="008F38A1" w:rsidRDefault="008F38A1" w:rsidP="008F38A1">
      <w:pPr>
        <w:rPr>
          <w:rFonts w:ascii="Arial" w:hAnsi="Arial" w:cs="Arial"/>
          <w:sz w:val="24"/>
          <w:szCs w:val="24"/>
        </w:rPr>
      </w:pPr>
    </w:p>
    <w:p w14:paraId="70D783D0" w14:textId="77777777" w:rsidR="008F38A1" w:rsidRDefault="008F38A1" w:rsidP="008F38A1">
      <w:pPr>
        <w:keepNext/>
        <w:jc w:val="center"/>
      </w:pPr>
      <w:r>
        <w:rPr>
          <w:noProof/>
          <w:lang w:val="en-US" w:eastAsia="en-US"/>
        </w:rPr>
        <w:drawing>
          <wp:inline distT="0" distB="0" distL="0" distR="0" wp14:anchorId="62B32461" wp14:editId="20E54DE4">
            <wp:extent cx="3635375" cy="4362450"/>
            <wp:effectExtent l="0" t="0" r="3175" b="0"/>
            <wp:docPr id="1034" name="Image1"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70" cstate="print">
                      <a:extLst>
                        <a:ext uri="{28A0092B-C50C-407E-A947-70E740481C1C}">
                          <a14:useLocalDpi xmlns:a14="http://schemas.microsoft.com/office/drawing/2010/main" val="0"/>
                        </a:ext>
                      </a:extLst>
                    </a:blip>
                    <a:srcRect/>
                    <a:stretch>
                      <a:fillRect/>
                    </a:stretch>
                  </pic:blipFill>
                  <pic:spPr>
                    <a:xfrm>
                      <a:off x="0" y="0"/>
                      <a:ext cx="3635375" cy="4362450"/>
                    </a:xfrm>
                    <a:prstGeom prst="rect">
                      <a:avLst/>
                    </a:prstGeom>
                  </pic:spPr>
                </pic:pic>
              </a:graphicData>
            </a:graphic>
          </wp:inline>
        </w:drawing>
      </w:r>
    </w:p>
    <w:p w14:paraId="16E8A732" w14:textId="3CA13B9C" w:rsidR="008F38A1" w:rsidRDefault="008F38A1" w:rsidP="008F38A1">
      <w:pPr>
        <w:pStyle w:val="Descripcin"/>
        <w:jc w:val="center"/>
      </w:pPr>
      <w:bookmarkStart w:id="121" w:name="_Ref502097155"/>
      <w:bookmarkStart w:id="122" w:name="_Toc510799551"/>
      <w:r>
        <w:t xml:space="preserve">Ilustración </w:t>
      </w:r>
      <w:fldSimple w:instr=" SEQ Ilustración \* ARABIC ">
        <w:r w:rsidR="00D63F0D">
          <w:rPr>
            <w:noProof/>
          </w:rPr>
          <w:t>15</w:t>
        </w:r>
      </w:fldSimple>
      <w:r>
        <w:t xml:space="preserve"> - Ejemplo serie</w:t>
      </w:r>
      <w:bookmarkEnd w:id="121"/>
      <w:bookmarkEnd w:id="122"/>
    </w:p>
    <w:p w14:paraId="4966D4DF" w14:textId="77777777" w:rsidR="008F38A1" w:rsidRPr="00975822" w:rsidRDefault="008F38A1" w:rsidP="00975822">
      <w:pPr>
        <w:pStyle w:val="Ttulo2"/>
        <w:rPr>
          <w:b/>
          <w:sz w:val="32"/>
          <w:szCs w:val="32"/>
        </w:rPr>
      </w:pPr>
      <w:bookmarkStart w:id="123" w:name="_Toc504153902"/>
      <w:bookmarkStart w:id="124" w:name="_Toc510799361"/>
      <w:r w:rsidRPr="00975822">
        <w:rPr>
          <w:b/>
          <w:sz w:val="32"/>
          <w:szCs w:val="32"/>
        </w:rPr>
        <w:lastRenderedPageBreak/>
        <w:t>3.4 Distintas plataformas para Arduino</w:t>
      </w:r>
      <w:bookmarkEnd w:id="123"/>
      <w:bookmarkEnd w:id="124"/>
    </w:p>
    <w:p w14:paraId="090148DB" w14:textId="77777777" w:rsidR="008F38A1" w:rsidRDefault="008F38A1" w:rsidP="008F38A1"/>
    <w:p w14:paraId="1154A4DF" w14:textId="77777777" w:rsidR="008F38A1" w:rsidRDefault="008F38A1" w:rsidP="008F38A1">
      <w:pPr>
        <w:keepNext/>
        <w:jc w:val="center"/>
      </w:pPr>
      <w:r>
        <w:rPr>
          <w:noProof/>
          <w:lang w:val="en-US" w:eastAsia="en-US"/>
        </w:rPr>
        <w:drawing>
          <wp:inline distT="0" distB="0" distL="0" distR="0" wp14:anchorId="225D1B84" wp14:editId="17E9DF2D">
            <wp:extent cx="4332401" cy="4294665"/>
            <wp:effectExtent l="0" t="0" r="0" b="0"/>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71" cstate="print">
                      <a:extLst>
                        <a:ext uri="{28A0092B-C50C-407E-A947-70E740481C1C}">
                          <a14:useLocalDpi xmlns:a14="http://schemas.microsoft.com/office/drawing/2010/main" val="0"/>
                        </a:ext>
                      </a:extLst>
                    </a:blip>
                    <a:srcRect l="32039" t="18112" r="23937"/>
                    <a:stretch>
                      <a:fillRect/>
                    </a:stretch>
                  </pic:blipFill>
                  <pic:spPr>
                    <a:xfrm>
                      <a:off x="0" y="0"/>
                      <a:ext cx="4332401" cy="4294665"/>
                    </a:xfrm>
                    <a:prstGeom prst="rect">
                      <a:avLst/>
                    </a:prstGeom>
                  </pic:spPr>
                </pic:pic>
              </a:graphicData>
            </a:graphic>
          </wp:inline>
        </w:drawing>
      </w:r>
    </w:p>
    <w:p w14:paraId="7745B209" w14:textId="5DC5A4E9" w:rsidR="008F38A1" w:rsidRDefault="008F38A1" w:rsidP="008F38A1">
      <w:pPr>
        <w:pStyle w:val="Descripcin"/>
        <w:jc w:val="center"/>
      </w:pPr>
      <w:bookmarkStart w:id="125" w:name="_Ref502097174"/>
      <w:bookmarkStart w:id="126" w:name="_Toc510799552"/>
      <w:r>
        <w:t xml:space="preserve">Ilustración </w:t>
      </w:r>
      <w:fldSimple w:instr=" SEQ Ilustración \* ARABIC ">
        <w:r w:rsidR="00D63F0D">
          <w:rPr>
            <w:noProof/>
          </w:rPr>
          <w:t>16</w:t>
        </w:r>
      </w:fldSimple>
      <w:r>
        <w:t xml:space="preserve"> - Niveles de entrada a la plataforma Arduino</w:t>
      </w:r>
      <w:bookmarkEnd w:id="125"/>
      <w:bookmarkEnd w:id="126"/>
    </w:p>
    <w:p w14:paraId="76F07EAC" w14:textId="54BDCD68" w:rsidR="008F38A1" w:rsidRDefault="008F38A1" w:rsidP="008F38A1">
      <w:pPr>
        <w:pStyle w:val="AgustinTexto"/>
      </w:pPr>
      <w:r>
        <w:t>Existe una gran variedad de productos Arduino, la compañía los cataloga, como se puede aprecias en</w:t>
      </w:r>
      <w:r w:rsidR="00282304">
        <w:t xml:space="preserve"> la imagen anterior</w:t>
      </w:r>
      <w:r>
        <w:t xml:space="preserve"> (</w:t>
      </w:r>
      <w:r w:rsidRPr="003D6AB4">
        <w:rPr>
          <w:b/>
        </w:rPr>
        <w:fldChar w:fldCharType="begin"/>
      </w:r>
      <w:r w:rsidRPr="003D6AB4">
        <w:rPr>
          <w:b/>
        </w:rPr>
        <w:instrText xml:space="preserve"> REF _Ref502097174 \h </w:instrText>
      </w:r>
      <w:r w:rsidR="003D6AB4">
        <w:rPr>
          <w:b/>
        </w:rPr>
        <w:instrText xml:space="preserve"> \* MERGEFORMAT </w:instrText>
      </w:r>
      <w:r w:rsidRPr="003D6AB4">
        <w:rPr>
          <w:b/>
        </w:rPr>
      </w:r>
      <w:r w:rsidRPr="003D6AB4">
        <w:rPr>
          <w:b/>
        </w:rPr>
        <w:fldChar w:fldCharType="separate"/>
      </w:r>
      <w:r w:rsidR="00163F4D" w:rsidRPr="003D6AB4">
        <w:rPr>
          <w:b/>
        </w:rPr>
        <w:t xml:space="preserve">Ilustración </w:t>
      </w:r>
      <w:r w:rsidR="00163F4D" w:rsidRPr="003D6AB4">
        <w:rPr>
          <w:b/>
          <w:noProof/>
        </w:rPr>
        <w:t>16</w:t>
      </w:r>
      <w:r w:rsidR="00163F4D" w:rsidRPr="003D6AB4">
        <w:rPr>
          <w:b/>
        </w:rPr>
        <w:t xml:space="preserve"> - Niveles de entrada a la plataforma Arduino</w:t>
      </w:r>
      <w:r w:rsidRPr="003D6AB4">
        <w:rPr>
          <w:b/>
        </w:rPr>
        <w:fldChar w:fldCharType="end"/>
      </w:r>
      <w:r>
        <w:t>), en distintos niveles según su utilidad</w:t>
      </w:r>
      <w:sdt>
        <w:sdtPr>
          <w:id w:val="-665259"/>
          <w:citation/>
        </w:sdtPr>
        <w:sdtContent>
          <w:r w:rsidR="009C7F04">
            <w:fldChar w:fldCharType="begin"/>
          </w:r>
          <w:r w:rsidR="000801D6">
            <w:instrText xml:space="preserve">CITATION Ard17 \l 11274 </w:instrText>
          </w:r>
          <w:r w:rsidR="009C7F04">
            <w:fldChar w:fldCharType="separate"/>
          </w:r>
          <w:r w:rsidR="00AB7AAE">
            <w:rPr>
              <w:noProof/>
            </w:rPr>
            <w:t xml:space="preserve"> </w:t>
          </w:r>
          <w:r w:rsidR="00AB7AAE" w:rsidRPr="00AB7AAE">
            <w:rPr>
              <w:noProof/>
            </w:rPr>
            <w:t>[7]</w:t>
          </w:r>
          <w:r w:rsidR="009C7F04">
            <w:fldChar w:fldCharType="end"/>
          </w:r>
        </w:sdtContent>
      </w:sdt>
      <w:r>
        <w:t>:</w:t>
      </w:r>
    </w:p>
    <w:p w14:paraId="03387ED4" w14:textId="77777777" w:rsidR="008F38A1" w:rsidRDefault="008F38A1" w:rsidP="008F38A1">
      <w:pPr>
        <w:rPr>
          <w:rFonts w:ascii="Arial" w:hAnsi="Arial" w:cs="Arial"/>
          <w:sz w:val="24"/>
          <w:szCs w:val="24"/>
        </w:rPr>
      </w:pPr>
    </w:p>
    <w:p w14:paraId="296645B0"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Nivel de entrada</w:t>
      </w:r>
      <w:r>
        <w:rPr>
          <w:rFonts w:ascii="Arial" w:hAnsi="Arial" w:cs="Arial"/>
          <w:sz w:val="24"/>
          <w:szCs w:val="24"/>
        </w:rPr>
        <w:t>: Son los más sencillos de utilizar, ideales para comenzar con la plataforma Arduino y realizar proyectos sencillos.</w:t>
      </w:r>
    </w:p>
    <w:p w14:paraId="538C2D08"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Características mejoradas</w:t>
      </w:r>
      <w:r>
        <w:rPr>
          <w:rFonts w:ascii="Arial" w:hAnsi="Arial" w:cs="Arial"/>
          <w:sz w:val="24"/>
          <w:szCs w:val="24"/>
        </w:rPr>
        <w:t>: Estas plataformas poseen características superiores, con respecto a las del nivel de entrada, están pensadas para proyectos más avanzados o de respuesta más rápida.</w:t>
      </w:r>
    </w:p>
    <w:p w14:paraId="43A8704F" w14:textId="7F95EF64"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Internet de las cosas</w:t>
      </w:r>
      <w:r>
        <w:rPr>
          <w:rFonts w:ascii="Arial" w:hAnsi="Arial" w:cs="Arial"/>
          <w:sz w:val="24"/>
          <w:szCs w:val="24"/>
        </w:rPr>
        <w:t xml:space="preserve">: Estas placas vienen incorporadas con componentes que permitan realizar trabajos relacionados con la </w:t>
      </w:r>
      <w:r w:rsidR="003D6AB4" w:rsidRPr="003D6AB4">
        <w:rPr>
          <w:rFonts w:ascii="Arial" w:hAnsi="Arial" w:cs="Arial"/>
          <w:sz w:val="24"/>
          <w:szCs w:val="24"/>
        </w:rPr>
        <w:fldChar w:fldCharType="begin"/>
      </w:r>
      <w:r w:rsidR="003D6AB4" w:rsidRPr="003D6AB4">
        <w:rPr>
          <w:rFonts w:ascii="Arial" w:hAnsi="Arial" w:cs="Arial"/>
          <w:sz w:val="24"/>
          <w:szCs w:val="24"/>
        </w:rPr>
        <w:instrText xml:space="preserve"> REF _Ref508704211 \h  \* MERGEFORMAT </w:instrText>
      </w:r>
      <w:r w:rsidR="003D6AB4" w:rsidRPr="003D6AB4">
        <w:rPr>
          <w:rFonts w:ascii="Arial" w:hAnsi="Arial" w:cs="Arial"/>
          <w:sz w:val="24"/>
          <w:szCs w:val="24"/>
        </w:rPr>
      </w:r>
      <w:r w:rsidR="003D6AB4" w:rsidRPr="003D6AB4">
        <w:rPr>
          <w:rFonts w:ascii="Arial" w:hAnsi="Arial" w:cs="Arial"/>
          <w:sz w:val="24"/>
          <w:szCs w:val="24"/>
        </w:rPr>
        <w:fldChar w:fldCharType="separate"/>
      </w:r>
      <w:r w:rsidR="003D6AB4" w:rsidRPr="003D6AB4">
        <w:rPr>
          <w:rFonts w:ascii="Arial" w:hAnsi="Arial" w:cs="Arial"/>
          <w:b/>
          <w:i/>
          <w:sz w:val="24"/>
          <w:szCs w:val="24"/>
        </w:rPr>
        <w:t>Iot (Internet of Things)</w:t>
      </w:r>
      <w:r w:rsidR="003D6AB4" w:rsidRPr="003D6AB4">
        <w:rPr>
          <w:rFonts w:ascii="Arial" w:hAnsi="Arial" w:cs="Arial"/>
          <w:sz w:val="24"/>
          <w:szCs w:val="24"/>
        </w:rPr>
        <w:fldChar w:fldCharType="end"/>
      </w:r>
      <w:r w:rsidR="003D6AB4">
        <w:rPr>
          <w:rFonts w:ascii="Arial" w:hAnsi="Arial" w:cs="Arial"/>
          <w:sz w:val="24"/>
          <w:szCs w:val="24"/>
        </w:rPr>
        <w:t xml:space="preserve"> </w:t>
      </w:r>
      <w:r>
        <w:rPr>
          <w:rFonts w:ascii="Arial" w:hAnsi="Arial" w:cs="Arial"/>
          <w:sz w:val="24"/>
          <w:szCs w:val="24"/>
        </w:rPr>
        <w:t>mediante la incorporación de hardware de conectividad.</w:t>
      </w:r>
    </w:p>
    <w:p w14:paraId="2FE96FD3"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Educación</w:t>
      </w:r>
      <w:r>
        <w:rPr>
          <w:rFonts w:ascii="Arial" w:hAnsi="Arial" w:cs="Arial"/>
          <w:sz w:val="24"/>
          <w:szCs w:val="24"/>
        </w:rPr>
        <w:t>: En este caso, Arduino, ofrece un kit con herramientas y más de 25 proyectos, orientados a la educación, para realizar con sus plataformas.</w:t>
      </w:r>
    </w:p>
    <w:p w14:paraId="2973C56D"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t>Usables</w:t>
      </w:r>
      <w:r>
        <w:rPr>
          <w:rFonts w:ascii="Arial" w:hAnsi="Arial" w:cs="Arial"/>
          <w:sz w:val="24"/>
          <w:szCs w:val="24"/>
        </w:rPr>
        <w:t>: Estas plataformas están pensadas para “agregarle algo de electrónica” a prendas de vestir.</w:t>
      </w:r>
    </w:p>
    <w:p w14:paraId="59699CEB" w14:textId="77777777" w:rsidR="008F38A1" w:rsidRDefault="008F38A1" w:rsidP="00AA0DB8">
      <w:pPr>
        <w:pStyle w:val="Prrafodelista"/>
        <w:numPr>
          <w:ilvl w:val="0"/>
          <w:numId w:val="17"/>
        </w:numPr>
        <w:jc w:val="both"/>
        <w:rPr>
          <w:rFonts w:ascii="Arial" w:hAnsi="Arial" w:cs="Arial"/>
          <w:sz w:val="24"/>
          <w:szCs w:val="24"/>
        </w:rPr>
      </w:pPr>
      <w:r>
        <w:rPr>
          <w:rFonts w:ascii="Arial" w:hAnsi="Arial" w:cs="Arial"/>
          <w:sz w:val="24"/>
          <w:szCs w:val="24"/>
          <w:u w:val="single"/>
        </w:rPr>
        <w:lastRenderedPageBreak/>
        <w:t>Impresión 3D</w:t>
      </w:r>
      <w:r>
        <w:rPr>
          <w:rFonts w:ascii="Arial" w:hAnsi="Arial" w:cs="Arial"/>
          <w:sz w:val="24"/>
          <w:szCs w:val="24"/>
        </w:rPr>
        <w:t>: Arduino ofrece una impresora 3D nombrada como Materia 101.</w:t>
      </w:r>
    </w:p>
    <w:p w14:paraId="43B5D7A9" w14:textId="76481A5D" w:rsidR="008F38A1" w:rsidRDefault="008F38A1" w:rsidP="008F38A1">
      <w:pPr>
        <w:rPr>
          <w:rFonts w:ascii="Arial" w:hAnsi="Arial" w:cs="Arial"/>
          <w:sz w:val="24"/>
          <w:szCs w:val="24"/>
        </w:rPr>
      </w:pPr>
      <w:r>
        <w:rPr>
          <w:rFonts w:ascii="Arial" w:hAnsi="Arial" w:cs="Arial"/>
          <w:sz w:val="24"/>
          <w:szCs w:val="24"/>
        </w:rPr>
        <w:t xml:space="preserve">El hardware Arduino más sencillo consiste en una placa con un microcontrolador y una serie de puertos de entrada y salida. Los microcontroladores de 8 bits de AVR más utilizados en estas placas son el Atmega168, Atmega328, Atmega1280, y Atmega8 por su sencillez y bajo coste, aunque también se dispone de microcontroladores ARM, cómo el caso del CortexM3 de 32 bits. A pesar de que ARM y AVR son plataformas diferentes, al utilizar la IDE de Arduino, los programas se compilan y luego se ejecutan sin cambios en cualquiera de las plataformas. En la imagen </w:t>
      </w:r>
      <w:r w:rsidRPr="00770B65">
        <w:rPr>
          <w:rFonts w:ascii="Arial" w:hAnsi="Arial" w:cs="Arial"/>
          <w:b/>
          <w:sz w:val="24"/>
          <w:szCs w:val="24"/>
        </w:rPr>
        <w:t>(</w:t>
      </w:r>
      <w:r w:rsidRPr="00770B65">
        <w:rPr>
          <w:rFonts w:ascii="Arial" w:hAnsi="Arial" w:cs="Arial"/>
          <w:b/>
          <w:sz w:val="24"/>
          <w:szCs w:val="24"/>
        </w:rPr>
        <w:fldChar w:fldCharType="begin"/>
      </w:r>
      <w:r w:rsidRPr="00770B65">
        <w:rPr>
          <w:rFonts w:ascii="Arial" w:hAnsi="Arial" w:cs="Arial"/>
          <w:b/>
          <w:sz w:val="24"/>
          <w:szCs w:val="24"/>
        </w:rPr>
        <w:instrText xml:space="preserve"> REF _Ref502097233 \h  \* MERGEFORMAT </w:instrText>
      </w:r>
      <w:r w:rsidRPr="00770B65">
        <w:rPr>
          <w:rFonts w:ascii="Arial" w:hAnsi="Arial" w:cs="Arial"/>
          <w:b/>
          <w:sz w:val="24"/>
          <w:szCs w:val="24"/>
        </w:rPr>
      </w:r>
      <w:r w:rsidRPr="00770B65">
        <w:rPr>
          <w:rFonts w:ascii="Arial" w:hAnsi="Arial" w:cs="Arial"/>
          <w:b/>
          <w:sz w:val="24"/>
          <w:szCs w:val="24"/>
        </w:rPr>
        <w:fldChar w:fldCharType="separate"/>
      </w:r>
      <w:r w:rsidR="00770B65" w:rsidRPr="00770B65">
        <w:rPr>
          <w:rFonts w:ascii="Arial" w:hAnsi="Arial" w:cs="Arial"/>
          <w:b/>
          <w:sz w:val="24"/>
          <w:szCs w:val="24"/>
        </w:rPr>
        <w:t xml:space="preserve">Ilustración </w:t>
      </w:r>
      <w:r w:rsidR="00770B65" w:rsidRPr="00770B65">
        <w:rPr>
          <w:rFonts w:ascii="Arial" w:hAnsi="Arial" w:cs="Arial"/>
          <w:b/>
          <w:noProof/>
          <w:sz w:val="24"/>
          <w:szCs w:val="24"/>
        </w:rPr>
        <w:t>17</w:t>
      </w:r>
      <w:r w:rsidR="00770B65" w:rsidRPr="00770B65">
        <w:rPr>
          <w:rFonts w:ascii="Arial" w:hAnsi="Arial" w:cs="Arial"/>
          <w:b/>
          <w:sz w:val="24"/>
          <w:szCs w:val="24"/>
        </w:rPr>
        <w:t xml:space="preserve"> - Arduino Uno</w:t>
      </w:r>
      <w:r w:rsidRPr="00770B65">
        <w:rPr>
          <w:rFonts w:ascii="Arial" w:hAnsi="Arial" w:cs="Arial"/>
          <w:b/>
          <w:sz w:val="24"/>
          <w:szCs w:val="24"/>
        </w:rPr>
        <w:fldChar w:fldCharType="end"/>
      </w:r>
      <w:r w:rsidRPr="00770B65">
        <w:rPr>
          <w:rFonts w:ascii="Arial" w:hAnsi="Arial" w:cs="Arial"/>
          <w:b/>
          <w:sz w:val="24"/>
          <w:szCs w:val="24"/>
        </w:rPr>
        <w:t>)</w:t>
      </w:r>
      <w:r>
        <w:rPr>
          <w:rFonts w:ascii="Arial" w:hAnsi="Arial" w:cs="Arial"/>
          <w:sz w:val="24"/>
          <w:szCs w:val="24"/>
        </w:rPr>
        <w:t xml:space="preserve"> se visualiza la distribución física de puertos y componentes de la versión Arduino Uno R3.</w:t>
      </w:r>
    </w:p>
    <w:p w14:paraId="321F44A3" w14:textId="77777777" w:rsidR="008F38A1" w:rsidRDefault="008F38A1" w:rsidP="008F38A1">
      <w:pPr>
        <w:rPr>
          <w:rFonts w:ascii="Arial" w:hAnsi="Arial" w:cs="Arial"/>
          <w:sz w:val="24"/>
          <w:szCs w:val="24"/>
        </w:rPr>
      </w:pPr>
    </w:p>
    <w:p w14:paraId="7498FDAC" w14:textId="77777777" w:rsidR="008F38A1" w:rsidRDefault="008F38A1" w:rsidP="008F38A1">
      <w:pPr>
        <w:keepNext/>
        <w:jc w:val="center"/>
      </w:pPr>
      <w:r>
        <w:rPr>
          <w:noProof/>
          <w:lang w:val="en-US" w:eastAsia="en-US"/>
        </w:rPr>
        <w:drawing>
          <wp:inline distT="0" distB="0" distL="0" distR="0" wp14:anchorId="2731F8BE" wp14:editId="02236F6F">
            <wp:extent cx="4286885" cy="3028315"/>
            <wp:effectExtent l="0" t="0" r="0" b="635"/>
            <wp:docPr id="1036" name="Image1"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72" cstate="print">
                      <a:extLst>
                        <a:ext uri="{28A0092B-C50C-407E-A947-70E740481C1C}">
                          <a14:useLocalDpi xmlns:a14="http://schemas.microsoft.com/office/drawing/2010/main" val="0"/>
                        </a:ext>
                      </a:extLst>
                    </a:blip>
                    <a:srcRect/>
                    <a:stretch>
                      <a:fillRect/>
                    </a:stretch>
                  </pic:blipFill>
                  <pic:spPr>
                    <a:xfrm>
                      <a:off x="0" y="0"/>
                      <a:ext cx="4286885" cy="3028315"/>
                    </a:xfrm>
                    <a:prstGeom prst="rect">
                      <a:avLst/>
                    </a:prstGeom>
                  </pic:spPr>
                </pic:pic>
              </a:graphicData>
            </a:graphic>
          </wp:inline>
        </w:drawing>
      </w:r>
    </w:p>
    <w:p w14:paraId="2C48B53C" w14:textId="688E526D" w:rsidR="008F38A1" w:rsidRDefault="008F38A1" w:rsidP="008F38A1">
      <w:pPr>
        <w:pStyle w:val="Descripcin"/>
        <w:jc w:val="center"/>
        <w:rPr>
          <w:rStyle w:val="apple-converted-space"/>
          <w:rFonts w:ascii="Georgia" w:hAnsi="Georgia"/>
          <w:color w:val="333333"/>
          <w:shd w:val="clear" w:color="auto" w:fill="FFFFFF"/>
        </w:rPr>
      </w:pPr>
      <w:bookmarkStart w:id="127" w:name="_Ref502097233"/>
      <w:bookmarkStart w:id="128" w:name="_Toc510799553"/>
      <w:r>
        <w:t xml:space="preserve">Ilustración </w:t>
      </w:r>
      <w:fldSimple w:instr=" SEQ Ilustración \* ARABIC ">
        <w:r w:rsidR="00D63F0D">
          <w:rPr>
            <w:noProof/>
          </w:rPr>
          <w:t>17</w:t>
        </w:r>
      </w:fldSimple>
      <w:r>
        <w:t xml:space="preserve"> - Arduino Uno</w:t>
      </w:r>
      <w:bookmarkEnd w:id="127"/>
      <w:bookmarkEnd w:id="128"/>
    </w:p>
    <w:p w14:paraId="7C5D7B1C" w14:textId="77777777" w:rsidR="008F38A1" w:rsidRDefault="008F38A1" w:rsidP="008F38A1">
      <w:pPr>
        <w:rPr>
          <w:rStyle w:val="apple-converted-space"/>
          <w:rFonts w:ascii="Georgia" w:hAnsi="Georgia"/>
          <w:color w:val="333333"/>
          <w:shd w:val="clear" w:color="auto" w:fill="FFFFFF"/>
        </w:rPr>
      </w:pPr>
    </w:p>
    <w:p w14:paraId="2948E9D8" w14:textId="77777777" w:rsidR="008F38A1" w:rsidRDefault="008F38A1" w:rsidP="008F38A1"/>
    <w:p w14:paraId="6D3FC2EE" w14:textId="77777777" w:rsidR="008F38A1" w:rsidRDefault="008F38A1" w:rsidP="008F38A1">
      <w:pPr>
        <w:rPr>
          <w:rFonts w:ascii="Arial" w:hAnsi="Arial" w:cs="Arial"/>
          <w:sz w:val="24"/>
          <w:szCs w:val="24"/>
        </w:rPr>
      </w:pPr>
      <w:r>
        <w:rPr>
          <w:rFonts w:ascii="Arial" w:hAnsi="Arial" w:cs="Arial"/>
          <w:sz w:val="24"/>
          <w:szCs w:val="24"/>
        </w:rPr>
        <w:t>Una primera diferenciación entre los distintos modelos de Arduino la encontraremos en el voltaje o tensión de alimentación de las placas. Las basadas en CortexM3 operan con un voltaje de 3,3 voltios, mientras que la mayor parte de las placas basadas en AVR utilizan una tensión de 5 voltios. Esto de todas formas no es un factor decisivo en la elección de una placa, dado que existen conmutadores de tensión en muchos actuadores y sensores compatibles.</w:t>
      </w:r>
    </w:p>
    <w:p w14:paraId="42261EE5" w14:textId="77777777" w:rsidR="008F38A1" w:rsidRDefault="008F38A1" w:rsidP="008F38A1">
      <w:pPr>
        <w:rPr>
          <w:rFonts w:ascii="Arial" w:hAnsi="Arial" w:cs="Arial"/>
          <w:sz w:val="24"/>
          <w:szCs w:val="24"/>
        </w:rPr>
      </w:pPr>
      <w:r>
        <w:rPr>
          <w:rFonts w:ascii="Arial" w:hAnsi="Arial" w:cs="Arial"/>
          <w:sz w:val="24"/>
          <w:szCs w:val="24"/>
        </w:rPr>
        <w:br w:type="page"/>
      </w:r>
    </w:p>
    <w:p w14:paraId="4B7C098A" w14:textId="77777777" w:rsidR="008F38A1" w:rsidRDefault="008F38A1" w:rsidP="008F38A1">
      <w:pPr>
        <w:rPr>
          <w:rFonts w:ascii="Arial" w:hAnsi="Arial" w:cs="Arial"/>
          <w:sz w:val="24"/>
          <w:szCs w:val="24"/>
        </w:rPr>
      </w:pPr>
    </w:p>
    <w:p w14:paraId="7086BE82" w14:textId="77777777" w:rsidR="008F38A1" w:rsidRDefault="008F38A1" w:rsidP="008F38A1">
      <w:pPr>
        <w:pStyle w:val="Ttulo2"/>
        <w:rPr>
          <w:b/>
          <w:sz w:val="32"/>
          <w:szCs w:val="32"/>
        </w:rPr>
      </w:pPr>
      <w:bookmarkStart w:id="129" w:name="_Toc504153904"/>
      <w:bookmarkStart w:id="130" w:name="_Toc510799362"/>
      <w:r>
        <w:rPr>
          <w:b/>
          <w:sz w:val="32"/>
          <w:szCs w:val="32"/>
        </w:rPr>
        <w:t xml:space="preserve">3.5 </w:t>
      </w:r>
      <w:bookmarkEnd w:id="129"/>
      <w:r>
        <w:rPr>
          <w:b/>
          <w:sz w:val="32"/>
          <w:szCs w:val="32"/>
        </w:rPr>
        <w:t>Aplicaciones</w:t>
      </w:r>
      <w:bookmarkEnd w:id="130"/>
    </w:p>
    <w:p w14:paraId="5CB07C8E" w14:textId="77777777" w:rsidR="008F38A1" w:rsidRPr="00EB5FC2" w:rsidRDefault="008F38A1" w:rsidP="008F38A1"/>
    <w:p w14:paraId="79A72D46" w14:textId="13053434" w:rsidR="008F38A1" w:rsidRDefault="008F38A1" w:rsidP="008F38A1">
      <w:pPr>
        <w:rPr>
          <w:rFonts w:ascii="Arial" w:hAnsi="Arial" w:cs="Arial"/>
          <w:sz w:val="24"/>
          <w:szCs w:val="24"/>
        </w:rPr>
      </w:pPr>
      <w:r>
        <w:rPr>
          <w:rFonts w:ascii="Arial" w:hAnsi="Arial" w:cs="Arial"/>
          <w:sz w:val="24"/>
          <w:szCs w:val="24"/>
        </w:rPr>
        <w:t>Los usos p</w:t>
      </w:r>
      <w:r w:rsidR="00282304">
        <w:rPr>
          <w:rFonts w:ascii="Arial" w:hAnsi="Arial" w:cs="Arial"/>
          <w:sz w:val="24"/>
          <w:szCs w:val="24"/>
        </w:rPr>
        <w:t>osibles que se le pueden dar a un Arduino</w:t>
      </w:r>
      <w:r>
        <w:rPr>
          <w:rFonts w:ascii="Arial" w:hAnsi="Arial" w:cs="Arial"/>
          <w:sz w:val="24"/>
          <w:szCs w:val="24"/>
        </w:rPr>
        <w:t>, en forma general son:</w:t>
      </w:r>
    </w:p>
    <w:p w14:paraId="1D80C088" w14:textId="1F3213EA" w:rsidR="008F38A1" w:rsidRDefault="008F38A1" w:rsidP="00AA0DB8">
      <w:pPr>
        <w:pStyle w:val="Prrafodelista"/>
        <w:numPr>
          <w:ilvl w:val="0"/>
          <w:numId w:val="20"/>
        </w:numPr>
        <w:rPr>
          <w:rFonts w:ascii="Arial" w:hAnsi="Arial" w:cs="Arial"/>
          <w:sz w:val="24"/>
          <w:szCs w:val="24"/>
        </w:rPr>
      </w:pPr>
      <w:r>
        <w:rPr>
          <w:rFonts w:ascii="Arial" w:hAnsi="Arial" w:cs="Arial"/>
          <w:sz w:val="24"/>
          <w:szCs w:val="24"/>
        </w:rPr>
        <w:t>Utilizarlo como microcontrolador, con un programa descargado desde un</w:t>
      </w:r>
      <w:r w:rsidR="00282304">
        <w:rPr>
          <w:rFonts w:ascii="Arial" w:hAnsi="Arial" w:cs="Arial"/>
          <w:sz w:val="24"/>
          <w:szCs w:val="24"/>
        </w:rPr>
        <w:t>a</w:t>
      </w:r>
      <w:r>
        <w:rPr>
          <w:rFonts w:ascii="Arial" w:hAnsi="Arial" w:cs="Arial"/>
          <w:sz w:val="24"/>
          <w:szCs w:val="24"/>
        </w:rPr>
        <w:t xml:space="preserve"> </w:t>
      </w:r>
      <w:r w:rsidR="00282304">
        <w:rPr>
          <w:rFonts w:ascii="Arial" w:hAnsi="Arial" w:cs="Arial"/>
          <w:sz w:val="24"/>
          <w:szCs w:val="24"/>
        </w:rPr>
        <w:t>computadora y funcionando</w:t>
      </w:r>
      <w:r>
        <w:rPr>
          <w:rFonts w:ascii="Arial" w:hAnsi="Arial" w:cs="Arial"/>
          <w:sz w:val="24"/>
          <w:szCs w:val="24"/>
        </w:rPr>
        <w:t xml:space="preserve"> de forma independiente, recibiendo </w:t>
      </w:r>
      <w:r w:rsidR="00282304">
        <w:rPr>
          <w:rFonts w:ascii="Arial" w:hAnsi="Arial" w:cs="Arial"/>
          <w:sz w:val="24"/>
          <w:szCs w:val="24"/>
        </w:rPr>
        <w:t>lecturas</w:t>
      </w:r>
      <w:r>
        <w:rPr>
          <w:rFonts w:ascii="Arial" w:hAnsi="Arial" w:cs="Arial"/>
          <w:sz w:val="24"/>
          <w:szCs w:val="24"/>
        </w:rPr>
        <w:t xml:space="preserve"> de sensores y realizando acciones sobre actuadores en función de las entradas y el programa.</w:t>
      </w:r>
    </w:p>
    <w:p w14:paraId="6F66DCAC" w14:textId="11985102" w:rsidR="008F38A1" w:rsidRDefault="00B961A9" w:rsidP="00AA0DB8">
      <w:pPr>
        <w:pStyle w:val="Prrafodelista"/>
        <w:numPr>
          <w:ilvl w:val="0"/>
          <w:numId w:val="20"/>
        </w:numPr>
        <w:rPr>
          <w:rFonts w:ascii="Arial" w:hAnsi="Arial" w:cs="Arial"/>
          <w:sz w:val="24"/>
          <w:szCs w:val="24"/>
        </w:rPr>
      </w:pPr>
      <w:r>
        <w:rPr>
          <w:rFonts w:ascii="Arial" w:hAnsi="Arial" w:cs="Arial"/>
          <w:sz w:val="24"/>
          <w:szCs w:val="24"/>
        </w:rPr>
        <w:t>Ídem</w:t>
      </w:r>
      <w:r w:rsidR="008F38A1">
        <w:rPr>
          <w:rFonts w:ascii="Arial" w:hAnsi="Arial" w:cs="Arial"/>
          <w:sz w:val="24"/>
          <w:szCs w:val="24"/>
        </w:rPr>
        <w:t xml:space="preserve"> anterior pero conectado a </w:t>
      </w:r>
      <w:r w:rsidR="00282304">
        <w:rPr>
          <w:rFonts w:ascii="Arial" w:hAnsi="Arial" w:cs="Arial"/>
          <w:sz w:val="24"/>
          <w:szCs w:val="24"/>
        </w:rPr>
        <w:t>una computadora</w:t>
      </w:r>
      <w:r w:rsidR="008F38A1" w:rsidRPr="00043F75">
        <w:rPr>
          <w:rFonts w:ascii="Arial" w:hAnsi="Arial" w:cs="Arial"/>
          <w:sz w:val="24"/>
          <w:szCs w:val="24"/>
        </w:rPr>
        <w:t>(</w:t>
      </w:r>
      <w:r w:rsidR="008F38A1">
        <w:rPr>
          <w:rFonts w:ascii="Arial" w:hAnsi="Arial" w:cs="Arial"/>
          <w:sz w:val="24"/>
          <w:szCs w:val="24"/>
        </w:rPr>
        <w:t xml:space="preserve">que también podría ser un SBC </w:t>
      </w:r>
      <w:r w:rsidR="008F38A1" w:rsidRPr="00043F75">
        <w:rPr>
          <w:rFonts w:ascii="Arial" w:hAnsi="Arial" w:cs="Arial"/>
          <w:sz w:val="24"/>
          <w:szCs w:val="24"/>
        </w:rPr>
        <w:t>como Raspberry Pi)</w:t>
      </w:r>
      <w:r w:rsidR="008F38A1">
        <w:rPr>
          <w:rFonts w:ascii="Arial" w:hAnsi="Arial" w:cs="Arial"/>
          <w:sz w:val="24"/>
          <w:szCs w:val="24"/>
        </w:rPr>
        <w:t>.</w:t>
      </w:r>
    </w:p>
    <w:p w14:paraId="582CA653" w14:textId="670D721C" w:rsidR="008F38A1" w:rsidRDefault="00770B65" w:rsidP="008F38A1">
      <w:pPr>
        <w:rPr>
          <w:rFonts w:ascii="Arial" w:hAnsi="Arial" w:cs="Arial"/>
          <w:sz w:val="24"/>
          <w:szCs w:val="24"/>
        </w:rPr>
      </w:pPr>
      <w:r>
        <w:rPr>
          <w:rFonts w:ascii="Arial" w:hAnsi="Arial" w:cs="Arial"/>
          <w:sz w:val="24"/>
          <w:szCs w:val="24"/>
        </w:rPr>
        <w:t>En el siguiente apartado se enumeran una serie de razones por las cuales utilizar esta plataforma.</w:t>
      </w:r>
      <w:r w:rsidR="008F38A1">
        <w:rPr>
          <w:rFonts w:ascii="Arial" w:hAnsi="Arial" w:cs="Arial"/>
          <w:sz w:val="24"/>
          <w:szCs w:val="24"/>
        </w:rPr>
        <w:t xml:space="preserve"> </w:t>
      </w:r>
    </w:p>
    <w:p w14:paraId="3ECC48D8" w14:textId="77777777" w:rsidR="008F38A1" w:rsidRDefault="008F38A1" w:rsidP="008F38A1">
      <w:pPr>
        <w:rPr>
          <w:rFonts w:ascii="Arial" w:hAnsi="Arial" w:cs="Arial"/>
          <w:sz w:val="24"/>
          <w:szCs w:val="24"/>
        </w:rPr>
      </w:pPr>
    </w:p>
    <w:p w14:paraId="3E135B5D" w14:textId="77777777" w:rsidR="008F38A1" w:rsidRPr="00994A21" w:rsidRDefault="008F38A1" w:rsidP="008F38A1">
      <w:pPr>
        <w:pStyle w:val="Ttulo2"/>
        <w:rPr>
          <w:b/>
          <w:sz w:val="32"/>
          <w:szCs w:val="32"/>
        </w:rPr>
      </w:pPr>
      <w:bookmarkStart w:id="131" w:name="_Toc510799363"/>
      <w:r w:rsidRPr="00994A21">
        <w:rPr>
          <w:b/>
          <w:sz w:val="32"/>
          <w:szCs w:val="32"/>
        </w:rPr>
        <w:t>3.6 Motivaciones para su uso</w:t>
      </w:r>
      <w:bookmarkEnd w:id="131"/>
    </w:p>
    <w:p w14:paraId="07A4D0E9" w14:textId="77777777" w:rsidR="008F38A1" w:rsidRDefault="008F38A1" w:rsidP="008F38A1">
      <w:pPr>
        <w:pStyle w:val="Ttulo3"/>
        <w:rPr>
          <w:b w:val="0"/>
          <w:sz w:val="28"/>
          <w:szCs w:val="28"/>
        </w:rPr>
      </w:pPr>
      <w:bookmarkStart w:id="132" w:name="_Toc504153905"/>
      <w:bookmarkStart w:id="133" w:name="_Toc510799364"/>
      <w:r>
        <w:rPr>
          <w:b w:val="0"/>
          <w:sz w:val="28"/>
          <w:szCs w:val="28"/>
        </w:rPr>
        <w:t>3.6.1 La comunidad</w:t>
      </w:r>
      <w:bookmarkEnd w:id="132"/>
      <w:bookmarkEnd w:id="133"/>
      <w:r>
        <w:rPr>
          <w:b w:val="0"/>
          <w:sz w:val="28"/>
          <w:szCs w:val="28"/>
        </w:rPr>
        <w:t xml:space="preserve"> </w:t>
      </w:r>
    </w:p>
    <w:p w14:paraId="58EF311E" w14:textId="77777777" w:rsidR="008F38A1" w:rsidRDefault="008F38A1" w:rsidP="008F38A1">
      <w:pPr>
        <w:rPr>
          <w:rFonts w:ascii="Arial" w:hAnsi="Arial" w:cs="Arial"/>
          <w:b/>
          <w:sz w:val="24"/>
          <w:szCs w:val="24"/>
        </w:rPr>
      </w:pPr>
    </w:p>
    <w:p w14:paraId="6B3C27C2" w14:textId="4C374E8A" w:rsidR="008F38A1" w:rsidRDefault="008F38A1" w:rsidP="008F38A1">
      <w:pPr>
        <w:rPr>
          <w:rFonts w:ascii="Arial" w:hAnsi="Arial" w:cs="Arial"/>
          <w:sz w:val="24"/>
          <w:szCs w:val="24"/>
        </w:rPr>
      </w:pPr>
      <w:r>
        <w:rPr>
          <w:rFonts w:ascii="Arial" w:hAnsi="Arial" w:cs="Arial"/>
          <w:sz w:val="24"/>
          <w:szCs w:val="24"/>
        </w:rPr>
        <w:t xml:space="preserve">Arduino cuenta con una gran comunidad, </w:t>
      </w:r>
      <w:r w:rsidR="002A4B25">
        <w:rPr>
          <w:rFonts w:ascii="Arial" w:hAnsi="Arial" w:cs="Arial"/>
          <w:sz w:val="24"/>
          <w:szCs w:val="24"/>
        </w:rPr>
        <w:t>cuyas</w:t>
      </w:r>
      <w:r>
        <w:rPr>
          <w:rFonts w:ascii="Arial" w:hAnsi="Arial" w:cs="Arial"/>
          <w:sz w:val="24"/>
          <w:szCs w:val="24"/>
        </w:rPr>
        <w:t xml:space="preserve"> actividades se centran en la experimentación, publicación de resultados y proyectos, y </w:t>
      </w:r>
      <w:r w:rsidR="002A4B25">
        <w:rPr>
          <w:rFonts w:ascii="Arial" w:hAnsi="Arial" w:cs="Arial"/>
          <w:sz w:val="24"/>
          <w:szCs w:val="24"/>
        </w:rPr>
        <w:t>organización</w:t>
      </w:r>
      <w:r>
        <w:rPr>
          <w:rFonts w:ascii="Arial" w:hAnsi="Arial" w:cs="Arial"/>
          <w:sz w:val="24"/>
          <w:szCs w:val="24"/>
        </w:rPr>
        <w:t xml:space="preserve"> de eventos. El manifiesto de la comunidad Arduino dice (traducción al español):</w:t>
      </w:r>
    </w:p>
    <w:p w14:paraId="7DCE31D6" w14:textId="77777777" w:rsidR="008F38A1" w:rsidRDefault="008F38A1" w:rsidP="008F38A1">
      <w:pPr>
        <w:rPr>
          <w:rFonts w:ascii="Arial" w:hAnsi="Arial" w:cs="Arial"/>
          <w:sz w:val="24"/>
          <w:szCs w:val="24"/>
        </w:rPr>
      </w:pPr>
    </w:p>
    <w:p w14:paraId="6A5AE264" w14:textId="0DE90DC3" w:rsidR="008F38A1" w:rsidRDefault="008F38A1" w:rsidP="008F38A1">
      <w:pPr>
        <w:rPr>
          <w:rFonts w:ascii="Arial" w:hAnsi="Arial" w:cs="Arial"/>
          <w:sz w:val="24"/>
          <w:szCs w:val="24"/>
        </w:rPr>
      </w:pPr>
      <w:r>
        <w:rPr>
          <w:rFonts w:ascii="Arial" w:hAnsi="Arial" w:cs="Arial"/>
          <w:sz w:val="24"/>
          <w:szCs w:val="24"/>
        </w:rPr>
        <w:t>“Apoyar al ecosistema</w:t>
      </w:r>
      <w:r w:rsidR="002A4B25">
        <w:rPr>
          <w:rFonts w:ascii="Arial" w:hAnsi="Arial" w:cs="Arial"/>
          <w:sz w:val="24"/>
          <w:szCs w:val="24"/>
        </w:rPr>
        <w:t xml:space="preserve"> de hardware y software de </w:t>
      </w:r>
      <w:r w:rsidR="00F67BE8" w:rsidRPr="00F67BE8">
        <w:rPr>
          <w:rFonts w:ascii="Arial" w:hAnsi="Arial" w:cs="Arial"/>
          <w:i/>
          <w:sz w:val="24"/>
          <w:szCs w:val="24"/>
        </w:rPr>
        <w:fldChar w:fldCharType="begin"/>
      </w:r>
      <w:r w:rsidR="00F67BE8" w:rsidRPr="00F67BE8">
        <w:rPr>
          <w:rFonts w:ascii="Arial" w:hAnsi="Arial" w:cs="Arial"/>
          <w:sz w:val="24"/>
          <w:szCs w:val="24"/>
        </w:rPr>
        <w:instrText xml:space="preserve"> REF _Ref510716675 \h </w:instrText>
      </w:r>
      <w:r w:rsidR="00F67BE8" w:rsidRPr="00F67BE8">
        <w:rPr>
          <w:rFonts w:ascii="Arial" w:hAnsi="Arial" w:cs="Arial"/>
          <w:i/>
          <w:sz w:val="24"/>
          <w:szCs w:val="24"/>
        </w:rPr>
        <w:instrText xml:space="preserve"> \* MERGEFORMAT </w:instrText>
      </w:r>
      <w:r w:rsidR="00F67BE8" w:rsidRPr="00F67BE8">
        <w:rPr>
          <w:rFonts w:ascii="Arial" w:hAnsi="Arial" w:cs="Arial"/>
          <w:i/>
          <w:sz w:val="24"/>
          <w:szCs w:val="24"/>
        </w:rPr>
      </w:r>
      <w:r w:rsidR="00F67BE8" w:rsidRPr="00F67BE8">
        <w:rPr>
          <w:rFonts w:ascii="Arial" w:hAnsi="Arial" w:cs="Arial"/>
          <w:i/>
          <w:sz w:val="24"/>
          <w:szCs w:val="24"/>
        </w:rPr>
        <w:fldChar w:fldCharType="separate"/>
      </w:r>
      <w:r w:rsidR="00F67BE8" w:rsidRPr="00F67BE8">
        <w:rPr>
          <w:rFonts w:ascii="Arial" w:hAnsi="Arial" w:cs="Arial"/>
          <w:b/>
          <w:i/>
          <w:sz w:val="24"/>
          <w:szCs w:val="24"/>
        </w:rPr>
        <w:t>Open Source</w:t>
      </w:r>
      <w:r w:rsidR="00F67BE8" w:rsidRPr="00F67BE8">
        <w:rPr>
          <w:rFonts w:ascii="Arial" w:hAnsi="Arial" w:cs="Arial"/>
          <w:i/>
          <w:sz w:val="24"/>
          <w:szCs w:val="24"/>
        </w:rPr>
        <w:fldChar w:fldCharType="end"/>
      </w:r>
      <w:r>
        <w:rPr>
          <w:rFonts w:ascii="Arial" w:hAnsi="Arial" w:cs="Arial"/>
          <w:sz w:val="24"/>
          <w:szCs w:val="24"/>
        </w:rPr>
        <w:t xml:space="preserve"> Arduino, haciendo que los productos electrónicos sean abiertos y participativos. </w:t>
      </w:r>
    </w:p>
    <w:p w14:paraId="3BABF5B6" w14:textId="77777777" w:rsidR="008F38A1" w:rsidRDefault="008F38A1" w:rsidP="008F38A1">
      <w:pPr>
        <w:rPr>
          <w:rFonts w:ascii="Arial" w:hAnsi="Arial" w:cs="Arial"/>
          <w:sz w:val="24"/>
          <w:szCs w:val="24"/>
        </w:rPr>
      </w:pPr>
      <w:r>
        <w:rPr>
          <w:rFonts w:ascii="Arial" w:hAnsi="Arial" w:cs="Arial"/>
          <w:sz w:val="24"/>
          <w:szCs w:val="24"/>
        </w:rPr>
        <w:t xml:space="preserve">Servir como un evangelizador para Arduino, expandir el ecosistema de código abierto a estudiantes, fabricantes, desarrolladores, diseñadores, ingenieros y empresas dentro de sus comunidades locales. </w:t>
      </w:r>
    </w:p>
    <w:p w14:paraId="4EFE29B9" w14:textId="424F2910" w:rsidR="008F38A1" w:rsidRDefault="008F38A1" w:rsidP="008F38A1">
      <w:pPr>
        <w:rPr>
          <w:rFonts w:ascii="Arial" w:hAnsi="Arial" w:cs="Arial"/>
          <w:sz w:val="24"/>
          <w:szCs w:val="24"/>
        </w:rPr>
      </w:pPr>
      <w:r>
        <w:rPr>
          <w:rFonts w:ascii="Arial" w:hAnsi="Arial" w:cs="Arial"/>
          <w:sz w:val="24"/>
          <w:szCs w:val="24"/>
        </w:rPr>
        <w:t>Construir una red global de comunidades que diseñen y codifiquen proyectos, intercambien ideas, organicen actividades de colaboración y dicten cursos oficiales de Arduino, independientemente de su edad, sexo, idioma y capacidad técnica”</w:t>
      </w:r>
      <w:sdt>
        <w:sdtPr>
          <w:rPr>
            <w:rFonts w:ascii="Arial" w:hAnsi="Arial" w:cs="Arial"/>
            <w:sz w:val="24"/>
            <w:szCs w:val="24"/>
          </w:rPr>
          <w:id w:val="42414882"/>
          <w:citation/>
        </w:sdtPr>
        <w:sdtContent>
          <w:r w:rsidR="009C7F04">
            <w:rPr>
              <w:rFonts w:ascii="Arial" w:hAnsi="Arial" w:cs="Arial"/>
              <w:sz w:val="24"/>
              <w:szCs w:val="24"/>
            </w:rPr>
            <w:fldChar w:fldCharType="begin"/>
          </w:r>
          <w:r w:rsidR="009C7F04">
            <w:rPr>
              <w:rFonts w:ascii="Arial" w:hAnsi="Arial" w:cs="Arial"/>
              <w:sz w:val="24"/>
              <w:szCs w:val="24"/>
            </w:rPr>
            <w:instrText xml:space="preserve"> CITATION Ard171 \l 11274 </w:instrText>
          </w:r>
          <w:r w:rsidR="009C7F04">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[8]</w:t>
          </w:r>
          <w:r w:rsidR="009C7F04">
            <w:rPr>
              <w:rFonts w:ascii="Arial" w:hAnsi="Arial" w:cs="Arial"/>
              <w:sz w:val="24"/>
              <w:szCs w:val="24"/>
            </w:rPr>
            <w:fldChar w:fldCharType="end"/>
          </w:r>
        </w:sdtContent>
      </w:sdt>
    </w:p>
    <w:p w14:paraId="0793798C" w14:textId="77777777" w:rsidR="008F38A1" w:rsidRDefault="008F38A1" w:rsidP="008F38A1">
      <w:pPr>
        <w:rPr>
          <w:rFonts w:ascii="Arial" w:hAnsi="Arial" w:cs="Arial"/>
          <w:sz w:val="24"/>
          <w:szCs w:val="24"/>
        </w:rPr>
      </w:pPr>
    </w:p>
    <w:p w14:paraId="3FAAB372" w14:textId="77777777" w:rsidR="008F38A1" w:rsidRDefault="008F38A1" w:rsidP="008F38A1">
      <w:pPr>
        <w:rPr>
          <w:rFonts w:ascii="Arial" w:hAnsi="Arial" w:cs="Arial"/>
          <w:sz w:val="24"/>
          <w:szCs w:val="24"/>
        </w:rPr>
      </w:pPr>
    </w:p>
    <w:p w14:paraId="12B2F01D" w14:textId="04B5A756" w:rsidR="008F38A1" w:rsidRDefault="008F38A1" w:rsidP="008F38A1">
      <w:pPr>
        <w:rPr>
          <w:rFonts w:ascii="Arial" w:hAnsi="Arial" w:cs="Arial"/>
          <w:sz w:val="24"/>
          <w:szCs w:val="24"/>
        </w:rPr>
      </w:pPr>
      <w:r>
        <w:rPr>
          <w:rFonts w:ascii="Arial" w:hAnsi="Arial" w:cs="Arial"/>
          <w:sz w:val="24"/>
          <w:szCs w:val="24"/>
        </w:rPr>
        <w:t xml:space="preserve">Dentro de la página oficial se brinda soporte por medio de documentación, foros </w:t>
      </w:r>
      <w:r w:rsidR="002A4B25">
        <w:rPr>
          <w:rFonts w:ascii="Arial" w:hAnsi="Arial" w:cs="Arial"/>
          <w:sz w:val="24"/>
          <w:szCs w:val="24"/>
        </w:rPr>
        <w:t>y la</w:t>
      </w:r>
      <w:r>
        <w:rPr>
          <w:rFonts w:ascii="Arial" w:hAnsi="Arial" w:cs="Arial"/>
          <w:sz w:val="24"/>
          <w:szCs w:val="24"/>
        </w:rPr>
        <w:t xml:space="preserve"> publicación de un blog con novedades y proyectos relevantes que se encuentran en desarrollo. </w:t>
      </w:r>
    </w:p>
    <w:p w14:paraId="75B237E3" w14:textId="77777777" w:rsidR="008F38A1" w:rsidRDefault="008F38A1" w:rsidP="008F38A1">
      <w:pPr>
        <w:rPr>
          <w:rFonts w:ascii="Arial" w:hAnsi="Arial" w:cs="Arial"/>
          <w:sz w:val="24"/>
          <w:szCs w:val="24"/>
        </w:rPr>
      </w:pPr>
    </w:p>
    <w:p w14:paraId="4AA6CB1A" w14:textId="6BEB80C8" w:rsidR="000C4D75" w:rsidRDefault="008F38A1" w:rsidP="008F38A1">
      <w:pPr>
        <w:rPr>
          <w:rFonts w:ascii="Arial" w:hAnsi="Arial" w:cs="Arial"/>
          <w:sz w:val="24"/>
          <w:szCs w:val="24"/>
        </w:rPr>
      </w:pPr>
      <w:r>
        <w:rPr>
          <w:rFonts w:ascii="Arial" w:hAnsi="Arial" w:cs="Arial"/>
          <w:sz w:val="24"/>
          <w:szCs w:val="24"/>
        </w:rPr>
        <w:t>Además, se han creado</w:t>
      </w:r>
      <w:r w:rsidR="000C4D75">
        <w:rPr>
          <w:rFonts w:ascii="Arial" w:hAnsi="Arial" w:cs="Arial"/>
          <w:sz w:val="24"/>
          <w:szCs w:val="24"/>
        </w:rPr>
        <w:t xml:space="preserve"> sitios como Arduino Playground, </w:t>
      </w:r>
      <w:r>
        <w:rPr>
          <w:rFonts w:ascii="Arial" w:hAnsi="Arial" w:cs="Arial"/>
          <w:sz w:val="24"/>
          <w:szCs w:val="24"/>
        </w:rPr>
        <w:t xml:space="preserve">que consiste en una Wiki donde todos los usuarios de Arduino pueden contribuir. Es el lugar donde publicar y compartir código, diagramas de circuitos, guías, manuales, cursos. Es una </w:t>
      </w:r>
      <w:r w:rsidR="002A4B25">
        <w:rPr>
          <w:rFonts w:ascii="Arial" w:hAnsi="Arial" w:cs="Arial"/>
          <w:sz w:val="24"/>
          <w:szCs w:val="24"/>
        </w:rPr>
        <w:t>de las bases</w:t>
      </w:r>
      <w:r>
        <w:rPr>
          <w:rFonts w:ascii="Arial" w:hAnsi="Arial" w:cs="Arial"/>
          <w:sz w:val="24"/>
          <w:szCs w:val="24"/>
        </w:rPr>
        <w:t xml:space="preserve"> de datos de conocimiento de la comunidad de Arduino.</w:t>
      </w:r>
      <w:sdt>
        <w:sdtPr>
          <w:rPr>
            <w:rFonts w:ascii="Arial" w:hAnsi="Arial" w:cs="Arial"/>
            <w:sz w:val="24"/>
            <w:szCs w:val="24"/>
          </w:rPr>
          <w:id w:val="1294171400"/>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 \l 11274 </w:instrText>
          </w:r>
          <w:r w:rsidR="000C4D75">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[9]</w:t>
          </w:r>
          <w:r w:rsidR="000C4D75">
            <w:rPr>
              <w:rFonts w:ascii="Arial" w:hAnsi="Arial" w:cs="Arial"/>
              <w:sz w:val="24"/>
              <w:szCs w:val="24"/>
            </w:rPr>
            <w:fldChar w:fldCharType="end"/>
          </w:r>
        </w:sdtContent>
      </w:sdt>
      <w:r>
        <w:rPr>
          <w:rFonts w:ascii="Arial" w:hAnsi="Arial" w:cs="Arial"/>
          <w:sz w:val="24"/>
          <w:szCs w:val="24"/>
        </w:rPr>
        <w:t xml:space="preserve"> </w:t>
      </w:r>
    </w:p>
    <w:p w14:paraId="7A49B708" w14:textId="54CC198F" w:rsidR="002A4B25" w:rsidRDefault="008F38A1" w:rsidP="008F38A1">
      <w:pPr>
        <w:rPr>
          <w:rFonts w:ascii="Arial" w:hAnsi="Arial" w:cs="Arial"/>
          <w:sz w:val="24"/>
          <w:szCs w:val="24"/>
        </w:rPr>
      </w:pPr>
      <w:r>
        <w:rPr>
          <w:rFonts w:ascii="Arial" w:hAnsi="Arial" w:cs="Arial"/>
          <w:sz w:val="24"/>
          <w:szCs w:val="24"/>
        </w:rPr>
        <w:t>Este sitio a su vez tiene soporte de dist</w:t>
      </w:r>
      <w:r w:rsidR="002A4B25">
        <w:rPr>
          <w:rFonts w:ascii="Arial" w:hAnsi="Arial" w:cs="Arial"/>
          <w:sz w:val="24"/>
          <w:szCs w:val="24"/>
        </w:rPr>
        <w:t>intos lenguajes como el español</w:t>
      </w:r>
      <w:r w:rsidR="000C4D75">
        <w:rPr>
          <w:rFonts w:ascii="Arial" w:hAnsi="Arial" w:cs="Arial"/>
          <w:sz w:val="24"/>
          <w:szCs w:val="24"/>
        </w:rPr>
        <w:t>.</w:t>
      </w:r>
      <w:sdt>
        <w:sdtPr>
          <w:rPr>
            <w:rFonts w:ascii="Arial" w:hAnsi="Arial" w:cs="Arial"/>
            <w:sz w:val="24"/>
            <w:szCs w:val="24"/>
          </w:rPr>
          <w:id w:val="-1099403277"/>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htt171 \l 11274 </w:instrText>
          </w:r>
          <w:r w:rsidR="000C4D75">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[10]</w:t>
          </w:r>
          <w:r w:rsidR="000C4D75">
            <w:rPr>
              <w:rFonts w:ascii="Arial" w:hAnsi="Arial" w:cs="Arial"/>
              <w:sz w:val="24"/>
              <w:szCs w:val="24"/>
            </w:rPr>
            <w:fldChar w:fldCharType="end"/>
          </w:r>
        </w:sdtContent>
      </w:sdt>
    </w:p>
    <w:p w14:paraId="79302251" w14:textId="77777777" w:rsidR="008F38A1" w:rsidRDefault="008F38A1" w:rsidP="008F38A1">
      <w:pPr>
        <w:rPr>
          <w:rFonts w:ascii="Arial" w:hAnsi="Arial" w:cs="Arial"/>
          <w:sz w:val="24"/>
          <w:szCs w:val="24"/>
        </w:rPr>
      </w:pPr>
      <w:r>
        <w:rPr>
          <w:rFonts w:ascii="Arial" w:hAnsi="Arial" w:cs="Arial"/>
          <w:sz w:val="24"/>
          <w:szCs w:val="24"/>
        </w:rPr>
        <w:t xml:space="preserve">Otro ejemplo de las actividades de la comunidad es el sitio Arduino Hub, un lugar donde se comparten los proyectos, dando los distintos pasos para reproducirlo. </w:t>
      </w:r>
    </w:p>
    <w:p w14:paraId="46A16461" w14:textId="77777777" w:rsidR="008F38A1" w:rsidRDefault="008F38A1" w:rsidP="008F38A1">
      <w:pPr>
        <w:rPr>
          <w:rFonts w:ascii="Arial" w:hAnsi="Arial" w:cs="Arial"/>
          <w:sz w:val="24"/>
          <w:szCs w:val="24"/>
        </w:rPr>
      </w:pPr>
    </w:p>
    <w:p w14:paraId="3894A6E5" w14:textId="2D0CB1AF" w:rsidR="008F38A1" w:rsidRDefault="008F38A1" w:rsidP="008F38A1">
      <w:pPr>
        <w:rPr>
          <w:rFonts w:ascii="Arial" w:hAnsi="Arial" w:cs="Arial"/>
          <w:sz w:val="24"/>
          <w:szCs w:val="24"/>
        </w:rPr>
      </w:pPr>
      <w:r>
        <w:rPr>
          <w:rFonts w:ascii="Arial" w:hAnsi="Arial" w:cs="Arial"/>
          <w:sz w:val="24"/>
          <w:szCs w:val="24"/>
        </w:rPr>
        <w:lastRenderedPageBreak/>
        <w:t xml:space="preserve">El Arduino </w:t>
      </w:r>
      <w:r w:rsidR="00897799">
        <w:rPr>
          <w:rFonts w:ascii="Arial" w:hAnsi="Arial" w:cs="Arial"/>
          <w:sz w:val="24"/>
          <w:szCs w:val="24"/>
        </w:rPr>
        <w:t>Day</w:t>
      </w:r>
      <w:r>
        <w:rPr>
          <w:rFonts w:ascii="Arial" w:hAnsi="Arial" w:cs="Arial"/>
          <w:sz w:val="24"/>
          <w:szCs w:val="24"/>
        </w:rPr>
        <w:t>, o cumpleaños de Arduino, es una celebración mundial que se lleva a cabo una vez al año en diversos puntos del mundo. Este evento es organizado por la comunidad de Arduino y/o sus fundadores. En él se desarrollan diferentes talleres, charlas y concursos, entre otras actividades, relacionadas con la plataforma.</w:t>
      </w:r>
    </w:p>
    <w:p w14:paraId="39D367DF" w14:textId="77777777" w:rsidR="008F38A1" w:rsidRDefault="008F38A1" w:rsidP="008F38A1">
      <w:pPr>
        <w:rPr>
          <w:rFonts w:ascii="Arial" w:hAnsi="Arial" w:cs="Arial"/>
          <w:sz w:val="24"/>
          <w:szCs w:val="24"/>
        </w:rPr>
      </w:pPr>
    </w:p>
    <w:p w14:paraId="7E44B731" w14:textId="60230371" w:rsidR="008F38A1" w:rsidRDefault="008F38A1" w:rsidP="008F38A1">
      <w:pPr>
        <w:spacing w:after="160" w:line="259" w:lineRule="auto"/>
        <w:jc w:val="left"/>
        <w:rPr>
          <w:rFonts w:ascii="Arial" w:hAnsi="Arial" w:cs="Arial"/>
          <w:sz w:val="24"/>
          <w:szCs w:val="24"/>
        </w:rPr>
      </w:pPr>
      <w:r>
        <w:rPr>
          <w:rFonts w:ascii="Arial" w:hAnsi="Arial" w:cs="Arial"/>
          <w:sz w:val="24"/>
          <w:szCs w:val="24"/>
        </w:rPr>
        <w:t>La siguiente imagen (</w:t>
      </w:r>
      <w:r w:rsidRPr="002A4B25">
        <w:rPr>
          <w:rFonts w:ascii="Arial" w:hAnsi="Arial" w:cs="Arial"/>
          <w:b/>
          <w:sz w:val="24"/>
          <w:szCs w:val="24"/>
        </w:rPr>
        <w:fldChar w:fldCharType="begin"/>
      </w:r>
      <w:r w:rsidRPr="002A4B25">
        <w:rPr>
          <w:rFonts w:ascii="Arial" w:hAnsi="Arial" w:cs="Arial"/>
          <w:b/>
          <w:sz w:val="24"/>
          <w:szCs w:val="24"/>
        </w:rPr>
        <w:instrText xml:space="preserve"> REF _Ref502097256 \h </w:instrText>
      </w:r>
      <w:r w:rsidR="002A4B25" w:rsidRPr="002A4B25">
        <w:rPr>
          <w:rFonts w:ascii="Arial" w:hAnsi="Arial" w:cs="Arial"/>
          <w:b/>
          <w:sz w:val="24"/>
          <w:szCs w:val="24"/>
        </w:rPr>
        <w:instrText xml:space="preserve"> \* MERGEFORMAT </w:instrText>
      </w:r>
      <w:r w:rsidRPr="002A4B25">
        <w:rPr>
          <w:rFonts w:ascii="Arial" w:hAnsi="Arial" w:cs="Arial"/>
          <w:b/>
          <w:sz w:val="24"/>
          <w:szCs w:val="24"/>
        </w:rPr>
      </w:r>
      <w:r w:rsidRPr="002A4B25">
        <w:rPr>
          <w:rFonts w:ascii="Arial" w:hAnsi="Arial" w:cs="Arial"/>
          <w:b/>
          <w:sz w:val="24"/>
          <w:szCs w:val="24"/>
        </w:rPr>
        <w:fldChar w:fldCharType="separate"/>
      </w:r>
      <w:r w:rsidR="002A4B25" w:rsidRPr="002A4B25">
        <w:rPr>
          <w:rFonts w:ascii="Arial" w:hAnsi="Arial" w:cs="Arial"/>
          <w:b/>
          <w:sz w:val="24"/>
          <w:szCs w:val="24"/>
        </w:rPr>
        <w:t xml:space="preserve">Ilustración </w:t>
      </w:r>
      <w:r w:rsidR="002A4B25" w:rsidRPr="002A4B25">
        <w:rPr>
          <w:rFonts w:ascii="Arial" w:hAnsi="Arial" w:cs="Arial"/>
          <w:b/>
          <w:noProof/>
          <w:sz w:val="24"/>
          <w:szCs w:val="24"/>
        </w:rPr>
        <w:t>18</w:t>
      </w:r>
      <w:r w:rsidR="002A4B25" w:rsidRPr="002A4B25">
        <w:rPr>
          <w:rFonts w:ascii="Arial" w:hAnsi="Arial" w:cs="Arial"/>
          <w:b/>
          <w:sz w:val="24"/>
          <w:szCs w:val="24"/>
        </w:rPr>
        <w:t xml:space="preserve"> - Logotipo comunidad open-source de Arduino</w:t>
      </w:r>
      <w:r w:rsidRPr="002A4B25">
        <w:rPr>
          <w:rFonts w:ascii="Arial" w:hAnsi="Arial" w:cs="Arial"/>
          <w:b/>
          <w:sz w:val="24"/>
          <w:szCs w:val="24"/>
        </w:rPr>
        <w:fldChar w:fldCharType="end"/>
      </w:r>
      <w:r>
        <w:rPr>
          <w:rFonts w:ascii="Arial" w:hAnsi="Arial" w:cs="Arial"/>
          <w:sz w:val="24"/>
          <w:szCs w:val="24"/>
        </w:rPr>
        <w:t xml:space="preserve">) muestra el logotipo oficial de la comunidad </w:t>
      </w:r>
      <w:r w:rsidR="00F67BE8" w:rsidRPr="00F67BE8">
        <w:rPr>
          <w:rFonts w:ascii="Arial" w:hAnsi="Arial" w:cs="Arial"/>
          <w:sz w:val="24"/>
          <w:szCs w:val="24"/>
        </w:rPr>
        <w:fldChar w:fldCharType="begin"/>
      </w:r>
      <w:r w:rsidR="00F67BE8" w:rsidRPr="00F67BE8">
        <w:rPr>
          <w:rFonts w:ascii="Arial" w:hAnsi="Arial" w:cs="Arial"/>
          <w:sz w:val="24"/>
          <w:szCs w:val="24"/>
        </w:rPr>
        <w:instrText xml:space="preserve"> REF _Ref510716852 \h  \* MERGEFORMAT </w:instrText>
      </w:r>
      <w:r w:rsidR="00F67BE8" w:rsidRPr="00F67BE8">
        <w:rPr>
          <w:rFonts w:ascii="Arial" w:hAnsi="Arial" w:cs="Arial"/>
          <w:sz w:val="24"/>
          <w:szCs w:val="24"/>
        </w:rPr>
      </w:r>
      <w:r w:rsidR="00F67BE8" w:rsidRPr="00F67BE8">
        <w:rPr>
          <w:rFonts w:ascii="Arial" w:hAnsi="Arial" w:cs="Arial"/>
          <w:sz w:val="24"/>
          <w:szCs w:val="24"/>
        </w:rPr>
        <w:fldChar w:fldCharType="separate"/>
      </w:r>
      <w:r w:rsidR="00F67BE8" w:rsidRPr="00F67BE8">
        <w:rPr>
          <w:rFonts w:ascii="Arial" w:hAnsi="Arial" w:cs="Arial"/>
          <w:b/>
          <w:i/>
          <w:sz w:val="24"/>
          <w:szCs w:val="24"/>
        </w:rPr>
        <w:t>Open Source</w:t>
      </w:r>
      <w:r w:rsidR="00F67BE8" w:rsidRPr="00F67BE8">
        <w:rPr>
          <w:rFonts w:ascii="Arial" w:hAnsi="Arial" w:cs="Arial"/>
          <w:sz w:val="24"/>
          <w:szCs w:val="24"/>
        </w:rPr>
        <w:fldChar w:fldCharType="end"/>
      </w:r>
      <w:r>
        <w:rPr>
          <w:rFonts w:ascii="Arial" w:hAnsi="Arial" w:cs="Arial"/>
          <w:sz w:val="24"/>
          <w:szCs w:val="24"/>
        </w:rPr>
        <w:t xml:space="preserve"> de Arduino.</w:t>
      </w:r>
    </w:p>
    <w:p w14:paraId="2D34C332" w14:textId="77777777" w:rsidR="008F38A1" w:rsidRDefault="008F38A1" w:rsidP="008F38A1">
      <w:pPr>
        <w:keepNext/>
        <w:jc w:val="center"/>
      </w:pPr>
      <w:r>
        <w:rPr>
          <w:noProof/>
          <w:lang w:val="en-US" w:eastAsia="en-US"/>
        </w:rPr>
        <w:drawing>
          <wp:inline distT="0" distB="0" distL="0" distR="0" wp14:anchorId="4D8B13A3" wp14:editId="24769DA3">
            <wp:extent cx="2590799" cy="1140317"/>
            <wp:effectExtent l="0" t="0" r="0" b="3175"/>
            <wp:docPr id="1037" name="Image1"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73" cstate="print">
                      <a:extLst>
                        <a:ext uri="{28A0092B-C50C-407E-A947-70E740481C1C}">
                          <a14:useLocalDpi xmlns:a14="http://schemas.microsoft.com/office/drawing/2010/main" val="0"/>
                        </a:ext>
                      </a:extLst>
                    </a:blip>
                    <a:srcRect/>
                    <a:stretch>
                      <a:fillRect/>
                    </a:stretch>
                  </pic:blipFill>
                  <pic:spPr>
                    <a:xfrm>
                      <a:off x="0" y="0"/>
                      <a:ext cx="2590799" cy="1140317"/>
                    </a:xfrm>
                    <a:prstGeom prst="rect">
                      <a:avLst/>
                    </a:prstGeom>
                  </pic:spPr>
                </pic:pic>
              </a:graphicData>
            </a:graphic>
          </wp:inline>
        </w:drawing>
      </w:r>
    </w:p>
    <w:p w14:paraId="62CBAEBA" w14:textId="42C77801" w:rsidR="008F38A1" w:rsidRPr="002A4B25" w:rsidRDefault="008F38A1" w:rsidP="002A4B25">
      <w:pPr>
        <w:pStyle w:val="Descripcin"/>
        <w:jc w:val="center"/>
        <w:rPr>
          <w:rFonts w:ascii="Arial" w:hAnsi="Arial" w:cs="Arial"/>
          <w:sz w:val="24"/>
          <w:szCs w:val="24"/>
        </w:rPr>
      </w:pPr>
      <w:bookmarkStart w:id="134" w:name="_Ref502097256"/>
      <w:bookmarkStart w:id="135" w:name="_Toc510799554"/>
      <w:r>
        <w:t xml:space="preserve">Ilustración </w:t>
      </w:r>
      <w:fldSimple w:instr=" SEQ Ilustración \* ARABIC ">
        <w:r w:rsidR="00D63F0D">
          <w:rPr>
            <w:noProof/>
          </w:rPr>
          <w:t>18</w:t>
        </w:r>
      </w:fldSimple>
      <w:r>
        <w:t xml:space="preserve"> - Logotipo comunidad open-source de Arduino</w:t>
      </w:r>
      <w:bookmarkStart w:id="136" w:name="_Toc504153906"/>
      <w:bookmarkEnd w:id="134"/>
      <w:bookmarkEnd w:id="135"/>
    </w:p>
    <w:p w14:paraId="3AFB07D6" w14:textId="77777777" w:rsidR="008F38A1" w:rsidRDefault="008F38A1" w:rsidP="008F38A1">
      <w:pPr>
        <w:pStyle w:val="Ttulo3"/>
        <w:rPr>
          <w:b w:val="0"/>
          <w:sz w:val="28"/>
          <w:szCs w:val="28"/>
        </w:rPr>
      </w:pPr>
      <w:bookmarkStart w:id="137" w:name="_Toc510799365"/>
      <w:r>
        <w:rPr>
          <w:b w:val="0"/>
          <w:sz w:val="28"/>
          <w:szCs w:val="28"/>
        </w:rPr>
        <w:t>3.6.2 Sencillez de programación</w:t>
      </w:r>
      <w:bookmarkEnd w:id="136"/>
      <w:bookmarkEnd w:id="137"/>
    </w:p>
    <w:p w14:paraId="4B6876A8" w14:textId="77777777" w:rsidR="008F38A1" w:rsidRDefault="008F38A1" w:rsidP="008F38A1">
      <w:pPr>
        <w:rPr>
          <w:rFonts w:ascii="Arial" w:hAnsi="Arial" w:cs="Arial"/>
          <w:b/>
          <w:sz w:val="24"/>
          <w:szCs w:val="24"/>
        </w:rPr>
      </w:pPr>
    </w:p>
    <w:p w14:paraId="019CE3AD" w14:textId="77777777" w:rsidR="008F38A1" w:rsidRDefault="008F38A1" w:rsidP="008F38A1">
      <w:pPr>
        <w:rPr>
          <w:rFonts w:ascii="Arial" w:hAnsi="Arial" w:cs="Arial"/>
          <w:sz w:val="24"/>
          <w:szCs w:val="24"/>
        </w:rPr>
      </w:pPr>
      <w:r>
        <w:rPr>
          <w:rFonts w:ascii="Arial" w:hAnsi="Arial" w:cs="Arial"/>
          <w:sz w:val="24"/>
          <w:szCs w:val="24"/>
        </w:rPr>
        <w:t xml:space="preserve">Gracias a la reutilización de las ideas de Wiring, Arduino provee un alto nivel de abstracción con respecto al hardware. </w:t>
      </w:r>
    </w:p>
    <w:p w14:paraId="7AD712C0" w14:textId="77777777" w:rsidR="008F38A1" w:rsidRDefault="008F38A1" w:rsidP="008F38A1">
      <w:pPr>
        <w:rPr>
          <w:rFonts w:ascii="Arial" w:hAnsi="Arial" w:cs="Arial"/>
          <w:sz w:val="24"/>
          <w:szCs w:val="24"/>
        </w:rPr>
      </w:pPr>
    </w:p>
    <w:p w14:paraId="27F744B7" w14:textId="77D78E92" w:rsidR="008F38A1" w:rsidRDefault="008F38A1" w:rsidP="008F38A1">
      <w:pPr>
        <w:rPr>
          <w:rFonts w:ascii="Arial" w:hAnsi="Arial" w:cs="Arial"/>
          <w:sz w:val="24"/>
          <w:szCs w:val="24"/>
        </w:rPr>
      </w:pPr>
      <w:r>
        <w:rPr>
          <w:rFonts w:ascii="Arial" w:hAnsi="Arial" w:cs="Arial"/>
          <w:sz w:val="24"/>
          <w:szCs w:val="24"/>
        </w:rPr>
        <w:t>Por ejemplo, par</w:t>
      </w:r>
      <w:r w:rsidR="00897799">
        <w:rPr>
          <w:rFonts w:ascii="Arial" w:hAnsi="Arial" w:cs="Arial"/>
          <w:sz w:val="24"/>
          <w:szCs w:val="24"/>
        </w:rPr>
        <w:t>a establecer como salida los</w:t>
      </w:r>
      <w:r>
        <w:rPr>
          <w:rFonts w:ascii="Arial" w:hAnsi="Arial" w:cs="Arial"/>
          <w:sz w:val="24"/>
          <w:szCs w:val="24"/>
        </w:rPr>
        <w:t xml:space="preserve"> puertos 1 al 7, se puede utilizar el siguiente fragmento de código:</w:t>
      </w:r>
    </w:p>
    <w:p w14:paraId="5413F453" w14:textId="77777777" w:rsidR="008F38A1" w:rsidRDefault="008F38A1" w:rsidP="008F38A1">
      <w:pPr>
        <w:rPr>
          <w:rFonts w:ascii="Arial" w:hAnsi="Arial" w:cs="Arial"/>
          <w:sz w:val="24"/>
          <w:szCs w:val="24"/>
        </w:rPr>
      </w:pPr>
    </w:p>
    <w:p w14:paraId="1C90F7CF"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PinMode(1,OUTPUT) ;</w:t>
      </w:r>
    </w:p>
    <w:p w14:paraId="007F8A02"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PinMode(2,OUTPUT) ;</w:t>
      </w:r>
    </w:p>
    <w:p w14:paraId="37DE1EFB" w14:textId="77777777" w:rsidR="008F38A1" w:rsidRPr="009A53E6" w:rsidRDefault="008F38A1" w:rsidP="008F38A1">
      <w:pPr>
        <w:rPr>
          <w:rFonts w:ascii="Droid Sans Mono" w:eastAsia="Droid Sans Mono" w:cs="Droid Sans Mono"/>
          <w:sz w:val="24"/>
          <w:szCs w:val="24"/>
          <w:lang w:val="en-US"/>
        </w:rPr>
      </w:pPr>
      <w:r w:rsidRPr="009A53E6">
        <w:rPr>
          <w:rFonts w:ascii="Droid Sans Mono" w:eastAsia="Droid Sans Mono" w:cs="Droid Sans Mono"/>
          <w:sz w:val="24"/>
          <w:szCs w:val="24"/>
          <w:lang w:val="en-US"/>
        </w:rPr>
        <w:t>…</w:t>
      </w:r>
      <w:r w:rsidRPr="009A53E6">
        <w:rPr>
          <w:rFonts w:ascii="Droid Sans Mono" w:eastAsia="Droid Sans Mono" w:cs="Droid Sans Mono"/>
          <w:sz w:val="24"/>
          <w:szCs w:val="24"/>
          <w:lang w:val="en-US"/>
        </w:rPr>
        <w:t>;</w:t>
      </w:r>
    </w:p>
    <w:p w14:paraId="5F575C20" w14:textId="23856C61" w:rsidR="008F38A1" w:rsidRPr="009A53E6" w:rsidRDefault="008F38A1" w:rsidP="008F38A1">
      <w:pPr>
        <w:rPr>
          <w:rFonts w:ascii="Courier New" w:eastAsia="Droid Sans Mono" w:hAnsi="Courier New" w:cs="Courier New"/>
          <w:sz w:val="24"/>
          <w:szCs w:val="24"/>
          <w:lang w:val="en-US"/>
        </w:rPr>
      </w:pPr>
      <w:r w:rsidRPr="009A53E6">
        <w:rPr>
          <w:rFonts w:ascii="Courier New" w:eastAsia="Droid Sans Mono" w:hAnsi="Courier New" w:cs="Courier New"/>
          <w:sz w:val="24"/>
          <w:szCs w:val="24"/>
          <w:lang w:val="en-US"/>
        </w:rPr>
        <w:t>PinMode(7,OUTPUT) ;</w:t>
      </w:r>
    </w:p>
    <w:p w14:paraId="509B8A19" w14:textId="77777777" w:rsidR="00897799" w:rsidRPr="009A53E6" w:rsidRDefault="00897799" w:rsidP="008F38A1">
      <w:pPr>
        <w:rPr>
          <w:rFonts w:ascii="Courier New" w:eastAsia="Droid Sans Mono" w:hAnsi="Courier New" w:cs="Courier New"/>
          <w:sz w:val="24"/>
          <w:szCs w:val="24"/>
          <w:lang w:val="en-US"/>
        </w:rPr>
      </w:pPr>
    </w:p>
    <w:p w14:paraId="35760DDE" w14:textId="12B8DC4F" w:rsidR="008F38A1" w:rsidRPr="009A53E6" w:rsidRDefault="00897799" w:rsidP="008F38A1">
      <w:pPr>
        <w:rPr>
          <w:rFonts w:ascii="Droid Sans Mono" w:eastAsia="Droid Sans Mono" w:cs="Droid Sans Mono"/>
          <w:sz w:val="24"/>
          <w:szCs w:val="24"/>
          <w:lang w:val="en-US"/>
        </w:rPr>
      </w:pPr>
      <w:r w:rsidRPr="009A53E6">
        <w:rPr>
          <w:rFonts w:ascii="Arial" w:hAnsi="Arial" w:cs="Arial"/>
          <w:sz w:val="24"/>
          <w:szCs w:val="24"/>
          <w:lang w:val="en-US"/>
        </w:rPr>
        <w:t>En contraposición</w:t>
      </w:r>
      <w:r w:rsidR="008F38A1" w:rsidRPr="009A53E6">
        <w:rPr>
          <w:rFonts w:ascii="Droid Sans Mono" w:eastAsia="Droid Sans Mono" w:cs="Droid Sans Mono"/>
          <w:sz w:val="24"/>
          <w:szCs w:val="24"/>
          <w:lang w:val="en-US"/>
        </w:rPr>
        <w:t xml:space="preserve"> con:</w:t>
      </w:r>
    </w:p>
    <w:p w14:paraId="58E86F48" w14:textId="77777777" w:rsidR="00897799" w:rsidRPr="009A53E6" w:rsidRDefault="00897799" w:rsidP="008F38A1">
      <w:pPr>
        <w:rPr>
          <w:rFonts w:ascii="Droid Sans Mono" w:eastAsia="Droid Sans Mono" w:cs="Droid Sans Mono"/>
          <w:sz w:val="24"/>
          <w:szCs w:val="24"/>
          <w:lang w:val="en-US"/>
        </w:rPr>
      </w:pPr>
    </w:p>
    <w:p w14:paraId="0CFEDA1D" w14:textId="34671FD3" w:rsidR="008F38A1" w:rsidRDefault="008F38A1" w:rsidP="008F38A1">
      <w:pPr>
        <w:rPr>
          <w:rFonts w:ascii="Droid Sans Mono" w:eastAsia="Droid Sans Mono" w:cs="Droid Sans Mono"/>
          <w:sz w:val="24"/>
          <w:szCs w:val="24"/>
          <w:lang w:val="en-US"/>
        </w:rPr>
      </w:pPr>
      <w:r w:rsidRPr="00FD6C82">
        <w:rPr>
          <w:rFonts w:ascii="Courier New" w:eastAsia="Droid Sans Mono" w:hAnsi="Courier New" w:cs="Courier New"/>
          <w:sz w:val="24"/>
          <w:szCs w:val="24"/>
          <w:lang w:val="en-US"/>
        </w:rPr>
        <w:t>DDRD = B11111110</w:t>
      </w:r>
      <w:r>
        <w:rPr>
          <w:rFonts w:ascii="Droid Sans Mono" w:eastAsia="Droid Sans Mono" w:cs="Droid Sans Mono"/>
          <w:sz w:val="24"/>
          <w:szCs w:val="24"/>
          <w:lang w:val="en-US"/>
        </w:rPr>
        <w:t>;</w:t>
      </w:r>
      <w:sdt>
        <w:sdtPr>
          <w:rPr>
            <w:rFonts w:ascii="Droid Sans Mono" w:eastAsia="Droid Sans Mono" w:cs="Droid Sans Mono"/>
            <w:sz w:val="24"/>
            <w:szCs w:val="24"/>
            <w:lang w:val="en-US"/>
          </w:rPr>
          <w:id w:val="2019501426"/>
          <w:citation/>
        </w:sdtPr>
        <w:sdtContent>
          <w:r w:rsidR="000801D6">
            <w:rPr>
              <w:rFonts w:ascii="Droid Sans Mono" w:eastAsia="Droid Sans Mono" w:cs="Droid Sans Mono"/>
              <w:sz w:val="24"/>
              <w:szCs w:val="24"/>
              <w:lang w:val="en-US"/>
            </w:rPr>
            <w:fldChar w:fldCharType="begin"/>
          </w:r>
          <w:r w:rsidR="000801D6" w:rsidRPr="000801D6">
            <w:rPr>
              <w:rFonts w:ascii="Droid Sans Mono" w:eastAsia="Droid Sans Mono" w:hAnsi="Droid Sans Mono" w:cs="Droid Sans Mono"/>
              <w:sz w:val="24"/>
              <w:szCs w:val="24"/>
              <w:lang w:val="en-US"/>
            </w:rPr>
            <w:instrText xml:space="preserve"> CITATION Ard172 \l 11274 </w:instrText>
          </w:r>
          <w:r w:rsidR="000801D6">
            <w:rPr>
              <w:rFonts w:ascii="Droid Sans Mono" w:eastAsia="Droid Sans Mono" w:cs="Droid Sans Mono"/>
              <w:sz w:val="24"/>
              <w:szCs w:val="24"/>
              <w:lang w:val="en-US"/>
            </w:rPr>
            <w:fldChar w:fldCharType="separate"/>
          </w:r>
          <w:r w:rsidR="00AB7AAE">
            <w:rPr>
              <w:rFonts w:ascii="Droid Sans Mono" w:eastAsia="Droid Sans Mono" w:hAnsi="Droid Sans Mono" w:cs="Droid Sans Mono"/>
              <w:noProof/>
              <w:sz w:val="24"/>
              <w:szCs w:val="24"/>
              <w:lang w:val="en-US"/>
            </w:rPr>
            <w:t xml:space="preserve"> </w:t>
          </w:r>
          <w:r w:rsidR="00AB7AAE" w:rsidRPr="00AB7AAE">
            <w:rPr>
              <w:rFonts w:ascii="Droid Sans Mono" w:eastAsia="Droid Sans Mono" w:hAnsi="Droid Sans Mono" w:cs="Droid Sans Mono"/>
              <w:noProof/>
              <w:sz w:val="24"/>
              <w:szCs w:val="24"/>
              <w:lang w:val="en-US"/>
            </w:rPr>
            <w:t>[11]</w:t>
          </w:r>
          <w:r w:rsidR="000801D6">
            <w:rPr>
              <w:rFonts w:ascii="Droid Sans Mono" w:eastAsia="Droid Sans Mono" w:cs="Droid Sans Mono"/>
              <w:sz w:val="24"/>
              <w:szCs w:val="24"/>
              <w:lang w:val="en-US"/>
            </w:rPr>
            <w:fldChar w:fldCharType="end"/>
          </w:r>
        </w:sdtContent>
      </w:sdt>
      <w:r w:rsidR="000801D6">
        <w:rPr>
          <w:rFonts w:ascii="Droid Sans Mono" w:eastAsia="Droid Sans Mono" w:cs="Droid Sans Mono"/>
          <w:sz w:val="24"/>
          <w:szCs w:val="24"/>
          <w:lang w:val="en-US"/>
        </w:rPr>
        <w:t xml:space="preserve"> </w:t>
      </w:r>
      <w:r>
        <w:rPr>
          <w:rFonts w:ascii="Droid Sans Mono" w:eastAsia="Droid Sans Mono" w:cs="Droid Sans Mono"/>
          <w:sz w:val="24"/>
          <w:szCs w:val="24"/>
          <w:lang w:val="en-US"/>
        </w:rPr>
        <w:t>// sets Arduino pins 1 to 7 as outputs, pin 0 as input</w:t>
      </w:r>
    </w:p>
    <w:p w14:paraId="2802438F" w14:textId="77777777" w:rsidR="008F38A1" w:rsidRDefault="008F38A1" w:rsidP="008F38A1">
      <w:pPr>
        <w:rPr>
          <w:rFonts w:ascii="Droid Sans Mono" w:eastAsia="Droid Sans Mono" w:hAnsi="Arial" w:cs="Droid Sans Mono"/>
          <w:sz w:val="24"/>
          <w:szCs w:val="24"/>
          <w:lang w:val="en-US"/>
        </w:rPr>
      </w:pPr>
    </w:p>
    <w:p w14:paraId="79E68130" w14:textId="77777777" w:rsidR="008F38A1" w:rsidRDefault="008F38A1" w:rsidP="008F38A1">
      <w:pPr>
        <w:pStyle w:val="Ttulo3"/>
        <w:rPr>
          <w:b w:val="0"/>
          <w:sz w:val="28"/>
          <w:szCs w:val="28"/>
        </w:rPr>
      </w:pPr>
      <w:bookmarkStart w:id="138" w:name="_Toc504153907"/>
      <w:bookmarkStart w:id="139" w:name="_Toc510799366"/>
      <w:r>
        <w:rPr>
          <w:b w:val="0"/>
          <w:sz w:val="28"/>
          <w:szCs w:val="28"/>
        </w:rPr>
        <w:t xml:space="preserve">3.6.3 </w:t>
      </w:r>
      <w:bookmarkEnd w:id="138"/>
      <w:r>
        <w:rPr>
          <w:b w:val="0"/>
          <w:sz w:val="28"/>
          <w:szCs w:val="28"/>
        </w:rPr>
        <w:t>Hardware económico</w:t>
      </w:r>
      <w:bookmarkEnd w:id="139"/>
    </w:p>
    <w:p w14:paraId="1AF71024" w14:textId="77777777" w:rsidR="008F38A1" w:rsidRDefault="008F38A1" w:rsidP="008F38A1">
      <w:pPr>
        <w:rPr>
          <w:rFonts w:ascii="Arial" w:hAnsi="Arial" w:cs="Arial"/>
          <w:b/>
          <w:sz w:val="24"/>
          <w:szCs w:val="24"/>
        </w:rPr>
      </w:pPr>
    </w:p>
    <w:p w14:paraId="1332F8BE" w14:textId="61169A0C" w:rsidR="008F38A1" w:rsidRDefault="008F38A1" w:rsidP="008F38A1">
      <w:pPr>
        <w:pStyle w:val="AgustinTexto"/>
      </w:pPr>
      <w:r>
        <w:t>Lo único que “vale” en la placa son sus componentes, ya que no</w:t>
      </w:r>
      <w:r w:rsidR="00F67BE8">
        <w:t xml:space="preserve"> se debe </w:t>
      </w:r>
      <w:r>
        <w:t>pagar el costo de la licencia de su creador, por el hecho de ser hardware libre.</w:t>
      </w:r>
    </w:p>
    <w:p w14:paraId="257D4553" w14:textId="77777777" w:rsidR="008F38A1" w:rsidRDefault="008F38A1" w:rsidP="008F38A1">
      <w:pPr>
        <w:rPr>
          <w:rFonts w:ascii="Arial" w:hAnsi="Arial" w:cs="Arial"/>
          <w:sz w:val="24"/>
          <w:szCs w:val="24"/>
        </w:rPr>
      </w:pPr>
    </w:p>
    <w:p w14:paraId="2EDD8144" w14:textId="77777777" w:rsidR="00897799" w:rsidRDefault="00897799">
      <w:pPr>
        <w:rPr>
          <w:b/>
          <w:color w:val="666666"/>
          <w:sz w:val="32"/>
          <w:szCs w:val="32"/>
        </w:rPr>
      </w:pPr>
      <w:bookmarkStart w:id="140" w:name="_Toc504153908"/>
      <w:r>
        <w:rPr>
          <w:b/>
          <w:sz w:val="32"/>
          <w:szCs w:val="32"/>
        </w:rPr>
        <w:br w:type="page"/>
      </w:r>
    </w:p>
    <w:p w14:paraId="51D952C0" w14:textId="6801F9EA" w:rsidR="008F38A1" w:rsidRDefault="008F38A1" w:rsidP="008F38A1">
      <w:pPr>
        <w:pStyle w:val="Ttulo2"/>
        <w:rPr>
          <w:b/>
          <w:sz w:val="32"/>
          <w:szCs w:val="32"/>
        </w:rPr>
      </w:pPr>
      <w:bookmarkStart w:id="141" w:name="_Toc510799367"/>
      <w:r>
        <w:rPr>
          <w:b/>
          <w:sz w:val="32"/>
          <w:szCs w:val="32"/>
        </w:rPr>
        <w:lastRenderedPageBreak/>
        <w:t>3.7 Incorporación de Arduino en las escuelas</w:t>
      </w:r>
      <w:bookmarkEnd w:id="140"/>
      <w:bookmarkEnd w:id="141"/>
    </w:p>
    <w:p w14:paraId="1948622C" w14:textId="77777777" w:rsidR="008F38A1" w:rsidRDefault="008F38A1" w:rsidP="008F38A1">
      <w:pPr>
        <w:rPr>
          <w:rFonts w:ascii="Arial" w:hAnsi="Arial" w:cs="Arial"/>
          <w:b/>
          <w:sz w:val="24"/>
          <w:szCs w:val="24"/>
        </w:rPr>
      </w:pPr>
    </w:p>
    <w:p w14:paraId="08EB0456" w14:textId="432781A0" w:rsidR="008F38A1" w:rsidRDefault="008F38A1" w:rsidP="008F38A1">
      <w:pPr>
        <w:rPr>
          <w:rFonts w:ascii="Arial" w:hAnsi="Arial" w:cs="Arial"/>
          <w:sz w:val="24"/>
          <w:szCs w:val="24"/>
        </w:rPr>
      </w:pPr>
      <w:r>
        <w:rPr>
          <w:rFonts w:ascii="Arial" w:hAnsi="Arial" w:cs="Arial"/>
          <w:sz w:val="24"/>
          <w:szCs w:val="24"/>
        </w:rPr>
        <w:t xml:space="preserve">Las diversas características y motivaciones hacen atractiva a la plataforma Arduino para su incorporación en las escuelas. </w:t>
      </w:r>
    </w:p>
    <w:p w14:paraId="3B11FC42" w14:textId="77777777" w:rsidR="008F38A1" w:rsidRDefault="008F38A1" w:rsidP="008F38A1">
      <w:pPr>
        <w:rPr>
          <w:rFonts w:ascii="Arial" w:hAnsi="Arial" w:cs="Arial"/>
          <w:sz w:val="24"/>
          <w:szCs w:val="24"/>
        </w:rPr>
      </w:pPr>
      <w:r>
        <w:rPr>
          <w:rFonts w:ascii="Arial" w:hAnsi="Arial" w:cs="Arial"/>
          <w:sz w:val="24"/>
          <w:szCs w:val="24"/>
        </w:rPr>
        <w:t>Esto ha llevado la creación de proyectos articulares entre distintos espacios curriculares.</w:t>
      </w:r>
    </w:p>
    <w:p w14:paraId="3C073F7A" w14:textId="77777777" w:rsidR="008F38A1" w:rsidRDefault="008F38A1" w:rsidP="008F38A1">
      <w:pPr>
        <w:rPr>
          <w:rFonts w:ascii="Arial" w:hAnsi="Arial" w:cs="Arial"/>
          <w:sz w:val="24"/>
          <w:szCs w:val="24"/>
        </w:rPr>
      </w:pPr>
      <w:r>
        <w:rPr>
          <w:rFonts w:ascii="Arial" w:hAnsi="Arial" w:cs="Arial"/>
          <w:sz w:val="24"/>
          <w:szCs w:val="24"/>
        </w:rPr>
        <w:t xml:space="preserve"> </w:t>
      </w:r>
    </w:p>
    <w:p w14:paraId="7D1AFA71" w14:textId="0099C185" w:rsidR="008F38A1" w:rsidRDefault="008F38A1" w:rsidP="008F38A1">
      <w:pPr>
        <w:rPr>
          <w:rFonts w:ascii="Arial" w:hAnsi="Arial" w:cs="Arial"/>
          <w:sz w:val="24"/>
          <w:szCs w:val="24"/>
        </w:rPr>
      </w:pPr>
      <w:r>
        <w:rPr>
          <w:rFonts w:ascii="Arial" w:hAnsi="Arial" w:cs="Arial"/>
          <w:sz w:val="24"/>
          <w:szCs w:val="24"/>
        </w:rPr>
        <w:t>Dentro de las principales características que han promov</w:t>
      </w:r>
      <w:r w:rsidR="00881091">
        <w:rPr>
          <w:rFonts w:ascii="Arial" w:hAnsi="Arial" w:cs="Arial"/>
          <w:sz w:val="24"/>
          <w:szCs w:val="24"/>
        </w:rPr>
        <w:t>ido esta tendencia, se encuentra</w:t>
      </w:r>
      <w:r>
        <w:rPr>
          <w:rFonts w:ascii="Arial" w:hAnsi="Arial" w:cs="Arial"/>
          <w:sz w:val="24"/>
          <w:szCs w:val="24"/>
        </w:rPr>
        <w:t xml:space="preserve"> la sencillez del lenguaje de programación que</w:t>
      </w:r>
      <w:r w:rsidR="00881091">
        <w:rPr>
          <w:rFonts w:ascii="Arial" w:hAnsi="Arial" w:cs="Arial"/>
          <w:sz w:val="24"/>
          <w:szCs w:val="24"/>
        </w:rPr>
        <w:t xml:space="preserve"> permite que alumnos y docentes, </w:t>
      </w:r>
      <w:r>
        <w:rPr>
          <w:rFonts w:ascii="Arial" w:hAnsi="Arial" w:cs="Arial"/>
          <w:sz w:val="24"/>
          <w:szCs w:val="24"/>
        </w:rPr>
        <w:t>no necesariamente del ámbito de la in</w:t>
      </w:r>
      <w:r w:rsidR="00881091">
        <w:rPr>
          <w:rFonts w:ascii="Arial" w:hAnsi="Arial" w:cs="Arial"/>
          <w:sz w:val="24"/>
          <w:szCs w:val="24"/>
        </w:rPr>
        <w:t>formática y la electrónica, puedan utilizarlo. Como consecuencia, contribuye</w:t>
      </w:r>
      <w:r>
        <w:rPr>
          <w:rFonts w:ascii="Arial" w:hAnsi="Arial" w:cs="Arial"/>
          <w:sz w:val="24"/>
          <w:szCs w:val="24"/>
        </w:rPr>
        <w:t xml:space="preserve"> a la construcción colectiva del conocimiento, promoviendo la interdisciplinariedad escolar, permitiendo la colaboración de docentes de distintas áreas</w:t>
      </w:r>
      <w:r w:rsidR="00881091">
        <w:rPr>
          <w:rFonts w:ascii="Arial" w:hAnsi="Arial" w:cs="Arial"/>
          <w:sz w:val="24"/>
          <w:szCs w:val="24"/>
        </w:rPr>
        <w:t xml:space="preserve"> y la cooperación</w:t>
      </w:r>
      <w:r>
        <w:rPr>
          <w:rFonts w:ascii="Arial" w:hAnsi="Arial" w:cs="Arial"/>
          <w:sz w:val="24"/>
          <w:szCs w:val="24"/>
        </w:rPr>
        <w:t xml:space="preserve"> en la articulación de proyectos.</w:t>
      </w:r>
    </w:p>
    <w:p w14:paraId="0F06BA10" w14:textId="77777777" w:rsidR="008F38A1" w:rsidRDefault="008F38A1" w:rsidP="008F38A1">
      <w:pPr>
        <w:rPr>
          <w:rFonts w:ascii="Arial" w:hAnsi="Arial" w:cs="Arial"/>
          <w:b/>
          <w:sz w:val="24"/>
          <w:szCs w:val="24"/>
        </w:rPr>
      </w:pPr>
    </w:p>
    <w:p w14:paraId="101CB8C7" w14:textId="7C0BBC90" w:rsidR="008F38A1" w:rsidRDefault="008F38A1" w:rsidP="008F38A1">
      <w:pPr>
        <w:rPr>
          <w:rFonts w:ascii="Arial" w:hAnsi="Arial" w:cs="Arial"/>
          <w:sz w:val="24"/>
          <w:szCs w:val="24"/>
        </w:rPr>
      </w:pPr>
      <w:r>
        <w:rPr>
          <w:rFonts w:ascii="Arial" w:hAnsi="Arial" w:cs="Arial"/>
          <w:sz w:val="24"/>
          <w:szCs w:val="24"/>
        </w:rPr>
        <w:t>Desde el punto de vista pedagógico</w:t>
      </w:r>
      <w:r w:rsidR="00702782">
        <w:rPr>
          <w:rFonts w:ascii="Arial" w:hAnsi="Arial" w:cs="Arial"/>
          <w:sz w:val="24"/>
          <w:szCs w:val="24"/>
        </w:rPr>
        <w:t>,</w:t>
      </w:r>
      <w:r>
        <w:rPr>
          <w:rFonts w:ascii="Arial" w:hAnsi="Arial" w:cs="Arial"/>
          <w:sz w:val="24"/>
          <w:szCs w:val="24"/>
        </w:rPr>
        <w:t xml:space="preserve"> del proceso de aprendizaje, este tipo de actividades permiten al sujeto que aprende</w:t>
      </w:r>
      <w:r w:rsidR="00702782">
        <w:rPr>
          <w:rFonts w:ascii="Arial" w:hAnsi="Arial" w:cs="Arial"/>
          <w:sz w:val="24"/>
          <w:szCs w:val="24"/>
        </w:rPr>
        <w:t>, ser participante activo. D</w:t>
      </w:r>
      <w:r>
        <w:rPr>
          <w:rFonts w:ascii="Arial" w:hAnsi="Arial" w:cs="Arial"/>
          <w:sz w:val="24"/>
          <w:szCs w:val="24"/>
        </w:rPr>
        <w:t>esde la concepción de la idea hasta el producto final, incorporando gradualmente conocimientos técnicos específicos.</w:t>
      </w:r>
    </w:p>
    <w:p w14:paraId="38E97047" w14:textId="77777777" w:rsidR="008F38A1" w:rsidRDefault="008F38A1" w:rsidP="008F38A1">
      <w:pPr>
        <w:rPr>
          <w:rFonts w:ascii="Arial" w:hAnsi="Arial" w:cs="Arial"/>
          <w:sz w:val="24"/>
          <w:szCs w:val="24"/>
        </w:rPr>
      </w:pPr>
    </w:p>
    <w:p w14:paraId="6E85204B" w14:textId="77777777" w:rsidR="008F38A1" w:rsidRDefault="008F38A1" w:rsidP="008F38A1">
      <w:pPr>
        <w:rPr>
          <w:rFonts w:ascii="Arial" w:hAnsi="Arial" w:cs="Arial"/>
          <w:b/>
          <w:sz w:val="24"/>
          <w:szCs w:val="24"/>
        </w:rPr>
      </w:pPr>
      <w:r>
        <w:rPr>
          <w:rFonts w:ascii="Arial" w:hAnsi="Arial" w:cs="Arial"/>
          <w:sz w:val="24"/>
          <w:szCs w:val="24"/>
        </w:rPr>
        <w:t>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como se describe en la siguiente sección.</w:t>
      </w:r>
    </w:p>
    <w:p w14:paraId="0434C88C" w14:textId="77777777" w:rsidR="008F38A1" w:rsidRDefault="008F38A1" w:rsidP="008F38A1">
      <w:pPr>
        <w:rPr>
          <w:rFonts w:ascii="Arial" w:hAnsi="Arial" w:cs="Arial"/>
          <w:sz w:val="24"/>
          <w:szCs w:val="24"/>
        </w:rPr>
      </w:pPr>
    </w:p>
    <w:p w14:paraId="77FE5A87" w14:textId="77777777" w:rsidR="008F38A1" w:rsidRDefault="008F38A1" w:rsidP="008F38A1">
      <w:pPr>
        <w:pStyle w:val="Ttulo3"/>
        <w:rPr>
          <w:b w:val="0"/>
          <w:sz w:val="28"/>
          <w:szCs w:val="28"/>
        </w:rPr>
      </w:pPr>
      <w:bookmarkStart w:id="142" w:name="_Toc504153909"/>
      <w:bookmarkStart w:id="143" w:name="_Toc510799368"/>
      <w:r>
        <w:rPr>
          <w:b w:val="0"/>
          <w:sz w:val="28"/>
          <w:szCs w:val="28"/>
        </w:rPr>
        <w:t>3.7.1 Las tres erres</w:t>
      </w:r>
      <w:bookmarkEnd w:id="142"/>
      <w:bookmarkEnd w:id="143"/>
    </w:p>
    <w:p w14:paraId="73E3EBAB" w14:textId="77777777" w:rsidR="008F38A1" w:rsidRDefault="008F38A1" w:rsidP="008F38A1">
      <w:pPr>
        <w:rPr>
          <w:rFonts w:ascii="Arial" w:hAnsi="Arial" w:cs="Arial"/>
          <w:b/>
          <w:sz w:val="24"/>
          <w:szCs w:val="24"/>
          <w:highlight w:val="yellow"/>
        </w:rPr>
      </w:pPr>
    </w:p>
    <w:p w14:paraId="09D4FE6E" w14:textId="77777777" w:rsidR="008F38A1" w:rsidRDefault="008F38A1" w:rsidP="008F38A1">
      <w:pPr>
        <w:rPr>
          <w:rFonts w:ascii="Arial" w:hAnsi="Arial" w:cs="Arial"/>
          <w:sz w:val="24"/>
          <w:szCs w:val="24"/>
        </w:rPr>
      </w:pPr>
      <w:r>
        <w:rPr>
          <w:rFonts w:ascii="Arial" w:hAnsi="Arial" w:cs="Arial"/>
          <w:sz w:val="24"/>
          <w:szCs w:val="24"/>
        </w:rPr>
        <w:t>Las tres erres (reducir, reutilizar, reciclar) es una regla para cuidar el medio ambiente, específicamente para reducir el volumen de residuos o basura generada.</w:t>
      </w:r>
    </w:p>
    <w:p w14:paraId="4B316673" w14:textId="77777777" w:rsidR="008F38A1" w:rsidRDefault="008F38A1" w:rsidP="008F38A1">
      <w:pPr>
        <w:rPr>
          <w:rFonts w:ascii="Arial" w:hAnsi="Arial" w:cs="Arial"/>
          <w:sz w:val="24"/>
          <w:szCs w:val="24"/>
        </w:rPr>
      </w:pPr>
    </w:p>
    <w:p w14:paraId="4134353A" w14:textId="77777777" w:rsidR="008F38A1" w:rsidRDefault="008F38A1" w:rsidP="008F38A1">
      <w:pPr>
        <w:rPr>
          <w:rFonts w:ascii="Arial" w:hAnsi="Arial" w:cs="Arial"/>
          <w:sz w:val="24"/>
          <w:szCs w:val="24"/>
        </w:rPr>
      </w:pPr>
      <w:r>
        <w:rPr>
          <w:rFonts w:ascii="Arial" w:hAnsi="Arial" w:cs="Arial"/>
          <w:sz w:val="24"/>
          <w:szCs w:val="24"/>
        </w:rPr>
        <w:t>Cuando hablamos de </w:t>
      </w:r>
      <w:r w:rsidRPr="00702782">
        <w:rPr>
          <w:rFonts w:ascii="Arial" w:hAnsi="Arial" w:cs="Arial"/>
          <w:b/>
          <w:sz w:val="24"/>
          <w:szCs w:val="24"/>
        </w:rPr>
        <w:t>reducir</w:t>
      </w:r>
      <w:r>
        <w:rPr>
          <w:rFonts w:ascii="Arial" w:hAnsi="Arial" w:cs="Arial"/>
          <w:sz w:val="24"/>
          <w:szCs w:val="24"/>
        </w:rPr>
        <w:t xml:space="preserve"> lo que estamos diciendo es que se debe tratar de simplificar el consumo de los productos directos. </w:t>
      </w:r>
    </w:p>
    <w:p w14:paraId="0AEAB7AF" w14:textId="77777777" w:rsidR="008F38A1" w:rsidRDefault="008F38A1" w:rsidP="008F38A1">
      <w:pPr>
        <w:rPr>
          <w:rFonts w:ascii="Arial" w:hAnsi="Arial" w:cs="Arial"/>
          <w:sz w:val="24"/>
          <w:szCs w:val="24"/>
          <w:shd w:val="clear" w:color="auto" w:fill="FFFFFF"/>
        </w:rPr>
      </w:pPr>
      <w:r>
        <w:rPr>
          <w:rFonts w:ascii="Arial" w:hAnsi="Arial" w:cs="Arial"/>
          <w:sz w:val="24"/>
          <w:szCs w:val="24"/>
          <w:shd w:val="clear" w:color="auto" w:fill="FFFFFF"/>
        </w:rPr>
        <w:t>Al decir </w:t>
      </w:r>
      <w:r>
        <w:rPr>
          <w:rStyle w:val="Textoennegrita"/>
          <w:rFonts w:ascii="Arial" w:hAnsi="Arial" w:cs="Arial"/>
          <w:color w:val="222222"/>
          <w:sz w:val="24"/>
          <w:szCs w:val="24"/>
          <w:shd w:val="clear" w:color="auto" w:fill="FFFFFF"/>
        </w:rPr>
        <w:t>reutilizar</w:t>
      </w:r>
      <w:r>
        <w:rPr>
          <w:rFonts w:ascii="Arial" w:hAnsi="Arial" w:cs="Arial"/>
          <w:sz w:val="24"/>
          <w:szCs w:val="24"/>
          <w:shd w:val="clear" w:color="auto" w:fill="FFFFFF"/>
        </w:rPr>
        <w:t>, nos estamos refiriendo a poder volver a utilizar los objetos y darles la mayor utilidad posible antes de que llegue el momento de desecharlos.</w:t>
      </w:r>
    </w:p>
    <w:p w14:paraId="69955E3B" w14:textId="77777777" w:rsidR="008F38A1" w:rsidRDefault="008F38A1" w:rsidP="008F38A1">
      <w:pPr>
        <w:rPr>
          <w:rFonts w:ascii="Arial" w:hAnsi="Arial" w:cs="Arial"/>
          <w:sz w:val="24"/>
          <w:szCs w:val="24"/>
        </w:rPr>
      </w:pPr>
      <w:r>
        <w:rPr>
          <w:rFonts w:ascii="Arial" w:hAnsi="Arial" w:cs="Arial"/>
          <w:sz w:val="24"/>
          <w:szCs w:val="24"/>
        </w:rPr>
        <w:t xml:space="preserve">Por otro lado, </w:t>
      </w:r>
      <w:r>
        <w:rPr>
          <w:rFonts w:ascii="Arial" w:hAnsi="Arial" w:cs="Arial"/>
          <w:b/>
          <w:sz w:val="24"/>
          <w:szCs w:val="24"/>
        </w:rPr>
        <w:t>reciclar</w:t>
      </w:r>
      <w:r>
        <w:rPr>
          <w:rFonts w:ascii="Arial" w:hAnsi="Arial" w:cs="Arial"/>
          <w:sz w:val="24"/>
          <w:szCs w:val="24"/>
        </w:rPr>
        <w:t xml:space="preserve"> consiste en el proceso de someter los materiales a una transformación en el cual se puedan volver a utilizar.</w:t>
      </w:r>
    </w:p>
    <w:p w14:paraId="224CFD57" w14:textId="77777777" w:rsidR="008F38A1" w:rsidRDefault="008F38A1" w:rsidP="008F38A1">
      <w:pPr>
        <w:rPr>
          <w:rFonts w:ascii="Arial" w:hAnsi="Arial" w:cs="Arial"/>
          <w:sz w:val="24"/>
          <w:szCs w:val="24"/>
        </w:rPr>
      </w:pPr>
    </w:p>
    <w:p w14:paraId="7E9FA867" w14:textId="07773419" w:rsidR="008F38A1" w:rsidRDefault="008F38A1" w:rsidP="008F38A1">
      <w:pPr>
        <w:rPr>
          <w:rFonts w:ascii="Arial" w:hAnsi="Arial" w:cs="Arial"/>
          <w:sz w:val="24"/>
          <w:szCs w:val="24"/>
        </w:rPr>
      </w:pPr>
      <w:r>
        <w:rPr>
          <w:rFonts w:ascii="Arial" w:hAnsi="Arial" w:cs="Arial"/>
          <w:sz w:val="24"/>
          <w:szCs w:val="24"/>
        </w:rPr>
        <w:t>Esta definición se pretende aplicar en las escuelas</w:t>
      </w:r>
      <w:r w:rsidR="00702782">
        <w:rPr>
          <w:rFonts w:ascii="Arial" w:hAnsi="Arial" w:cs="Arial"/>
          <w:sz w:val="24"/>
          <w:szCs w:val="24"/>
        </w:rPr>
        <w:t>,</w:t>
      </w:r>
      <w:r>
        <w:rPr>
          <w:rFonts w:ascii="Arial" w:hAnsi="Arial" w:cs="Arial"/>
          <w:sz w:val="24"/>
          <w:szCs w:val="24"/>
        </w:rPr>
        <w:t xml:space="preserve"> haciendo un proceso de clasi</w:t>
      </w:r>
      <w:r w:rsidR="00702782">
        <w:rPr>
          <w:rFonts w:ascii="Arial" w:hAnsi="Arial" w:cs="Arial"/>
          <w:sz w:val="24"/>
          <w:szCs w:val="24"/>
        </w:rPr>
        <w:t>ficación, selección y desoldado de</w:t>
      </w:r>
      <w:r>
        <w:rPr>
          <w:rFonts w:ascii="Arial" w:hAnsi="Arial" w:cs="Arial"/>
          <w:sz w:val="24"/>
          <w:szCs w:val="24"/>
        </w:rPr>
        <w:t xml:space="preserve"> componentes electrónicos de placas en desuso y materiales que se han desechado en las instituciones o en hogares de los alumnos.</w:t>
      </w:r>
    </w:p>
    <w:p w14:paraId="4E0C614B" w14:textId="77777777" w:rsidR="008F38A1" w:rsidRDefault="008F38A1" w:rsidP="008F38A1">
      <w:pPr>
        <w:rPr>
          <w:rFonts w:ascii="Arial" w:hAnsi="Arial" w:cs="Arial"/>
          <w:sz w:val="24"/>
          <w:szCs w:val="24"/>
        </w:rPr>
      </w:pPr>
    </w:p>
    <w:p w14:paraId="6FFB7E7C" w14:textId="77777777" w:rsidR="00897799" w:rsidRDefault="00897799">
      <w:pPr>
        <w:rPr>
          <w:b/>
          <w:color w:val="666666"/>
          <w:sz w:val="32"/>
          <w:szCs w:val="32"/>
        </w:rPr>
      </w:pPr>
      <w:bookmarkStart w:id="144" w:name="_Toc504153910"/>
      <w:r>
        <w:rPr>
          <w:b/>
          <w:sz w:val="32"/>
          <w:szCs w:val="32"/>
        </w:rPr>
        <w:br w:type="page"/>
      </w:r>
    </w:p>
    <w:p w14:paraId="4BFD470C" w14:textId="02B4DFD4" w:rsidR="008F38A1" w:rsidRDefault="008F38A1" w:rsidP="008F38A1">
      <w:pPr>
        <w:pStyle w:val="Ttulo2"/>
        <w:rPr>
          <w:b/>
          <w:sz w:val="32"/>
          <w:szCs w:val="32"/>
        </w:rPr>
      </w:pPr>
      <w:bookmarkStart w:id="145" w:name="_Toc510799369"/>
      <w:r>
        <w:rPr>
          <w:b/>
          <w:sz w:val="32"/>
          <w:szCs w:val="32"/>
        </w:rPr>
        <w:lastRenderedPageBreak/>
        <w:t>3.8 Actuadores y sensores</w:t>
      </w:r>
      <w:bookmarkEnd w:id="144"/>
      <w:bookmarkEnd w:id="145"/>
    </w:p>
    <w:p w14:paraId="4E9B782B" w14:textId="77777777" w:rsidR="008F38A1" w:rsidRDefault="008F38A1" w:rsidP="008F38A1"/>
    <w:p w14:paraId="3D5DD72C" w14:textId="51DF6021"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actuador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dispositivo capaz de transformar energía hidráulica, neumática o eléctrica en la activación de una acción con la finalidad de generar un efecto sobre un proceso automatizado. Este recibe la orden de un regulador o controlador y e</w:t>
      </w:r>
      <w:r w:rsidR="00702782">
        <w:rPr>
          <w:rFonts w:ascii="Arial" w:hAnsi="Arial" w:cs="Arial"/>
          <w:color w:val="222222"/>
          <w:sz w:val="24"/>
          <w:szCs w:val="24"/>
          <w:shd w:val="clear" w:color="auto" w:fill="FFFFFF"/>
        </w:rPr>
        <w:t>n función a ella genera la acción</w:t>
      </w:r>
      <w:r>
        <w:rPr>
          <w:rFonts w:ascii="Arial" w:hAnsi="Arial" w:cs="Arial"/>
          <w:color w:val="222222"/>
          <w:sz w:val="24"/>
          <w:szCs w:val="24"/>
          <w:shd w:val="clear" w:color="auto" w:fill="FFFFFF"/>
        </w:rPr>
        <w:t xml:space="preserve"> para activar un elemento final de control, como por ejemplo un LED.</w:t>
      </w:r>
    </w:p>
    <w:p w14:paraId="54148CBF"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sensor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objeto capaz de detectar magnitudes físicas o químicas, llamadas variables de instrumentación, y transformarlas en variables eléctricas. Las variables de instrumentación pueden ser, por ejemplo: intensidad lumínica, temperatura, distancia, aceleración, inclinación, presión, desplazamiento, fuerza, torsión, humedad, movimiento,</w:t>
      </w:r>
      <w:r>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pH</w:t>
      </w:r>
      <w:r>
        <w:rPr>
          <w:rFonts w:ascii="Arial" w:hAnsi="Arial" w:cs="Arial"/>
          <w:color w:val="222222"/>
          <w:sz w:val="24"/>
          <w:szCs w:val="24"/>
          <w:shd w:val="clear" w:color="auto" w:fill="FFFFFF"/>
        </w:rPr>
        <w:t>, etc.</w:t>
      </w:r>
    </w:p>
    <w:p w14:paraId="33686C74"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conjunto, los sensores y actuadores, permiten la creación de distintos tipos de artefactos, que posibilitan comunicarse con el ambiente que los rodea, modificándolo (actuadores) o recibir estímulos (sensores).</w:t>
      </w:r>
    </w:p>
    <w:p w14:paraId="48157BA7" w14:textId="77777777" w:rsidR="008F38A1" w:rsidRDefault="008F38A1" w:rsidP="008F38A1"/>
    <w:p w14:paraId="7B358384" w14:textId="77777777" w:rsidR="008F38A1" w:rsidRDefault="008F38A1" w:rsidP="008F38A1">
      <w:pPr>
        <w:keepNext/>
        <w:jc w:val="center"/>
      </w:pPr>
      <w:r>
        <w:rPr>
          <w:noProof/>
          <w:lang w:val="en-US" w:eastAsia="en-US"/>
        </w:rPr>
        <w:drawing>
          <wp:inline distT="0" distB="0" distL="0" distR="0" wp14:anchorId="3E92E748" wp14:editId="758A456A">
            <wp:extent cx="5065395" cy="2731770"/>
            <wp:effectExtent l="0" t="0" r="1905"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74" cstate="print">
                      <a:extLst>
                        <a:ext uri="{28A0092B-C50C-407E-A947-70E740481C1C}">
                          <a14:useLocalDpi xmlns:a14="http://schemas.microsoft.com/office/drawing/2010/main" val="0"/>
                        </a:ext>
                      </a:extLst>
                    </a:blip>
                    <a:srcRect/>
                    <a:stretch>
                      <a:fillRect/>
                    </a:stretch>
                  </pic:blipFill>
                  <pic:spPr>
                    <a:xfrm>
                      <a:off x="0" y="0"/>
                      <a:ext cx="5065395" cy="2731770"/>
                    </a:xfrm>
                    <a:prstGeom prst="rect">
                      <a:avLst/>
                    </a:prstGeom>
                  </pic:spPr>
                </pic:pic>
              </a:graphicData>
            </a:graphic>
          </wp:inline>
        </w:drawing>
      </w:r>
    </w:p>
    <w:p w14:paraId="4F035497" w14:textId="7854B550" w:rsidR="008F38A1" w:rsidRDefault="008F38A1" w:rsidP="008F38A1">
      <w:pPr>
        <w:pStyle w:val="Descripcin"/>
        <w:jc w:val="center"/>
      </w:pPr>
      <w:bookmarkStart w:id="146" w:name="_Ref502097568"/>
      <w:bookmarkStart w:id="147" w:name="_Toc510799555"/>
      <w:r>
        <w:t xml:space="preserve">Ilustración </w:t>
      </w:r>
      <w:fldSimple w:instr=" SEQ Ilustración \* ARABIC ">
        <w:r w:rsidR="00D63F0D">
          <w:rPr>
            <w:noProof/>
          </w:rPr>
          <w:t>19</w:t>
        </w:r>
      </w:fldSimple>
      <w:r>
        <w:t>- Representación actuadores y sensores</w:t>
      </w:r>
      <w:bookmarkEnd w:id="146"/>
      <w:bookmarkEnd w:id="147"/>
    </w:p>
    <w:p w14:paraId="4DD10596" w14:textId="6D4CC35C" w:rsidR="008F38A1" w:rsidRDefault="008F38A1" w:rsidP="008F38A1">
      <w:pPr>
        <w:rPr>
          <w:rFonts w:ascii="Arial" w:hAnsi="Arial" w:cs="Arial"/>
          <w:sz w:val="24"/>
          <w:szCs w:val="24"/>
          <w:lang w:eastAsia="en-US"/>
        </w:rPr>
      </w:pPr>
      <w:r>
        <w:rPr>
          <w:rFonts w:ascii="Arial" w:hAnsi="Arial" w:cs="Arial"/>
          <w:sz w:val="24"/>
          <w:szCs w:val="24"/>
          <w:lang w:eastAsia="en-US"/>
        </w:rPr>
        <w:t>En esta imagen (</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_Ref502097568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19-</w:t>
      </w:r>
      <w:r w:rsidR="00897799" w:rsidRPr="00897799">
        <w:rPr>
          <w:rFonts w:ascii="Arial" w:hAnsi="Arial" w:cs="Arial"/>
          <w:b/>
          <w:sz w:val="24"/>
          <w:szCs w:val="24"/>
        </w:rPr>
        <w:t xml:space="preserve"> Representación actuadores y sensores</w:t>
      </w:r>
      <w:r w:rsidRPr="00897799">
        <w:rPr>
          <w:rFonts w:ascii="Arial" w:hAnsi="Arial" w:cs="Arial"/>
          <w:b/>
          <w:sz w:val="24"/>
          <w:szCs w:val="24"/>
          <w:lang w:eastAsia="en-US"/>
        </w:rPr>
        <w:fldChar w:fldCharType="end"/>
      </w:r>
      <w:r>
        <w:rPr>
          <w:rFonts w:ascii="Arial" w:hAnsi="Arial" w:cs="Arial"/>
          <w:sz w:val="24"/>
          <w:szCs w:val="24"/>
          <w:lang w:eastAsia="en-US"/>
        </w:rPr>
        <w:t>) se representan los datos que un robot puede capturar de su ambiente por medio de diversos sensores, y a su vez como podría interactuar con el mismo mediante actuadores.</w:t>
      </w:r>
    </w:p>
    <w:p w14:paraId="66D03870" w14:textId="77777777" w:rsidR="008F38A1" w:rsidRDefault="008F38A1" w:rsidP="008F38A1">
      <w:pPr>
        <w:pStyle w:val="Ttulo2"/>
        <w:rPr>
          <w:b/>
          <w:sz w:val="32"/>
          <w:szCs w:val="32"/>
        </w:rPr>
      </w:pPr>
      <w:bookmarkStart w:id="148" w:name="_Toc504153911"/>
      <w:bookmarkStart w:id="149" w:name="_Toc510799370"/>
      <w:r>
        <w:rPr>
          <w:b/>
          <w:sz w:val="32"/>
          <w:szCs w:val="32"/>
        </w:rPr>
        <w:t>3.9 Actuadores en el SAR</w:t>
      </w:r>
      <w:bookmarkEnd w:id="148"/>
      <w:bookmarkEnd w:id="149"/>
    </w:p>
    <w:p w14:paraId="5D11FE92" w14:textId="77777777" w:rsidR="008F38A1" w:rsidRDefault="008F38A1" w:rsidP="008F38A1"/>
    <w:p w14:paraId="166017BC" w14:textId="181B843E" w:rsidR="008F38A1" w:rsidRDefault="008F38A1" w:rsidP="008F38A1">
      <w:pPr>
        <w:rPr>
          <w:rFonts w:ascii="Arial" w:hAnsi="Arial" w:cs="Arial"/>
          <w:sz w:val="24"/>
          <w:szCs w:val="24"/>
        </w:rPr>
      </w:pPr>
      <w:r>
        <w:rPr>
          <w:rFonts w:ascii="Arial" w:hAnsi="Arial" w:cs="Arial"/>
          <w:sz w:val="24"/>
          <w:szCs w:val="24"/>
        </w:rPr>
        <w:t>La electrónica industrial ha generado estandarización en el campo de los sensores y actuadores, muchos de estos últimos con buen soporte en Arduino. Pre</w:t>
      </w:r>
      <w:r w:rsidR="00702782">
        <w:rPr>
          <w:rFonts w:ascii="Arial" w:hAnsi="Arial" w:cs="Arial"/>
          <w:sz w:val="24"/>
          <w:szCs w:val="24"/>
        </w:rPr>
        <w:t>cisamente en el SAR se utiliza</w:t>
      </w:r>
      <w:r>
        <w:rPr>
          <w:rFonts w:ascii="Arial" w:hAnsi="Arial" w:cs="Arial"/>
          <w:sz w:val="24"/>
          <w:szCs w:val="24"/>
        </w:rPr>
        <w:t xml:space="preserve">n: </w:t>
      </w:r>
    </w:p>
    <w:p w14:paraId="7F7B41F6" w14:textId="77777777" w:rsidR="008F38A1" w:rsidRDefault="008F38A1" w:rsidP="008F38A1">
      <w:pPr>
        <w:rPr>
          <w:rFonts w:ascii="Arial" w:hAnsi="Arial" w:cs="Arial"/>
          <w:sz w:val="24"/>
          <w:szCs w:val="24"/>
        </w:rPr>
      </w:pPr>
    </w:p>
    <w:p w14:paraId="369E8330" w14:textId="77777777" w:rsidR="008F38A1" w:rsidRDefault="008F38A1" w:rsidP="00AA0DB8">
      <w:pPr>
        <w:pStyle w:val="Prrafodelista"/>
        <w:numPr>
          <w:ilvl w:val="0"/>
          <w:numId w:val="19"/>
        </w:numPr>
        <w:rPr>
          <w:rFonts w:ascii="Arial" w:hAnsi="Arial" w:cs="Arial"/>
          <w:color w:val="000000"/>
          <w:sz w:val="24"/>
          <w:szCs w:val="24"/>
        </w:rPr>
      </w:pPr>
      <w:r>
        <w:rPr>
          <w:rFonts w:ascii="Arial" w:hAnsi="Arial" w:cs="Arial"/>
          <w:color w:val="000000"/>
          <w:sz w:val="24"/>
          <w:szCs w:val="24"/>
        </w:rPr>
        <w:t>Motores de corriente continua</w:t>
      </w:r>
    </w:p>
    <w:p w14:paraId="7A1B95FC" w14:textId="77777777" w:rsidR="008F38A1" w:rsidRDefault="008F38A1" w:rsidP="00AA0DB8">
      <w:pPr>
        <w:pStyle w:val="Prrafodelista"/>
        <w:numPr>
          <w:ilvl w:val="1"/>
          <w:numId w:val="19"/>
        </w:numPr>
        <w:rPr>
          <w:rFonts w:ascii="Arial" w:hAnsi="Arial" w:cs="Arial"/>
          <w:color w:val="000000"/>
          <w:sz w:val="24"/>
          <w:szCs w:val="24"/>
        </w:rPr>
      </w:pPr>
      <w:r>
        <w:rPr>
          <w:rFonts w:ascii="Arial" w:hAnsi="Arial" w:cs="Arial"/>
          <w:color w:val="000000"/>
          <w:sz w:val="24"/>
          <w:szCs w:val="24"/>
        </w:rPr>
        <w:t>Para el desplazamiento del robot móvil</w:t>
      </w:r>
    </w:p>
    <w:p w14:paraId="0F55E4AD" w14:textId="77777777" w:rsidR="008F38A1" w:rsidRDefault="008F38A1" w:rsidP="00AA0DB8">
      <w:pPr>
        <w:pStyle w:val="Prrafodelista"/>
        <w:numPr>
          <w:ilvl w:val="0"/>
          <w:numId w:val="19"/>
        </w:numPr>
        <w:rPr>
          <w:rFonts w:ascii="Arial" w:hAnsi="Arial" w:cs="Arial"/>
          <w:sz w:val="24"/>
          <w:szCs w:val="24"/>
        </w:rPr>
      </w:pPr>
      <w:r>
        <w:rPr>
          <w:rFonts w:ascii="Arial" w:hAnsi="Arial" w:cs="Arial"/>
          <w:color w:val="000000"/>
          <w:sz w:val="24"/>
          <w:szCs w:val="24"/>
        </w:rPr>
        <w:t>LED</w:t>
      </w:r>
    </w:p>
    <w:p w14:paraId="6D328BB3" w14:textId="77777777" w:rsidR="008F38A1" w:rsidRDefault="008F38A1" w:rsidP="00AA0DB8">
      <w:pPr>
        <w:pStyle w:val="Prrafodelista"/>
        <w:numPr>
          <w:ilvl w:val="1"/>
          <w:numId w:val="19"/>
        </w:numPr>
        <w:rPr>
          <w:rFonts w:ascii="Arial" w:hAnsi="Arial" w:cs="Arial"/>
          <w:sz w:val="24"/>
          <w:szCs w:val="24"/>
        </w:rPr>
      </w:pPr>
      <w:r>
        <w:rPr>
          <w:rFonts w:ascii="Arial" w:hAnsi="Arial" w:cs="Arial"/>
          <w:color w:val="000000"/>
          <w:sz w:val="24"/>
          <w:szCs w:val="24"/>
        </w:rPr>
        <w:t>Para indicar estados del RM</w:t>
      </w:r>
    </w:p>
    <w:p w14:paraId="47263D79" w14:textId="77777777" w:rsidR="008F38A1" w:rsidRDefault="008F38A1" w:rsidP="008F38A1">
      <w:pPr>
        <w:keepNext/>
      </w:pPr>
      <w:r>
        <w:rPr>
          <w:noProof/>
          <w:lang w:val="en-US" w:eastAsia="en-US"/>
        </w:rPr>
        <w:lastRenderedPageBreak/>
        <w:drawing>
          <wp:inline distT="0" distB="0" distL="0" distR="0" wp14:anchorId="62E0A9B0" wp14:editId="5495E420">
            <wp:extent cx="5385435" cy="5430520"/>
            <wp:effectExtent l="0" t="0" r="5715"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75" cstate="print">
                      <a:extLst>
                        <a:ext uri="{28A0092B-C50C-407E-A947-70E740481C1C}">
                          <a14:useLocalDpi xmlns:a14="http://schemas.microsoft.com/office/drawing/2010/main" val="0"/>
                        </a:ext>
                      </a:extLst>
                    </a:blip>
                    <a:srcRect/>
                    <a:stretch>
                      <a:fillRect/>
                    </a:stretch>
                  </pic:blipFill>
                  <pic:spPr>
                    <a:xfrm>
                      <a:off x="0" y="0"/>
                      <a:ext cx="5385435" cy="5430520"/>
                    </a:xfrm>
                    <a:prstGeom prst="rect">
                      <a:avLst/>
                    </a:prstGeom>
                  </pic:spPr>
                </pic:pic>
              </a:graphicData>
            </a:graphic>
          </wp:inline>
        </w:drawing>
      </w:r>
    </w:p>
    <w:p w14:paraId="21113715" w14:textId="14857317" w:rsidR="008F38A1" w:rsidRDefault="008F38A1" w:rsidP="008F38A1">
      <w:pPr>
        <w:pStyle w:val="Descripcin"/>
        <w:jc w:val="center"/>
      </w:pPr>
      <w:bookmarkStart w:id="150" w:name="_Ref502097301"/>
      <w:bookmarkStart w:id="151" w:name="_Toc510799556"/>
      <w:r>
        <w:t xml:space="preserve">Ilustración </w:t>
      </w:r>
      <w:fldSimple w:instr=" SEQ Ilustración \* ARABIC ">
        <w:r w:rsidR="00D63F0D">
          <w:rPr>
            <w:noProof/>
          </w:rPr>
          <w:t>20</w:t>
        </w:r>
      </w:fldSimple>
      <w:r>
        <w:rPr>
          <w:noProof/>
        </w:rPr>
        <w:t xml:space="preserve"> </w:t>
      </w:r>
      <w:r>
        <w:t>- Actuadores y sensores compatibles con Arduino</w:t>
      </w:r>
      <w:bookmarkEnd w:id="150"/>
      <w:bookmarkEnd w:id="151"/>
    </w:p>
    <w:p w14:paraId="2C7AD83A" w14:textId="77777777" w:rsidR="008F38A1" w:rsidRDefault="008F38A1" w:rsidP="008F38A1">
      <w:pPr>
        <w:pStyle w:val="Ttulo2"/>
        <w:rPr>
          <w:b/>
          <w:sz w:val="32"/>
          <w:szCs w:val="32"/>
        </w:rPr>
      </w:pPr>
      <w:bookmarkStart w:id="152" w:name="_Toc504153912"/>
      <w:bookmarkStart w:id="153" w:name="_Toc510799371"/>
      <w:r>
        <w:rPr>
          <w:b/>
          <w:sz w:val="32"/>
          <w:szCs w:val="32"/>
        </w:rPr>
        <w:t>3.10 Sensores en el SAR</w:t>
      </w:r>
      <w:bookmarkEnd w:id="152"/>
      <w:bookmarkEnd w:id="153"/>
    </w:p>
    <w:p w14:paraId="7FC5FA5D" w14:textId="77777777" w:rsidR="008F38A1" w:rsidRDefault="008F38A1" w:rsidP="008F38A1"/>
    <w:p w14:paraId="6922C50F" w14:textId="72C39987" w:rsidR="008F38A1" w:rsidRDefault="008F38A1" w:rsidP="008F38A1">
      <w:pPr>
        <w:rPr>
          <w:rFonts w:ascii="Arial" w:hAnsi="Arial" w:cs="Arial"/>
          <w:sz w:val="24"/>
          <w:szCs w:val="24"/>
        </w:rPr>
      </w:pPr>
      <w:r>
        <w:rPr>
          <w:rFonts w:ascii="Arial" w:hAnsi="Arial" w:cs="Arial"/>
          <w:sz w:val="24"/>
          <w:szCs w:val="24"/>
        </w:rPr>
        <w:t>El SAR utiliza los siguientes sensores:</w:t>
      </w:r>
    </w:p>
    <w:p w14:paraId="75EEB347"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ultrasónico HC-SR04</w:t>
      </w:r>
    </w:p>
    <w:p w14:paraId="61609B09"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Para detectar objetos, y distancia entre el RM y elementos del ambiente</w:t>
      </w:r>
    </w:p>
    <w:p w14:paraId="52288601"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Temperatura KY-001</w:t>
      </w:r>
    </w:p>
    <w:p w14:paraId="77A9B71E"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Incorporado para analizar la temperatura del ambiente</w:t>
      </w:r>
    </w:p>
    <w:p w14:paraId="44E2E32C" w14:textId="77777777" w:rsidR="008F38A1" w:rsidRDefault="008F38A1" w:rsidP="00AA0DB8">
      <w:pPr>
        <w:pStyle w:val="Prrafodelista"/>
        <w:numPr>
          <w:ilvl w:val="0"/>
          <w:numId w:val="16"/>
        </w:numPr>
        <w:jc w:val="both"/>
        <w:rPr>
          <w:rFonts w:ascii="Arial" w:hAnsi="Arial" w:cs="Arial"/>
          <w:sz w:val="24"/>
          <w:szCs w:val="24"/>
        </w:rPr>
      </w:pPr>
      <w:r>
        <w:rPr>
          <w:rFonts w:ascii="Arial" w:hAnsi="Arial" w:cs="Arial"/>
          <w:sz w:val="24"/>
          <w:szCs w:val="24"/>
        </w:rPr>
        <w:t>Sensor de presencia de gases MQ-7</w:t>
      </w:r>
    </w:p>
    <w:p w14:paraId="4F31F0C4" w14:textId="77777777" w:rsidR="008F38A1" w:rsidRDefault="008F38A1" w:rsidP="00AA0DB8">
      <w:pPr>
        <w:pStyle w:val="Prrafodelista"/>
        <w:numPr>
          <w:ilvl w:val="1"/>
          <w:numId w:val="16"/>
        </w:numPr>
        <w:jc w:val="both"/>
        <w:rPr>
          <w:rFonts w:ascii="Arial" w:hAnsi="Arial" w:cs="Arial"/>
          <w:sz w:val="24"/>
          <w:szCs w:val="24"/>
        </w:rPr>
      </w:pPr>
      <w:r>
        <w:rPr>
          <w:rFonts w:ascii="Arial" w:hAnsi="Arial" w:cs="Arial"/>
          <w:sz w:val="24"/>
          <w:szCs w:val="24"/>
        </w:rPr>
        <w:t>Detección de monóxido de carbono</w:t>
      </w:r>
    </w:p>
    <w:p w14:paraId="49EE6A9E" w14:textId="5E919460" w:rsidR="008F38A1" w:rsidRDefault="008F38A1" w:rsidP="008F38A1">
      <w:pPr>
        <w:rPr>
          <w:rFonts w:ascii="Arial" w:hAnsi="Arial" w:cs="Arial"/>
          <w:sz w:val="24"/>
          <w:szCs w:val="24"/>
        </w:rPr>
      </w:pPr>
      <w:r>
        <w:rPr>
          <w:rFonts w:ascii="Arial" w:hAnsi="Arial" w:cs="Arial"/>
          <w:sz w:val="24"/>
          <w:szCs w:val="24"/>
        </w:rPr>
        <w:t>Algunos de los sensores y actuadores se pueden apreciar en la ilustración anterior (</w:t>
      </w:r>
      <w:r w:rsidRPr="00897799">
        <w:rPr>
          <w:rFonts w:ascii="Arial" w:hAnsi="Arial" w:cs="Arial"/>
          <w:b/>
          <w:sz w:val="24"/>
          <w:szCs w:val="24"/>
        </w:rPr>
        <w:fldChar w:fldCharType="begin"/>
      </w:r>
      <w:r w:rsidRPr="00897799">
        <w:rPr>
          <w:rFonts w:ascii="Arial" w:hAnsi="Arial" w:cs="Arial"/>
          <w:b/>
          <w:sz w:val="24"/>
          <w:szCs w:val="24"/>
        </w:rPr>
        <w:instrText xml:space="preserve"> REF _Ref502097301 \h  \* MERGEFORMAT </w:instrText>
      </w:r>
      <w:r w:rsidRPr="00897799">
        <w:rPr>
          <w:rFonts w:ascii="Arial" w:hAnsi="Arial" w:cs="Arial"/>
          <w:b/>
          <w:sz w:val="24"/>
          <w:szCs w:val="24"/>
        </w:rPr>
      </w:r>
      <w:r w:rsidRPr="00897799">
        <w:rPr>
          <w:rFonts w:ascii="Arial" w:hAnsi="Arial" w:cs="Arial"/>
          <w:b/>
          <w:sz w:val="24"/>
          <w:szCs w:val="24"/>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 xml:space="preserve">20 </w:t>
      </w:r>
      <w:r w:rsidR="00897799" w:rsidRPr="00897799">
        <w:rPr>
          <w:rFonts w:ascii="Arial" w:hAnsi="Arial" w:cs="Arial"/>
          <w:b/>
          <w:sz w:val="24"/>
          <w:szCs w:val="24"/>
        </w:rPr>
        <w:t>- Actuadores y sensores compatibles con Arduino</w:t>
      </w:r>
      <w:r w:rsidRPr="00897799">
        <w:rPr>
          <w:rFonts w:ascii="Arial" w:hAnsi="Arial" w:cs="Arial"/>
          <w:b/>
          <w:sz w:val="24"/>
          <w:szCs w:val="24"/>
        </w:rPr>
        <w:fldChar w:fldCharType="end"/>
      </w:r>
      <w:r>
        <w:rPr>
          <w:rFonts w:ascii="Arial" w:hAnsi="Arial" w:cs="Arial"/>
          <w:sz w:val="24"/>
          <w:szCs w:val="24"/>
        </w:rPr>
        <w:t>).</w:t>
      </w:r>
    </w:p>
    <w:p w14:paraId="5A7CF9F3" w14:textId="77777777" w:rsidR="008F38A1" w:rsidRDefault="008F38A1" w:rsidP="008F38A1"/>
    <w:p w14:paraId="078DD538" w14:textId="77777777" w:rsidR="008F38A1" w:rsidRDefault="008F38A1" w:rsidP="008F38A1">
      <w:pPr>
        <w:keepNext/>
        <w:jc w:val="center"/>
      </w:pPr>
      <w:r>
        <w:rPr>
          <w:noProof/>
          <w:lang w:val="en-US" w:eastAsia="en-US"/>
        </w:rPr>
        <w:lastRenderedPageBreak/>
        <w:drawing>
          <wp:inline distT="0" distB="0" distL="0" distR="0" wp14:anchorId="6393ACBC" wp14:editId="155D79C4">
            <wp:extent cx="4112260" cy="3343275"/>
            <wp:effectExtent l="0" t="0" r="2540" b="9525"/>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76" cstate="print">
                      <a:extLst>
                        <a:ext uri="{28A0092B-C50C-407E-A947-70E740481C1C}">
                          <a14:useLocalDpi xmlns:a14="http://schemas.microsoft.com/office/drawing/2010/main" val="0"/>
                        </a:ext>
                      </a:extLst>
                    </a:blip>
                    <a:srcRect/>
                    <a:stretch>
                      <a:fillRect/>
                    </a:stretch>
                  </pic:blipFill>
                  <pic:spPr>
                    <a:xfrm>
                      <a:off x="0" y="0"/>
                      <a:ext cx="4112260" cy="3343275"/>
                    </a:xfrm>
                    <a:prstGeom prst="rect">
                      <a:avLst/>
                    </a:prstGeom>
                  </pic:spPr>
                </pic:pic>
              </a:graphicData>
            </a:graphic>
          </wp:inline>
        </w:drawing>
      </w:r>
    </w:p>
    <w:p w14:paraId="67397512" w14:textId="4A4718D4" w:rsidR="008F38A1" w:rsidRDefault="008F38A1" w:rsidP="008F38A1">
      <w:pPr>
        <w:pStyle w:val="Descripcin"/>
        <w:jc w:val="center"/>
      </w:pPr>
      <w:bookmarkStart w:id="154" w:name="_Ref502097313"/>
      <w:bookmarkStart w:id="155" w:name="_Toc510799557"/>
      <w:r>
        <w:t xml:space="preserve">Ilustración </w:t>
      </w:r>
      <w:fldSimple w:instr=" SEQ Ilustración \* ARABIC ">
        <w:r w:rsidR="00D63F0D">
          <w:rPr>
            <w:noProof/>
          </w:rPr>
          <w:t>21</w:t>
        </w:r>
      </w:fldSimple>
      <w:r>
        <w:t>- Representación de sensores</w:t>
      </w:r>
      <w:bookmarkEnd w:id="154"/>
      <w:bookmarkEnd w:id="155"/>
    </w:p>
    <w:p w14:paraId="224D286E" w14:textId="78EC22F5" w:rsidR="008F38A1" w:rsidRDefault="008F38A1" w:rsidP="008F38A1">
      <w:pPr>
        <w:rPr>
          <w:rFonts w:ascii="Arial" w:hAnsi="Arial" w:cs="Arial"/>
          <w:sz w:val="24"/>
          <w:szCs w:val="24"/>
          <w:lang w:eastAsia="en-US"/>
        </w:rPr>
      </w:pPr>
      <w:r>
        <w:rPr>
          <w:rFonts w:ascii="Arial" w:hAnsi="Arial" w:cs="Arial"/>
          <w:sz w:val="24"/>
          <w:szCs w:val="24"/>
          <w:lang w:eastAsia="en-US"/>
        </w:rPr>
        <w:t xml:space="preserve">En esta imagen </w:t>
      </w:r>
      <w:r w:rsidRPr="001F4B10">
        <w:rPr>
          <w:rFonts w:ascii="Arial" w:hAnsi="Arial" w:cs="Arial"/>
          <w:sz w:val="24"/>
          <w:szCs w:val="24"/>
          <w:lang w:eastAsia="en-US"/>
        </w:rPr>
        <w:t>(</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_Ref502097313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21-</w:t>
      </w:r>
      <w:r w:rsidR="00897799" w:rsidRPr="00897799">
        <w:rPr>
          <w:rFonts w:ascii="Arial" w:hAnsi="Arial" w:cs="Arial"/>
          <w:b/>
          <w:sz w:val="24"/>
          <w:szCs w:val="24"/>
        </w:rPr>
        <w:t xml:space="preserve"> Representación de sensores</w:t>
      </w:r>
      <w:r w:rsidRPr="00897799">
        <w:rPr>
          <w:rFonts w:ascii="Arial" w:hAnsi="Arial" w:cs="Arial"/>
          <w:b/>
          <w:sz w:val="24"/>
          <w:szCs w:val="24"/>
          <w:lang w:eastAsia="en-US"/>
        </w:rPr>
        <w:fldChar w:fldCharType="end"/>
      </w:r>
      <w:r w:rsidRPr="00897799">
        <w:rPr>
          <w:rFonts w:ascii="Arial" w:hAnsi="Arial" w:cs="Arial"/>
          <w:b/>
          <w:sz w:val="24"/>
          <w:szCs w:val="24"/>
          <w:lang w:eastAsia="en-US"/>
        </w:rPr>
        <w:t>)</w:t>
      </w:r>
      <w:r>
        <w:rPr>
          <w:rFonts w:ascii="Arial" w:hAnsi="Arial" w:cs="Arial"/>
          <w:sz w:val="24"/>
          <w:szCs w:val="24"/>
          <w:lang w:eastAsia="en-US"/>
        </w:rPr>
        <w:t xml:space="preserve"> se pueden apreciar los distintos factores de un e</w:t>
      </w:r>
      <w:r w:rsidR="00897799">
        <w:rPr>
          <w:rFonts w:ascii="Arial" w:hAnsi="Arial" w:cs="Arial"/>
          <w:sz w:val="24"/>
          <w:szCs w:val="24"/>
          <w:lang w:eastAsia="en-US"/>
        </w:rPr>
        <w:t>ntorno que pueden ser evaluado</w:t>
      </w:r>
      <w:r>
        <w:rPr>
          <w:rFonts w:ascii="Arial" w:hAnsi="Arial" w:cs="Arial"/>
          <w:sz w:val="24"/>
          <w:szCs w:val="24"/>
          <w:lang w:eastAsia="en-US"/>
        </w:rPr>
        <w:t>s con sensores mencionados anteriormente.</w:t>
      </w:r>
    </w:p>
    <w:p w14:paraId="0514C53A" w14:textId="77777777" w:rsidR="008F38A1" w:rsidRDefault="008F38A1" w:rsidP="008F38A1">
      <w:pPr>
        <w:pStyle w:val="Ttulo2"/>
        <w:rPr>
          <w:b/>
          <w:sz w:val="32"/>
          <w:szCs w:val="32"/>
        </w:rPr>
      </w:pPr>
      <w:bookmarkStart w:id="156" w:name="_Toc504153913"/>
      <w:bookmarkStart w:id="157" w:name="_Toc510799372"/>
      <w:r>
        <w:rPr>
          <w:b/>
          <w:sz w:val="32"/>
          <w:szCs w:val="32"/>
        </w:rPr>
        <w:t xml:space="preserve">3.11 Módulos o </w:t>
      </w:r>
      <w:r>
        <w:rPr>
          <w:b/>
          <w:i/>
          <w:sz w:val="32"/>
          <w:szCs w:val="32"/>
        </w:rPr>
        <w:t>shields</w:t>
      </w:r>
      <w:r>
        <w:rPr>
          <w:b/>
          <w:sz w:val="32"/>
          <w:szCs w:val="32"/>
        </w:rPr>
        <w:t xml:space="preserve"> en el SAR</w:t>
      </w:r>
      <w:bookmarkEnd w:id="156"/>
      <w:bookmarkEnd w:id="157"/>
    </w:p>
    <w:p w14:paraId="08DEFD91" w14:textId="77777777" w:rsidR="008F38A1" w:rsidRDefault="008F38A1" w:rsidP="008F38A1"/>
    <w:p w14:paraId="6DB25FB1" w14:textId="77777777" w:rsidR="008F38A1" w:rsidRDefault="008F38A1" w:rsidP="008F38A1">
      <w:pPr>
        <w:rPr>
          <w:rFonts w:ascii="Arial" w:hAnsi="Arial" w:cs="Arial"/>
          <w:sz w:val="24"/>
          <w:szCs w:val="24"/>
        </w:rPr>
      </w:pPr>
      <w:r>
        <w:rPr>
          <w:rFonts w:ascii="Arial" w:hAnsi="Arial" w:cs="Arial"/>
          <w:sz w:val="24"/>
          <w:szCs w:val="24"/>
        </w:rPr>
        <w:t>El SAR utiliza</w:t>
      </w:r>
      <w:r>
        <w:rPr>
          <w:rStyle w:val="Refdenotaalpie"/>
          <w:rFonts w:ascii="Arial" w:hAnsi="Arial" w:cs="Arial"/>
          <w:sz w:val="24"/>
          <w:szCs w:val="24"/>
        </w:rPr>
        <w:footnoteReference w:id="3"/>
      </w:r>
      <w:r>
        <w:rPr>
          <w:rFonts w:ascii="Arial" w:hAnsi="Arial" w:cs="Arial"/>
          <w:sz w:val="24"/>
          <w:szCs w:val="24"/>
        </w:rPr>
        <w:t>:</w:t>
      </w:r>
    </w:p>
    <w:p w14:paraId="6F0DF618"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MotorShield L298</w:t>
      </w:r>
    </w:p>
    <w:p w14:paraId="05A6ED09"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administración del puente H y gestión de los motores de CC</w:t>
      </w:r>
    </w:p>
    <w:p w14:paraId="6FE01E8D"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bluetooth HC-05</w:t>
      </w:r>
    </w:p>
    <w:p w14:paraId="0400EE7A"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comunicación con dispositivos compatibles (móviles y/o computadoras)</w:t>
      </w:r>
    </w:p>
    <w:p w14:paraId="32C97D7C"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Envío de órdenes</w:t>
      </w:r>
    </w:p>
    <w:p w14:paraId="76DFDC9A"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GPS NEO-6</w:t>
      </w:r>
    </w:p>
    <w:p w14:paraId="051F08FE"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Para la geolocalización del RM</w:t>
      </w:r>
    </w:p>
    <w:p w14:paraId="12A8B44B" w14:textId="77777777" w:rsidR="008F38A1" w:rsidRDefault="008F38A1" w:rsidP="00AA0DB8">
      <w:pPr>
        <w:pStyle w:val="Prrafodelista"/>
        <w:numPr>
          <w:ilvl w:val="0"/>
          <w:numId w:val="18"/>
        </w:numPr>
        <w:rPr>
          <w:rFonts w:ascii="Arial" w:hAnsi="Arial" w:cs="Arial"/>
          <w:sz w:val="24"/>
          <w:szCs w:val="24"/>
        </w:rPr>
      </w:pPr>
      <w:r>
        <w:rPr>
          <w:rFonts w:ascii="Arial" w:hAnsi="Arial" w:cs="Arial"/>
          <w:sz w:val="24"/>
          <w:szCs w:val="24"/>
        </w:rPr>
        <w:t>Módulo ESP8266</w:t>
      </w:r>
    </w:p>
    <w:p w14:paraId="6D1967AD" w14:textId="77777777"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Conectividad y transferencia de datos vía WIFI</w:t>
      </w:r>
    </w:p>
    <w:p w14:paraId="02AB4E2A" w14:textId="7D99B7DB" w:rsidR="008F38A1" w:rsidRDefault="008F38A1" w:rsidP="00AA0DB8">
      <w:pPr>
        <w:pStyle w:val="Prrafodelista"/>
        <w:numPr>
          <w:ilvl w:val="1"/>
          <w:numId w:val="18"/>
        </w:numPr>
        <w:rPr>
          <w:rFonts w:ascii="Arial" w:hAnsi="Arial" w:cs="Arial"/>
          <w:sz w:val="24"/>
          <w:szCs w:val="24"/>
        </w:rPr>
      </w:pPr>
      <w:r>
        <w:rPr>
          <w:rFonts w:ascii="Arial" w:hAnsi="Arial" w:cs="Arial"/>
          <w:sz w:val="24"/>
          <w:szCs w:val="24"/>
        </w:rPr>
        <w:t xml:space="preserve">Activación del modo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_Ref509657629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411E62" w:rsidRPr="00411E62">
        <w:rPr>
          <w:rFonts w:ascii="Arial" w:hAnsi="Arial" w:cs="Arial"/>
          <w:b/>
          <w:i/>
          <w:sz w:val="24"/>
          <w:szCs w:val="24"/>
        </w:rPr>
        <w:t>AP</w:t>
      </w:r>
      <w:r w:rsidR="00411E62" w:rsidRPr="00411E62">
        <w:rPr>
          <w:rFonts w:ascii="Arial" w:hAnsi="Arial" w:cs="Arial"/>
          <w:sz w:val="24"/>
          <w:szCs w:val="24"/>
        </w:rPr>
        <w:fldChar w:fldCharType="end"/>
      </w:r>
    </w:p>
    <w:p w14:paraId="00E24D8B" w14:textId="15D580D6" w:rsidR="008F38A1" w:rsidRDefault="008F38A1" w:rsidP="008F38A1">
      <w:pPr>
        <w:rPr>
          <w:rFonts w:ascii="Arial" w:hAnsi="Arial" w:cs="Arial"/>
          <w:sz w:val="24"/>
          <w:szCs w:val="24"/>
        </w:rPr>
      </w:pPr>
      <w:r>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r w:rsidR="00897799">
        <w:rPr>
          <w:rFonts w:ascii="Arial" w:hAnsi="Arial" w:cs="Arial"/>
          <w:sz w:val="24"/>
          <w:szCs w:val="24"/>
        </w:rPr>
        <w:t xml:space="preserve"> (</w:t>
      </w:r>
      <w:r w:rsidR="001C32CF" w:rsidRPr="001C32CF">
        <w:rPr>
          <w:rFonts w:ascii="Arial" w:hAnsi="Arial" w:cs="Arial"/>
          <w:b/>
          <w:sz w:val="24"/>
          <w:szCs w:val="24"/>
          <w:highlight w:val="yellow"/>
        </w:rPr>
        <w:fldChar w:fldCharType="begin"/>
      </w:r>
      <w:r w:rsidR="001C32CF" w:rsidRPr="001C32CF">
        <w:rPr>
          <w:rFonts w:ascii="Arial" w:hAnsi="Arial" w:cs="Arial"/>
          <w:b/>
          <w:sz w:val="24"/>
          <w:szCs w:val="24"/>
        </w:rPr>
        <w:instrText xml:space="preserve"> REF _Ref508726028 \h </w:instrText>
      </w:r>
      <w:r w:rsidR="001C32CF" w:rsidRPr="001C32CF">
        <w:rPr>
          <w:rFonts w:ascii="Arial" w:hAnsi="Arial" w:cs="Arial"/>
          <w:b/>
          <w:sz w:val="24"/>
          <w:szCs w:val="24"/>
          <w:highlight w:val="yellow"/>
        </w:rPr>
        <w:instrText xml:space="preserve"> \* MERGEFORMAT </w:instrText>
      </w:r>
      <w:r w:rsidR="001C32CF" w:rsidRPr="001C32CF">
        <w:rPr>
          <w:rFonts w:ascii="Arial" w:hAnsi="Arial" w:cs="Arial"/>
          <w:b/>
          <w:sz w:val="24"/>
          <w:szCs w:val="24"/>
          <w:highlight w:val="yellow"/>
        </w:rPr>
      </w:r>
      <w:r w:rsidR="001C32CF" w:rsidRPr="001C32CF">
        <w:rPr>
          <w:rFonts w:ascii="Arial" w:hAnsi="Arial" w:cs="Arial"/>
          <w:b/>
          <w:sz w:val="24"/>
          <w:szCs w:val="24"/>
          <w:highlight w:val="yellow"/>
        </w:rPr>
        <w:fldChar w:fldCharType="separate"/>
      </w:r>
      <w:r w:rsidR="001C32CF" w:rsidRPr="001C32CF">
        <w:rPr>
          <w:rFonts w:ascii="Arial" w:hAnsi="Arial" w:cs="Arial"/>
          <w:b/>
          <w:sz w:val="24"/>
          <w:szCs w:val="24"/>
        </w:rPr>
        <w:t>Anexo de casos de pruebas</w:t>
      </w:r>
      <w:r w:rsidR="001C32CF" w:rsidRPr="001C32CF">
        <w:rPr>
          <w:rFonts w:ascii="Arial" w:hAnsi="Arial" w:cs="Arial"/>
          <w:b/>
          <w:sz w:val="24"/>
          <w:szCs w:val="24"/>
          <w:highlight w:val="yellow"/>
        </w:rPr>
        <w:fldChar w:fldCharType="end"/>
      </w:r>
      <w:r w:rsidR="00897799">
        <w:rPr>
          <w:rFonts w:ascii="Arial" w:hAnsi="Arial" w:cs="Arial"/>
          <w:sz w:val="24"/>
          <w:szCs w:val="24"/>
        </w:rPr>
        <w:t>)</w:t>
      </w:r>
    </w:p>
    <w:p w14:paraId="04C58E64" w14:textId="77777777" w:rsidR="008F38A1" w:rsidRDefault="008F38A1" w:rsidP="008F38A1">
      <w:pPr>
        <w:rPr>
          <w:rFonts w:ascii="Arial" w:hAnsi="Arial" w:cs="Arial"/>
          <w:sz w:val="24"/>
          <w:szCs w:val="24"/>
        </w:rPr>
      </w:pPr>
    </w:p>
    <w:p w14:paraId="29F441FA" w14:textId="77777777" w:rsidR="008F38A1" w:rsidRDefault="008F38A1" w:rsidP="008F38A1"/>
    <w:p w14:paraId="1A93EE9E" w14:textId="7ACCAE6F" w:rsidR="008F38A1" w:rsidRPr="005249F1" w:rsidRDefault="008F38A1" w:rsidP="008F38A1">
      <w:pPr>
        <w:pStyle w:val="Ttulo2"/>
      </w:pPr>
      <w:bookmarkStart w:id="158" w:name="_Toc510799373"/>
      <w:r w:rsidRPr="005249F1">
        <w:rPr>
          <w:b/>
          <w:sz w:val="32"/>
          <w:szCs w:val="32"/>
        </w:rPr>
        <w:t>Resumen</w:t>
      </w:r>
      <w:bookmarkEnd w:id="158"/>
    </w:p>
    <w:p w14:paraId="3835E470" w14:textId="77777777" w:rsidR="008F38A1" w:rsidRDefault="008F38A1" w:rsidP="008F38A1">
      <w:pPr>
        <w:rPr>
          <w:sz w:val="32"/>
          <w:szCs w:val="36"/>
        </w:rPr>
      </w:pPr>
    </w:p>
    <w:p w14:paraId="068969A5" w14:textId="7381F3E7" w:rsidR="008F38A1" w:rsidRDefault="008F38A1" w:rsidP="008F38A1">
      <w:pPr>
        <w:pStyle w:val="AgustinTexto"/>
      </w:pPr>
      <w:r>
        <w:t xml:space="preserve">Como vimos en el presente capítulo, Arduino es una plataforma electrónica </w:t>
      </w:r>
      <w:r w:rsidR="00702782" w:rsidRPr="00702782">
        <w:fldChar w:fldCharType="begin"/>
      </w:r>
      <w:r w:rsidR="00702782" w:rsidRPr="00702782">
        <w:instrText xml:space="preserve"> REF _Ref510717905 \h </w:instrText>
      </w:r>
      <w:r w:rsidR="00702782">
        <w:instrText xml:space="preserve"> \* MERGEFORMAT </w:instrText>
      </w:r>
      <w:r w:rsidR="00702782" w:rsidRPr="00702782">
        <w:fldChar w:fldCharType="separate"/>
      </w:r>
      <w:r w:rsidR="00702782" w:rsidRPr="00702782">
        <w:rPr>
          <w:b/>
          <w:i/>
        </w:rPr>
        <w:t>Open Source</w:t>
      </w:r>
      <w:r w:rsidR="00702782" w:rsidRPr="00702782">
        <w:fldChar w:fldCharType="end"/>
      </w:r>
      <w:r>
        <w:t>, basada en una placa con un microcontrolador y un entorno de desarrollo, diseñada para facilitar el uso de la electrónica en proyectos multidisciplinares. A su vez facilita la programación de un microcontrolador, este último lee sobre los sensores y escribe sobre los actuadores.</w:t>
      </w:r>
    </w:p>
    <w:p w14:paraId="60A680F5" w14:textId="77777777" w:rsidR="008F38A1" w:rsidRDefault="008F38A1" w:rsidP="008F38A1">
      <w:pPr>
        <w:pStyle w:val="AgustinTexto"/>
      </w:pPr>
    </w:p>
    <w:p w14:paraId="6EAE22AC" w14:textId="77777777" w:rsidR="008F38A1" w:rsidRPr="00137D08" w:rsidRDefault="008F38A1" w:rsidP="008F38A1">
      <w:pPr>
        <w:pStyle w:val="AgustinTexto"/>
        <w:rPr>
          <w:color w:val="auto"/>
          <w:shd w:val="clear" w:color="FFFFFF" w:fill="FFFFFF"/>
        </w:rPr>
      </w:pPr>
      <w:r w:rsidRPr="00137D08">
        <w:rPr>
          <w:color w:val="auto"/>
          <w:shd w:val="clear" w:color="FFFFFF" w:fill="FFFFFF"/>
        </w:rPr>
        <w:t>Un</w:t>
      </w:r>
      <w:r w:rsidRPr="00137D08">
        <w:rPr>
          <w:rStyle w:val="apple-converted-space"/>
          <w:color w:val="auto"/>
          <w:shd w:val="clear" w:color="FFFFFF" w:fill="FFFFFF"/>
        </w:rPr>
        <w:t xml:space="preserve"> </w:t>
      </w:r>
      <w:r w:rsidRPr="00137D08">
        <w:rPr>
          <w:color w:val="auto"/>
          <w:shd w:val="clear" w:color="FFFFFF" w:fill="FFFFFF"/>
        </w:rPr>
        <w:t>actuador</w:t>
      </w:r>
      <w:r w:rsidRPr="00137D08">
        <w:rPr>
          <w:rStyle w:val="apple-converted-space"/>
          <w:color w:val="auto"/>
          <w:shd w:val="clear" w:color="FFFFFF" w:fill="FFFFFF"/>
        </w:rPr>
        <w:t xml:space="preserve"> </w:t>
      </w:r>
      <w:r w:rsidRPr="00137D08">
        <w:rPr>
          <w:color w:val="auto"/>
          <w:shd w:val="clear" w:color="FFFFFF" w:fill="FFFFFF"/>
        </w:rPr>
        <w:t xml:space="preserve">es un dispositivo capaz de transformar energía hidráulica, neumática o eléctrica en la activación de una acción con la finalidad de generar un efecto sobre un proceso automatizado. </w:t>
      </w:r>
    </w:p>
    <w:p w14:paraId="2975215D" w14:textId="77777777" w:rsidR="008F38A1" w:rsidRDefault="008F38A1" w:rsidP="008F38A1">
      <w:pPr>
        <w:pStyle w:val="AgustinTexto"/>
        <w:rPr>
          <w:color w:val="222222"/>
          <w:shd w:val="clear" w:color="FFFFFF" w:fill="FFFFFF"/>
        </w:rPr>
      </w:pPr>
    </w:p>
    <w:p w14:paraId="0D8DB073" w14:textId="50BEEAF3" w:rsidR="00137D08" w:rsidRDefault="008F38A1" w:rsidP="008F38A1">
      <w:pPr>
        <w:pStyle w:val="AgustinTexto"/>
      </w:pPr>
      <w:r>
        <w:rPr>
          <w:color w:val="222222"/>
          <w:shd w:val="clear" w:color="FFFFFF" w:fill="FFFFFF"/>
        </w:rPr>
        <w:t>Por otro lado, un</w:t>
      </w:r>
      <w:r>
        <w:rPr>
          <w:rStyle w:val="apple-converted-space"/>
        </w:rPr>
        <w:t xml:space="preserve"> </w:t>
      </w:r>
      <w:r>
        <w:t>sensor</w:t>
      </w:r>
      <w:r>
        <w:rPr>
          <w:rStyle w:val="apple-converted-space"/>
        </w:rPr>
        <w:t xml:space="preserve"> </w:t>
      </w:r>
      <w:r>
        <w:t>es un objeto capaz de detectar magnitudes físicas o químicas, llamadas variables de instrumentación, y transformarlas en variables eléctricas. Además, existen módulos que integran sensores y actuadores con un micro controlador</w:t>
      </w:r>
      <w:r w:rsidR="00137D08">
        <w:t>.</w:t>
      </w:r>
    </w:p>
    <w:p w14:paraId="4748582D" w14:textId="77777777" w:rsidR="00137D08" w:rsidRDefault="00137D08">
      <w:pPr>
        <w:rPr>
          <w:rFonts w:ascii="Arial" w:hAnsi="Arial" w:cs="Arial"/>
          <w:sz w:val="24"/>
          <w:szCs w:val="24"/>
        </w:rPr>
      </w:pPr>
      <w:r>
        <w:br w:type="page"/>
      </w:r>
    </w:p>
    <w:p w14:paraId="49A4E640" w14:textId="77777777" w:rsidR="00DF3D92" w:rsidRDefault="00DF3D92" w:rsidP="00DF3D92">
      <w:pPr>
        <w:pStyle w:val="Ttulo1"/>
        <w:rPr>
          <w:sz w:val="36"/>
          <w:szCs w:val="36"/>
        </w:rPr>
      </w:pPr>
      <w:bookmarkStart w:id="159" w:name="_Ref503637756"/>
      <w:bookmarkStart w:id="160" w:name="_Ref503824317"/>
      <w:bookmarkStart w:id="161" w:name="_Toc504153914"/>
      <w:bookmarkStart w:id="162" w:name="_Ref508726028"/>
      <w:bookmarkStart w:id="163" w:name="_Toc510799374"/>
      <w:r w:rsidRPr="00646568">
        <w:rPr>
          <w:sz w:val="36"/>
          <w:szCs w:val="36"/>
        </w:rPr>
        <w:lastRenderedPageBreak/>
        <w:t>Capítulo 4 – Raspberry Pi</w:t>
      </w:r>
      <w:bookmarkEnd w:id="159"/>
      <w:bookmarkEnd w:id="160"/>
      <w:bookmarkEnd w:id="161"/>
      <w:bookmarkEnd w:id="163"/>
    </w:p>
    <w:p w14:paraId="5622035C" w14:textId="77777777" w:rsidR="00DF3D92" w:rsidRDefault="00DF3D92" w:rsidP="00DF3D92"/>
    <w:p w14:paraId="71E7BFA7" w14:textId="77777777" w:rsidR="00DF3D92" w:rsidRDefault="00DF3D92" w:rsidP="00DF3D92">
      <w:pPr>
        <w:rPr>
          <w:rFonts w:ascii="Arial" w:hAnsi="Arial" w:cs="Arial"/>
          <w:color w:val="222222"/>
          <w:sz w:val="24"/>
          <w:szCs w:val="24"/>
          <w:shd w:val="clear" w:color="auto" w:fill="FFFFFF"/>
        </w:rPr>
      </w:pPr>
      <w:r w:rsidRPr="001A346A">
        <w:rPr>
          <w:rFonts w:ascii="Arial" w:hAnsi="Arial" w:cs="Arial"/>
          <w:color w:val="222222"/>
          <w:sz w:val="24"/>
          <w:szCs w:val="24"/>
          <w:shd w:val="clear" w:color="auto" w:fill="FFFFFF"/>
        </w:rPr>
        <w:t>En este capítulo se va a analizar y detallar el SBC Raspberry Pi, el cual tomó un papel fundamental en el desarrollo del SAR, siendo el mismo el centro de mando del robot móvil.</w:t>
      </w:r>
      <w:r>
        <w:rPr>
          <w:rFonts w:ascii="Arial" w:hAnsi="Arial" w:cs="Arial"/>
          <w:color w:val="222222"/>
          <w:sz w:val="24"/>
          <w:szCs w:val="24"/>
          <w:shd w:val="clear" w:color="auto" w:fill="FFFFFF"/>
        </w:rPr>
        <w:t xml:space="preserve"> Se detallan las especificaciones técnicas de las principales versiones de esta plataforma, donde se puede apreciar la evolución, en cuanto al hardware, que ha ido teniendo.</w:t>
      </w:r>
    </w:p>
    <w:p w14:paraId="62B064B3"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se introduce el concepto de GPIO, que no son más que pines de Entrada/Salida de propósito general, para la conexión de diversos sensores, módulos y/o actuadores que se deseen comunicar, en este caso, con la Raspberry Pi.</w:t>
      </w:r>
    </w:p>
    <w:p w14:paraId="24140AC2"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Además, se presentan variados sistemas operativos y accesorios complementarios compatibles con Raspberry Pi. Dentro de los accesorios se describe la cámara V2 de esta plataforma utilizada en el SAR.</w:t>
      </w:r>
    </w:p>
    <w:p w14:paraId="2FED8540" w14:textId="77777777" w:rsidR="00DF3D92" w:rsidRPr="001A346A"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Para finalizar el capítulo se describen una serie de ventajas que presenta esta plataforma con respecto a otras similares.</w:t>
      </w:r>
    </w:p>
    <w:p w14:paraId="461DBABF" w14:textId="77777777" w:rsidR="00DF3D92" w:rsidRDefault="00DF3D92" w:rsidP="00DF3D92">
      <w:pPr>
        <w:pStyle w:val="Ttulo2"/>
        <w:rPr>
          <w:b/>
          <w:sz w:val="32"/>
          <w:szCs w:val="32"/>
        </w:rPr>
      </w:pPr>
      <w:bookmarkStart w:id="164" w:name="_Toc504153915"/>
      <w:bookmarkStart w:id="165" w:name="_Toc510799375"/>
      <w:r>
        <w:rPr>
          <w:b/>
          <w:sz w:val="32"/>
          <w:szCs w:val="32"/>
        </w:rPr>
        <w:t xml:space="preserve">4.1 </w:t>
      </w:r>
      <w:r w:rsidRPr="00646568">
        <w:rPr>
          <w:b/>
          <w:sz w:val="32"/>
          <w:szCs w:val="32"/>
        </w:rPr>
        <w:t>Raspberry Pi</w:t>
      </w:r>
      <w:bookmarkEnd w:id="164"/>
      <w:bookmarkEnd w:id="165"/>
    </w:p>
    <w:p w14:paraId="7D920AB3" w14:textId="77777777" w:rsidR="00DF3D92" w:rsidRPr="00372DAB" w:rsidRDefault="00DF3D92" w:rsidP="00DF3D92"/>
    <w:p w14:paraId="66B162A5" w14:textId="4C371E91" w:rsidR="00DF3D92" w:rsidRDefault="00DF3D92" w:rsidP="00DF3D92">
      <w:pPr>
        <w:rPr>
          <w:rFonts w:ascii="Arial" w:hAnsi="Arial" w:cs="Arial"/>
          <w:color w:val="222222"/>
          <w:sz w:val="21"/>
          <w:szCs w:val="21"/>
          <w:shd w:val="clear" w:color="auto" w:fill="FFFFFF"/>
        </w:rPr>
      </w:pPr>
      <w:r>
        <w:rPr>
          <w:noProof/>
        </w:rPr>
        <mc:AlternateContent>
          <mc:Choice Requires="wps">
            <w:drawing>
              <wp:anchor distT="0" distB="0" distL="114300" distR="114300" simplePos="0" relativeHeight="251517440" behindDoc="0" locked="0" layoutInCell="1" allowOverlap="1" wp14:anchorId="76629337" wp14:editId="3E151B63">
                <wp:simplePos x="0" y="0"/>
                <wp:positionH relativeFrom="column">
                  <wp:posOffset>4231005</wp:posOffset>
                </wp:positionH>
                <wp:positionV relativeFrom="paragraph">
                  <wp:posOffset>1026160</wp:posOffset>
                </wp:positionV>
                <wp:extent cx="1136650" cy="635"/>
                <wp:effectExtent l="0" t="0" r="635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1136650" cy="635"/>
                        </a:xfrm>
                        <a:prstGeom prst="rect">
                          <a:avLst/>
                        </a:prstGeom>
                        <a:solidFill>
                          <a:prstClr val="white"/>
                        </a:solidFill>
                        <a:ln>
                          <a:noFill/>
                        </a:ln>
                      </wps:spPr>
                      <wps:txbx>
                        <w:txbxContent>
                          <w:p w14:paraId="70C080C7" w14:textId="65ED38F4" w:rsidR="00D311D0" w:rsidRPr="00DF3D92" w:rsidRDefault="00D311D0" w:rsidP="00DF3D92">
                            <w:pPr>
                              <w:pStyle w:val="Descripcin"/>
                              <w:jc w:val="center"/>
                              <w:rPr>
                                <w:rFonts w:ascii="Calibri" w:eastAsia="Calibri" w:hAnsi="Calibri" w:cs="Calibri"/>
                                <w:noProof/>
                                <w:color w:val="000000"/>
                                <w:sz w:val="28"/>
                                <w:szCs w:val="28"/>
                              </w:rPr>
                            </w:pPr>
                            <w:bookmarkStart w:id="166" w:name="_Ref508726924"/>
                            <w:bookmarkStart w:id="167" w:name="_Toc510799558"/>
                            <w:r>
                              <w:t xml:space="preserve">Ilustración </w:t>
                            </w:r>
                            <w:fldSimple w:instr=" SEQ Ilustración \* ARABIC ">
                              <w:r>
                                <w:rPr>
                                  <w:noProof/>
                                </w:rPr>
                                <w:t>22</w:t>
                              </w:r>
                            </w:fldSimple>
                            <w:r>
                              <w:t xml:space="preserve"> - Logo oficial de Raspberry Pi</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9337" id="Cuadro de texto 1041" o:spid="_x0000_s1033" type="#_x0000_t202" style="position:absolute;left:0;text-align:left;margin-left:333.15pt;margin-top:80.8pt;width:89.5pt;height:.05pt;z-index:25151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" stroked="f">
                <v:textbox style="mso-fit-shape-to-text:t" inset="0,0,0,0">
                  <w:txbxContent>
                    <w:p w14:paraId="70C080C7" w14:textId="65ED38F4" w:rsidR="00D311D0" w:rsidRPr="00DF3D92" w:rsidRDefault="00D311D0" w:rsidP="00DF3D92">
                      <w:pPr>
                        <w:pStyle w:val="Descripcin"/>
                        <w:jc w:val="center"/>
                        <w:rPr>
                          <w:rFonts w:ascii="Calibri" w:eastAsia="Calibri" w:hAnsi="Calibri" w:cs="Calibri"/>
                          <w:noProof/>
                          <w:color w:val="000000"/>
                          <w:sz w:val="28"/>
                          <w:szCs w:val="28"/>
                        </w:rPr>
                      </w:pPr>
                      <w:bookmarkStart w:id="168" w:name="_Ref508726924"/>
                      <w:bookmarkStart w:id="169" w:name="_Toc510799558"/>
                      <w:r>
                        <w:t xml:space="preserve">Ilustración </w:t>
                      </w:r>
                      <w:fldSimple w:instr=" SEQ Ilustración \* ARABIC ">
                        <w:r>
                          <w:rPr>
                            <w:noProof/>
                          </w:rPr>
                          <w:t>22</w:t>
                        </w:r>
                      </w:fldSimple>
                      <w:r>
                        <w:t xml:space="preserve"> - Logo oficial de Raspberry Pi</w:t>
                      </w:r>
                      <w:bookmarkEnd w:id="168"/>
                      <w:bookmarkEnd w:id="169"/>
                    </w:p>
                  </w:txbxContent>
                </v:textbox>
                <w10:wrap type="square"/>
              </v:shape>
            </w:pict>
          </mc:Fallback>
        </mc:AlternateContent>
      </w:r>
      <w:r w:rsidRPr="00E30925">
        <w:rPr>
          <w:noProof/>
          <w:sz w:val="28"/>
          <w:szCs w:val="28"/>
          <w:lang w:val="en-US" w:eastAsia="en-US"/>
        </w:rPr>
        <w:drawing>
          <wp:anchor distT="0" distB="0" distL="114300" distR="114300" simplePos="0" relativeHeight="251489792" behindDoc="0" locked="0" layoutInCell="1" allowOverlap="1" wp14:anchorId="4CE32100" wp14:editId="4AC86DDF">
            <wp:simplePos x="0" y="0"/>
            <wp:positionH relativeFrom="column">
              <wp:posOffset>4457700</wp:posOffset>
            </wp:positionH>
            <wp:positionV relativeFrom="paragraph">
              <wp:posOffset>13335</wp:posOffset>
            </wp:positionV>
            <wp:extent cx="810260" cy="959485"/>
            <wp:effectExtent l="0" t="0" r="889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rFonts w:ascii="Arial" w:hAnsi="Arial" w:cs="Arial"/>
          <w:b/>
          <w:bCs/>
          <w:color w:val="222222"/>
          <w:sz w:val="24"/>
          <w:szCs w:val="24"/>
          <w:shd w:val="clear" w:color="auto" w:fill="FFFFFF"/>
        </w:rPr>
        <w:t>Raspberry Pi</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es un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computador de placa reducida</w:t>
      </w:r>
      <w:r w:rsidRPr="005709F8">
        <w:rPr>
          <w:rFonts w:ascii="Arial" w:hAnsi="Arial" w:cs="Arial"/>
          <w:color w:val="222222"/>
          <w:sz w:val="24"/>
          <w:szCs w:val="24"/>
          <w:shd w:val="clear" w:color="auto" w:fill="FFFFFF"/>
        </w:rPr>
        <w:t xml:space="preserve"> (SBC) desarrollado en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Reino Unido</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por la</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Fundación Raspberry Pi</w:t>
      </w:r>
      <w:r w:rsidRPr="005709F8">
        <w:rPr>
          <w:rFonts w:ascii="Arial" w:hAnsi="Arial" w:cs="Arial"/>
          <w:color w:val="222222"/>
          <w:sz w:val="24"/>
          <w:szCs w:val="24"/>
          <w:shd w:val="clear" w:color="auto" w:fill="FFFFFF"/>
        </w:rPr>
        <w:t xml:space="preserve">. Su lanzamiento fue el 29 de febrero del 2012 con el </w:t>
      </w:r>
      <w:r w:rsidRPr="005709F8">
        <w:rPr>
          <w:rFonts w:ascii="Arial" w:hAnsi="Arial" w:cs="Arial"/>
          <w:i/>
          <w:color w:val="222222"/>
          <w:sz w:val="24"/>
          <w:szCs w:val="24"/>
          <w:shd w:val="clear" w:color="auto" w:fill="FFFFFF"/>
        </w:rPr>
        <w:t>Raspberry Pi 1 Modelo A</w:t>
      </w:r>
      <w:r w:rsidRPr="005709F8">
        <w:rPr>
          <w:rFonts w:ascii="Arial" w:hAnsi="Arial" w:cs="Arial"/>
          <w:color w:val="222222"/>
          <w:sz w:val="24"/>
          <w:szCs w:val="24"/>
          <w:shd w:val="clear" w:color="auto" w:fill="FFFFFF"/>
        </w:rPr>
        <w:t>. Su costo es relativamente bajo en relación a sus especificaciones técnicas</w:t>
      </w:r>
      <w:r>
        <w:rPr>
          <w:rFonts w:ascii="Arial" w:hAnsi="Arial" w:cs="Arial"/>
          <w:color w:val="222222"/>
          <w:sz w:val="24"/>
          <w:szCs w:val="24"/>
          <w:shd w:val="clear" w:color="auto" w:fill="FFFFFF"/>
        </w:rPr>
        <w:t xml:space="preserve"> (alrededor de U$D 25)</w:t>
      </w:r>
      <w:r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Pr="005709F8">
        <w:rPr>
          <w:rFonts w:ascii="Arial" w:hAnsi="Arial" w:cs="Arial"/>
          <w:color w:val="222222"/>
          <w:sz w:val="24"/>
          <w:szCs w:val="24"/>
          <w:shd w:val="clear" w:color="auto" w:fill="FFFFFF"/>
        </w:rPr>
        <w:t>e estimular la enseñanza de</w:t>
      </w:r>
      <w:r w:rsidRPr="005709F8">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la informática</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Pr="00DF3D92">
        <w:rPr>
          <w:rFonts w:ascii="Arial" w:hAnsi="Arial" w:cs="Arial"/>
          <w:b/>
          <w:color w:val="222222"/>
          <w:sz w:val="24"/>
          <w:szCs w:val="24"/>
          <w:shd w:val="clear" w:color="auto" w:fill="FFFFFF"/>
        </w:rPr>
        <w:fldChar w:fldCharType="begin"/>
      </w:r>
      <w:r w:rsidRPr="00DF3D92">
        <w:rPr>
          <w:rFonts w:ascii="Arial" w:hAnsi="Arial" w:cs="Arial"/>
          <w:b/>
          <w:color w:val="222222"/>
          <w:sz w:val="24"/>
          <w:szCs w:val="24"/>
          <w:shd w:val="clear" w:color="auto" w:fill="FFFFFF"/>
        </w:rPr>
        <w:instrText xml:space="preserve"> REF _Ref508726924 \h  \* MERGEFORMAT </w:instrText>
      </w:r>
      <w:r w:rsidRPr="00DF3D92">
        <w:rPr>
          <w:rFonts w:ascii="Arial" w:hAnsi="Arial" w:cs="Arial"/>
          <w:b/>
          <w:color w:val="222222"/>
          <w:sz w:val="24"/>
          <w:szCs w:val="24"/>
          <w:shd w:val="clear" w:color="auto" w:fill="FFFFFF"/>
        </w:rPr>
      </w:r>
      <w:r w:rsidRPr="00DF3D92">
        <w:rPr>
          <w:rFonts w:ascii="Arial" w:hAnsi="Arial" w:cs="Arial"/>
          <w:b/>
          <w:color w:val="222222"/>
          <w:sz w:val="24"/>
          <w:szCs w:val="24"/>
          <w:shd w:val="clear" w:color="auto" w:fill="FFFFFF"/>
        </w:rPr>
        <w:fldChar w:fldCharType="separate"/>
      </w:r>
      <w:r w:rsidRPr="00DF3D92">
        <w:rPr>
          <w:rFonts w:ascii="Arial" w:hAnsi="Arial" w:cs="Arial"/>
          <w:b/>
          <w:sz w:val="24"/>
          <w:szCs w:val="24"/>
        </w:rPr>
        <w:t xml:space="preserve">Ilustración </w:t>
      </w:r>
      <w:r w:rsidRPr="00DF3D92">
        <w:rPr>
          <w:rFonts w:ascii="Arial" w:hAnsi="Arial" w:cs="Arial"/>
          <w:b/>
          <w:noProof/>
          <w:sz w:val="24"/>
          <w:szCs w:val="24"/>
        </w:rPr>
        <w:t>22</w:t>
      </w:r>
      <w:r w:rsidRPr="00DF3D92">
        <w:rPr>
          <w:rFonts w:ascii="Arial" w:hAnsi="Arial" w:cs="Arial"/>
          <w:b/>
          <w:sz w:val="24"/>
          <w:szCs w:val="24"/>
        </w:rPr>
        <w:t xml:space="preserve"> - Logo oficial de Raspberry Pi</w:t>
      </w:r>
      <w:r w:rsidRPr="00DF3D92">
        <w:rPr>
          <w:rFonts w:ascii="Arial" w:hAnsi="Arial" w:cs="Arial"/>
          <w:b/>
          <w:color w:val="222222"/>
          <w:sz w:val="24"/>
          <w:szCs w:val="24"/>
          <w:shd w:val="clear" w:color="auto" w:fill="FFFFFF"/>
        </w:rPr>
        <w:fldChar w:fldCharType="end"/>
      </w:r>
      <w:r>
        <w:rPr>
          <w:rFonts w:ascii="Arial" w:hAnsi="Arial" w:cs="Arial"/>
          <w:b/>
          <w:color w:val="222222"/>
          <w:sz w:val="24"/>
          <w:szCs w:val="24"/>
          <w:shd w:val="clear" w:color="auto" w:fill="FFFFFF"/>
        </w:rPr>
        <w:t xml:space="preserve">) </w:t>
      </w:r>
      <w:r>
        <w:rPr>
          <w:rFonts w:ascii="Arial" w:hAnsi="Arial" w:cs="Arial"/>
          <w:color w:val="222222"/>
          <w:sz w:val="24"/>
          <w:szCs w:val="24"/>
          <w:shd w:val="clear" w:color="auto" w:fill="FFFFFF"/>
        </w:rPr>
        <w:t>no es más que una frambuesa.</w:t>
      </w:r>
    </w:p>
    <w:p w14:paraId="3E224A41" w14:textId="77777777" w:rsidR="00DF3D92" w:rsidRDefault="00DF3D92" w:rsidP="00DF3D92">
      <w:pPr>
        <w:rPr>
          <w:rFonts w:ascii="Arial" w:hAnsi="Arial" w:cs="Arial"/>
          <w:color w:val="222222"/>
          <w:sz w:val="21"/>
          <w:szCs w:val="21"/>
          <w:shd w:val="clear" w:color="auto" w:fill="FFFFFF"/>
        </w:rPr>
      </w:pPr>
    </w:p>
    <w:p w14:paraId="73C39440" w14:textId="77777777" w:rsidR="009511BB" w:rsidRDefault="00DF3D92" w:rsidP="00DF3D92">
      <w:pPr>
        <w:pStyle w:val="Ttulo2"/>
        <w:rPr>
          <w:b/>
          <w:noProof/>
          <w:sz w:val="32"/>
          <w:szCs w:val="32"/>
        </w:rPr>
      </w:pPr>
      <w:bookmarkStart w:id="170" w:name="_Toc504153916"/>
      <w:bookmarkStart w:id="171" w:name="_Toc510799376"/>
      <w:r>
        <w:rPr>
          <w:b/>
          <w:sz w:val="32"/>
          <w:szCs w:val="32"/>
        </w:rPr>
        <w:t xml:space="preserve">4.2 </w:t>
      </w:r>
      <w:r w:rsidRPr="00646568">
        <w:rPr>
          <w:b/>
          <w:sz w:val="32"/>
          <w:szCs w:val="32"/>
        </w:rPr>
        <w:t>Especificaciones técnicas de las distintas versiones</w:t>
      </w:r>
      <w:bookmarkEnd w:id="170"/>
      <w:bookmarkEnd w:id="171"/>
      <w:r w:rsidR="00927ACA">
        <w:rPr>
          <w:b/>
          <w:noProof/>
          <w:sz w:val="32"/>
          <w:szCs w:val="32"/>
        </w:rPr>
        <w:t xml:space="preserve"> </w:t>
      </w:r>
    </w:p>
    <w:p w14:paraId="0A307DF4" w14:textId="77777777" w:rsidR="009511BB" w:rsidRDefault="009511BB" w:rsidP="009511BB">
      <w:pPr>
        <w:pStyle w:val="Sinespaciado"/>
        <w:rPr>
          <w:rFonts w:ascii="Arial" w:hAnsi="Arial" w:cs="Arial"/>
          <w:color w:val="222222"/>
          <w:sz w:val="24"/>
          <w:szCs w:val="24"/>
          <w:shd w:val="clear" w:color="auto" w:fill="FFFFFF"/>
        </w:rPr>
      </w:pPr>
    </w:p>
    <w:p w14:paraId="4487722F" w14:textId="3915CFF0" w:rsidR="00DF3D92" w:rsidRPr="009511BB" w:rsidRDefault="00927ACA" w:rsidP="009511BB">
      <w:pPr>
        <w:pStyle w:val="Sinespaciado"/>
        <w:rPr>
          <w:rFonts w:ascii="Arial" w:hAnsi="Arial" w:cs="Arial"/>
          <w:color w:val="222222"/>
          <w:sz w:val="24"/>
          <w:szCs w:val="24"/>
          <w:shd w:val="clear" w:color="auto" w:fill="FFFFFF"/>
        </w:rPr>
      </w:pPr>
      <w:r w:rsidRPr="009511BB">
        <w:rPr>
          <w:rFonts w:ascii="Arial" w:hAnsi="Arial" w:cs="Arial"/>
          <w:color w:val="222222"/>
          <w:sz w:val="24"/>
          <w:szCs w:val="24"/>
          <w:shd w:val="clear" w:color="auto" w:fill="FFFFFF"/>
        </w:rPr>
        <w:t>En la siguiente tabla se puede observar la evolución de las div</w:t>
      </w:r>
      <w:r w:rsidR="009E477C" w:rsidRPr="009511BB">
        <w:rPr>
          <w:rFonts w:ascii="Arial" w:hAnsi="Arial" w:cs="Arial"/>
          <w:color w:val="222222"/>
          <w:sz w:val="24"/>
          <w:szCs w:val="24"/>
          <w:shd w:val="clear" w:color="auto" w:fill="FFFFFF"/>
        </w:rPr>
        <w:t xml:space="preserve">ersas versiones de Raspberry Pi, </w:t>
      </w:r>
      <w:r w:rsidRPr="009511BB">
        <w:rPr>
          <w:rFonts w:ascii="Arial" w:hAnsi="Arial" w:cs="Arial"/>
          <w:color w:val="222222"/>
          <w:sz w:val="24"/>
          <w:szCs w:val="24"/>
          <w:shd w:val="clear" w:color="auto" w:fill="FFFFFF"/>
        </w:rPr>
        <w:t>más populares</w:t>
      </w:r>
      <w:r w:rsidR="009E477C" w:rsidRPr="009511BB">
        <w:rPr>
          <w:rFonts w:ascii="Arial" w:hAnsi="Arial" w:cs="Arial"/>
          <w:color w:val="222222"/>
          <w:sz w:val="24"/>
          <w:szCs w:val="24"/>
          <w:shd w:val="clear" w:color="auto" w:fill="FFFFFF"/>
        </w:rPr>
        <w:t>,</w:t>
      </w:r>
      <w:r w:rsidRPr="009511BB">
        <w:rPr>
          <w:rFonts w:ascii="Arial" w:hAnsi="Arial" w:cs="Arial"/>
          <w:color w:val="222222"/>
          <w:sz w:val="24"/>
          <w:szCs w:val="24"/>
          <w:shd w:val="clear" w:color="auto" w:fill="FFFFFF"/>
        </w:rPr>
        <w:t xml:space="preserve"> a lo largo del tiempo.</w:t>
      </w:r>
      <w:sdt>
        <w:sdtPr>
          <w:rPr>
            <w:rFonts w:ascii="Arial" w:hAnsi="Arial" w:cs="Arial"/>
            <w:color w:val="222222"/>
            <w:sz w:val="24"/>
            <w:szCs w:val="24"/>
            <w:shd w:val="clear" w:color="auto" w:fill="FFFFFF"/>
          </w:rPr>
          <w:id w:val="2061131009"/>
          <w:citation/>
        </w:sdtPr>
        <w:sdtContent>
          <w:r w:rsidR="009E477C" w:rsidRPr="009511BB">
            <w:rPr>
              <w:rFonts w:ascii="Arial" w:hAnsi="Arial" w:cs="Arial"/>
              <w:color w:val="222222"/>
              <w:sz w:val="24"/>
              <w:szCs w:val="24"/>
              <w:shd w:val="clear" w:color="auto" w:fill="FFFFFF"/>
            </w:rPr>
            <w:fldChar w:fldCharType="begin"/>
          </w:r>
          <w:r w:rsidR="009E477C" w:rsidRPr="009511BB">
            <w:rPr>
              <w:rFonts w:ascii="Arial" w:hAnsi="Arial" w:cs="Arial"/>
              <w:color w:val="222222"/>
              <w:sz w:val="24"/>
              <w:szCs w:val="24"/>
              <w:shd w:val="clear" w:color="auto" w:fill="FFFFFF"/>
            </w:rPr>
            <w:instrText xml:space="preserve"> CITATION esw17 \l 11274 </w:instrText>
          </w:r>
          <w:r w:rsidR="009E477C" w:rsidRPr="009511BB">
            <w:rPr>
              <w:rFonts w:ascii="Arial" w:hAnsi="Arial" w:cs="Arial"/>
              <w:color w:val="222222"/>
              <w:sz w:val="24"/>
              <w:szCs w:val="24"/>
              <w:shd w:val="clear" w:color="auto" w:fill="FFFFFF"/>
            </w:rPr>
            <w:fldChar w:fldCharType="separate"/>
          </w:r>
          <w:r w:rsidR="00AB7AAE">
            <w:rPr>
              <w:rFonts w:ascii="Arial" w:hAnsi="Arial" w:cs="Arial"/>
              <w:noProof/>
              <w:color w:val="222222"/>
              <w:sz w:val="24"/>
              <w:szCs w:val="24"/>
              <w:shd w:val="clear" w:color="auto" w:fill="FFFFFF"/>
            </w:rPr>
            <w:t xml:space="preserve"> </w:t>
          </w:r>
          <w:r w:rsidR="00AB7AAE" w:rsidRPr="00AB7AAE">
            <w:rPr>
              <w:rFonts w:ascii="Arial" w:hAnsi="Arial" w:cs="Arial"/>
              <w:noProof/>
              <w:color w:val="222222"/>
              <w:sz w:val="24"/>
              <w:szCs w:val="24"/>
              <w:shd w:val="clear" w:color="auto" w:fill="FFFFFF"/>
            </w:rPr>
            <w:t>[12]</w:t>
          </w:r>
          <w:r w:rsidR="009E477C" w:rsidRPr="009511BB">
            <w:rPr>
              <w:rFonts w:ascii="Arial" w:hAnsi="Arial" w:cs="Arial"/>
              <w:color w:val="222222"/>
              <w:sz w:val="24"/>
              <w:szCs w:val="24"/>
              <w:shd w:val="clear" w:color="auto" w:fill="FFFFFF"/>
            </w:rPr>
            <w:fldChar w:fldCharType="end"/>
          </w:r>
        </w:sdtContent>
      </w:sdt>
    </w:p>
    <w:p w14:paraId="1B34555C" w14:textId="77777777" w:rsidR="00DF3D92" w:rsidRDefault="00DF3D92" w:rsidP="00DF3D92">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DF3D92" w:rsidRPr="003652EF" w14:paraId="5FD8F3FD" w14:textId="77777777" w:rsidTr="00927ACA">
        <w:tc>
          <w:tcPr>
            <w:tcW w:w="1702" w:type="dxa"/>
          </w:tcPr>
          <w:p w14:paraId="41BB6D8F" w14:textId="77777777" w:rsidR="00DF3D92" w:rsidRPr="003652EF" w:rsidRDefault="00DF3D92" w:rsidP="00927ACA">
            <w:pPr>
              <w:rPr>
                <w:rFonts w:ascii="Arial" w:hAnsi="Arial" w:cs="Arial"/>
                <w:b/>
                <w:color w:val="222222"/>
                <w:sz w:val="21"/>
                <w:szCs w:val="21"/>
                <w:shd w:val="clear" w:color="auto" w:fill="FFFFFF"/>
              </w:rPr>
            </w:pPr>
          </w:p>
        </w:tc>
        <w:tc>
          <w:tcPr>
            <w:tcW w:w="1739" w:type="dxa"/>
            <w:gridSpan w:val="2"/>
          </w:tcPr>
          <w:p w14:paraId="4E66D73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5A5A879B"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5E113B78"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56235597"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24976A6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DF3D92" w14:paraId="7078BB0D" w14:textId="77777777" w:rsidTr="00927ACA">
        <w:tc>
          <w:tcPr>
            <w:tcW w:w="1702" w:type="dxa"/>
          </w:tcPr>
          <w:p w14:paraId="21150834"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EE87DD2" w14:textId="77777777" w:rsidR="00DF3D92" w:rsidRPr="003F1742" w:rsidRDefault="00DF3D92" w:rsidP="00927ACA">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rPr>
              <w:t>Broadcom BCM2835 (</w:t>
            </w:r>
            <w:hyperlink r:id="rId78" w:tooltip="CPU" w:history="1">
              <w:r w:rsidRPr="003F1742">
                <w:rPr>
                  <w:rFonts w:ascii="Arial" w:eastAsia="Times New Roman" w:hAnsi="Arial" w:cs="Arial"/>
                  <w:color w:val="000000" w:themeColor="text1"/>
                  <w:sz w:val="21"/>
                  <w:szCs w:val="21"/>
                </w:rPr>
                <w:t>CPU</w:t>
              </w:r>
            </w:hyperlink>
            <w:r w:rsidRPr="003F1742">
              <w:rPr>
                <w:rFonts w:ascii="Arial" w:eastAsia="Times New Roman" w:hAnsi="Arial" w:cs="Arial"/>
                <w:color w:val="000000" w:themeColor="text1"/>
                <w:sz w:val="21"/>
                <w:szCs w:val="21"/>
              </w:rPr>
              <w:t> + </w:t>
            </w:r>
            <w:hyperlink r:id="rId79" w:tooltip="GPU" w:history="1">
              <w:r w:rsidRPr="003F1742">
                <w:rPr>
                  <w:rFonts w:ascii="Arial" w:eastAsia="Times New Roman" w:hAnsi="Arial" w:cs="Arial"/>
                  <w:color w:val="000000" w:themeColor="text1"/>
                  <w:sz w:val="21"/>
                  <w:szCs w:val="21"/>
                </w:rPr>
                <w:t>GPU</w:t>
              </w:r>
            </w:hyperlink>
            <w:r w:rsidRPr="003F1742">
              <w:rPr>
                <w:rFonts w:ascii="Arial" w:eastAsia="Times New Roman" w:hAnsi="Arial" w:cs="Arial"/>
                <w:color w:val="000000" w:themeColor="text1"/>
                <w:sz w:val="21"/>
                <w:szCs w:val="21"/>
              </w:rPr>
              <w:t> + </w:t>
            </w:r>
            <w:hyperlink r:id="rId80" w:tooltip="Procesamiento digital de señales" w:history="1">
              <w:r w:rsidRPr="003F1742">
                <w:rPr>
                  <w:rFonts w:ascii="Arial" w:eastAsia="Times New Roman" w:hAnsi="Arial" w:cs="Arial"/>
                  <w:color w:val="000000" w:themeColor="text1"/>
                  <w:sz w:val="21"/>
                  <w:szCs w:val="21"/>
                </w:rPr>
                <w:t>DSP</w:t>
              </w:r>
            </w:hyperlink>
            <w:r w:rsidRPr="003F1742">
              <w:rPr>
                <w:rFonts w:ascii="Arial" w:eastAsia="Times New Roman" w:hAnsi="Arial" w:cs="Arial"/>
                <w:color w:val="000000" w:themeColor="text1"/>
                <w:sz w:val="21"/>
                <w:szCs w:val="21"/>
              </w:rPr>
              <w:t> + </w:t>
            </w:r>
            <w:hyperlink r:id="rId81" w:tooltip="SDRAM" w:history="1">
              <w:r w:rsidRPr="003F1742">
                <w:rPr>
                  <w:rFonts w:ascii="Arial" w:eastAsia="Times New Roman" w:hAnsi="Arial" w:cs="Arial"/>
                  <w:color w:val="000000" w:themeColor="text1"/>
                  <w:sz w:val="21"/>
                  <w:szCs w:val="21"/>
                </w:rPr>
                <w:t>SDRAM</w:t>
              </w:r>
            </w:hyperlink>
            <w:r w:rsidRPr="003F1742">
              <w:rPr>
                <w:rFonts w:ascii="Arial" w:eastAsia="Times New Roman" w:hAnsi="Arial" w:cs="Arial"/>
                <w:color w:val="000000" w:themeColor="text1"/>
                <w:sz w:val="21"/>
                <w:szCs w:val="21"/>
              </w:rPr>
              <w:t> + puerto USB)</w:t>
            </w:r>
          </w:p>
        </w:tc>
        <w:tc>
          <w:tcPr>
            <w:tcW w:w="2127" w:type="dxa"/>
          </w:tcPr>
          <w:p w14:paraId="782FAD57" w14:textId="77777777" w:rsidR="00DF3D92" w:rsidRDefault="00DF3D92" w:rsidP="00927ACA">
            <w:pPr>
              <w:rPr>
                <w:rFonts w:ascii="Arial" w:hAnsi="Arial" w:cs="Arial"/>
                <w:color w:val="222222"/>
                <w:sz w:val="21"/>
                <w:szCs w:val="21"/>
                <w:shd w:val="clear" w:color="auto" w:fill="FFFFFF"/>
              </w:rPr>
            </w:pPr>
            <w:r w:rsidRPr="004A7D18">
              <w:rPr>
                <w:rFonts w:ascii="Arial" w:eastAsia="Times New Roman" w:hAnsi="Arial" w:cs="Arial"/>
                <w:sz w:val="21"/>
                <w:szCs w:val="21"/>
              </w:rPr>
              <w:t>Broadcom BCM2836 (CPU + GPU + DSP + SDRAM + Puerto USB)</w:t>
            </w:r>
          </w:p>
        </w:tc>
        <w:tc>
          <w:tcPr>
            <w:tcW w:w="1842" w:type="dxa"/>
            <w:vAlign w:val="center"/>
          </w:tcPr>
          <w:p w14:paraId="5819CA74" w14:textId="77777777" w:rsidR="00DF3D92" w:rsidRPr="004A7D18" w:rsidRDefault="00DF3D92" w:rsidP="00927ACA">
            <w:pPr>
              <w:spacing w:before="240" w:after="240"/>
              <w:rPr>
                <w:rFonts w:ascii="Arial" w:eastAsia="Times New Roman" w:hAnsi="Arial" w:cs="Arial"/>
                <w:sz w:val="21"/>
                <w:szCs w:val="21"/>
              </w:rPr>
            </w:pPr>
            <w:r w:rsidRPr="004A7D18">
              <w:rPr>
                <w:rFonts w:ascii="Arial" w:eastAsia="Times New Roman" w:hAnsi="Arial" w:cs="Arial"/>
                <w:sz w:val="21"/>
                <w:szCs w:val="21"/>
              </w:rPr>
              <w:t>Broadcom BCM2837 (CPU + GPU + DSP + SDRAM + Puerto USB</w:t>
            </w:r>
          </w:p>
        </w:tc>
      </w:tr>
      <w:tr w:rsidR="00DF3D92" w:rsidRPr="00D311D0" w14:paraId="6E3A927A" w14:textId="77777777" w:rsidTr="00927ACA">
        <w:tc>
          <w:tcPr>
            <w:tcW w:w="1702" w:type="dxa"/>
          </w:tcPr>
          <w:p w14:paraId="62ACC5A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192863AE" w14:textId="77777777" w:rsidR="00DF3D92" w:rsidRPr="00BB785B" w:rsidRDefault="00DF3D92" w:rsidP="00927ACA">
            <w:pPr>
              <w:rPr>
                <w:rFonts w:ascii="Arial" w:hAnsi="Arial" w:cs="Arial"/>
                <w:sz w:val="21"/>
                <w:szCs w:val="21"/>
                <w:shd w:val="clear" w:color="auto" w:fill="FFFFFF"/>
                <w:lang w:val="en-US"/>
              </w:rPr>
            </w:pPr>
            <w:r w:rsidRPr="00BB785B">
              <w:rPr>
                <w:rFonts w:ascii="Arial" w:eastAsia="Times New Roman" w:hAnsi="Arial" w:cs="Arial"/>
                <w:sz w:val="21"/>
                <w:szCs w:val="21"/>
                <w:lang w:val="en-US"/>
              </w:rPr>
              <w:t>ARM 1176JZF-S a 700 MHz (familia ARM11)</w:t>
            </w:r>
          </w:p>
        </w:tc>
        <w:tc>
          <w:tcPr>
            <w:tcW w:w="2127" w:type="dxa"/>
          </w:tcPr>
          <w:p w14:paraId="3D84B7EB"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900 MHz quad-core ARM Cortex A7</w:t>
            </w:r>
          </w:p>
        </w:tc>
        <w:tc>
          <w:tcPr>
            <w:tcW w:w="1842" w:type="dxa"/>
          </w:tcPr>
          <w:p w14:paraId="27908492"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1.2GHz 64-bit quad-core ARMv8</w:t>
            </w:r>
          </w:p>
        </w:tc>
      </w:tr>
      <w:tr w:rsidR="00DF3D92" w:rsidRPr="00B33912" w14:paraId="236D9105" w14:textId="77777777" w:rsidTr="00927ACA">
        <w:tc>
          <w:tcPr>
            <w:tcW w:w="1702" w:type="dxa"/>
          </w:tcPr>
          <w:p w14:paraId="5812506C"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51A4340C" w14:textId="77777777" w:rsidR="00DF3D92" w:rsidRPr="00B33912" w:rsidRDefault="00DF3D92" w:rsidP="00927ACA">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DF3D92" w:rsidRPr="00EC33F4" w14:paraId="1372490D" w14:textId="77777777" w:rsidTr="00927ACA">
        <w:trPr>
          <w:trHeight w:val="370"/>
        </w:trPr>
        <w:tc>
          <w:tcPr>
            <w:tcW w:w="1702" w:type="dxa"/>
          </w:tcPr>
          <w:p w14:paraId="3D612C6E"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lastRenderedPageBreak/>
              <w:t>GPU</w:t>
            </w:r>
          </w:p>
        </w:tc>
        <w:tc>
          <w:tcPr>
            <w:tcW w:w="9213" w:type="dxa"/>
            <w:gridSpan w:val="7"/>
          </w:tcPr>
          <w:p w14:paraId="53F259F7" w14:textId="77777777" w:rsidR="00DF3D92" w:rsidRPr="00EC33F4" w:rsidRDefault="00DF3D92" w:rsidP="00927ACA">
            <w:pPr>
              <w:rPr>
                <w:rFonts w:ascii="Arial" w:hAnsi="Arial" w:cs="Arial"/>
                <w:sz w:val="21"/>
                <w:szCs w:val="21"/>
                <w:shd w:val="clear" w:color="auto" w:fill="FFFFFF"/>
              </w:rPr>
            </w:pPr>
            <w:r w:rsidRPr="00EC33F4">
              <w:rPr>
                <w:rFonts w:ascii="Arial" w:eastAsia="Times New Roman" w:hAnsi="Arial" w:cs="Arial"/>
                <w:sz w:val="21"/>
                <w:szCs w:val="21"/>
              </w:rPr>
              <w:t>Broadcom </w:t>
            </w:r>
            <w:hyperlink r:id="rId82" w:tooltip="VideoCore (aún no redactado)" w:history="1">
              <w:r w:rsidRPr="00EC33F4">
                <w:rPr>
                  <w:rFonts w:ascii="Arial" w:eastAsia="Times New Roman" w:hAnsi="Arial" w:cs="Arial"/>
                  <w:sz w:val="21"/>
                  <w:szCs w:val="21"/>
                </w:rPr>
                <w:t>VideoCore</w:t>
              </w:r>
            </w:hyperlink>
            <w:r w:rsidRPr="00EC33F4">
              <w:rPr>
                <w:rFonts w:ascii="Arial" w:eastAsia="Times New Roman" w:hAnsi="Arial" w:cs="Arial"/>
                <w:sz w:val="21"/>
                <w:szCs w:val="21"/>
              </w:rPr>
              <w:t> IV, OpenGL ES 2.0, MPEG-2 y VC-1 (con licencia), 1080p30 H.264/MPEG-4 AVC</w:t>
            </w:r>
          </w:p>
        </w:tc>
      </w:tr>
      <w:tr w:rsidR="00DF3D92" w:rsidRPr="00EC33F4" w14:paraId="044A661B" w14:textId="77777777" w:rsidTr="00927ACA">
        <w:trPr>
          <w:trHeight w:val="370"/>
        </w:trPr>
        <w:tc>
          <w:tcPr>
            <w:tcW w:w="1702" w:type="dxa"/>
          </w:tcPr>
          <w:p w14:paraId="226935EA"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394622B5"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256 MiB compartidos con la GPU</w:t>
            </w:r>
          </w:p>
        </w:tc>
        <w:tc>
          <w:tcPr>
            <w:tcW w:w="3543" w:type="dxa"/>
            <w:gridSpan w:val="4"/>
          </w:tcPr>
          <w:p w14:paraId="52AE4548"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512 MiB compartidos con la GPU, desde el 15 de octubre del 2012</w:t>
            </w:r>
          </w:p>
        </w:tc>
        <w:tc>
          <w:tcPr>
            <w:tcW w:w="3969" w:type="dxa"/>
            <w:gridSpan w:val="2"/>
          </w:tcPr>
          <w:p w14:paraId="02A4B899"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1 GB compartidos con la GPU</w:t>
            </w:r>
          </w:p>
        </w:tc>
      </w:tr>
      <w:tr w:rsidR="00DF3D92" w:rsidRPr="00EC33F4" w14:paraId="433BCDF5" w14:textId="77777777" w:rsidTr="00927ACA">
        <w:trPr>
          <w:trHeight w:val="370"/>
        </w:trPr>
        <w:tc>
          <w:tcPr>
            <w:tcW w:w="1702" w:type="dxa"/>
          </w:tcPr>
          <w:p w14:paraId="353BC6D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51481D4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1</w:t>
            </w:r>
          </w:p>
        </w:tc>
        <w:tc>
          <w:tcPr>
            <w:tcW w:w="1701" w:type="dxa"/>
            <w:gridSpan w:val="2"/>
          </w:tcPr>
          <w:p w14:paraId="569929E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2</w:t>
            </w:r>
          </w:p>
        </w:tc>
        <w:tc>
          <w:tcPr>
            <w:tcW w:w="5811" w:type="dxa"/>
            <w:gridSpan w:val="4"/>
          </w:tcPr>
          <w:p w14:paraId="4CE9DFC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4</w:t>
            </w:r>
          </w:p>
        </w:tc>
      </w:tr>
      <w:tr w:rsidR="00DF3D92" w:rsidRPr="00EC33F4" w14:paraId="414A7F74" w14:textId="77777777" w:rsidTr="00927ACA">
        <w:trPr>
          <w:trHeight w:val="370"/>
        </w:trPr>
        <w:tc>
          <w:tcPr>
            <w:tcW w:w="1702" w:type="dxa"/>
          </w:tcPr>
          <w:p w14:paraId="68590DF6"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3B798E07"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MIPI CSI que permite instalar un módulo de cámara desarrollado por la Fundación Raspberry Pi</w:t>
            </w:r>
          </w:p>
        </w:tc>
      </w:tr>
      <w:tr w:rsidR="00DF3D92" w:rsidRPr="00EC33F4" w14:paraId="71CD11D3" w14:textId="77777777" w:rsidTr="00927ACA">
        <w:trPr>
          <w:trHeight w:val="370"/>
        </w:trPr>
        <w:tc>
          <w:tcPr>
            <w:tcW w:w="1702" w:type="dxa"/>
          </w:tcPr>
          <w:p w14:paraId="620867F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77898555"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RCA (PAL y NTSC), HDMI (rev 1.3 y 1.4), interfaz DSI para panel LCD</w:t>
            </w:r>
          </w:p>
        </w:tc>
      </w:tr>
      <w:tr w:rsidR="00DF3D92" w:rsidRPr="00EC33F4" w14:paraId="6CAEDDE8" w14:textId="77777777" w:rsidTr="00927ACA">
        <w:trPr>
          <w:trHeight w:val="370"/>
        </w:trPr>
        <w:tc>
          <w:tcPr>
            <w:tcW w:w="1702" w:type="dxa"/>
          </w:tcPr>
          <w:p w14:paraId="6331C6E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07A8AAD8"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de 3.5 mm, HDMI</w:t>
            </w:r>
          </w:p>
        </w:tc>
      </w:tr>
      <w:tr w:rsidR="00DF3D92" w:rsidRPr="00EC33F4" w14:paraId="396C033C" w14:textId="77777777" w:rsidTr="00927ACA">
        <w:trPr>
          <w:trHeight w:val="370"/>
        </w:trPr>
        <w:tc>
          <w:tcPr>
            <w:tcW w:w="1702" w:type="dxa"/>
          </w:tcPr>
          <w:p w14:paraId="0B840B64"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63B5A36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SD, MMC, ranura para SDIO</w:t>
            </w:r>
          </w:p>
        </w:tc>
        <w:tc>
          <w:tcPr>
            <w:tcW w:w="5811" w:type="dxa"/>
            <w:gridSpan w:val="4"/>
          </w:tcPr>
          <w:p w14:paraId="4A4AFA2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MicroSD</w:t>
            </w:r>
          </w:p>
        </w:tc>
      </w:tr>
      <w:tr w:rsidR="00DF3D92" w:rsidRPr="00D311D0" w14:paraId="5AC0D3E2" w14:textId="77777777" w:rsidTr="00927ACA">
        <w:trPr>
          <w:trHeight w:val="370"/>
        </w:trPr>
        <w:tc>
          <w:tcPr>
            <w:tcW w:w="1702" w:type="dxa"/>
          </w:tcPr>
          <w:p w14:paraId="7FC4F6C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423D06C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Ninguna</w:t>
            </w:r>
          </w:p>
        </w:tc>
        <w:tc>
          <w:tcPr>
            <w:tcW w:w="5670" w:type="dxa"/>
            <w:gridSpan w:val="5"/>
          </w:tcPr>
          <w:p w14:paraId="3A3A5803" w14:textId="77777777" w:rsidR="00DF3D92" w:rsidRPr="003652EF" w:rsidRDefault="00DF3D92" w:rsidP="00927ACA">
            <w:pPr>
              <w:rPr>
                <w:rFonts w:ascii="Arial" w:eastAsia="Times New Roman" w:hAnsi="Arial" w:cs="Arial"/>
                <w:sz w:val="21"/>
                <w:szCs w:val="21"/>
                <w:lang w:val="en-US"/>
              </w:rPr>
            </w:pPr>
            <w:r w:rsidRPr="003652EF">
              <w:rPr>
                <w:rFonts w:ascii="Arial" w:eastAsia="Times New Roman" w:hAnsi="Arial" w:cs="Arial"/>
                <w:sz w:val="21"/>
                <w:szCs w:val="21"/>
                <w:lang w:val="en-US"/>
              </w:rPr>
              <w:t>10/100 Ethernet (RJ45) via hub USB</w:t>
            </w:r>
          </w:p>
        </w:tc>
        <w:tc>
          <w:tcPr>
            <w:tcW w:w="1842" w:type="dxa"/>
          </w:tcPr>
          <w:p w14:paraId="6B4F42C1"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10/100 Ethernet (RJ45) vía hub USB, Wifi 802.11n, Bluetooth 4.1</w:t>
            </w:r>
          </w:p>
        </w:tc>
      </w:tr>
      <w:tr w:rsidR="00DF3D92" w:rsidRPr="003652EF" w14:paraId="03D84956" w14:textId="77777777" w:rsidTr="00927ACA">
        <w:trPr>
          <w:trHeight w:val="370"/>
        </w:trPr>
        <w:tc>
          <w:tcPr>
            <w:tcW w:w="1702" w:type="dxa"/>
          </w:tcPr>
          <w:p w14:paraId="328D62FD" w14:textId="77777777" w:rsidR="00DF3D92" w:rsidRPr="00BB785B" w:rsidRDefault="00DF3D92" w:rsidP="00927ACA">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bajo nivel </w:t>
            </w:r>
          </w:p>
        </w:tc>
        <w:tc>
          <w:tcPr>
            <w:tcW w:w="5244" w:type="dxa"/>
            <w:gridSpan w:val="5"/>
          </w:tcPr>
          <w:p w14:paraId="751B4E3C"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8 x GPIO, SPI, I</w:t>
            </w:r>
            <w:r>
              <w:rPr>
                <w:rFonts w:ascii="Arial" w:eastAsia="Times New Roman" w:hAnsi="Arial" w:cs="Arial"/>
                <w:sz w:val="21"/>
                <w:szCs w:val="21"/>
                <w:vertAlign w:val="superscript"/>
                <w:lang w:val="en-US"/>
              </w:rPr>
              <w:t>2</w:t>
            </w:r>
            <w:r>
              <w:rPr>
                <w:rFonts w:ascii="Arial" w:eastAsia="Times New Roman" w:hAnsi="Arial" w:cs="Arial"/>
                <w:sz w:val="21"/>
                <w:szCs w:val="21"/>
                <w:lang w:val="en-US"/>
              </w:rPr>
              <w:t>C, UART</w:t>
            </w:r>
          </w:p>
        </w:tc>
        <w:tc>
          <w:tcPr>
            <w:tcW w:w="3969" w:type="dxa"/>
            <w:gridSpan w:val="2"/>
          </w:tcPr>
          <w:p w14:paraId="33955B32" w14:textId="77777777" w:rsidR="00DF3D92" w:rsidRPr="003652EF" w:rsidRDefault="00DF3D92" w:rsidP="00927ACA">
            <w:pPr>
              <w:rPr>
                <w:rFonts w:ascii="Arial" w:eastAsia="Times New Roman" w:hAnsi="Arial" w:cs="Arial"/>
                <w:sz w:val="21"/>
                <w:szCs w:val="21"/>
              </w:rPr>
            </w:pPr>
            <w:r w:rsidRPr="003652EF">
              <w:rPr>
                <w:rFonts w:ascii="Arial" w:eastAsia="Times New Roman" w:hAnsi="Arial" w:cs="Arial"/>
                <w:sz w:val="21"/>
                <w:szCs w:val="21"/>
              </w:rPr>
              <w:t>17 x GPIO y un bus HAT ID</w:t>
            </w:r>
          </w:p>
        </w:tc>
      </w:tr>
      <w:tr w:rsidR="00DF3D92" w:rsidRPr="003652EF" w14:paraId="4B11AA2E" w14:textId="77777777" w:rsidTr="00927ACA">
        <w:trPr>
          <w:trHeight w:val="370"/>
        </w:trPr>
        <w:tc>
          <w:tcPr>
            <w:tcW w:w="1702" w:type="dxa"/>
          </w:tcPr>
          <w:p w14:paraId="1B82164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689C5CF4"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500 mA (2.5 W)</w:t>
            </w:r>
          </w:p>
        </w:tc>
        <w:tc>
          <w:tcPr>
            <w:tcW w:w="1701" w:type="dxa"/>
            <w:gridSpan w:val="2"/>
          </w:tcPr>
          <w:p w14:paraId="51A6F653"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700 mA (3.5 W)</w:t>
            </w:r>
          </w:p>
        </w:tc>
        <w:tc>
          <w:tcPr>
            <w:tcW w:w="1842" w:type="dxa"/>
            <w:gridSpan w:val="2"/>
          </w:tcPr>
          <w:p w14:paraId="0D44A765"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600 mA (3.0 W)</w:t>
            </w:r>
          </w:p>
        </w:tc>
        <w:tc>
          <w:tcPr>
            <w:tcW w:w="3969" w:type="dxa"/>
            <w:gridSpan w:val="2"/>
          </w:tcPr>
          <w:p w14:paraId="1DD68DFB"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800 mA (4.0 W)</w:t>
            </w:r>
          </w:p>
        </w:tc>
      </w:tr>
      <w:tr w:rsidR="00DF3D92" w:rsidRPr="003652EF" w14:paraId="7ABBEBF9" w14:textId="77777777" w:rsidTr="00927ACA">
        <w:trPr>
          <w:trHeight w:val="370"/>
        </w:trPr>
        <w:tc>
          <w:tcPr>
            <w:tcW w:w="1702" w:type="dxa"/>
          </w:tcPr>
          <w:p w14:paraId="7FBA71EF"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2EB1EC1D"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5 V vía Micro USB o GPIO header</w:t>
            </w:r>
          </w:p>
        </w:tc>
      </w:tr>
      <w:tr w:rsidR="00DF3D92" w:rsidRPr="003652EF" w14:paraId="1DAF9CBB" w14:textId="77777777" w:rsidTr="00927ACA">
        <w:trPr>
          <w:trHeight w:val="370"/>
        </w:trPr>
        <w:tc>
          <w:tcPr>
            <w:tcW w:w="1702" w:type="dxa"/>
          </w:tcPr>
          <w:p w14:paraId="1658AEB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633259E5" w14:textId="77777777" w:rsidR="00DF3D92" w:rsidRDefault="00DF3D92" w:rsidP="00927ACA">
            <w:pPr>
              <w:rPr>
                <w:rFonts w:ascii="Arial" w:eastAsia="Times New Roman" w:hAnsi="Arial" w:cs="Arial"/>
                <w:sz w:val="21"/>
                <w:szCs w:val="21"/>
              </w:rPr>
            </w:pPr>
            <w:r w:rsidRPr="004A7D18">
              <w:rPr>
                <w:rFonts w:ascii="Arial" w:eastAsia="Times New Roman" w:hAnsi="Arial" w:cs="Arial"/>
                <w:sz w:val="21"/>
                <w:szCs w:val="21"/>
              </w:rPr>
              <w:t>85.60mm × 53.98mm</w:t>
            </w:r>
          </w:p>
        </w:tc>
      </w:tr>
      <w:tr w:rsidR="00DF3D92" w:rsidRPr="003652EF" w14:paraId="28C1438E" w14:textId="77777777" w:rsidTr="00927ACA">
        <w:trPr>
          <w:trHeight w:val="370"/>
        </w:trPr>
        <w:tc>
          <w:tcPr>
            <w:tcW w:w="1702" w:type="dxa"/>
          </w:tcPr>
          <w:p w14:paraId="751C730B"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5F766747" w14:textId="77777777" w:rsidR="00DF3D92" w:rsidRPr="002B013D" w:rsidRDefault="00DF3D92" w:rsidP="00927ACA">
            <w:pPr>
              <w:spacing w:before="240" w:after="240"/>
              <w:rPr>
                <w:rFonts w:ascii="Arial" w:eastAsia="Times New Roman" w:hAnsi="Arial" w:cs="Arial"/>
                <w:sz w:val="21"/>
                <w:szCs w:val="21"/>
                <w:lang w:val="en-US"/>
              </w:rPr>
            </w:pPr>
            <w:r w:rsidRPr="002B013D">
              <w:rPr>
                <w:rFonts w:ascii="Arial" w:eastAsia="Times New Roman" w:hAnsi="Arial" w:cs="Arial"/>
                <w:sz w:val="21"/>
                <w:szCs w:val="21"/>
                <w:lang w:val="en-US"/>
              </w:rPr>
              <w:t>GNU/Linux: Debian (Raspbian), Fedora (Pidora), Arch Linux (Arch Linux ARM), Slackware Linux, SUSE Linux Enterprise Server for ARM.</w:t>
            </w:r>
          </w:p>
          <w:p w14:paraId="5C64F96A" w14:textId="77777777" w:rsidR="00DF3D92" w:rsidRPr="002B013D" w:rsidRDefault="00DF3D92" w:rsidP="00927ACA">
            <w:pPr>
              <w:spacing w:before="120" w:after="120"/>
              <w:rPr>
                <w:rFonts w:ascii="Arial" w:eastAsia="Times New Roman" w:hAnsi="Arial" w:cs="Arial"/>
                <w:sz w:val="21"/>
                <w:szCs w:val="21"/>
              </w:rPr>
            </w:pPr>
            <w:r w:rsidRPr="002B013D">
              <w:rPr>
                <w:rFonts w:ascii="Arial" w:eastAsia="Times New Roman" w:hAnsi="Arial" w:cs="Arial"/>
                <w:sz w:val="21"/>
                <w:szCs w:val="21"/>
              </w:rPr>
              <w:t>RISC OS</w:t>
            </w:r>
          </w:p>
        </w:tc>
      </w:tr>
    </w:tbl>
    <w:p w14:paraId="19497595" w14:textId="77777777" w:rsidR="00DF3D92" w:rsidRDefault="00DF3D92" w:rsidP="00DF3D92">
      <w:pPr>
        <w:rPr>
          <w:rFonts w:ascii="Arial" w:eastAsia="Times New Roman" w:hAnsi="Arial" w:cs="Arial"/>
          <w:color w:val="222222"/>
          <w:sz w:val="21"/>
          <w:szCs w:val="21"/>
        </w:rPr>
      </w:pPr>
    </w:p>
    <w:p w14:paraId="3230842F" w14:textId="77777777" w:rsidR="00DF3D92" w:rsidRDefault="00DF3D92" w:rsidP="00DF3D92">
      <w:pPr>
        <w:pStyle w:val="Ttulo2"/>
        <w:ind w:left="720" w:hanging="720"/>
        <w:rPr>
          <w:b/>
          <w:sz w:val="32"/>
          <w:szCs w:val="32"/>
        </w:rPr>
      </w:pPr>
      <w:bookmarkStart w:id="172" w:name="_Toc504153917"/>
      <w:bookmarkStart w:id="173" w:name="_Toc510799377"/>
      <w:r>
        <w:rPr>
          <w:b/>
          <w:sz w:val="32"/>
          <w:szCs w:val="32"/>
        </w:rPr>
        <w:t xml:space="preserve">4.3 </w:t>
      </w:r>
      <w:r w:rsidRPr="00157DFC">
        <w:rPr>
          <w:b/>
          <w:sz w:val="32"/>
          <w:szCs w:val="32"/>
        </w:rPr>
        <w:t>Entrada/Salida de propósito general (GPIO)</w:t>
      </w:r>
      <w:bookmarkEnd w:id="172"/>
      <w:bookmarkEnd w:id="173"/>
    </w:p>
    <w:p w14:paraId="0A4BDB9D" w14:textId="77777777" w:rsidR="00DF3D92" w:rsidRDefault="00DF3D92" w:rsidP="00DF3D92"/>
    <w:p w14:paraId="1B34D607" w14:textId="77777777" w:rsidR="00DF3D92" w:rsidRPr="004C7DEA" w:rsidRDefault="00DF3D92" w:rsidP="00DF3D92">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conjunto de pines genéricos integrados a una placa o chip electrónico sin un fin específico, sino que, su “comportamiento” queda sujeto al usuario de dicha placa según algún tipo de lógica previamente cargada.</w:t>
      </w:r>
    </w:p>
    <w:p w14:paraId="550382AA" w14:textId="3298DF21" w:rsidR="00DF3D92" w:rsidRDefault="00DF3D92" w:rsidP="00DF3D92">
      <w:pPr>
        <w:rPr>
          <w:rFonts w:ascii="Arial" w:hAnsi="Arial" w:cs="Arial"/>
          <w:sz w:val="24"/>
          <w:szCs w:val="24"/>
        </w:rPr>
      </w:pPr>
      <w:r w:rsidRPr="00286527">
        <w:rPr>
          <w:noProof/>
          <w:sz w:val="24"/>
          <w:szCs w:val="24"/>
          <w:lang w:val="en-US" w:eastAsia="en-US"/>
        </w:rPr>
        <w:lastRenderedPageBreak/>
        <w:drawing>
          <wp:anchor distT="0" distB="0" distL="114300" distR="114300" simplePos="0" relativeHeight="251493888" behindDoc="0" locked="0" layoutInCell="1" allowOverlap="1" wp14:anchorId="59411DBE" wp14:editId="062BD3BD">
            <wp:simplePos x="0" y="0"/>
            <wp:positionH relativeFrom="margin">
              <wp:posOffset>405765</wp:posOffset>
            </wp:positionH>
            <wp:positionV relativeFrom="paragraph">
              <wp:posOffset>167640</wp:posOffset>
            </wp:positionV>
            <wp:extent cx="4578985" cy="3998595"/>
            <wp:effectExtent l="0" t="0" r="0" b="1905"/>
            <wp:wrapTopAndBottom/>
            <wp:docPr id="56" name="Imagen 56"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497984" behindDoc="0" locked="0" layoutInCell="1" allowOverlap="1" wp14:anchorId="680D3A9D" wp14:editId="5A66B753">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70CC1F1E" w14:textId="1EACBE12" w:rsidR="00D311D0" w:rsidRPr="003E29C7" w:rsidRDefault="00D311D0" w:rsidP="00DF3D92">
                            <w:pPr>
                              <w:pStyle w:val="Descripcin"/>
                              <w:jc w:val="center"/>
                              <w:rPr>
                                <w:rFonts w:ascii="Calibri" w:eastAsia="Calibri" w:hAnsi="Calibri" w:cs="Calibri"/>
                                <w:noProof/>
                                <w:color w:val="000000"/>
                                <w:sz w:val="24"/>
                                <w:szCs w:val="24"/>
                                <w:lang w:val="es-ES_tradnl" w:eastAsia="es-ES_tradnl"/>
                              </w:rPr>
                            </w:pPr>
                            <w:bookmarkStart w:id="174" w:name="_Ref502094669"/>
                            <w:bookmarkStart w:id="175" w:name="_Toc504153987"/>
                            <w:bookmarkStart w:id="176" w:name="_Toc510799559"/>
                            <w:r>
                              <w:t xml:space="preserve">Ilustración </w:t>
                            </w:r>
                            <w:fldSimple w:instr=" SEQ Ilustración \* ARABIC ">
                              <w:r>
                                <w:rPr>
                                  <w:noProof/>
                                </w:rPr>
                                <w:t>23</w:t>
                              </w:r>
                            </w:fldSimple>
                            <w:r>
                              <w:t xml:space="preserve"> - Raspberry Pi 2 y sus GPIOs</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D3A9D" id="Cuadro de texto 247" o:spid="_x0000_s1034" type="#_x0000_t202" style="position:absolute;left:0;text-align:left;margin-left:-.3pt;margin-top:332.55pt;width:360.55pt;height:.05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70CC1F1E" w14:textId="1EACBE12" w:rsidR="00D311D0" w:rsidRPr="003E29C7" w:rsidRDefault="00D311D0" w:rsidP="00DF3D92">
                      <w:pPr>
                        <w:pStyle w:val="Descripcin"/>
                        <w:jc w:val="center"/>
                        <w:rPr>
                          <w:rFonts w:ascii="Calibri" w:eastAsia="Calibri" w:hAnsi="Calibri" w:cs="Calibri"/>
                          <w:noProof/>
                          <w:color w:val="000000"/>
                          <w:sz w:val="24"/>
                          <w:szCs w:val="24"/>
                          <w:lang w:val="es-ES_tradnl" w:eastAsia="es-ES_tradnl"/>
                        </w:rPr>
                      </w:pPr>
                      <w:bookmarkStart w:id="177" w:name="_Ref502094669"/>
                      <w:bookmarkStart w:id="178" w:name="_Toc504153987"/>
                      <w:bookmarkStart w:id="179" w:name="_Toc510799559"/>
                      <w:r>
                        <w:t xml:space="preserve">Ilustración </w:t>
                      </w:r>
                      <w:fldSimple w:instr=" SEQ Ilustración \* ARABIC ">
                        <w:r>
                          <w:rPr>
                            <w:noProof/>
                          </w:rPr>
                          <w:t>23</w:t>
                        </w:r>
                      </w:fldSimple>
                      <w:r>
                        <w:t xml:space="preserve"> - Raspberry Pi 2 y sus GPIOs</w:t>
                      </w:r>
                      <w:bookmarkEnd w:id="177"/>
                      <w:bookmarkEnd w:id="178"/>
                      <w:bookmarkEnd w:id="179"/>
                    </w:p>
                  </w:txbxContent>
                </v:textbox>
                <w10:wrap type="topAndBottom"/>
              </v:shape>
            </w:pict>
          </mc:Fallback>
        </mc:AlternateContent>
      </w:r>
      <w:r>
        <w:rPr>
          <w:rFonts w:ascii="Arial" w:hAnsi="Arial" w:cs="Arial"/>
          <w:sz w:val="24"/>
          <w:szCs w:val="24"/>
        </w:rPr>
        <w:t>En la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_Ref502094669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23</w:t>
      </w:r>
      <w:r w:rsidR="00030E3C" w:rsidRPr="00030E3C">
        <w:rPr>
          <w:rFonts w:ascii="Arial" w:hAnsi="Arial" w:cs="Arial"/>
          <w:b/>
          <w:sz w:val="24"/>
          <w:szCs w:val="24"/>
        </w:rPr>
        <w:t xml:space="preserve"> - Raspberry Pi 2 y sus GPIOs</w:t>
      </w:r>
      <w:r w:rsidRPr="00030E3C">
        <w:rPr>
          <w:rFonts w:ascii="Arial" w:hAnsi="Arial" w:cs="Arial"/>
          <w:b/>
          <w:sz w:val="24"/>
          <w:szCs w:val="24"/>
        </w:rPr>
        <w:fldChar w:fldCharType="end"/>
      </w:r>
      <w:r>
        <w:rPr>
          <w:rFonts w:ascii="Arial" w:hAnsi="Arial" w:cs="Arial"/>
          <w:sz w:val="24"/>
          <w:szCs w:val="24"/>
        </w:rPr>
        <w:t>) se puede ver la Raspberry Pi 2 Modelo B de características bastante similares, en general, a la versión 3 de esta plataforma (utilizada en el desarrollo de esta tesina) y en detalle sus diversas interfaces. Un poco más arriba se pueden apreciar los distintos pines del tipo GPIO con los que cuenta esta plataforma (40 pines en total tanto la versión 2 como la 3).</w:t>
      </w:r>
      <w:sdt>
        <w:sdtPr>
          <w:rPr>
            <w:rFonts w:ascii="Arial" w:hAnsi="Arial" w:cs="Arial"/>
            <w:sz w:val="24"/>
            <w:szCs w:val="24"/>
          </w:rPr>
          <w:id w:val="-1365747396"/>
          <w:citation/>
        </w:sdtPr>
        <w:sdtContent>
          <w:r w:rsidR="00C927D7">
            <w:rPr>
              <w:rFonts w:ascii="Arial" w:hAnsi="Arial" w:cs="Arial"/>
              <w:sz w:val="24"/>
              <w:szCs w:val="24"/>
            </w:rPr>
            <w:fldChar w:fldCharType="begin"/>
          </w:r>
          <w:r w:rsidR="00C927D7">
            <w:rPr>
              <w:rFonts w:ascii="Arial" w:hAnsi="Arial" w:cs="Arial"/>
              <w:sz w:val="24"/>
              <w:szCs w:val="24"/>
            </w:rPr>
            <w:instrText xml:space="preserve"> CITATION Ras17 \l 11274 </w:instrText>
          </w:r>
          <w:r w:rsidR="00C927D7">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[13]</w:t>
          </w:r>
          <w:r w:rsidR="00C927D7">
            <w:rPr>
              <w:rFonts w:ascii="Arial" w:hAnsi="Arial" w:cs="Arial"/>
              <w:sz w:val="24"/>
              <w:szCs w:val="24"/>
            </w:rPr>
            <w:fldChar w:fldCharType="end"/>
          </w:r>
        </w:sdtContent>
      </w:sdt>
    </w:p>
    <w:p w14:paraId="02B88F79" w14:textId="7B36B039" w:rsidR="00DF3D92" w:rsidRPr="00834D14" w:rsidRDefault="00DF3D92" w:rsidP="00DF3D92">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506176" behindDoc="0" locked="0" layoutInCell="1" allowOverlap="1" wp14:anchorId="1E7737E5" wp14:editId="3193D7CD">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D05B5D8" w14:textId="615D25E4" w:rsidR="00D311D0" w:rsidRPr="008718C0" w:rsidRDefault="00D311D0" w:rsidP="00DF3D92">
                            <w:pPr>
                              <w:pStyle w:val="Descripcin"/>
                              <w:jc w:val="center"/>
                              <w:rPr>
                                <w:rFonts w:ascii="Calibri" w:eastAsia="Calibri" w:hAnsi="Calibri" w:cs="Calibri"/>
                                <w:noProof/>
                                <w:color w:val="000000"/>
                                <w:lang w:val="es-ES_tradnl" w:eastAsia="es-ES_tradnl"/>
                              </w:rPr>
                            </w:pPr>
                            <w:bookmarkStart w:id="180" w:name="_Ref502096104"/>
                            <w:bookmarkStart w:id="181" w:name="_Toc504153988"/>
                            <w:bookmarkStart w:id="182" w:name="_Toc510799560"/>
                            <w:r>
                              <w:t xml:space="preserve">Ilustración </w:t>
                            </w:r>
                            <w:fldSimple w:instr=" SEQ Ilustración \* ARABIC ">
                              <w:r>
                                <w:rPr>
                                  <w:noProof/>
                                </w:rPr>
                                <w:t>24</w:t>
                              </w:r>
                            </w:fldSimple>
                            <w:r>
                              <w:t xml:space="preserve"> - Interfaces de Raspberry Pi</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37E5" id="Cuadro de texto 248" o:spid="_x0000_s1035" type="#_x0000_t202" style="position:absolute;left:0;text-align:left;margin-left:61.25pt;margin-top:429.55pt;width:301.5pt;height:.05pt;z-index:2515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D05B5D8" w14:textId="615D25E4" w:rsidR="00D311D0" w:rsidRPr="008718C0" w:rsidRDefault="00D311D0" w:rsidP="00DF3D92">
                      <w:pPr>
                        <w:pStyle w:val="Descripcin"/>
                        <w:jc w:val="center"/>
                        <w:rPr>
                          <w:rFonts w:ascii="Calibri" w:eastAsia="Calibri" w:hAnsi="Calibri" w:cs="Calibri"/>
                          <w:noProof/>
                          <w:color w:val="000000"/>
                          <w:lang w:val="es-ES_tradnl" w:eastAsia="es-ES_tradnl"/>
                        </w:rPr>
                      </w:pPr>
                      <w:bookmarkStart w:id="183" w:name="_Ref502096104"/>
                      <w:bookmarkStart w:id="184" w:name="_Toc504153988"/>
                      <w:bookmarkStart w:id="185" w:name="_Toc510799560"/>
                      <w:r>
                        <w:t xml:space="preserve">Ilustración </w:t>
                      </w:r>
                      <w:fldSimple w:instr=" SEQ Ilustración \* ARABIC ">
                        <w:r>
                          <w:rPr>
                            <w:noProof/>
                          </w:rPr>
                          <w:t>24</w:t>
                        </w:r>
                      </w:fldSimple>
                      <w:r>
                        <w:t xml:space="preserve"> - Interfaces de Raspberry Pi</w:t>
                      </w:r>
                      <w:bookmarkEnd w:id="183"/>
                      <w:bookmarkEnd w:id="184"/>
                      <w:bookmarkEnd w:id="185"/>
                    </w:p>
                  </w:txbxContent>
                </v:textbox>
                <w10:wrap type="topAndBottom"/>
              </v:shape>
            </w:pict>
          </mc:Fallback>
        </mc:AlternateContent>
      </w:r>
      <w:r>
        <w:rPr>
          <w:noProof/>
          <w:lang w:val="en-US" w:eastAsia="en-US"/>
        </w:rPr>
        <w:drawing>
          <wp:anchor distT="0" distB="0" distL="114300" distR="114300" simplePos="0" relativeHeight="251502080" behindDoc="0" locked="0" layoutInCell="1" allowOverlap="1" wp14:anchorId="72D93D4F" wp14:editId="0FCA957D">
            <wp:simplePos x="0" y="0"/>
            <wp:positionH relativeFrom="margin">
              <wp:posOffset>-29845</wp:posOffset>
            </wp:positionH>
            <wp:positionV relativeFrom="paragraph">
              <wp:posOffset>593725</wp:posOffset>
            </wp:positionV>
            <wp:extent cx="5426710" cy="4799965"/>
            <wp:effectExtent l="0" t="0" r="2540" b="635"/>
            <wp:wrapTopAndBottom/>
            <wp:docPr id="57" name="Imagen 57"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_Ref502096104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24</w:t>
      </w:r>
      <w:r w:rsidR="00030E3C" w:rsidRPr="00030E3C">
        <w:rPr>
          <w:rFonts w:ascii="Arial" w:hAnsi="Arial" w:cs="Arial"/>
          <w:b/>
          <w:sz w:val="24"/>
          <w:szCs w:val="24"/>
        </w:rPr>
        <w:t xml:space="preserve"> - Interfaces de Raspberry Pi</w:t>
      </w:r>
      <w:r w:rsidRPr="00030E3C">
        <w:rPr>
          <w:rFonts w:ascii="Arial" w:hAnsi="Arial" w:cs="Arial"/>
          <w:b/>
          <w:sz w:val="24"/>
          <w:szCs w:val="24"/>
        </w:rPr>
        <w:fldChar w:fldCharType="end"/>
      </w:r>
      <w:r>
        <w:rPr>
          <w:rFonts w:ascii="Arial" w:hAnsi="Arial" w:cs="Arial"/>
          <w:sz w:val="24"/>
          <w:szCs w:val="24"/>
        </w:rPr>
        <w:t>) ilustra los distintos periféricos que se pueden conectar a este computador.</w:t>
      </w:r>
    </w:p>
    <w:p w14:paraId="7D64D504" w14:textId="77777777" w:rsidR="00DF3D92" w:rsidRPr="00646568" w:rsidRDefault="00DF3D92" w:rsidP="00DF3D92">
      <w:pPr>
        <w:pStyle w:val="Ttulo2"/>
        <w:rPr>
          <w:b/>
          <w:sz w:val="32"/>
          <w:szCs w:val="32"/>
        </w:rPr>
      </w:pPr>
      <w:bookmarkStart w:id="186" w:name="_Toc504153918"/>
      <w:bookmarkStart w:id="187" w:name="_Toc510799378"/>
      <w:r>
        <w:rPr>
          <w:b/>
          <w:sz w:val="32"/>
          <w:szCs w:val="32"/>
        </w:rPr>
        <w:t xml:space="preserve">4.4 </w:t>
      </w:r>
      <w:r w:rsidRPr="00646568">
        <w:rPr>
          <w:b/>
          <w:sz w:val="32"/>
          <w:szCs w:val="32"/>
        </w:rPr>
        <w:t>Sistemas Operativos compatibles</w:t>
      </w:r>
      <w:bookmarkEnd w:id="186"/>
      <w:bookmarkEnd w:id="187"/>
    </w:p>
    <w:p w14:paraId="204D0646"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45F673BC"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1AC2D801"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3FE556A2"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5C396E8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25102B0"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18E0D9C7" w14:textId="77777777" w:rsidR="00DF3D92" w:rsidRPr="005709F8" w:rsidRDefault="00DF3D92" w:rsidP="00AA0DB8">
      <w:pPr>
        <w:pStyle w:val="Prrafodelista"/>
        <w:numPr>
          <w:ilvl w:val="0"/>
          <w:numId w:val="7"/>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050F77D8"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3D75570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 xml:space="preserve">Por otro lado, también existe una versión de Windows 10 desarrollada específicamente para sistemas embebidos, denominada </w:t>
      </w:r>
      <w:r>
        <w:rPr>
          <w:rFonts w:ascii="Arial" w:eastAsia="Times New Roman" w:hAnsi="Arial" w:cs="Arial"/>
          <w:color w:val="222222"/>
          <w:sz w:val="24"/>
          <w:szCs w:val="24"/>
        </w:rPr>
        <w:t>IoT</w:t>
      </w:r>
      <w:r w:rsidRPr="005709F8">
        <w:rPr>
          <w:rFonts w:ascii="Arial" w:eastAsia="Times New Roman" w:hAnsi="Arial" w:cs="Arial"/>
          <w:color w:val="222222"/>
          <w:sz w:val="24"/>
          <w:szCs w:val="24"/>
        </w:rPr>
        <w:t xml:space="preserve"> C</w:t>
      </w:r>
      <w:r>
        <w:rPr>
          <w:rFonts w:ascii="Arial" w:eastAsia="Times New Roman" w:hAnsi="Arial" w:cs="Arial"/>
          <w:color w:val="222222"/>
          <w:sz w:val="24"/>
          <w:szCs w:val="24"/>
        </w:rPr>
        <w:t>ore</w:t>
      </w:r>
      <w:r w:rsidRPr="005709F8">
        <w:rPr>
          <w:rFonts w:ascii="Arial" w:eastAsia="Times New Roman" w:hAnsi="Arial" w:cs="Arial"/>
          <w:color w:val="222222"/>
          <w:sz w:val="24"/>
          <w:szCs w:val="24"/>
        </w:rPr>
        <w:t>, compatible con esta plataforma</w:t>
      </w:r>
      <w:r>
        <w:rPr>
          <w:rFonts w:ascii="Arial" w:eastAsia="Times New Roman" w:hAnsi="Arial" w:cs="Arial"/>
          <w:color w:val="222222"/>
          <w:sz w:val="24"/>
          <w:szCs w:val="24"/>
        </w:rPr>
        <w:t xml:space="preserve"> (en particular con las Raspberrys Pi 2 y 3)</w:t>
      </w:r>
      <w:r w:rsidRPr="005709F8">
        <w:rPr>
          <w:rFonts w:ascii="Arial" w:eastAsia="Times New Roman" w:hAnsi="Arial" w:cs="Arial"/>
          <w:color w:val="222222"/>
          <w:sz w:val="24"/>
          <w:szCs w:val="24"/>
        </w:rPr>
        <w:t>.</w:t>
      </w:r>
    </w:p>
    <w:p w14:paraId="5999C020" w14:textId="77777777" w:rsidR="00DF3D92" w:rsidRDefault="00DF3D92" w:rsidP="00DF3D92">
      <w:pPr>
        <w:pStyle w:val="Ttulo2"/>
        <w:rPr>
          <w:b/>
          <w:sz w:val="32"/>
          <w:szCs w:val="32"/>
        </w:rPr>
      </w:pPr>
      <w:bookmarkStart w:id="188" w:name="_Ref503901366"/>
      <w:bookmarkStart w:id="189" w:name="_Toc504153921"/>
      <w:bookmarkStart w:id="190" w:name="_Toc510799379"/>
      <w:r>
        <w:rPr>
          <w:b/>
          <w:sz w:val="32"/>
          <w:szCs w:val="32"/>
        </w:rPr>
        <w:t xml:space="preserve">4.5 </w:t>
      </w:r>
      <w:r w:rsidRPr="00646568">
        <w:rPr>
          <w:b/>
          <w:sz w:val="32"/>
          <w:szCs w:val="32"/>
        </w:rPr>
        <w:t>Accesorios para Raspberry Pi</w:t>
      </w:r>
      <w:bookmarkEnd w:id="188"/>
      <w:bookmarkEnd w:id="189"/>
      <w:bookmarkEnd w:id="190"/>
    </w:p>
    <w:p w14:paraId="7A6C781E" w14:textId="77777777" w:rsidR="00DF3D92" w:rsidRPr="006F3399" w:rsidRDefault="00DF3D92" w:rsidP="00DF3D92"/>
    <w:p w14:paraId="2E4917B4" w14:textId="583C905D" w:rsidR="00DF3D92" w:rsidRPr="005709F8" w:rsidRDefault="00DF3D92" w:rsidP="00DF3D92">
      <w:pPr>
        <w:shd w:val="clear" w:color="auto" w:fill="FFFFFF"/>
        <w:spacing w:before="120" w:after="120"/>
        <w:rPr>
          <w:rFonts w:ascii="Arial" w:eastAsia="Times New Roman" w:hAnsi="Arial" w:cs="Arial"/>
          <w:color w:val="222222"/>
          <w:sz w:val="24"/>
          <w:szCs w:val="24"/>
        </w:rPr>
      </w:pPr>
      <w:r>
        <w:rPr>
          <w:rFonts w:ascii="Arial" w:eastAsia="Times New Roman" w:hAnsi="Arial" w:cs="Arial"/>
          <w:color w:val="222222"/>
          <w:sz w:val="24"/>
          <w:szCs w:val="24"/>
        </w:rPr>
        <w:t>Para poder operar l</w:t>
      </w:r>
      <w:r w:rsidRPr="005709F8">
        <w:rPr>
          <w:rFonts w:ascii="Arial" w:eastAsia="Times New Roman" w:hAnsi="Arial" w:cs="Arial"/>
          <w:color w:val="222222"/>
          <w:sz w:val="24"/>
          <w:szCs w:val="24"/>
        </w:rPr>
        <w:t xml:space="preserve">a placa </w:t>
      </w:r>
      <w:r w:rsidRPr="005709F8">
        <w:rPr>
          <w:rFonts w:ascii="Arial" w:eastAsia="Times New Roman" w:hAnsi="Arial" w:cs="Arial"/>
          <w:b/>
          <w:bCs/>
          <w:color w:val="222222"/>
          <w:sz w:val="24"/>
          <w:szCs w:val="24"/>
        </w:rPr>
        <w:t>Raspberry Pi</w:t>
      </w:r>
      <w:r>
        <w:rPr>
          <w:rFonts w:ascii="Arial" w:eastAsia="Times New Roman" w:hAnsi="Arial" w:cs="Arial"/>
          <w:bCs/>
          <w:color w:val="222222"/>
          <w:sz w:val="24"/>
          <w:szCs w:val="24"/>
        </w:rPr>
        <w:t xml:space="preserve">, es </w:t>
      </w:r>
      <w:r w:rsidRPr="005709F8">
        <w:rPr>
          <w:rFonts w:ascii="Arial" w:eastAsia="Times New Roman" w:hAnsi="Arial" w:cs="Arial"/>
          <w:color w:val="222222"/>
          <w:sz w:val="24"/>
          <w:szCs w:val="24"/>
        </w:rPr>
        <w:t>neces</w:t>
      </w:r>
      <w:r>
        <w:rPr>
          <w:rFonts w:ascii="Arial" w:eastAsia="Times New Roman" w:hAnsi="Arial" w:cs="Arial"/>
          <w:color w:val="222222"/>
          <w:sz w:val="24"/>
          <w:szCs w:val="24"/>
        </w:rPr>
        <w:t>ario contar</w:t>
      </w:r>
      <w:r w:rsidRPr="005709F8">
        <w:rPr>
          <w:rFonts w:ascii="Arial" w:eastAsia="Times New Roman" w:hAnsi="Arial" w:cs="Arial"/>
          <w:color w:val="222222"/>
          <w:sz w:val="24"/>
          <w:szCs w:val="24"/>
        </w:rPr>
        <w:t xml:space="preserve"> </w:t>
      </w:r>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ciertos accesorios, como una fuente de alimentación de al menos </w:t>
      </w:r>
      <w:r>
        <w:rPr>
          <w:rFonts w:ascii="Arial" w:eastAsia="Times New Roman" w:hAnsi="Arial" w:cs="Arial"/>
          <w:color w:val="222222"/>
          <w:sz w:val="24"/>
          <w:szCs w:val="24"/>
        </w:rPr>
        <w:t>1A</w:t>
      </w:r>
      <w:r w:rsidR="009263C0">
        <w:rPr>
          <w:rFonts w:ascii="Arial" w:eastAsia="Times New Roman" w:hAnsi="Arial" w:cs="Arial"/>
          <w:color w:val="222222"/>
          <w:sz w:val="24"/>
          <w:szCs w:val="24"/>
        </w:rPr>
        <w:t xml:space="preserve"> (</w:t>
      </w:r>
      <w:r w:rsidR="00CC5B4B" w:rsidRPr="00CC5B4B">
        <w:rPr>
          <w:rFonts w:ascii="Arial" w:eastAsia="Times New Roman" w:hAnsi="Arial" w:cs="Arial"/>
          <w:b/>
          <w:color w:val="222222"/>
          <w:sz w:val="24"/>
          <w:szCs w:val="24"/>
          <w:highlight w:val="yellow"/>
        </w:rPr>
        <w:fldChar w:fldCharType="begin"/>
      </w:r>
      <w:r w:rsidR="00CC5B4B" w:rsidRPr="00CC5B4B">
        <w:rPr>
          <w:rFonts w:ascii="Arial" w:eastAsia="Times New Roman" w:hAnsi="Arial" w:cs="Arial"/>
          <w:b/>
          <w:color w:val="222222"/>
          <w:sz w:val="24"/>
          <w:szCs w:val="24"/>
        </w:rPr>
        <w:instrText xml:space="preserve"> REF _Ref508729438 \h </w:instrText>
      </w:r>
      <w:r w:rsidR="00CC5B4B" w:rsidRPr="00CC5B4B">
        <w:rPr>
          <w:rFonts w:ascii="Arial" w:eastAsia="Times New Roman" w:hAnsi="Arial" w:cs="Arial"/>
          <w:b/>
          <w:color w:val="222222"/>
          <w:sz w:val="24"/>
          <w:szCs w:val="24"/>
          <w:highlight w:val="yellow"/>
        </w:rPr>
        <w:instrText xml:space="preserve"> \* MERGEFORMAT </w:instrText>
      </w:r>
      <w:r w:rsidR="00CC5B4B" w:rsidRPr="00CC5B4B">
        <w:rPr>
          <w:rFonts w:ascii="Arial" w:eastAsia="Times New Roman" w:hAnsi="Arial" w:cs="Arial"/>
          <w:b/>
          <w:color w:val="222222"/>
          <w:sz w:val="24"/>
          <w:szCs w:val="24"/>
          <w:highlight w:val="yellow"/>
        </w:rPr>
      </w:r>
      <w:r w:rsidR="00CC5B4B" w:rsidRPr="00CC5B4B">
        <w:rPr>
          <w:rFonts w:ascii="Arial" w:eastAsia="Times New Roman" w:hAnsi="Arial" w:cs="Arial"/>
          <w:b/>
          <w:color w:val="222222"/>
          <w:sz w:val="24"/>
          <w:szCs w:val="24"/>
          <w:highlight w:val="yellow"/>
        </w:rPr>
        <w:fldChar w:fldCharType="separate"/>
      </w:r>
      <w:r w:rsidR="00CC5B4B" w:rsidRPr="00CC5B4B">
        <w:rPr>
          <w:rFonts w:ascii="Arial" w:hAnsi="Arial" w:cs="Arial"/>
          <w:b/>
          <w:sz w:val="24"/>
          <w:szCs w:val="24"/>
        </w:rPr>
        <w:t>Ampere</w:t>
      </w:r>
      <w:r w:rsidR="00CC5B4B" w:rsidRPr="00CC5B4B">
        <w:rPr>
          <w:rFonts w:ascii="Arial" w:eastAsia="Times New Roman" w:hAnsi="Arial" w:cs="Arial"/>
          <w:b/>
          <w:color w:val="222222"/>
          <w:sz w:val="24"/>
          <w:szCs w:val="24"/>
          <w:highlight w:val="yellow"/>
        </w:rPr>
        <w:fldChar w:fldCharType="end"/>
      </w:r>
      <w:r w:rsidR="009263C0">
        <w:rPr>
          <w:rFonts w:ascii="Arial" w:eastAsia="Times New Roman" w:hAnsi="Arial" w:cs="Arial"/>
          <w:color w:val="222222"/>
          <w:sz w:val="24"/>
          <w:szCs w:val="24"/>
        </w:rPr>
        <w:t>)</w:t>
      </w:r>
      <w:r w:rsidRPr="005709F8">
        <w:rPr>
          <w:rFonts w:ascii="Arial" w:eastAsia="Times New Roman" w:hAnsi="Arial" w:cs="Arial"/>
          <w:color w:val="222222"/>
          <w:sz w:val="24"/>
          <w:szCs w:val="24"/>
        </w:rPr>
        <w:t xml:space="preserve">, un cable HDMI, una tarjeta de memoria microSD con el Sistema Operativo y un adaptador </w:t>
      </w:r>
      <w:r w:rsidR="00702782" w:rsidRPr="00702782">
        <w:rPr>
          <w:rFonts w:ascii="Arial" w:eastAsia="Times New Roman" w:hAnsi="Arial" w:cs="Arial"/>
          <w:color w:val="222222"/>
          <w:sz w:val="24"/>
          <w:szCs w:val="24"/>
        </w:rPr>
        <w:fldChar w:fldCharType="begin"/>
      </w:r>
      <w:r w:rsidR="00702782" w:rsidRPr="00702782">
        <w:rPr>
          <w:rFonts w:ascii="Arial" w:eastAsia="Times New Roman" w:hAnsi="Arial" w:cs="Arial"/>
          <w:color w:val="222222"/>
          <w:sz w:val="24"/>
          <w:szCs w:val="24"/>
        </w:rPr>
        <w:instrText xml:space="preserve"> REF _Ref510613243 \h  \* MERGEFORMAT </w:instrText>
      </w:r>
      <w:r w:rsidR="00702782" w:rsidRPr="00702782">
        <w:rPr>
          <w:rFonts w:ascii="Arial" w:eastAsia="Times New Roman" w:hAnsi="Arial" w:cs="Arial"/>
          <w:color w:val="222222"/>
          <w:sz w:val="24"/>
          <w:szCs w:val="24"/>
        </w:rPr>
      </w:r>
      <w:r w:rsidR="00702782" w:rsidRPr="00702782">
        <w:rPr>
          <w:rFonts w:ascii="Arial" w:eastAsia="Times New Roman" w:hAnsi="Arial" w:cs="Arial"/>
          <w:color w:val="222222"/>
          <w:sz w:val="24"/>
          <w:szCs w:val="24"/>
        </w:rPr>
        <w:fldChar w:fldCharType="separate"/>
      </w:r>
      <w:r w:rsidR="00702782" w:rsidRPr="00702782">
        <w:rPr>
          <w:rFonts w:ascii="Arial" w:hAnsi="Arial" w:cs="Arial"/>
          <w:b/>
          <w:i/>
          <w:sz w:val="24"/>
          <w:szCs w:val="24"/>
        </w:rPr>
        <w:t>WIFI</w:t>
      </w:r>
      <w:r w:rsidR="00702782" w:rsidRPr="00702782">
        <w:rPr>
          <w:rFonts w:ascii="Arial" w:eastAsia="Times New Roman" w:hAnsi="Arial" w:cs="Arial"/>
          <w:color w:val="222222"/>
          <w:sz w:val="24"/>
          <w:szCs w:val="24"/>
        </w:rPr>
        <w:fldChar w:fldCharType="end"/>
      </w:r>
      <w:r w:rsidR="00702782">
        <w:rPr>
          <w:rFonts w:ascii="Arial" w:eastAsia="Times New Roman" w:hAnsi="Arial" w:cs="Arial"/>
          <w:color w:val="222222"/>
          <w:sz w:val="24"/>
          <w:szCs w:val="24"/>
        </w:rPr>
        <w:t xml:space="preserve"> </w:t>
      </w:r>
      <w:r w:rsidRPr="005709F8">
        <w:rPr>
          <w:rFonts w:ascii="Arial" w:eastAsia="Times New Roman" w:hAnsi="Arial" w:cs="Arial"/>
          <w:color w:val="222222"/>
          <w:sz w:val="24"/>
          <w:szCs w:val="24"/>
        </w:rPr>
        <w:t xml:space="preserve">o un cable RJ45 para poder conectarla en red. Además, </w:t>
      </w:r>
      <w:r>
        <w:rPr>
          <w:rFonts w:ascii="Arial" w:eastAsia="Times New Roman" w:hAnsi="Arial" w:cs="Arial"/>
          <w:color w:val="222222"/>
          <w:sz w:val="24"/>
          <w:szCs w:val="24"/>
        </w:rPr>
        <w:t xml:space="preserve">ya sea </w:t>
      </w:r>
      <w:r w:rsidRPr="005709F8">
        <w:rPr>
          <w:rFonts w:ascii="Arial" w:eastAsia="Times New Roman" w:hAnsi="Arial" w:cs="Arial"/>
          <w:color w:val="222222"/>
          <w:sz w:val="24"/>
          <w:szCs w:val="24"/>
        </w:rPr>
        <w:t>por estética o por protección existen variad</w:t>
      </w:r>
      <w:r>
        <w:rPr>
          <w:rFonts w:ascii="Arial" w:eastAsia="Times New Roman" w:hAnsi="Arial" w:cs="Arial"/>
          <w:color w:val="222222"/>
          <w:sz w:val="24"/>
          <w:szCs w:val="24"/>
        </w:rPr>
        <w:t>o</w:t>
      </w:r>
      <w:r w:rsidRPr="005709F8">
        <w:rPr>
          <w:rFonts w:ascii="Arial" w:eastAsia="Times New Roman" w:hAnsi="Arial" w:cs="Arial"/>
          <w:color w:val="222222"/>
          <w:sz w:val="24"/>
          <w:szCs w:val="24"/>
        </w:rPr>
        <w:t xml:space="preserve">s </w:t>
      </w:r>
      <w:r>
        <w:rPr>
          <w:rFonts w:ascii="Arial" w:eastAsia="Times New Roman" w:hAnsi="Arial" w:cs="Arial"/>
          <w:color w:val="222222"/>
          <w:sz w:val="24"/>
          <w:szCs w:val="24"/>
        </w:rPr>
        <w:t xml:space="preserve">gabinetes </w:t>
      </w:r>
      <w:r w:rsidRPr="005709F8">
        <w:rPr>
          <w:rFonts w:ascii="Arial" w:eastAsia="Times New Roman" w:hAnsi="Arial" w:cs="Arial"/>
          <w:color w:val="222222"/>
          <w:sz w:val="24"/>
          <w:szCs w:val="24"/>
        </w:rPr>
        <w:t>o carcasas para su resguardo.</w:t>
      </w:r>
    </w:p>
    <w:p w14:paraId="451F1128"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53E21148" w14:textId="3B4F098F" w:rsidR="00DF3D92" w:rsidRPr="005709F8"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461120" behindDoc="0" locked="0" layoutInCell="1" allowOverlap="1" wp14:anchorId="34063914" wp14:editId="69D590DC">
                <wp:simplePos x="0" y="0"/>
                <wp:positionH relativeFrom="margin">
                  <wp:posOffset>4251960</wp:posOffset>
                </wp:positionH>
                <wp:positionV relativeFrom="paragraph">
                  <wp:posOffset>933450</wp:posOffset>
                </wp:positionV>
                <wp:extent cx="922655" cy="554990"/>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11E878DA" w14:textId="450E3B7B" w:rsidR="00D311D0" w:rsidRPr="00331E92" w:rsidRDefault="00D311D0" w:rsidP="00DF3D92">
                            <w:pPr>
                              <w:pStyle w:val="Descripcin"/>
                              <w:rPr>
                                <w:noProof/>
                              </w:rPr>
                            </w:pPr>
                            <w:bookmarkStart w:id="191" w:name="_Ref501797791"/>
                            <w:bookmarkStart w:id="192" w:name="_Toc504153991"/>
                            <w:bookmarkStart w:id="193" w:name="_Toc510799561"/>
                            <w:r>
                              <w:t xml:space="preserve">Ilustración </w:t>
                            </w:r>
                            <w:fldSimple w:instr=" SEQ Ilustración \* ARABIC ">
                              <w:r>
                                <w:rPr>
                                  <w:noProof/>
                                </w:rPr>
                                <w:t>25</w:t>
                              </w:r>
                            </w:fldSimple>
                            <w:r>
                              <w:t xml:space="preserve"> - Cámara Raspberry Pi V2</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3914" id="Cuadro de texto 54" o:spid="_x0000_s1036" type="#_x0000_t202" style="position:absolute;left:0;text-align:left;margin-left:334.8pt;margin-top:73.5pt;width:72.65pt;height:43.7pt;z-index:25146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A6lUsCOAIAAHAEAAAOAAAAAAAA&#10;AAAAAAAAAC4CAABkcnMvZTJvRG9jLnhtbFBLAQItABQABgAIAAAAIQBS5Kjp4AAAAAsBAAAPAAAA&#10;AAAAAAAAAAAAAJIEAABkcnMvZG93bnJldi54bWxQSwUGAAAAAAQABADzAAAAnwUAAAAA&#10;" stroked="f">
                <v:textbox inset="0,0,0,0">
                  <w:txbxContent>
                    <w:p w14:paraId="11E878DA" w14:textId="450E3B7B" w:rsidR="00D311D0" w:rsidRPr="00331E92" w:rsidRDefault="00D311D0" w:rsidP="00DF3D92">
                      <w:pPr>
                        <w:pStyle w:val="Descripcin"/>
                        <w:rPr>
                          <w:noProof/>
                        </w:rPr>
                      </w:pPr>
                      <w:bookmarkStart w:id="194" w:name="_Ref501797791"/>
                      <w:bookmarkStart w:id="195" w:name="_Toc504153991"/>
                      <w:bookmarkStart w:id="196" w:name="_Toc510799561"/>
                      <w:r>
                        <w:t xml:space="preserve">Ilustración </w:t>
                      </w:r>
                      <w:fldSimple w:instr=" SEQ Ilustración \* ARABIC ">
                        <w:r>
                          <w:rPr>
                            <w:noProof/>
                          </w:rPr>
                          <w:t>25</w:t>
                        </w:r>
                      </w:fldSimple>
                      <w:r>
                        <w:t xml:space="preserve"> - Cámara Raspberry Pi V2</w:t>
                      </w:r>
                      <w:bookmarkEnd w:id="194"/>
                      <w:bookmarkEnd w:id="195"/>
                      <w:bookmarkEnd w:id="196"/>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457024" behindDoc="0" locked="0" layoutInCell="1" allowOverlap="1" wp14:anchorId="3FCA2CF5" wp14:editId="41232775">
            <wp:simplePos x="0" y="0"/>
            <wp:positionH relativeFrom="column">
              <wp:posOffset>4286785</wp:posOffset>
            </wp:positionH>
            <wp:positionV relativeFrom="paragraph">
              <wp:posOffset>27827</wp:posOffset>
            </wp:positionV>
            <wp:extent cx="940435" cy="854075"/>
            <wp:effectExtent l="0" t="0" r="0" b="3175"/>
            <wp:wrapSquare wrapText="bothSides"/>
            <wp:docPr id="58" name="Imagen 58"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09F8">
        <w:rPr>
          <w:rFonts w:ascii="Arial" w:eastAsia="Times New Roman" w:hAnsi="Arial" w:cs="Arial"/>
          <w:i/>
          <w:color w:val="222222"/>
          <w:sz w:val="24"/>
          <w:szCs w:val="24"/>
          <w:u w:val="single"/>
          <w:lang w:eastAsia="es-AR"/>
        </w:rPr>
        <w:t>Cámara para Raspberry Pi V2</w:t>
      </w:r>
      <w:r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r>
        <w:rPr>
          <w:rFonts w:ascii="Arial" w:eastAsia="Times New Roman" w:hAnsi="Arial" w:cs="Arial"/>
          <w:color w:val="222222"/>
          <w:sz w:val="24"/>
          <w:szCs w:val="24"/>
          <w:lang w:eastAsia="es-AR"/>
        </w:rPr>
        <w:t>,</w:t>
      </w:r>
      <w:r w:rsidRPr="005709F8">
        <w:rPr>
          <w:rFonts w:ascii="Arial" w:eastAsia="Times New Roman" w:hAnsi="Arial" w:cs="Arial"/>
          <w:color w:val="222222"/>
          <w:sz w:val="24"/>
          <w:szCs w:val="24"/>
          <w:lang w:eastAsia="es-AR"/>
        </w:rPr>
        <w:t xml:space="preserve"> el cual ofrece imágenes de video de alta velocidad y alta sensibilidad, además </w:t>
      </w:r>
      <w:r>
        <w:rPr>
          <w:rFonts w:ascii="Arial" w:eastAsia="Times New Roman" w:hAnsi="Arial" w:cs="Arial"/>
          <w:color w:val="222222"/>
          <w:sz w:val="24"/>
          <w:szCs w:val="24"/>
          <w:lang w:eastAsia="es-AR"/>
        </w:rPr>
        <w:t xml:space="preserve">con </w:t>
      </w:r>
      <w:r w:rsidRPr="005709F8">
        <w:rPr>
          <w:rFonts w:ascii="Arial" w:eastAsia="Times New Roman" w:hAnsi="Arial" w:cs="Arial"/>
          <w:color w:val="222222"/>
          <w:sz w:val="24"/>
          <w:szCs w:val="24"/>
          <w:lang w:eastAsia="es-AR"/>
        </w:rPr>
        <w:t xml:space="preserve">enfoque fijo </w:t>
      </w:r>
      <w:r>
        <w:rPr>
          <w:rFonts w:ascii="Arial" w:eastAsia="Times New Roman" w:hAnsi="Arial" w:cs="Arial"/>
          <w:color w:val="222222"/>
          <w:sz w:val="24"/>
          <w:szCs w:val="24"/>
          <w:lang w:eastAsia="es-AR"/>
        </w:rPr>
        <w:t xml:space="preserve">puede llegar a una resolución de </w:t>
      </w:r>
      <w:r w:rsidRPr="005709F8">
        <w:rPr>
          <w:rFonts w:ascii="Arial" w:eastAsia="Times New Roman" w:hAnsi="Arial" w:cs="Arial"/>
          <w:color w:val="222222"/>
          <w:sz w:val="24"/>
          <w:szCs w:val="24"/>
          <w:lang w:eastAsia="es-AR"/>
        </w:rPr>
        <w:t>hasta 8 megapíxeles.</w:t>
      </w:r>
      <w:r>
        <w:rPr>
          <w:rFonts w:ascii="Arial" w:eastAsia="Times New Roman" w:hAnsi="Arial" w:cs="Arial"/>
          <w:color w:val="222222"/>
          <w:sz w:val="24"/>
          <w:szCs w:val="24"/>
          <w:lang w:eastAsia="es-AR"/>
        </w:rPr>
        <w:t xml:space="preserve"> 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_Ref501797791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25</w:t>
      </w:r>
      <w:r w:rsidRPr="00030E3C">
        <w:rPr>
          <w:rFonts w:ascii="Arial" w:hAnsi="Arial" w:cs="Arial"/>
          <w:b/>
          <w:sz w:val="24"/>
          <w:szCs w:val="24"/>
        </w:rPr>
        <w:t xml:space="preserve"> - Cámara Raspberry Pi V2</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apreciar esta cámara.</w:t>
      </w:r>
    </w:p>
    <w:p w14:paraId="22BDEA9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p>
    <w:p w14:paraId="6ADEAC14" w14:textId="2FD7BF43" w:rsidR="00DF3D92" w:rsidRPr="0070449D"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452928" behindDoc="0" locked="0" layoutInCell="1" allowOverlap="1" wp14:anchorId="04A7420F" wp14:editId="7CAD7DAE">
            <wp:simplePos x="0" y="0"/>
            <wp:positionH relativeFrom="column">
              <wp:posOffset>3892550</wp:posOffset>
            </wp:positionH>
            <wp:positionV relativeFrom="paragraph">
              <wp:posOffset>128798</wp:posOffset>
            </wp:positionV>
            <wp:extent cx="1504950" cy="1129665"/>
            <wp:effectExtent l="0" t="0" r="0" b="0"/>
            <wp:wrapSquare wrapText="bothSides"/>
            <wp:docPr id="59" name="Imagen 5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77504" behindDoc="0" locked="0" layoutInCell="1" allowOverlap="1" wp14:anchorId="06582BA3" wp14:editId="26BB75AC">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707D0197" w14:textId="0C2FBD21" w:rsidR="00D311D0" w:rsidRPr="00947DFE" w:rsidRDefault="00D311D0" w:rsidP="00DF3D92">
                            <w:pPr>
                              <w:pStyle w:val="Descripcin"/>
                              <w:rPr>
                                <w:noProof/>
                              </w:rPr>
                            </w:pPr>
                            <w:bookmarkStart w:id="197" w:name="_Ref501803112"/>
                            <w:bookmarkStart w:id="198" w:name="_Toc504153992"/>
                            <w:bookmarkStart w:id="199" w:name="_Toc510799562"/>
                            <w:r>
                              <w:t xml:space="preserve">Ilustración </w:t>
                            </w:r>
                            <w:fldSimple w:instr=" SEQ Ilustración \* ARABIC ">
                              <w:r>
                                <w:rPr>
                                  <w:noProof/>
                                </w:rPr>
                                <w:t>26</w:t>
                              </w:r>
                            </w:fldSimple>
                            <w:r>
                              <w:t xml:space="preserve"> - Pantalla táctil de Raspberry Pi</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2BA3" id="Cuadro de texto 60" o:spid="_x0000_s1037" type="#_x0000_t202" style="position:absolute;left:0;text-align:left;margin-left:306.5pt;margin-top:100.9pt;width:118.5pt;height:31.95pt;z-index:25147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707D0197" w14:textId="0C2FBD21" w:rsidR="00D311D0" w:rsidRPr="00947DFE" w:rsidRDefault="00D311D0" w:rsidP="00DF3D92">
                      <w:pPr>
                        <w:pStyle w:val="Descripcin"/>
                        <w:rPr>
                          <w:noProof/>
                        </w:rPr>
                      </w:pPr>
                      <w:bookmarkStart w:id="200" w:name="_Ref501803112"/>
                      <w:bookmarkStart w:id="201" w:name="_Toc504153992"/>
                      <w:bookmarkStart w:id="202" w:name="_Toc510799562"/>
                      <w:r>
                        <w:t xml:space="preserve">Ilustración </w:t>
                      </w:r>
                      <w:fldSimple w:instr=" SEQ Ilustración \* ARABIC ">
                        <w:r>
                          <w:rPr>
                            <w:noProof/>
                          </w:rPr>
                          <w:t>26</w:t>
                        </w:r>
                      </w:fldSimple>
                      <w:r>
                        <w:t xml:space="preserve"> - Pantalla táctil de Raspberry Pi</w:t>
                      </w:r>
                      <w:bookmarkEnd w:id="200"/>
                      <w:bookmarkEnd w:id="201"/>
                      <w:bookmarkEnd w:id="202"/>
                    </w:p>
                  </w:txbxContent>
                </v:textbox>
                <w10:wrap type="square"/>
              </v:shape>
            </w:pict>
          </mc:Fallback>
        </mc:AlternateContent>
      </w:r>
      <w:r w:rsidRPr="005709F8">
        <w:rPr>
          <w:rFonts w:ascii="Arial" w:eastAsia="Times New Roman" w:hAnsi="Arial" w:cs="Arial"/>
          <w:i/>
          <w:color w:val="222222"/>
          <w:sz w:val="24"/>
          <w:szCs w:val="24"/>
          <w:u w:val="single"/>
          <w:lang w:eastAsia="es-AR"/>
        </w:rPr>
        <w:t>Pantalla táctil LCD para Raspberry Pi de 7”:</w:t>
      </w:r>
      <w:r w:rsidRPr="005709F8">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la pantalla táctil oficial de la plataforma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_Ref501803112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26</w:t>
      </w:r>
      <w:r w:rsidRPr="00030E3C">
        <w:rPr>
          <w:rFonts w:ascii="Arial" w:hAnsi="Arial" w:cs="Arial"/>
          <w:b/>
          <w:sz w:val="24"/>
          <w:szCs w:val="24"/>
        </w:rPr>
        <w:t xml:space="preserve"> - Pantalla táctil de Raspberry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trata de una pantalla táctil LCD capacitiva multitáctil (de hasta 10 puntos de contacto). El display de 7 pulgadas posee una resolución de 800x480 píxeles con una velocidad de refresco de 60 fps (fotogramas por segundo) y color RGB de 24 bits.</w:t>
      </w:r>
      <w:r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Pr>
          <w:rFonts w:ascii="Arial" w:eastAsia="Times New Roman" w:hAnsi="Arial" w:cs="Arial"/>
          <w:color w:val="222222"/>
          <w:sz w:val="24"/>
          <w:szCs w:val="24"/>
          <w:lang w:eastAsia="es-AR"/>
        </w:rPr>
        <w:t xml:space="preserve"> conecta al puerto DSI (Display Serial Interface) presente</w:t>
      </w:r>
      <w:r w:rsidRPr="0070449D">
        <w:rPr>
          <w:rFonts w:ascii="Arial" w:eastAsia="Times New Roman" w:hAnsi="Arial" w:cs="Arial"/>
          <w:color w:val="222222"/>
          <w:sz w:val="24"/>
          <w:szCs w:val="24"/>
          <w:lang w:eastAsia="es-AR"/>
        </w:rPr>
        <w:t xml:space="preserve"> en todo</w:t>
      </w:r>
      <w:r>
        <w:rPr>
          <w:rFonts w:ascii="Arial" w:eastAsia="Times New Roman" w:hAnsi="Arial" w:cs="Arial"/>
          <w:color w:val="222222"/>
          <w:sz w:val="24"/>
          <w:szCs w:val="24"/>
          <w:lang w:eastAsia="es-AR"/>
        </w:rPr>
        <w:t xml:space="preserve"> modelo de</w:t>
      </w:r>
      <w:r w:rsidRPr="0070449D">
        <w:rPr>
          <w:rFonts w:ascii="Arial" w:eastAsia="Times New Roman" w:hAnsi="Arial" w:cs="Arial"/>
          <w:color w:val="222222"/>
          <w:sz w:val="24"/>
          <w:szCs w:val="24"/>
          <w:lang w:eastAsia="es-AR"/>
        </w:rPr>
        <w:t xml:space="preserve"> Raspberry Pi.</w:t>
      </w:r>
    </w:p>
    <w:p w14:paraId="7B7C5EB1" w14:textId="77777777" w:rsidR="00DF3D92" w:rsidRPr="0070449D" w:rsidRDefault="00DF3D92" w:rsidP="00DF3D92">
      <w:pPr>
        <w:pStyle w:val="Prrafodelista"/>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465216" behindDoc="0" locked="0" layoutInCell="1" allowOverlap="1" wp14:anchorId="25145BAD" wp14:editId="009E0BE6">
            <wp:simplePos x="0" y="0"/>
            <wp:positionH relativeFrom="margin">
              <wp:align>right</wp:align>
            </wp:positionH>
            <wp:positionV relativeFrom="paragraph">
              <wp:posOffset>3175</wp:posOffset>
            </wp:positionV>
            <wp:extent cx="1508760" cy="1148080"/>
            <wp:effectExtent l="0" t="0" r="0" b="0"/>
            <wp:wrapSquare wrapText="bothSides"/>
            <wp:docPr id="1025" name="Imagen 10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9AE00" w14:textId="4BE9CE7C" w:rsidR="00DF3D9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485696" behindDoc="0" locked="0" layoutInCell="1" allowOverlap="1" wp14:anchorId="42C01320" wp14:editId="4A3B23D0">
                <wp:simplePos x="0" y="0"/>
                <wp:positionH relativeFrom="margin">
                  <wp:align>right</wp:align>
                </wp:positionH>
                <wp:positionV relativeFrom="paragraph">
                  <wp:posOffset>876935</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1B423D34" w14:textId="35B75916" w:rsidR="00D311D0" w:rsidRPr="003A5C10" w:rsidRDefault="00D311D0" w:rsidP="00DF3D92">
                            <w:pPr>
                              <w:pStyle w:val="Descripcin"/>
                              <w:rPr>
                                <w:noProof/>
                              </w:rPr>
                            </w:pPr>
                            <w:bookmarkStart w:id="203" w:name="_Ref501827051"/>
                            <w:bookmarkStart w:id="204" w:name="_Toc504153993"/>
                            <w:bookmarkStart w:id="205" w:name="_Toc510799563"/>
                            <w:r>
                              <w:t xml:space="preserve">Ilustración </w:t>
                            </w:r>
                            <w:fldSimple w:instr=" SEQ Ilustración \* ARABIC ">
                              <w:r>
                                <w:rPr>
                                  <w:noProof/>
                                </w:rPr>
                                <w:t>27</w:t>
                              </w:r>
                            </w:fldSimple>
                            <w:r>
                              <w:t xml:space="preserve"> - Adafruit Prototyping Pi</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1320" id="Cuadro de texto 61" o:spid="_x0000_s1038" type="#_x0000_t202" style="position:absolute;left:0;text-align:left;margin-left:67.6pt;margin-top:69.05pt;width:118.8pt;height:31.95pt;z-index:25148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" stroked="f">
                <v:textbox style="mso-fit-shape-to-text:t" inset="0,0,0,0">
                  <w:txbxContent>
                    <w:p w14:paraId="1B423D34" w14:textId="35B75916" w:rsidR="00D311D0" w:rsidRPr="003A5C10" w:rsidRDefault="00D311D0" w:rsidP="00DF3D92">
                      <w:pPr>
                        <w:pStyle w:val="Descripcin"/>
                        <w:rPr>
                          <w:noProof/>
                        </w:rPr>
                      </w:pPr>
                      <w:bookmarkStart w:id="206" w:name="_Ref501827051"/>
                      <w:bookmarkStart w:id="207" w:name="_Toc504153993"/>
                      <w:bookmarkStart w:id="208" w:name="_Toc510799563"/>
                      <w:r>
                        <w:t xml:space="preserve">Ilustración </w:t>
                      </w:r>
                      <w:fldSimple w:instr=" SEQ Ilustración \* ARABIC ">
                        <w:r>
                          <w:rPr>
                            <w:noProof/>
                          </w:rPr>
                          <w:t>27</w:t>
                        </w:r>
                      </w:fldSimple>
                      <w:r>
                        <w:t xml:space="preserve"> - Adafruit Prototyping Pi</w:t>
                      </w:r>
                      <w:bookmarkEnd w:id="206"/>
                      <w:bookmarkEnd w:id="207"/>
                      <w:bookmarkEnd w:id="208"/>
                    </w:p>
                  </w:txbxContent>
                </v:textbox>
                <w10:wrap type="square" anchorx="margin"/>
              </v:shape>
            </w:pict>
          </mc:Fallback>
        </mc:AlternateContent>
      </w:r>
      <w:r>
        <w:rPr>
          <w:rFonts w:ascii="Arial" w:eastAsia="Times New Roman" w:hAnsi="Arial" w:cs="Arial"/>
          <w:i/>
          <w:color w:val="222222"/>
          <w:sz w:val="24"/>
          <w:szCs w:val="24"/>
          <w:u w:val="single"/>
          <w:lang w:eastAsia="es-AR"/>
        </w:rPr>
        <w:t xml:space="preserve">Kit de Placa de prototipado de Pi de </w:t>
      </w:r>
      <w:r w:rsidRPr="00387BC2">
        <w:rPr>
          <w:rFonts w:ascii="Arial" w:eastAsia="Times New Roman" w:hAnsi="Arial" w:cs="Arial"/>
          <w:i/>
          <w:color w:val="222222"/>
          <w:sz w:val="24"/>
          <w:szCs w:val="24"/>
          <w:u w:val="single"/>
          <w:lang w:eastAsia="es-AR"/>
        </w:rPr>
        <w:t xml:space="preserve">Adafruit </w:t>
      </w:r>
      <w:r>
        <w:rPr>
          <w:rFonts w:ascii="Arial" w:eastAsia="Times New Roman" w:hAnsi="Arial" w:cs="Arial"/>
          <w:i/>
          <w:color w:val="222222"/>
          <w:sz w:val="24"/>
          <w:szCs w:val="24"/>
          <w:u w:val="single"/>
          <w:lang w:eastAsia="es-AR"/>
        </w:rPr>
        <w:t xml:space="preserve">(Adafruit </w:t>
      </w:r>
      <w:r w:rsidRPr="00387BC2">
        <w:rPr>
          <w:rFonts w:ascii="Arial" w:eastAsia="Times New Roman" w:hAnsi="Arial" w:cs="Arial"/>
          <w:i/>
          <w:color w:val="222222"/>
          <w:sz w:val="24"/>
          <w:szCs w:val="24"/>
          <w:u w:val="single"/>
          <w:lang w:eastAsia="es-AR"/>
        </w:rPr>
        <w:t>Prototyping Pi Plate Kit</w:t>
      </w:r>
      <w:r>
        <w:rPr>
          <w:rFonts w:ascii="Arial" w:eastAsia="Times New Roman" w:hAnsi="Arial" w:cs="Arial"/>
          <w:i/>
          <w:color w:val="222222"/>
          <w:sz w:val="24"/>
          <w:szCs w:val="24"/>
          <w:u w:val="single"/>
          <w:lang w:eastAsia="es-AR"/>
        </w:rPr>
        <w:t>)</w:t>
      </w:r>
      <w:r w:rsidRPr="00387BC2">
        <w:rPr>
          <w:rFonts w:ascii="Arial" w:eastAsia="Times New Roman" w:hAnsi="Arial" w:cs="Arial"/>
          <w:i/>
          <w:color w:val="222222"/>
          <w:sz w:val="24"/>
          <w:szCs w:val="24"/>
          <w:u w:val="single"/>
          <w:lang w:eastAsia="es-AR"/>
        </w:rPr>
        <w: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encastra en la parte superior de las Raspberry Pi, en la cual se pueden soldar componentes en su área de GPIO (entrada/salida de propósito general) y además cuenta en su centro con un área de </w:t>
      </w:r>
      <w:r w:rsidR="009263C0" w:rsidRPr="00702782">
        <w:rPr>
          <w:rFonts w:ascii="Arial" w:eastAsia="Times New Roman" w:hAnsi="Arial" w:cs="Arial"/>
          <w:i/>
          <w:color w:val="222222"/>
          <w:sz w:val="24"/>
          <w:szCs w:val="24"/>
          <w:lang w:eastAsia="es-AR"/>
        </w:rPr>
        <w:fldChar w:fldCharType="begin"/>
      </w:r>
      <w:r w:rsidR="009263C0" w:rsidRPr="00702782">
        <w:rPr>
          <w:rFonts w:ascii="Arial" w:eastAsia="Times New Roman" w:hAnsi="Arial" w:cs="Arial"/>
          <w:i/>
          <w:color w:val="222222"/>
          <w:sz w:val="24"/>
          <w:szCs w:val="24"/>
          <w:lang w:eastAsia="es-AR"/>
        </w:rPr>
        <w:instrText xml:space="preserve"> REF _Ref508728943 \h  \* MERGEFORMAT </w:instrText>
      </w:r>
      <w:r w:rsidR="009263C0" w:rsidRPr="00702782">
        <w:rPr>
          <w:rFonts w:ascii="Arial" w:eastAsia="Times New Roman" w:hAnsi="Arial" w:cs="Arial"/>
          <w:i/>
          <w:color w:val="222222"/>
          <w:sz w:val="24"/>
          <w:szCs w:val="24"/>
          <w:lang w:eastAsia="es-AR"/>
        </w:rPr>
      </w:r>
      <w:r w:rsidR="009263C0" w:rsidRPr="00702782">
        <w:rPr>
          <w:rFonts w:ascii="Arial" w:eastAsia="Times New Roman" w:hAnsi="Arial" w:cs="Arial"/>
          <w:i/>
          <w:color w:val="222222"/>
          <w:sz w:val="24"/>
          <w:szCs w:val="24"/>
          <w:lang w:eastAsia="es-AR"/>
        </w:rPr>
        <w:fldChar w:fldCharType="separate"/>
      </w:r>
      <w:r w:rsidR="00DC03CC" w:rsidRPr="00702782">
        <w:rPr>
          <w:rFonts w:ascii="Arial" w:hAnsi="Arial" w:cs="Arial"/>
          <w:b/>
          <w:i/>
          <w:sz w:val="24"/>
          <w:szCs w:val="24"/>
        </w:rPr>
        <w:t>p</w:t>
      </w:r>
      <w:r w:rsidR="009263C0" w:rsidRPr="00702782">
        <w:rPr>
          <w:rFonts w:ascii="Arial" w:hAnsi="Arial" w:cs="Arial"/>
          <w:b/>
          <w:i/>
          <w:sz w:val="24"/>
          <w:szCs w:val="24"/>
        </w:rPr>
        <w:t>rotoboard</w:t>
      </w:r>
      <w:r w:rsidR="009263C0" w:rsidRPr="00702782">
        <w:rPr>
          <w:rFonts w:ascii="Arial" w:eastAsia="Times New Roman" w:hAnsi="Arial" w:cs="Arial"/>
          <w:i/>
          <w:color w:val="222222"/>
          <w:sz w:val="24"/>
          <w:szCs w:val="24"/>
          <w:lang w:eastAsia="es-AR"/>
        </w:rPr>
        <w:fldChar w:fldCharType="end"/>
      </w:r>
      <w:r>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lastRenderedPageBreak/>
        <w:t>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_Ref501827051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27</w:t>
      </w:r>
      <w:r w:rsidRPr="00030E3C">
        <w:rPr>
          <w:rFonts w:ascii="Arial" w:hAnsi="Arial" w:cs="Arial"/>
          <w:b/>
          <w:sz w:val="24"/>
          <w:szCs w:val="24"/>
        </w:rPr>
        <w:t xml:space="preserve"> - Adafruit Prototyping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ver esta placa empalmada sobre una Raspberry Pi</w:t>
      </w:r>
    </w:p>
    <w:p w14:paraId="3EA52006" w14:textId="77777777" w:rsidR="00DF3D92" w:rsidRPr="004C7DEA" w:rsidRDefault="00DF3D92" w:rsidP="00DF3D92">
      <w:pPr>
        <w:shd w:val="clear" w:color="auto" w:fill="FFFFFF"/>
        <w:spacing w:before="120" w:after="120"/>
        <w:rPr>
          <w:rFonts w:ascii="Arial" w:eastAsia="Times New Roman" w:hAnsi="Arial" w:cs="Arial"/>
          <w:color w:val="222222"/>
          <w:sz w:val="24"/>
          <w:szCs w:val="24"/>
        </w:rPr>
      </w:pPr>
    </w:p>
    <w:p w14:paraId="5FCA60EB" w14:textId="77777777" w:rsidR="00DF3D92" w:rsidRPr="00761CD9" w:rsidRDefault="00DF3D92" w:rsidP="00AA0DB8">
      <w:pPr>
        <w:pStyle w:val="Prrafodelista"/>
        <w:numPr>
          <w:ilvl w:val="0"/>
          <w:numId w:val="8"/>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473408" behindDoc="0" locked="0" layoutInCell="1" allowOverlap="1" wp14:anchorId="7542A739" wp14:editId="59D9B150">
            <wp:simplePos x="0" y="0"/>
            <wp:positionH relativeFrom="column">
              <wp:posOffset>3785870</wp:posOffset>
            </wp:positionH>
            <wp:positionV relativeFrom="paragraph">
              <wp:posOffset>6350</wp:posOffset>
            </wp:positionV>
            <wp:extent cx="1610995" cy="1218565"/>
            <wp:effectExtent l="0" t="0" r="8255" b="635"/>
            <wp:wrapSquare wrapText="bothSides"/>
            <wp:docPr id="1027" name="Imagen 1027"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CD9">
        <w:rPr>
          <w:rFonts w:ascii="Arial" w:eastAsia="Times New Roman" w:hAnsi="Arial" w:cs="Arial"/>
          <w:i/>
          <w:color w:val="222222"/>
          <w:sz w:val="24"/>
          <w:szCs w:val="24"/>
          <w:u w:val="single"/>
        </w:rPr>
        <w:t xml:space="preserve">Western digital Pidrive: </w:t>
      </w:r>
      <w:r w:rsidRPr="00761CD9">
        <w:rPr>
          <w:rFonts w:ascii="Arial" w:eastAsia="Times New Roman" w:hAnsi="Arial" w:cs="Arial"/>
          <w:color w:val="222222"/>
          <w:sz w:val="24"/>
          <w:szCs w:val="24"/>
        </w:rPr>
        <w:t>Es un disco rígido</w:t>
      </w:r>
      <w:r>
        <w:rPr>
          <w:rFonts w:ascii="Arial" w:eastAsia="Times New Roman" w:hAnsi="Arial" w:cs="Arial"/>
          <w:color w:val="222222"/>
          <w:sz w:val="24"/>
          <w:szCs w:val="24"/>
        </w:rPr>
        <w:t xml:space="preserve"> (</w:t>
      </w:r>
      <w:r w:rsidRPr="00030E3C">
        <w:rPr>
          <w:rFonts w:ascii="Arial" w:eastAsia="Times New Roman" w:hAnsi="Arial" w:cs="Arial"/>
          <w:b/>
          <w:color w:val="222222"/>
          <w:sz w:val="24"/>
          <w:szCs w:val="24"/>
        </w:rPr>
        <w:fldChar w:fldCharType="begin"/>
      </w:r>
      <w:r w:rsidRPr="00030E3C">
        <w:rPr>
          <w:rFonts w:ascii="Arial" w:eastAsia="Times New Roman" w:hAnsi="Arial" w:cs="Arial"/>
          <w:b/>
          <w:color w:val="222222"/>
          <w:sz w:val="24"/>
          <w:szCs w:val="24"/>
        </w:rPr>
        <w:instrText xml:space="preserve"> REF _Ref501828737 \h  \* MERGEFORMAT </w:instrText>
      </w:r>
      <w:r w:rsidRPr="00030E3C">
        <w:rPr>
          <w:rFonts w:ascii="Arial" w:eastAsia="Times New Roman" w:hAnsi="Arial" w:cs="Arial"/>
          <w:b/>
          <w:color w:val="222222"/>
          <w:sz w:val="24"/>
          <w:szCs w:val="24"/>
        </w:rPr>
      </w:r>
      <w:r w:rsidRPr="00030E3C">
        <w:rPr>
          <w:rFonts w:ascii="Arial" w:eastAsia="Times New Roman" w:hAnsi="Arial" w:cs="Arial"/>
          <w:b/>
          <w:color w:val="222222"/>
          <w:sz w:val="24"/>
          <w:szCs w:val="24"/>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28</w:t>
      </w:r>
      <w:r w:rsidRPr="00030E3C">
        <w:rPr>
          <w:rFonts w:ascii="Arial" w:hAnsi="Arial" w:cs="Arial"/>
          <w:b/>
          <w:sz w:val="24"/>
          <w:szCs w:val="24"/>
        </w:rPr>
        <w:t xml:space="preserve"> - Pidrive</w:t>
      </w:r>
      <w:r w:rsidRPr="00030E3C">
        <w:rPr>
          <w:rFonts w:ascii="Arial" w:eastAsia="Times New Roman" w:hAnsi="Arial" w:cs="Arial"/>
          <w:b/>
          <w:color w:val="222222"/>
          <w:sz w:val="24"/>
          <w:szCs w:val="24"/>
        </w:rPr>
        <w:fldChar w:fldCharType="end"/>
      </w:r>
      <w:r>
        <w:rPr>
          <w:rFonts w:ascii="Arial" w:eastAsia="Times New Roman" w:hAnsi="Arial" w:cs="Arial"/>
          <w:color w:val="222222"/>
          <w:sz w:val="24"/>
          <w:szCs w:val="24"/>
        </w:rPr>
        <w:t>)</w:t>
      </w:r>
      <w:r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71F4EFEF" w14:textId="77777777" w:rsidR="00DF3D92" w:rsidRPr="00651D66" w:rsidRDefault="00DF3D92" w:rsidP="00DF3D92">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481600" behindDoc="0" locked="0" layoutInCell="1" allowOverlap="1" wp14:anchorId="041EFD65" wp14:editId="0F742BB3">
                <wp:simplePos x="0" y="0"/>
                <wp:positionH relativeFrom="column">
                  <wp:posOffset>4088130</wp:posOffset>
                </wp:positionH>
                <wp:positionV relativeFrom="paragraph">
                  <wp:posOffset>7620</wp:posOffset>
                </wp:positionV>
                <wp:extent cx="1309370" cy="190500"/>
                <wp:effectExtent l="0" t="0" r="508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190500"/>
                        </a:xfrm>
                        <a:prstGeom prst="rect">
                          <a:avLst/>
                        </a:prstGeom>
                        <a:solidFill>
                          <a:prstClr val="white"/>
                        </a:solidFill>
                        <a:ln>
                          <a:noFill/>
                        </a:ln>
                      </wps:spPr>
                      <wps:txbx>
                        <w:txbxContent>
                          <w:p w14:paraId="4D82305D" w14:textId="5A94E13E" w:rsidR="00D311D0" w:rsidRPr="000E068D" w:rsidRDefault="00D311D0" w:rsidP="00DF3D92">
                            <w:pPr>
                              <w:pStyle w:val="Descripcin"/>
                              <w:rPr>
                                <w:noProof/>
                              </w:rPr>
                            </w:pPr>
                            <w:bookmarkStart w:id="209" w:name="_Ref501828737"/>
                            <w:bookmarkStart w:id="210" w:name="_Toc504153994"/>
                            <w:bookmarkStart w:id="211" w:name="_Toc510799564"/>
                            <w:r>
                              <w:t xml:space="preserve">Ilustración </w:t>
                            </w:r>
                            <w:fldSimple w:instr=" SEQ Ilustración \* ARABIC ">
                              <w:r>
                                <w:rPr>
                                  <w:noProof/>
                                </w:rPr>
                                <w:t>28</w:t>
                              </w:r>
                            </w:fldSimple>
                            <w:r>
                              <w:t xml:space="preserve"> - Pidrive</w:t>
                            </w:r>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EFD65" id="Cuadro de texto 62" o:spid="_x0000_s1039" type="#_x0000_t202" style="position:absolute;left:0;text-align:left;margin-left:321.9pt;margin-top:.6pt;width:103.1pt;height:15pt;z-index:25148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" stroked="f">
                <v:textbox inset="0,0,0,0">
                  <w:txbxContent>
                    <w:p w14:paraId="4D82305D" w14:textId="5A94E13E" w:rsidR="00D311D0" w:rsidRPr="000E068D" w:rsidRDefault="00D311D0" w:rsidP="00DF3D92">
                      <w:pPr>
                        <w:pStyle w:val="Descripcin"/>
                        <w:rPr>
                          <w:noProof/>
                        </w:rPr>
                      </w:pPr>
                      <w:bookmarkStart w:id="212" w:name="_Ref501828737"/>
                      <w:bookmarkStart w:id="213" w:name="_Toc504153994"/>
                      <w:bookmarkStart w:id="214" w:name="_Toc510799564"/>
                      <w:r>
                        <w:t xml:space="preserve">Ilustración </w:t>
                      </w:r>
                      <w:fldSimple w:instr=" SEQ Ilustración \* ARABIC ">
                        <w:r>
                          <w:rPr>
                            <w:noProof/>
                          </w:rPr>
                          <w:t>28</w:t>
                        </w:r>
                      </w:fldSimple>
                      <w:r>
                        <w:t xml:space="preserve"> - Pidrive</w:t>
                      </w:r>
                      <w:bookmarkEnd w:id="212"/>
                      <w:bookmarkEnd w:id="213"/>
                      <w:bookmarkEnd w:id="214"/>
                    </w:p>
                  </w:txbxContent>
                </v:textbox>
                <w10:wrap type="square"/>
              </v:shape>
            </w:pict>
          </mc:Fallback>
        </mc:AlternateContent>
      </w:r>
    </w:p>
    <w:p w14:paraId="5CA5987C" w14:textId="53CAC676" w:rsidR="00DF3D92" w:rsidRPr="00387BC2" w:rsidRDefault="00DF3D92" w:rsidP="00AA0DB8">
      <w:pPr>
        <w:pStyle w:val="Prrafodelista"/>
        <w:numPr>
          <w:ilvl w:val="0"/>
          <w:numId w:val="8"/>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469312" behindDoc="0" locked="0" layoutInCell="1" allowOverlap="1" wp14:anchorId="770BBB0A" wp14:editId="76BD1923">
            <wp:simplePos x="0" y="0"/>
            <wp:positionH relativeFrom="column">
              <wp:posOffset>3769995</wp:posOffset>
            </wp:positionH>
            <wp:positionV relativeFrom="paragraph">
              <wp:posOffset>6985</wp:posOffset>
            </wp:positionV>
            <wp:extent cx="1624330" cy="1503680"/>
            <wp:effectExtent l="0" t="0" r="0" b="1270"/>
            <wp:wrapSquare wrapText="bothSides"/>
            <wp:docPr id="1029" name="Imagen 1029"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89">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i/>
          <w:color w:val="222222"/>
          <w:sz w:val="24"/>
          <w:szCs w:val="24"/>
          <w:u w:val="single"/>
          <w:lang w:eastAsia="es-AR"/>
        </w:rPr>
        <w:t>Pi TFT:</w:t>
      </w:r>
      <w:r>
        <w:rPr>
          <w:rFonts w:ascii="Arial" w:eastAsia="Times New Roman" w:hAnsi="Arial" w:cs="Arial"/>
          <w:color w:val="222222"/>
          <w:sz w:val="24"/>
          <w:szCs w:val="24"/>
          <w:lang w:eastAsia="es-AR"/>
        </w:rPr>
        <w:t xml:space="preserve"> Es una pequeña pantalla táctil de 2.8 pulgadas del tipo resistiva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_Ref501828785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29</w:t>
      </w:r>
      <w:r w:rsidRPr="00030E3C">
        <w:rPr>
          <w:rFonts w:ascii="Arial" w:hAnsi="Arial" w:cs="Arial"/>
          <w:b/>
          <w:sz w:val="24"/>
          <w:szCs w:val="24"/>
        </w:rPr>
        <w:t xml:space="preserve"> - Pi TFT</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xml:space="preserve">), que se encastra en la parte superior del Raspberry. Su </w:t>
      </w:r>
      <w:r w:rsidR="009263C0" w:rsidRPr="00DC03CC">
        <w:rPr>
          <w:rFonts w:ascii="Arial" w:eastAsia="Times New Roman" w:hAnsi="Arial" w:cs="Arial"/>
          <w:color w:val="222222"/>
          <w:sz w:val="24"/>
          <w:szCs w:val="24"/>
          <w:lang w:eastAsia="es-AR"/>
        </w:rPr>
        <w:fldChar w:fldCharType="begin"/>
      </w:r>
      <w:r w:rsidR="009263C0" w:rsidRPr="00DC03CC">
        <w:rPr>
          <w:rFonts w:ascii="Arial" w:eastAsia="Times New Roman" w:hAnsi="Arial" w:cs="Arial"/>
          <w:color w:val="222222"/>
          <w:sz w:val="24"/>
          <w:szCs w:val="24"/>
          <w:lang w:eastAsia="es-AR"/>
        </w:rPr>
        <w:instrText xml:space="preserve"> REF _Ref508729026 \h </w:instrText>
      </w:r>
      <w:r w:rsidR="00DC03CC" w:rsidRPr="00DC03CC">
        <w:rPr>
          <w:rFonts w:ascii="Arial" w:eastAsia="Times New Roman" w:hAnsi="Arial" w:cs="Arial"/>
          <w:color w:val="222222"/>
          <w:sz w:val="24"/>
          <w:szCs w:val="24"/>
          <w:lang w:eastAsia="es-AR"/>
        </w:rPr>
        <w:instrText xml:space="preserve"> \* MERGEFORMAT </w:instrText>
      </w:r>
      <w:r w:rsidR="009263C0" w:rsidRPr="00DC03CC">
        <w:rPr>
          <w:rFonts w:ascii="Arial" w:eastAsia="Times New Roman" w:hAnsi="Arial" w:cs="Arial"/>
          <w:color w:val="222222"/>
          <w:sz w:val="24"/>
          <w:szCs w:val="24"/>
          <w:lang w:eastAsia="es-AR"/>
        </w:rPr>
      </w:r>
      <w:r w:rsidR="009263C0" w:rsidRPr="00DC03CC">
        <w:rPr>
          <w:rFonts w:ascii="Arial" w:eastAsia="Times New Roman" w:hAnsi="Arial" w:cs="Arial"/>
          <w:color w:val="222222"/>
          <w:sz w:val="24"/>
          <w:szCs w:val="24"/>
          <w:lang w:eastAsia="es-AR"/>
        </w:rPr>
        <w:fldChar w:fldCharType="separate"/>
      </w:r>
      <w:r w:rsidR="009263C0" w:rsidRPr="00DC03CC">
        <w:rPr>
          <w:rFonts w:ascii="Arial" w:hAnsi="Arial" w:cs="Arial"/>
          <w:b/>
          <w:sz w:val="24"/>
          <w:szCs w:val="24"/>
        </w:rPr>
        <w:t>resolución de pantalla</w:t>
      </w:r>
      <w:r w:rsidR="009263C0" w:rsidRPr="00DC03CC">
        <w:rPr>
          <w:rFonts w:ascii="Arial" w:eastAsia="Times New Roman" w:hAnsi="Arial" w:cs="Arial"/>
          <w:color w:val="222222"/>
          <w:sz w:val="24"/>
          <w:szCs w:val="24"/>
          <w:lang w:eastAsia="es-AR"/>
        </w:rPr>
        <w:fldChar w:fldCharType="end"/>
      </w:r>
      <w:r w:rsidR="009263C0">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de 320x240 y color de 16 bits. Se le pueden soldar 4 botones de forma opcional para su manipulación.</w:t>
      </w:r>
      <w:r w:rsidRPr="003D5D3C">
        <w:t xml:space="preserve"> </w:t>
      </w:r>
    </w:p>
    <w:p w14:paraId="57D7C634" w14:textId="77777777" w:rsidR="00DF3D92" w:rsidRDefault="00DF3D92" w:rsidP="00DF3D92">
      <w:pPr>
        <w:rPr>
          <w:rFonts w:ascii="Arial" w:hAnsi="Arial" w:cs="Arial"/>
          <w:b/>
          <w:bCs/>
          <w:color w:val="222222"/>
          <w:sz w:val="28"/>
          <w:szCs w:val="28"/>
          <w:shd w:val="clear" w:color="auto" w:fill="FFFFFF"/>
        </w:rPr>
      </w:pPr>
    </w:p>
    <w:p w14:paraId="0BDBAE15" w14:textId="77777777" w:rsidR="00DF3D92" w:rsidRDefault="00DF3D92" w:rsidP="00DF3D92">
      <w:pPr>
        <w:rPr>
          <w:rFonts w:ascii="Arial" w:hAnsi="Arial" w:cs="Arial"/>
          <w:b/>
          <w:bCs/>
          <w:color w:val="222222"/>
          <w:sz w:val="28"/>
          <w:szCs w:val="28"/>
          <w:shd w:val="clear" w:color="auto" w:fill="FFFFFF"/>
        </w:rPr>
      </w:pPr>
    </w:p>
    <w:p w14:paraId="05B21268" w14:textId="77777777" w:rsidR="00DF3D92" w:rsidRDefault="00DF3D92" w:rsidP="00DF3D92">
      <w:pPr>
        <w:rPr>
          <w:b/>
          <w:color w:val="666666"/>
          <w:sz w:val="32"/>
          <w:szCs w:val="32"/>
        </w:rPr>
      </w:pPr>
      <w:r>
        <w:rPr>
          <w:noProof/>
          <w:lang w:val="en-US" w:eastAsia="en-US"/>
        </w:rPr>
        <mc:AlternateContent>
          <mc:Choice Requires="wps">
            <w:drawing>
              <wp:anchor distT="0" distB="0" distL="114300" distR="114300" simplePos="0" relativeHeight="251510272" behindDoc="0" locked="0" layoutInCell="1" allowOverlap="1" wp14:anchorId="3A81D115" wp14:editId="4F7A4CE0">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360FE44A" w14:textId="37DD3D84" w:rsidR="00D311D0" w:rsidRPr="00D82251" w:rsidRDefault="00D311D0" w:rsidP="00DF3D92">
                            <w:pPr>
                              <w:pStyle w:val="Descripcin"/>
                              <w:rPr>
                                <w:noProof/>
                              </w:rPr>
                            </w:pPr>
                            <w:bookmarkStart w:id="215" w:name="_Ref501828785"/>
                            <w:bookmarkStart w:id="216" w:name="_Toc504153995"/>
                            <w:bookmarkStart w:id="217" w:name="_Toc510799565"/>
                            <w:r>
                              <w:t xml:space="preserve">Ilustración </w:t>
                            </w:r>
                            <w:fldSimple w:instr=" SEQ Ilustración \* ARABIC ">
                              <w:r>
                                <w:rPr>
                                  <w:noProof/>
                                </w:rPr>
                                <w:t>29</w:t>
                              </w:r>
                            </w:fldSimple>
                            <w:r>
                              <w:t xml:space="preserve"> - Pi TFT</w:t>
                            </w:r>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1D115" id="Cuadro de texto 63" o:spid="_x0000_s1040" type="#_x0000_t202" style="position:absolute;left:0;text-align:left;margin-left:310.5pt;margin-top:.35pt;width:95.35pt;height:21pt;z-index:25151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360FE44A" w14:textId="37DD3D84" w:rsidR="00D311D0" w:rsidRPr="00D82251" w:rsidRDefault="00D311D0" w:rsidP="00DF3D92">
                      <w:pPr>
                        <w:pStyle w:val="Descripcin"/>
                        <w:rPr>
                          <w:noProof/>
                        </w:rPr>
                      </w:pPr>
                      <w:bookmarkStart w:id="218" w:name="_Ref501828785"/>
                      <w:bookmarkStart w:id="219" w:name="_Toc504153995"/>
                      <w:bookmarkStart w:id="220" w:name="_Toc510799565"/>
                      <w:r>
                        <w:t xml:space="preserve">Ilustración </w:t>
                      </w:r>
                      <w:fldSimple w:instr=" SEQ Ilustración \* ARABIC ">
                        <w:r>
                          <w:rPr>
                            <w:noProof/>
                          </w:rPr>
                          <w:t>29</w:t>
                        </w:r>
                      </w:fldSimple>
                      <w:r>
                        <w:t xml:space="preserve"> - Pi TFT</w:t>
                      </w:r>
                      <w:bookmarkEnd w:id="218"/>
                      <w:bookmarkEnd w:id="219"/>
                      <w:bookmarkEnd w:id="220"/>
                    </w:p>
                  </w:txbxContent>
                </v:textbox>
                <w10:wrap type="square"/>
              </v:shape>
            </w:pict>
          </mc:Fallback>
        </mc:AlternateContent>
      </w:r>
    </w:p>
    <w:p w14:paraId="1B78CACB" w14:textId="77777777" w:rsidR="00DF3D92" w:rsidRPr="00646568" w:rsidRDefault="00DF3D92" w:rsidP="00DF3D92">
      <w:pPr>
        <w:pStyle w:val="Ttulo2"/>
        <w:rPr>
          <w:b/>
          <w:sz w:val="32"/>
          <w:szCs w:val="32"/>
        </w:rPr>
      </w:pPr>
      <w:bookmarkStart w:id="221" w:name="_Toc504153922"/>
      <w:bookmarkStart w:id="222" w:name="_Toc510799380"/>
      <w:r>
        <w:rPr>
          <w:b/>
          <w:sz w:val="32"/>
          <w:szCs w:val="32"/>
        </w:rPr>
        <w:t>4.6 Ventajas del uso de</w:t>
      </w:r>
      <w:r w:rsidRPr="00646568">
        <w:rPr>
          <w:b/>
          <w:sz w:val="32"/>
          <w:szCs w:val="32"/>
        </w:rPr>
        <w:t xml:space="preserve"> Raspberry Pi</w:t>
      </w:r>
      <w:bookmarkEnd w:id="221"/>
      <w:bookmarkEnd w:id="222"/>
    </w:p>
    <w:p w14:paraId="04088B44" w14:textId="70F74F01" w:rsidR="00DF3D92" w:rsidRPr="00286527" w:rsidRDefault="00DF3D92" w:rsidP="00DF3D92">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w:t>
      </w:r>
      <w:r w:rsidR="00702782">
        <w:rPr>
          <w:rFonts w:ascii="Arial" w:eastAsia="Times New Roman" w:hAnsi="Arial" w:cs="Arial"/>
          <w:color w:val="222222"/>
          <w:sz w:val="24"/>
          <w:szCs w:val="24"/>
        </w:rPr>
        <w:t xml:space="preserve"> (</w:t>
      </w:r>
      <w:r w:rsidR="00702782" w:rsidRPr="00702782">
        <w:rPr>
          <w:rFonts w:ascii="Arial" w:eastAsia="Times New Roman" w:hAnsi="Arial" w:cs="Arial"/>
          <w:b/>
          <w:color w:val="222222"/>
          <w:sz w:val="24"/>
          <w:szCs w:val="24"/>
        </w:rPr>
        <w:fldChar w:fldCharType="begin"/>
      </w:r>
      <w:r w:rsidR="00702782" w:rsidRPr="00702782">
        <w:rPr>
          <w:rFonts w:ascii="Arial" w:eastAsia="Times New Roman" w:hAnsi="Arial" w:cs="Arial"/>
          <w:b/>
          <w:color w:val="222222"/>
          <w:sz w:val="24"/>
          <w:szCs w:val="24"/>
        </w:rPr>
        <w:instrText xml:space="preserve"> REF _Ref503637687 \h  \* MERGEFORMAT </w:instrText>
      </w:r>
      <w:r w:rsidR="00702782" w:rsidRPr="00702782">
        <w:rPr>
          <w:rFonts w:ascii="Arial" w:eastAsia="Times New Roman" w:hAnsi="Arial" w:cs="Arial"/>
          <w:b/>
          <w:color w:val="222222"/>
          <w:sz w:val="24"/>
          <w:szCs w:val="24"/>
        </w:rPr>
      </w:r>
      <w:r w:rsidR="00702782" w:rsidRPr="00702782">
        <w:rPr>
          <w:rFonts w:ascii="Arial" w:eastAsia="Times New Roman" w:hAnsi="Arial" w:cs="Arial"/>
          <w:b/>
          <w:color w:val="222222"/>
          <w:sz w:val="24"/>
          <w:szCs w:val="24"/>
        </w:rPr>
        <w:fldChar w:fldCharType="separate"/>
      </w:r>
      <w:r w:rsidR="00702782" w:rsidRPr="00702782">
        <w:rPr>
          <w:rFonts w:ascii="Arial" w:hAnsi="Arial" w:cs="Arial"/>
          <w:b/>
          <w:sz w:val="24"/>
          <w:szCs w:val="24"/>
        </w:rPr>
        <w:t>Capítulo 3 – Arduino</w:t>
      </w:r>
      <w:r w:rsidR="00702782" w:rsidRPr="00702782">
        <w:rPr>
          <w:rFonts w:ascii="Arial" w:eastAsia="Times New Roman" w:hAnsi="Arial" w:cs="Arial"/>
          <w:b/>
          <w:color w:val="222222"/>
          <w:sz w:val="24"/>
          <w:szCs w:val="24"/>
        </w:rPr>
        <w:fldChar w:fldCharType="end"/>
      </w:r>
      <w:r w:rsidR="00702782">
        <w:rPr>
          <w:rFonts w:ascii="Arial" w:eastAsia="Times New Roman" w:hAnsi="Arial" w:cs="Arial"/>
          <w:color w:val="222222"/>
          <w:sz w:val="24"/>
          <w:szCs w:val="24"/>
        </w:rPr>
        <w:t>)</w:t>
      </w:r>
      <w:r w:rsidRPr="00286527">
        <w:rPr>
          <w:rFonts w:ascii="Arial" w:eastAsia="Times New Roman" w:hAnsi="Arial" w:cs="Arial"/>
          <w:color w:val="222222"/>
          <w:sz w:val="24"/>
          <w:szCs w:val="24"/>
        </w:rPr>
        <w:t xml:space="preserve"> </w:t>
      </w:r>
      <w:r w:rsidR="00702782">
        <w:rPr>
          <w:rFonts w:ascii="Arial" w:eastAsia="Times New Roman" w:hAnsi="Arial" w:cs="Arial"/>
          <w:color w:val="222222"/>
          <w:sz w:val="24"/>
          <w:szCs w:val="24"/>
        </w:rPr>
        <w:t xml:space="preserve"> sobre </w:t>
      </w:r>
      <w:r w:rsidRPr="00286527">
        <w:rPr>
          <w:rFonts w:ascii="Arial" w:eastAsia="Times New Roman" w:hAnsi="Arial" w:cs="Arial"/>
          <w:color w:val="222222"/>
          <w:sz w:val="24"/>
          <w:szCs w:val="24"/>
        </w:rPr>
        <w:t>Arduino, la plataforma Raspberry Pi presenta una serie de ventajas, con respecto a otras arquitecturas similares, que se describen a continuación:</w:t>
      </w:r>
    </w:p>
    <w:p w14:paraId="56D3680C" w14:textId="77777777" w:rsidR="00DF3D92" w:rsidRPr="00286527"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w:t>
      </w:r>
      <w:r>
        <w:rPr>
          <w:rStyle w:val="Refdenotaalpie"/>
          <w:rFonts w:ascii="Arial" w:eastAsia="Times New Roman" w:hAnsi="Arial" w:cs="Arial"/>
          <w:color w:val="222222"/>
          <w:sz w:val="24"/>
          <w:szCs w:val="24"/>
          <w:lang w:eastAsia="es-AR"/>
        </w:rPr>
        <w:footnoteReference w:id="4"/>
      </w:r>
      <w:r w:rsidRPr="00286527">
        <w:rPr>
          <w:rFonts w:ascii="Arial" w:eastAsia="Times New Roman" w:hAnsi="Arial" w:cs="Arial"/>
          <w:color w:val="222222"/>
          <w:sz w:val="24"/>
          <w:szCs w:val="24"/>
          <w:lang w:eastAsia="es-AR"/>
        </w:rPr>
        <w:t>, que dado esto, se expande</w:t>
      </w:r>
      <w:r>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074B84FB" w14:textId="77777777" w:rsidR="00DF3D92"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773944E2" w14:textId="77777777" w:rsidR="00DF3D92" w:rsidRPr="0042630B"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1E43E1">
        <w:rPr>
          <w:rFonts w:ascii="Arial" w:eastAsia="Times New Roman" w:hAnsi="Arial" w:cs="Arial"/>
          <w:b/>
          <w:color w:val="222222"/>
          <w:sz w:val="24"/>
          <w:szCs w:val="24"/>
          <w:lang w:eastAsia="es-AR"/>
        </w:rPr>
        <w:t>Desarrollada con finalidad educativa</w:t>
      </w:r>
      <w:r>
        <w:rPr>
          <w:rFonts w:ascii="Arial" w:eastAsia="Times New Roman" w:hAnsi="Arial" w:cs="Arial"/>
          <w:color w:val="222222"/>
          <w:sz w:val="24"/>
          <w:szCs w:val="24"/>
          <w:lang w:eastAsia="es-AR"/>
        </w:rPr>
        <w:t>: Como ya se comentó anteriormente, según sus creadores, esta plataforma fue desarrollada con fines educativos y existe una comunidad que constantemente aporta lo necesario para trabajar con ella en el aula.</w:t>
      </w:r>
    </w:p>
    <w:p w14:paraId="6B1478AD" w14:textId="77777777"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lastRenderedPageBreak/>
        <w:t xml:space="preserve">Interfaces y GPIO: </w:t>
      </w:r>
      <w:r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r>
        <w:rPr>
          <w:rFonts w:ascii="Arial" w:eastAsia="Times New Roman" w:hAnsi="Arial" w:cs="Arial"/>
          <w:color w:val="222222"/>
          <w:sz w:val="24"/>
          <w:szCs w:val="24"/>
          <w:lang w:eastAsia="es-AR"/>
        </w:rPr>
        <w:t>B</w:t>
      </w:r>
      <w:r w:rsidRPr="00286527">
        <w:rPr>
          <w:rFonts w:ascii="Arial" w:eastAsia="Times New Roman" w:hAnsi="Arial" w:cs="Arial"/>
          <w:color w:val="222222"/>
          <w:sz w:val="24"/>
          <w:szCs w:val="24"/>
          <w:lang w:eastAsia="es-AR"/>
        </w:rPr>
        <w:t>luetooth) y a su vez, los modelos más actuales (la versión 3), vienen con 40 pines del tipo GPIO</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lo que lo convierte en un SBC muy versátil en cuanto a su utilidad.</w:t>
      </w:r>
    </w:p>
    <w:p w14:paraId="0B667851" w14:textId="77777777" w:rsidR="00DF3D92" w:rsidRPr="00582294" w:rsidRDefault="00DF3D92" w:rsidP="00AA0DB8">
      <w:pPr>
        <w:pStyle w:val="Prrafodelista"/>
        <w:numPr>
          <w:ilvl w:val="0"/>
          <w:numId w:val="9"/>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75226B74" w14:textId="77777777" w:rsidR="00DF3D92" w:rsidRDefault="00DF3D92" w:rsidP="00DF3D92">
      <w:pPr>
        <w:rPr>
          <w:rFonts w:ascii="Arial" w:eastAsia="Times New Roman" w:hAnsi="Arial" w:cs="Arial"/>
          <w:sz w:val="21"/>
          <w:szCs w:val="21"/>
        </w:rPr>
      </w:pPr>
    </w:p>
    <w:p w14:paraId="44812B8A" w14:textId="77777777" w:rsidR="00DF3D92" w:rsidRDefault="00DF3D92" w:rsidP="00DF3D92">
      <w:pPr>
        <w:rPr>
          <w:rFonts w:ascii="Arial" w:eastAsia="Times New Roman" w:hAnsi="Arial" w:cs="Arial"/>
          <w:sz w:val="21"/>
          <w:szCs w:val="21"/>
        </w:rPr>
      </w:pPr>
    </w:p>
    <w:p w14:paraId="2A702447" w14:textId="77777777" w:rsidR="00DF3D92" w:rsidRDefault="00DF3D92" w:rsidP="00DF3D92">
      <w:pPr>
        <w:spacing w:after="160" w:line="259" w:lineRule="auto"/>
        <w:jc w:val="left"/>
        <w:rPr>
          <w:rFonts w:ascii="Arial" w:eastAsia="Times New Roman" w:hAnsi="Arial" w:cs="Arial"/>
          <w:sz w:val="21"/>
          <w:szCs w:val="21"/>
        </w:rPr>
      </w:pPr>
      <w:r>
        <w:rPr>
          <w:rFonts w:ascii="Arial" w:eastAsia="Times New Roman" w:hAnsi="Arial" w:cs="Arial"/>
          <w:sz w:val="21"/>
          <w:szCs w:val="21"/>
        </w:rPr>
        <w:br w:type="page"/>
      </w:r>
    </w:p>
    <w:p w14:paraId="2B2C74C9" w14:textId="77777777" w:rsidR="00DF3D92" w:rsidRDefault="00DF3D92" w:rsidP="00DF3D92">
      <w:pPr>
        <w:pStyle w:val="Ttulo2"/>
        <w:rPr>
          <w:b/>
          <w:sz w:val="32"/>
          <w:szCs w:val="32"/>
        </w:rPr>
      </w:pPr>
      <w:bookmarkStart w:id="223" w:name="_Toc510799381"/>
      <w:r w:rsidRPr="00372DAB">
        <w:rPr>
          <w:b/>
          <w:sz w:val="32"/>
          <w:szCs w:val="32"/>
        </w:rPr>
        <w:lastRenderedPageBreak/>
        <w:t>Resumen</w:t>
      </w:r>
      <w:bookmarkEnd w:id="223"/>
    </w:p>
    <w:p w14:paraId="63891750" w14:textId="77777777" w:rsidR="00DF3D92" w:rsidRPr="00A844B6"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En este capítulo se habló sobre el computador de placa reducida (SBC) Raspberry Pi, especificando las fichas técnicas de las versiones más populares de la plataforma. Además, se explicó el concepto de GPIO detallando los que integran a las Raspberry.</w:t>
      </w:r>
    </w:p>
    <w:p w14:paraId="1D503F2B"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Por otro lado</w:t>
      </w:r>
      <w:r>
        <w:rPr>
          <w:rFonts w:ascii="Arial" w:eastAsia="Times New Roman" w:hAnsi="Arial" w:cs="Arial"/>
          <w:color w:val="222222"/>
          <w:sz w:val="24"/>
          <w:szCs w:val="24"/>
        </w:rPr>
        <w:t>, se revisaron diversos sistemas operativos que funcionan en esta plataforma, además de variados accesorios que sirven de complemento para la utilización más “amigable” de la misma.</w:t>
      </w:r>
    </w:p>
    <w:p w14:paraId="2A9405B3" w14:textId="292925B1" w:rsidR="00DF3D92" w:rsidRPr="00A844B6" w:rsidRDefault="00425210" w:rsidP="00DF3D92">
      <w:pPr>
        <w:shd w:val="clear" w:color="auto" w:fill="FFFFFF"/>
        <w:spacing w:before="120" w:after="120"/>
        <w:rPr>
          <w:rFonts w:ascii="Arial" w:hAnsi="Arial" w:cs="Arial"/>
          <w:sz w:val="24"/>
          <w:szCs w:val="24"/>
        </w:rPr>
      </w:pPr>
      <w:r>
        <w:rPr>
          <w:rFonts w:ascii="Arial" w:eastAsia="Times New Roman" w:hAnsi="Arial" w:cs="Arial"/>
          <w:color w:val="222222"/>
          <w:sz w:val="24"/>
          <w:szCs w:val="24"/>
        </w:rPr>
        <w:t>Finalmente se describieron</w:t>
      </w:r>
      <w:r w:rsidR="00DF3D92" w:rsidRPr="001A346A">
        <w:rPr>
          <w:rFonts w:ascii="Arial" w:eastAsia="Times New Roman" w:hAnsi="Arial" w:cs="Arial"/>
          <w:color w:val="222222"/>
          <w:sz w:val="24"/>
          <w:szCs w:val="24"/>
        </w:rPr>
        <w:t xml:space="preserve"> ventajas del uso de la Raspberry Pi, en relación con otras plataformas destinadas al mismo objetivo</w:t>
      </w:r>
      <w:r w:rsidR="00DF3D92">
        <w:rPr>
          <w:rFonts w:ascii="Arial" w:eastAsia="Times New Roman" w:hAnsi="Arial" w:cs="Arial"/>
          <w:color w:val="222222"/>
          <w:sz w:val="24"/>
          <w:szCs w:val="24"/>
        </w:rPr>
        <w:t>.</w:t>
      </w:r>
      <w:r w:rsidR="00DF3D92" w:rsidRPr="00372DAB">
        <w:rPr>
          <w:b/>
          <w:sz w:val="32"/>
          <w:szCs w:val="32"/>
        </w:rPr>
        <w:br w:type="page"/>
      </w:r>
    </w:p>
    <w:p w14:paraId="2F3FA5A2" w14:textId="77777777" w:rsidR="00EB0431" w:rsidRDefault="00EB0431" w:rsidP="00EB0431">
      <w:pPr>
        <w:pStyle w:val="Ttulo1"/>
        <w:rPr>
          <w:sz w:val="36"/>
          <w:szCs w:val="36"/>
        </w:rPr>
      </w:pPr>
      <w:bookmarkStart w:id="224" w:name="_Ref503822834"/>
      <w:bookmarkStart w:id="225" w:name="_Ref503979828"/>
      <w:bookmarkStart w:id="226" w:name="_Ref504148358"/>
      <w:bookmarkStart w:id="227" w:name="_Toc504153923"/>
      <w:bookmarkStart w:id="228" w:name="_Toc510799382"/>
      <w:r>
        <w:rPr>
          <w:sz w:val="36"/>
          <w:szCs w:val="36"/>
        </w:rPr>
        <w:lastRenderedPageBreak/>
        <w:t>Capítulo 5 - Aplicaciones Móviles</w:t>
      </w:r>
      <w:bookmarkEnd w:id="224"/>
      <w:bookmarkEnd w:id="225"/>
      <w:bookmarkEnd w:id="226"/>
      <w:bookmarkEnd w:id="227"/>
      <w:bookmarkEnd w:id="228"/>
    </w:p>
    <w:p w14:paraId="37C1FF2F" w14:textId="77777777" w:rsidR="00EB0431" w:rsidRDefault="00EB0431" w:rsidP="00EB0431">
      <w:pPr>
        <w:pStyle w:val="AgustinTexto"/>
      </w:pPr>
    </w:p>
    <w:p w14:paraId="286784EB" w14:textId="6F536F57" w:rsidR="00EB0431" w:rsidRDefault="00D311D0" w:rsidP="00EB0431">
      <w:pPr>
        <w:pStyle w:val="AgustinTexto"/>
      </w:pPr>
      <w:r>
        <w:t>En este capítulo se verá</w:t>
      </w:r>
      <w:r w:rsidR="00EB0431">
        <w:t xml:space="preserve"> que sistemas operativos se utilizan en plataformas móviles. </w:t>
      </w:r>
      <w:r w:rsidR="000E0143">
        <w:t>Se revisarán,</w:t>
      </w:r>
      <w:r w:rsidR="00EB0431">
        <w:t xml:space="preserve"> como los dispositivos móviles toman mayor relevancia en el mercado de </w:t>
      </w:r>
      <w:r w:rsidR="00EB0431" w:rsidRPr="000A08EA">
        <w:rPr>
          <w:b/>
          <w:i/>
        </w:rPr>
        <w:fldChar w:fldCharType="begin"/>
      </w:r>
      <w:r w:rsidR="00EB0431" w:rsidRPr="000A08EA">
        <w:rPr>
          <w:b/>
          <w:i/>
        </w:rPr>
        <w:instrText xml:space="preserve"> REF _Ref508731554 \h  \* MERGEFORMAT </w:instrText>
      </w:r>
      <w:r w:rsidR="00EB0431" w:rsidRPr="000A08EA">
        <w:rPr>
          <w:b/>
          <w:i/>
        </w:rPr>
      </w:r>
      <w:r w:rsidR="00EB0431" w:rsidRPr="000A08EA">
        <w:rPr>
          <w:b/>
          <w:i/>
        </w:rPr>
        <w:fldChar w:fldCharType="separate"/>
      </w:r>
      <w:r w:rsidR="00EB0431" w:rsidRPr="000A08EA">
        <w:rPr>
          <w:b/>
          <w:i/>
        </w:rPr>
        <w:t>Internet</w:t>
      </w:r>
      <w:r w:rsidR="00EB0431" w:rsidRPr="000A08EA">
        <w:rPr>
          <w:b/>
          <w:i/>
        </w:rPr>
        <w:fldChar w:fldCharType="end"/>
      </w:r>
      <w:r w:rsidR="00EB0431">
        <w:t xml:space="preserve">, debido a que sus aplicaciones son de alta demanda por parte de los usuarios. </w:t>
      </w:r>
      <w:r w:rsidR="000E0143">
        <w:t>Se analizarán</w:t>
      </w:r>
      <w:r w:rsidR="00EB0431">
        <w:t xml:space="preserve"> los modos de construcción de aplicaciones diferenciando las nativas,</w:t>
      </w:r>
      <w:r w:rsidR="000E0143">
        <w:t xml:space="preserve"> las webs y las híbridas. Al </w:t>
      </w:r>
      <w:r w:rsidR="00EB0431">
        <w:t>respecto, HTML5 como tecnología de desarrollo emergente</w:t>
      </w:r>
      <w:r w:rsidR="000E0143">
        <w:t>,</w:t>
      </w:r>
      <w:r w:rsidR="00EB0431">
        <w:t xml:space="preserve"> permite la utilización de los cono</w:t>
      </w:r>
      <w:r w:rsidR="000E0143">
        <w:t xml:space="preserve">cimientos de aplicaciones web y, </w:t>
      </w:r>
      <w:r w:rsidR="00EB0431">
        <w:t>por otro</w:t>
      </w:r>
      <w:r w:rsidR="000E0143">
        <w:t xml:space="preserve"> lado</w:t>
      </w:r>
      <w:r w:rsidR="00EB0431">
        <w:t>, las apps nativas ofrecen un mayor rendimiento. La brecha entre estas dos técnicas de desarrollo, deviene en las App Híbridas, tomando ventajas de cada modalidad. El advenimiento de tecnologías cómo Cordova, IntelXDK, Ionic y la popularización de HTML5, ha logrado que la comun</w:t>
      </w:r>
      <w:r w:rsidR="000E0143">
        <w:t>idad de desarrolladores comience</w:t>
      </w:r>
      <w:r w:rsidR="00EB0431">
        <w:t xml:space="preserve"> a apostar a estos </w:t>
      </w:r>
      <w:r w:rsidR="00EB0431" w:rsidRPr="0086299B">
        <w:rPr>
          <w:b/>
          <w:i/>
        </w:rPr>
        <w:fldChar w:fldCharType="begin"/>
      </w:r>
      <w:r w:rsidR="00EB0431" w:rsidRPr="0086299B">
        <w:rPr>
          <w:b/>
          <w:i/>
        </w:rPr>
        <w:instrText xml:space="preserve"> REF _Ref508731667 \h  \* MERGEFORMAT </w:instrText>
      </w:r>
      <w:r w:rsidR="00EB0431" w:rsidRPr="0086299B">
        <w:rPr>
          <w:b/>
          <w:i/>
        </w:rPr>
      </w:r>
      <w:r w:rsidR="00EB0431" w:rsidRPr="0086299B">
        <w:rPr>
          <w:b/>
          <w:i/>
        </w:rPr>
        <w:fldChar w:fldCharType="separate"/>
      </w:r>
      <w:r w:rsidR="0086299B">
        <w:rPr>
          <w:b/>
          <w:i/>
        </w:rPr>
        <w:t>f</w:t>
      </w:r>
      <w:r w:rsidR="00EB0431" w:rsidRPr="0086299B">
        <w:rPr>
          <w:b/>
          <w:i/>
        </w:rPr>
        <w:t>ramework</w:t>
      </w:r>
      <w:r w:rsidR="00EB0431" w:rsidRPr="0086299B">
        <w:rPr>
          <w:b/>
          <w:i/>
        </w:rPr>
        <w:fldChar w:fldCharType="end"/>
      </w:r>
      <w:r w:rsidR="00EB0431" w:rsidRPr="0086299B">
        <w:rPr>
          <w:b/>
          <w:i/>
        </w:rPr>
        <w:t>s</w:t>
      </w:r>
      <w:r w:rsidR="00EB0431">
        <w:t xml:space="preserve"> basados en tecnologías de </w:t>
      </w:r>
      <w:r w:rsidR="00EB0431" w:rsidRPr="00237D94">
        <w:rPr>
          <w:i/>
        </w:rPr>
        <w:fldChar w:fldCharType="begin"/>
      </w:r>
      <w:r w:rsidR="00EB0431" w:rsidRPr="00237D94">
        <w:rPr>
          <w:i/>
        </w:rPr>
        <w:instrText xml:space="preserve"> REF _Ref508731711 \h  \* MERGEFORMAT </w:instrText>
      </w:r>
      <w:r w:rsidR="00EB0431" w:rsidRPr="00237D94">
        <w:rPr>
          <w:i/>
        </w:rPr>
      </w:r>
      <w:r w:rsidR="00EB0431" w:rsidRPr="00237D94">
        <w:rPr>
          <w:i/>
        </w:rPr>
        <w:fldChar w:fldCharType="separate"/>
      </w:r>
      <w:r w:rsidR="00EB0431" w:rsidRPr="00237D94">
        <w:rPr>
          <w:b/>
          <w:i/>
        </w:rPr>
        <w:t>Front-End</w:t>
      </w:r>
      <w:r w:rsidR="00EB0431" w:rsidRPr="00237D94">
        <w:rPr>
          <w:i/>
        </w:rPr>
        <w:fldChar w:fldCharType="end"/>
      </w:r>
      <w:r w:rsidR="00EB0431">
        <w:t xml:space="preserve"> para el desarrollo de aplicaciones móviles.</w:t>
      </w:r>
      <w:sdt>
        <w:sdtPr>
          <w:id w:val="-1552140797"/>
          <w:citation/>
        </w:sdtPr>
        <w:sdtContent>
          <w:r w:rsidR="00D93D6B">
            <w:fldChar w:fldCharType="begin"/>
          </w:r>
          <w:r w:rsidR="00D93D6B">
            <w:instrText xml:space="preserve"> CITATION www17 \l 11274 </w:instrText>
          </w:r>
          <w:r w:rsidR="00D93D6B">
            <w:fldChar w:fldCharType="separate"/>
          </w:r>
          <w:r w:rsidR="00AB7AAE">
            <w:rPr>
              <w:noProof/>
            </w:rPr>
            <w:t xml:space="preserve"> </w:t>
          </w:r>
          <w:r w:rsidR="00AB7AAE" w:rsidRPr="00AB7AAE">
            <w:rPr>
              <w:noProof/>
            </w:rPr>
            <w:t>[14]</w:t>
          </w:r>
          <w:r w:rsidR="00D93D6B">
            <w:fldChar w:fldCharType="end"/>
          </w:r>
        </w:sdtContent>
      </w:sdt>
      <w:sdt>
        <w:sdtPr>
          <w:id w:val="1670914372"/>
          <w:citation/>
        </w:sdtPr>
        <w:sdtContent>
          <w:r w:rsidR="00D93D6B">
            <w:fldChar w:fldCharType="begin"/>
          </w:r>
          <w:r w:rsidR="00D93D6B">
            <w:instrText xml:space="preserve"> CITATION Jav14 \l 11274 </w:instrText>
          </w:r>
          <w:r w:rsidR="00D93D6B">
            <w:fldChar w:fldCharType="separate"/>
          </w:r>
          <w:r w:rsidR="00AB7AAE">
            <w:rPr>
              <w:noProof/>
            </w:rPr>
            <w:t xml:space="preserve"> </w:t>
          </w:r>
          <w:r w:rsidR="00AB7AAE" w:rsidRPr="00AB7AAE">
            <w:rPr>
              <w:noProof/>
            </w:rPr>
            <w:t>[15]</w:t>
          </w:r>
          <w:r w:rsidR="00D93D6B">
            <w:fldChar w:fldCharType="end"/>
          </w:r>
        </w:sdtContent>
      </w:sdt>
    </w:p>
    <w:p w14:paraId="2662F2DB" w14:textId="77777777" w:rsidR="00EB0431" w:rsidRDefault="00EB0431" w:rsidP="00EB0431">
      <w:pPr>
        <w:pStyle w:val="NormalWeb"/>
        <w:spacing w:before="0" w:beforeAutospacing="0" w:after="0" w:afterAutospacing="0"/>
        <w:rPr>
          <w:rFonts w:ascii="Arial" w:hAnsi="Arial" w:cs="Arial"/>
          <w:color w:val="FF0000"/>
          <w:shd w:val="clear" w:color="auto" w:fill="FFFFFF"/>
        </w:rPr>
      </w:pPr>
    </w:p>
    <w:p w14:paraId="3D0B79F9"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7C532B0E" w14:textId="77777777" w:rsidR="00EB0431" w:rsidRPr="002A4FB3" w:rsidRDefault="00EB0431" w:rsidP="002A4FB3">
      <w:pPr>
        <w:pStyle w:val="Ttulo2"/>
        <w:rPr>
          <w:b/>
          <w:sz w:val="32"/>
          <w:szCs w:val="32"/>
        </w:rPr>
      </w:pPr>
      <w:bookmarkStart w:id="229" w:name="_Toc499023865"/>
      <w:bookmarkStart w:id="230" w:name="_Toc510799383"/>
      <w:r w:rsidRPr="002A4FB3">
        <w:rPr>
          <w:b/>
          <w:sz w:val="32"/>
          <w:szCs w:val="32"/>
        </w:rPr>
        <w:t>5.1 Las A</w:t>
      </w:r>
      <w:bookmarkEnd w:id="229"/>
      <w:r w:rsidRPr="002A4FB3">
        <w:rPr>
          <w:b/>
          <w:sz w:val="32"/>
          <w:szCs w:val="32"/>
        </w:rPr>
        <w:t>plicaciones móviles</w:t>
      </w:r>
      <w:bookmarkEnd w:id="230"/>
    </w:p>
    <w:p w14:paraId="1DA7C3FB"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48162C74" w14:textId="1BC124CA" w:rsidR="00EB0431" w:rsidRDefault="00D93D6B" w:rsidP="00EB0431">
      <w:pPr>
        <w:rPr>
          <w:rFonts w:ascii="Arial" w:hAnsi="Arial" w:cs="Arial"/>
          <w:sz w:val="24"/>
          <w:szCs w:val="24"/>
        </w:rPr>
      </w:pPr>
      <w:r>
        <w:rPr>
          <w:noProof/>
          <w:lang w:val="en-US" w:eastAsia="en-US"/>
        </w:rPr>
        <mc:AlternateContent>
          <mc:Choice Requires="wps">
            <w:drawing>
              <wp:anchor distT="0" distB="0" distL="114300" distR="114300" simplePos="0" relativeHeight="251542016" behindDoc="0" locked="0" layoutInCell="1" allowOverlap="1" wp14:anchorId="02B77149" wp14:editId="21E3FC47">
                <wp:simplePos x="0" y="0"/>
                <wp:positionH relativeFrom="column">
                  <wp:posOffset>3461688</wp:posOffset>
                </wp:positionH>
                <wp:positionV relativeFrom="paragraph">
                  <wp:posOffset>1754754</wp:posOffset>
                </wp:positionV>
                <wp:extent cx="1828800" cy="266700"/>
                <wp:effectExtent l="0" t="0" r="3175" b="1270"/>
                <wp:wrapThrough wrapText="bothSides">
                  <wp:wrapPolygon edited="0">
                    <wp:start x="-113" y="0"/>
                    <wp:lineTo x="-113" y="20829"/>
                    <wp:lineTo x="21600" y="20829"/>
                    <wp:lineTo x="21600" y="0"/>
                    <wp:lineTo x="-113" y="0"/>
                  </wp:wrapPolygon>
                </wp:wrapThrough>
                <wp:docPr id="1054" name="Cuadro de texto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C24F8" w14:textId="2D6195A9" w:rsidR="00D311D0" w:rsidRDefault="00D311D0" w:rsidP="00EB0431">
                            <w:pPr>
                              <w:pStyle w:val="Descripcin"/>
                              <w:jc w:val="center"/>
                              <w:rPr>
                                <w:rFonts w:ascii="Arial" w:eastAsia="Calibri" w:hAnsi="Arial" w:cs="Arial"/>
                                <w:noProof/>
                                <w:color w:val="000000"/>
                                <w:sz w:val="24"/>
                                <w:szCs w:val="24"/>
                              </w:rPr>
                            </w:pPr>
                            <w:bookmarkStart w:id="231" w:name="_Ref508732979"/>
                            <w:bookmarkStart w:id="232" w:name="_Toc510799566"/>
                            <w:r>
                              <w:t xml:space="preserve">Ilustración </w:t>
                            </w:r>
                            <w:fldSimple w:instr=" SEQ Ilustración \* ARABIC ">
                              <w:r>
                                <w:rPr>
                                  <w:noProof/>
                                </w:rPr>
                                <w:t>30</w:t>
                              </w:r>
                            </w:fldSimple>
                            <w:r>
                              <w:t xml:space="preserve"> - Aplicaciones móviles</w:t>
                            </w:r>
                            <w:bookmarkEnd w:id="231"/>
                            <w:bookmarkEnd w:id="2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B77149" id="Cuadro de texto 1054" o:spid="_x0000_s1041" type="#_x0000_t202" style="position:absolute;left:0;text-align:left;margin-left:272.55pt;margin-top:138.15pt;width:2in;height:21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" stroked="f">
                <v:textbox style="mso-fit-shape-to-text:t" inset="0,0,0,0">
                  <w:txbxContent>
                    <w:p w14:paraId="69AC24F8" w14:textId="2D6195A9" w:rsidR="00D311D0" w:rsidRDefault="00D311D0" w:rsidP="00EB0431">
                      <w:pPr>
                        <w:pStyle w:val="Descripcin"/>
                        <w:jc w:val="center"/>
                        <w:rPr>
                          <w:rFonts w:ascii="Arial" w:eastAsia="Calibri" w:hAnsi="Arial" w:cs="Arial"/>
                          <w:noProof/>
                          <w:color w:val="000000"/>
                          <w:sz w:val="24"/>
                          <w:szCs w:val="24"/>
                        </w:rPr>
                      </w:pPr>
                      <w:bookmarkStart w:id="233" w:name="_Ref508732979"/>
                      <w:bookmarkStart w:id="234" w:name="_Toc510799566"/>
                      <w:r>
                        <w:t xml:space="preserve">Ilustración </w:t>
                      </w:r>
                      <w:fldSimple w:instr=" SEQ Ilustración \* ARABIC ">
                        <w:r>
                          <w:rPr>
                            <w:noProof/>
                          </w:rPr>
                          <w:t>30</w:t>
                        </w:r>
                      </w:fldSimple>
                      <w:r>
                        <w:t xml:space="preserve"> - Aplicaciones móviles</w:t>
                      </w:r>
                      <w:bookmarkEnd w:id="233"/>
                      <w:bookmarkEnd w:id="234"/>
                    </w:p>
                  </w:txbxContent>
                </v:textbox>
                <w10:wrap type="through"/>
              </v:shape>
            </w:pict>
          </mc:Fallback>
        </mc:AlternateContent>
      </w:r>
      <w:r w:rsidR="00EB0431" w:rsidRPr="00D007CA">
        <w:rPr>
          <w:rStyle w:val="AgustinTextoCar"/>
          <w:noProof/>
          <w:lang w:val="en-US" w:eastAsia="en-US"/>
        </w:rPr>
        <w:drawing>
          <wp:anchor distT="0" distB="0" distL="114300" distR="114300" simplePos="0" relativeHeight="251521536" behindDoc="0" locked="0" layoutInCell="1" allowOverlap="1" wp14:anchorId="53EACF49" wp14:editId="4251ED89">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600"/>
                <wp:lineTo x="21600" y="21600"/>
                <wp:lineTo x="21600" y="0"/>
                <wp:lineTo x="0" y="0"/>
              </wp:wrapPolygon>
            </wp:wrapThrough>
            <wp:docPr id="1042" name="Image1"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0" cstate="print">
                      <a:extLst>
                        <a:ext uri="{28A0092B-C50C-407E-A947-70E740481C1C}">
                          <a14:useLocalDpi xmlns:a14="http://schemas.microsoft.com/office/drawing/2010/main" val="0"/>
                        </a:ext>
                      </a:extLst>
                    </a:blip>
                    <a:srcRect/>
                    <a:stretch>
                      <a:fillRect/>
                    </a:stretch>
                  </pic:blipFill>
                  <pic:spPr>
                    <a:xfrm>
                      <a:off x="0" y="0"/>
                      <a:ext cx="1828800" cy="1823085"/>
                    </a:xfrm>
                    <a:prstGeom prst="rect">
                      <a:avLst/>
                    </a:prstGeom>
                  </pic:spPr>
                </pic:pic>
              </a:graphicData>
            </a:graphic>
          </wp:anchor>
        </w:drawing>
      </w:r>
      <w:r w:rsidR="00EB0431" w:rsidRPr="00D007CA">
        <w:rPr>
          <w:rStyle w:val="AgustinTextoCar"/>
        </w:rPr>
        <w:t>“Una aplicación móvil o App</w:t>
      </w:r>
      <w:r w:rsidR="002451B8">
        <w:rPr>
          <w:rStyle w:val="AgustinTextoCar"/>
        </w:rPr>
        <w:t xml:space="preserve"> (</w:t>
      </w:r>
      <w:r w:rsidR="002451B8" w:rsidRPr="002451B8">
        <w:rPr>
          <w:rStyle w:val="AgustinTextoCar"/>
          <w:b/>
        </w:rPr>
        <w:fldChar w:fldCharType="begin"/>
      </w:r>
      <w:r w:rsidR="002451B8" w:rsidRPr="002451B8">
        <w:rPr>
          <w:rStyle w:val="AgustinTextoCar"/>
          <w:b/>
        </w:rPr>
        <w:instrText xml:space="preserve"> REF _Ref508732979 \h  \* MERGEFORMAT </w:instrText>
      </w:r>
      <w:r w:rsidR="002451B8" w:rsidRPr="002451B8">
        <w:rPr>
          <w:rStyle w:val="AgustinTextoCar"/>
          <w:b/>
        </w:rPr>
      </w:r>
      <w:r w:rsidR="002451B8" w:rsidRPr="002451B8">
        <w:rPr>
          <w:rStyle w:val="AgustinTextoCar"/>
          <w:b/>
        </w:rPr>
        <w:fldChar w:fldCharType="separate"/>
      </w:r>
      <w:r w:rsidR="002451B8" w:rsidRPr="002451B8">
        <w:rPr>
          <w:rFonts w:ascii="Arial" w:hAnsi="Arial" w:cs="Arial"/>
          <w:b/>
          <w:sz w:val="24"/>
          <w:szCs w:val="24"/>
        </w:rPr>
        <w:t xml:space="preserve">Ilustración </w:t>
      </w:r>
      <w:r w:rsidR="002451B8" w:rsidRPr="002451B8">
        <w:rPr>
          <w:rFonts w:ascii="Arial" w:hAnsi="Arial" w:cs="Arial"/>
          <w:b/>
          <w:noProof/>
          <w:sz w:val="24"/>
          <w:szCs w:val="24"/>
        </w:rPr>
        <w:t>30</w:t>
      </w:r>
      <w:r w:rsidR="002451B8" w:rsidRPr="002451B8">
        <w:rPr>
          <w:rFonts w:ascii="Arial" w:hAnsi="Arial" w:cs="Arial"/>
          <w:b/>
          <w:sz w:val="24"/>
          <w:szCs w:val="24"/>
        </w:rPr>
        <w:t xml:space="preserve"> - Aplicaciones móviles</w:t>
      </w:r>
      <w:r w:rsidR="002451B8" w:rsidRPr="002451B8">
        <w:rPr>
          <w:rStyle w:val="AgustinTextoCar"/>
          <w:b/>
        </w:rPr>
        <w:fldChar w:fldCharType="end"/>
      </w:r>
      <w:r w:rsidR="002451B8">
        <w:rPr>
          <w:rStyle w:val="AgustinTextoCar"/>
        </w:rPr>
        <w:t>)</w:t>
      </w:r>
      <w:r w:rsidR="00EB0431" w:rsidRPr="00D007CA">
        <w:rPr>
          <w:rStyle w:val="AgustinTextoCar"/>
        </w:rPr>
        <w:t>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r w:rsidR="00EB0431">
        <w:rPr>
          <w:rFonts w:ascii="Arial" w:hAnsi="Arial" w:cs="Arial"/>
          <w:sz w:val="24"/>
          <w:szCs w:val="24"/>
        </w:rPr>
        <w:t>”</w:t>
      </w:r>
      <w:r>
        <w:rPr>
          <w:rFonts w:ascii="Arial" w:hAnsi="Arial" w:cs="Arial"/>
          <w:sz w:val="24"/>
          <w:szCs w:val="24"/>
        </w:rPr>
        <w:t>.</w:t>
      </w:r>
      <w:sdt>
        <w:sdtPr>
          <w:rPr>
            <w:rFonts w:ascii="Arial" w:hAnsi="Arial" w:cs="Arial"/>
            <w:sz w:val="24"/>
            <w:szCs w:val="24"/>
          </w:rPr>
          <w:id w:val="1553656382"/>
          <w:citation/>
        </w:sdtPr>
        <w:sdtContent>
          <w:r>
            <w:rPr>
              <w:rFonts w:ascii="Arial" w:hAnsi="Arial" w:cs="Arial"/>
              <w:sz w:val="24"/>
              <w:szCs w:val="24"/>
            </w:rPr>
            <w:fldChar w:fldCharType="begin"/>
          </w:r>
          <w:r>
            <w:rPr>
              <w:rFonts w:ascii="Arial" w:hAnsi="Arial" w:cs="Arial"/>
              <w:sz w:val="24"/>
              <w:szCs w:val="24"/>
            </w:rPr>
            <w:instrText xml:space="preserve"> CITATION Wik171 \l 11274 </w:instrText>
          </w:r>
          <w:r>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[16]</w:t>
          </w:r>
          <w:r>
            <w:rPr>
              <w:rFonts w:ascii="Arial" w:hAnsi="Arial" w:cs="Arial"/>
              <w:sz w:val="24"/>
              <w:szCs w:val="24"/>
            </w:rPr>
            <w:fldChar w:fldCharType="end"/>
          </w:r>
        </w:sdtContent>
      </w:sdt>
      <w:r w:rsidR="00EB0431">
        <w:rPr>
          <w:rFonts w:ascii="Arial" w:hAnsi="Arial" w:cs="Arial"/>
          <w:sz w:val="24"/>
          <w:szCs w:val="24"/>
        </w:rPr>
        <w:t xml:space="preserve"> </w:t>
      </w:r>
    </w:p>
    <w:p w14:paraId="15B447CB" w14:textId="77777777" w:rsidR="00EB0431" w:rsidRDefault="00EB0431" w:rsidP="00EB0431">
      <w:pPr>
        <w:jc w:val="center"/>
        <w:rPr>
          <w:rFonts w:ascii="Arial" w:hAnsi="Arial" w:cs="Arial"/>
          <w:sz w:val="24"/>
          <w:szCs w:val="24"/>
        </w:rPr>
      </w:pPr>
    </w:p>
    <w:p w14:paraId="4032EE91" w14:textId="3DA3866A" w:rsidR="00EB0431" w:rsidRDefault="00EB0431" w:rsidP="00EB0431">
      <w:pPr>
        <w:rPr>
          <w:rFonts w:ascii="Arial" w:hAnsi="Arial" w:cs="Arial"/>
          <w:sz w:val="24"/>
          <w:szCs w:val="24"/>
        </w:rPr>
      </w:pPr>
      <w:r w:rsidRPr="00D007CA">
        <w:rPr>
          <w:rFonts w:ascii="Arial" w:hAnsi="Arial" w:cs="Arial"/>
          <w:sz w:val="24"/>
          <w:szCs w:val="24"/>
        </w:rPr>
        <w:t xml:space="preserve">Al ser aplicaciones residentes en </w:t>
      </w:r>
      <w:r w:rsidR="0094418C">
        <w:rPr>
          <w:rFonts w:ascii="Arial" w:hAnsi="Arial" w:cs="Arial"/>
          <w:sz w:val="24"/>
          <w:szCs w:val="24"/>
        </w:rPr>
        <w:t>los dispositivos están escritas</w:t>
      </w:r>
      <w:r w:rsidRPr="00D007CA">
        <w:rPr>
          <w:rFonts w:ascii="Arial" w:hAnsi="Arial" w:cs="Arial"/>
          <w:color w:val="auto"/>
          <w:sz w:val="24"/>
          <w:szCs w:val="24"/>
        </w:rPr>
        <w:t xml:space="preserve"> mayormente en Java (Android), Objective-C (</w:t>
      </w:r>
      <w:r>
        <w:rPr>
          <w:rFonts w:ascii="Arial" w:hAnsi="Arial" w:cs="Arial"/>
          <w:color w:val="auto"/>
          <w:sz w:val="24"/>
          <w:szCs w:val="24"/>
        </w:rPr>
        <w:t>i</w:t>
      </w:r>
      <w:r w:rsidRPr="00D007CA">
        <w:rPr>
          <w:rFonts w:ascii="Arial" w:hAnsi="Arial" w:cs="Arial"/>
          <w:color w:val="auto"/>
          <w:sz w:val="24"/>
          <w:szCs w:val="24"/>
        </w:rPr>
        <w:t xml:space="preserve">OS) y </w:t>
      </w:r>
      <w:r>
        <w:rPr>
          <w:rFonts w:ascii="Arial" w:hAnsi="Arial" w:cs="Arial"/>
          <w:color w:val="auto"/>
          <w:sz w:val="24"/>
          <w:szCs w:val="24"/>
        </w:rPr>
        <w:t>C# (</w:t>
      </w:r>
      <w:r w:rsidRPr="00D007CA">
        <w:rPr>
          <w:rFonts w:ascii="Arial" w:hAnsi="Arial" w:cs="Arial"/>
          <w:color w:val="auto"/>
          <w:sz w:val="24"/>
          <w:szCs w:val="24"/>
        </w:rPr>
        <w:t>Windows Phone</w:t>
      </w:r>
      <w:r>
        <w:rPr>
          <w:rFonts w:ascii="Arial" w:hAnsi="Arial" w:cs="Arial"/>
          <w:color w:val="auto"/>
          <w:sz w:val="24"/>
          <w:szCs w:val="24"/>
        </w:rPr>
        <w:t>)</w:t>
      </w:r>
      <w:r w:rsidRPr="00D007CA">
        <w:rPr>
          <w:rFonts w:ascii="Arial" w:hAnsi="Arial" w:cs="Arial"/>
          <w:color w:val="auto"/>
          <w:sz w:val="24"/>
          <w:szCs w:val="24"/>
        </w:rPr>
        <w:t>.</w:t>
      </w:r>
      <w:r w:rsidRPr="00D007CA">
        <w:rPr>
          <w:rFonts w:ascii="Arial" w:hAnsi="Arial" w:cs="Arial"/>
          <w:sz w:val="24"/>
          <w:szCs w:val="24"/>
        </w:rPr>
        <w:t xml:space="preserve"> Su funcionamiento y recursos se encaminan a aportar una serie de ventajas</w:t>
      </w:r>
      <w:r>
        <w:rPr>
          <w:rFonts w:ascii="Arial" w:hAnsi="Arial" w:cs="Arial"/>
          <w:sz w:val="24"/>
          <w:szCs w:val="24"/>
        </w:rPr>
        <w:t xml:space="preserve"> tales como:</w:t>
      </w:r>
    </w:p>
    <w:p w14:paraId="7CF716E0" w14:textId="77777777" w:rsidR="00EB0431" w:rsidRPr="00D007CA" w:rsidRDefault="00EB0431" w:rsidP="00AA0DB8">
      <w:pPr>
        <w:pStyle w:val="Prrafodelista"/>
        <w:numPr>
          <w:ilvl w:val="0"/>
          <w:numId w:val="17"/>
        </w:numPr>
        <w:rPr>
          <w:rFonts w:ascii="Arial" w:hAnsi="Arial" w:cs="Arial"/>
          <w:sz w:val="24"/>
          <w:szCs w:val="24"/>
        </w:rPr>
      </w:pPr>
      <w:r>
        <w:rPr>
          <w:rFonts w:ascii="Arial" w:hAnsi="Arial" w:cs="Arial"/>
          <w:sz w:val="24"/>
          <w:szCs w:val="24"/>
        </w:rPr>
        <w:t xml:space="preserve">Un acceso más rápido y sencillo a la información necesaria sin </w:t>
      </w:r>
      <w:r w:rsidRPr="00D007CA">
        <w:rPr>
          <w:rFonts w:ascii="Arial" w:hAnsi="Arial" w:cs="Arial"/>
          <w:sz w:val="24"/>
          <w:szCs w:val="24"/>
        </w:rPr>
        <w:t>necesidad de los datos de autenticación en cada acceso.</w:t>
      </w:r>
    </w:p>
    <w:p w14:paraId="2E35864A" w14:textId="4CDBAB13" w:rsidR="00EB0431" w:rsidRPr="00D007CA" w:rsidRDefault="00EB0431" w:rsidP="00AA0DB8">
      <w:pPr>
        <w:pStyle w:val="Prrafodelista"/>
        <w:numPr>
          <w:ilvl w:val="0"/>
          <w:numId w:val="17"/>
        </w:numPr>
        <w:rPr>
          <w:rFonts w:ascii="Times New Roman" w:hAnsi="Times New Roman" w:cs="Times New Roman"/>
          <w:sz w:val="24"/>
          <w:szCs w:val="24"/>
        </w:rPr>
      </w:pPr>
      <w:r w:rsidRPr="00D007CA">
        <w:rPr>
          <w:rFonts w:ascii="Arial" w:hAnsi="Arial" w:cs="Arial"/>
          <w:sz w:val="24"/>
          <w:szCs w:val="24"/>
        </w:rPr>
        <w:t xml:space="preserve">Un almacenamiento de datos personales </w:t>
      </w:r>
      <w:r>
        <w:rPr>
          <w:rFonts w:ascii="Arial" w:hAnsi="Arial" w:cs="Arial"/>
          <w:sz w:val="24"/>
          <w:szCs w:val="24"/>
        </w:rPr>
        <w:t>aislado para cada aplicación.</w:t>
      </w:r>
      <w:r w:rsidRPr="00D007CA">
        <w:rPr>
          <w:rFonts w:ascii="Arial" w:hAnsi="Arial" w:cs="Arial"/>
          <w:sz w:val="24"/>
          <w:szCs w:val="24"/>
        </w:rPr>
        <w:t xml:space="preserve"> </w:t>
      </w:r>
      <w:r>
        <w:rPr>
          <w:rFonts w:ascii="Arial" w:hAnsi="Arial" w:cs="Arial"/>
          <w:sz w:val="24"/>
          <w:szCs w:val="24"/>
        </w:rPr>
        <w:t xml:space="preserve">En el caso de </w:t>
      </w:r>
      <w:r w:rsidRPr="00D007CA">
        <w:rPr>
          <w:rFonts w:ascii="Arial" w:hAnsi="Arial" w:cs="Arial"/>
          <w:sz w:val="24"/>
          <w:szCs w:val="24"/>
        </w:rPr>
        <w:t>Android</w:t>
      </w:r>
      <w:r>
        <w:rPr>
          <w:rFonts w:ascii="Arial" w:hAnsi="Arial" w:cs="Arial"/>
          <w:sz w:val="24"/>
          <w:szCs w:val="24"/>
        </w:rPr>
        <w:t xml:space="preserve">, basado en </w:t>
      </w:r>
      <w:r w:rsidR="002F193D" w:rsidRPr="0027240A">
        <w:rPr>
          <w:rFonts w:ascii="Arial" w:hAnsi="Arial" w:cs="Arial"/>
          <w:i/>
          <w:sz w:val="24"/>
          <w:szCs w:val="24"/>
        </w:rPr>
        <w:fldChar w:fldCharType="begin"/>
      </w:r>
      <w:r w:rsidR="002F193D" w:rsidRPr="0027240A">
        <w:rPr>
          <w:rFonts w:ascii="Arial" w:hAnsi="Arial" w:cs="Arial"/>
          <w:i/>
          <w:sz w:val="24"/>
          <w:szCs w:val="24"/>
        </w:rPr>
        <w:instrText xml:space="preserve"> REF _Ref508732915 \h  \* MERGEFORMAT </w:instrText>
      </w:r>
      <w:r w:rsidR="002F193D" w:rsidRPr="0027240A">
        <w:rPr>
          <w:rFonts w:ascii="Arial" w:hAnsi="Arial" w:cs="Arial"/>
          <w:i/>
          <w:sz w:val="24"/>
          <w:szCs w:val="24"/>
        </w:rPr>
      </w:r>
      <w:r w:rsidR="002F193D" w:rsidRPr="0027240A">
        <w:rPr>
          <w:rFonts w:ascii="Arial" w:hAnsi="Arial" w:cs="Arial"/>
          <w:i/>
          <w:sz w:val="24"/>
          <w:szCs w:val="24"/>
        </w:rPr>
        <w:fldChar w:fldCharType="separate"/>
      </w:r>
      <w:r w:rsidR="002F193D" w:rsidRPr="0027240A">
        <w:rPr>
          <w:rFonts w:ascii="Arial" w:hAnsi="Arial" w:cs="Arial"/>
          <w:b/>
          <w:i/>
          <w:sz w:val="24"/>
          <w:szCs w:val="24"/>
        </w:rPr>
        <w:t>Linux</w:t>
      </w:r>
      <w:r w:rsidR="002F193D" w:rsidRPr="0027240A">
        <w:rPr>
          <w:rFonts w:ascii="Arial" w:hAnsi="Arial" w:cs="Arial"/>
          <w:i/>
          <w:sz w:val="24"/>
          <w:szCs w:val="24"/>
        </w:rPr>
        <w:fldChar w:fldCharType="end"/>
      </w:r>
      <w:r>
        <w:rPr>
          <w:rFonts w:ascii="Arial" w:hAnsi="Arial" w:cs="Arial"/>
          <w:sz w:val="24"/>
          <w:szCs w:val="24"/>
        </w:rPr>
        <w:t xml:space="preserve">, este concepto se lo denomina </w:t>
      </w:r>
      <w:r w:rsidRPr="002B4C36">
        <w:rPr>
          <w:rFonts w:ascii="Arial" w:hAnsi="Arial" w:cs="Arial"/>
          <w:i/>
          <w:sz w:val="24"/>
          <w:szCs w:val="24"/>
        </w:rPr>
        <w:t>Sandboxing</w:t>
      </w:r>
      <w:r>
        <w:rPr>
          <w:rFonts w:ascii="Arial" w:hAnsi="Arial" w:cs="Arial"/>
          <w:sz w:val="24"/>
          <w:szCs w:val="24"/>
        </w:rPr>
        <w:t>,</w:t>
      </w:r>
      <w:r w:rsidRPr="00D007CA">
        <w:rPr>
          <w:rFonts w:ascii="Arial" w:hAnsi="Arial" w:cs="Arial"/>
          <w:sz w:val="24"/>
          <w:szCs w:val="24"/>
        </w:rPr>
        <w:t xml:space="preserve"> limita</w:t>
      </w:r>
      <w:r>
        <w:rPr>
          <w:rFonts w:ascii="Arial" w:hAnsi="Arial" w:cs="Arial"/>
          <w:sz w:val="24"/>
          <w:szCs w:val="24"/>
        </w:rPr>
        <w:t>ndo</w:t>
      </w:r>
      <w:r w:rsidRPr="00D007CA">
        <w:rPr>
          <w:rFonts w:ascii="Arial" w:hAnsi="Arial" w:cs="Arial"/>
          <w:sz w:val="24"/>
          <w:szCs w:val="24"/>
        </w:rPr>
        <w:t xml:space="preserve"> en gran medida el acceso al sistema de archivos e impide que los procesos puedan acceder a los recursos de otros procesos, como la memoria y la CPU. </w:t>
      </w:r>
    </w:p>
    <w:p w14:paraId="566D828C" w14:textId="77777777"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Una gran</w:t>
      </w:r>
      <w:r>
        <w:rPr>
          <w:rFonts w:ascii="Arial" w:hAnsi="Arial" w:cs="Arial"/>
          <w:sz w:val="24"/>
          <w:szCs w:val="24"/>
        </w:rPr>
        <w:t xml:space="preserve"> flexibilidad </w:t>
      </w:r>
      <w:r w:rsidRPr="00D007CA">
        <w:rPr>
          <w:rFonts w:ascii="Arial" w:hAnsi="Arial" w:cs="Arial"/>
          <w:sz w:val="24"/>
          <w:szCs w:val="24"/>
        </w:rPr>
        <w:t>en cuanto a su utilización</w:t>
      </w:r>
      <w:r>
        <w:rPr>
          <w:rFonts w:ascii="Arial" w:hAnsi="Arial" w:cs="Arial"/>
          <w:sz w:val="24"/>
          <w:szCs w:val="24"/>
        </w:rPr>
        <w:t>, d</w:t>
      </w:r>
      <w:r w:rsidRPr="00D007CA">
        <w:rPr>
          <w:rFonts w:ascii="Arial" w:hAnsi="Arial" w:cs="Arial"/>
          <w:sz w:val="24"/>
          <w:szCs w:val="24"/>
        </w:rPr>
        <w:t>ad</w:t>
      </w:r>
      <w:r>
        <w:rPr>
          <w:rFonts w:ascii="Arial" w:hAnsi="Arial" w:cs="Arial"/>
          <w:sz w:val="24"/>
          <w:szCs w:val="24"/>
        </w:rPr>
        <w:t xml:space="preserve">a </w:t>
      </w:r>
      <w:r w:rsidRPr="00D007CA">
        <w:rPr>
          <w:rFonts w:ascii="Arial" w:hAnsi="Arial" w:cs="Arial"/>
          <w:sz w:val="24"/>
          <w:szCs w:val="24"/>
        </w:rPr>
        <w:t>la facilidad que presenta a la hora de</w:t>
      </w:r>
      <w:r>
        <w:rPr>
          <w:rFonts w:ascii="Arial" w:hAnsi="Arial" w:cs="Arial"/>
          <w:sz w:val="24"/>
          <w:szCs w:val="24"/>
        </w:rPr>
        <w:t xml:space="preserve">l manejo por parte </w:t>
      </w:r>
      <w:r w:rsidRPr="00D007CA">
        <w:rPr>
          <w:rFonts w:ascii="Arial" w:hAnsi="Arial" w:cs="Arial"/>
          <w:sz w:val="24"/>
          <w:szCs w:val="24"/>
        </w:rPr>
        <w:t xml:space="preserve">del usuario, </w:t>
      </w:r>
      <w:r>
        <w:rPr>
          <w:rFonts w:ascii="Arial" w:hAnsi="Arial" w:cs="Arial"/>
          <w:sz w:val="24"/>
          <w:szCs w:val="24"/>
        </w:rPr>
        <w:t>al ser necesario solo instalarla</w:t>
      </w:r>
      <w:r w:rsidRPr="00D007CA">
        <w:rPr>
          <w:rFonts w:ascii="Arial" w:hAnsi="Arial" w:cs="Arial"/>
          <w:sz w:val="24"/>
          <w:szCs w:val="24"/>
        </w:rPr>
        <w:t xml:space="preserve"> y </w:t>
      </w:r>
      <w:r>
        <w:rPr>
          <w:rFonts w:ascii="Arial" w:hAnsi="Arial" w:cs="Arial"/>
          <w:sz w:val="24"/>
          <w:szCs w:val="24"/>
        </w:rPr>
        <w:t xml:space="preserve">teniendo como ventaja que el sistema operativo se encarga de </w:t>
      </w:r>
      <w:r w:rsidRPr="00D007CA">
        <w:rPr>
          <w:rFonts w:ascii="Arial" w:hAnsi="Arial" w:cs="Arial"/>
          <w:sz w:val="24"/>
          <w:szCs w:val="24"/>
        </w:rPr>
        <w:t>mantenerla actualizada</w:t>
      </w:r>
      <w:r>
        <w:rPr>
          <w:rFonts w:ascii="Arial" w:hAnsi="Arial" w:cs="Arial"/>
          <w:sz w:val="24"/>
          <w:szCs w:val="24"/>
        </w:rPr>
        <w:t>.</w:t>
      </w:r>
    </w:p>
    <w:p w14:paraId="42362181" w14:textId="74C2CDFA" w:rsidR="00EB0431" w:rsidRPr="00D007CA" w:rsidRDefault="00EB0431" w:rsidP="00AA0DB8">
      <w:pPr>
        <w:pStyle w:val="Prrafodelista"/>
        <w:numPr>
          <w:ilvl w:val="0"/>
          <w:numId w:val="17"/>
        </w:numPr>
        <w:spacing w:line="256" w:lineRule="auto"/>
        <w:rPr>
          <w:rFonts w:ascii="Arial" w:hAnsi="Arial" w:cs="Arial"/>
          <w:sz w:val="24"/>
          <w:szCs w:val="24"/>
        </w:rPr>
      </w:pPr>
      <w:r>
        <w:rPr>
          <w:rFonts w:ascii="Arial" w:hAnsi="Arial" w:cs="Arial"/>
          <w:sz w:val="24"/>
          <w:szCs w:val="24"/>
        </w:rPr>
        <w:lastRenderedPageBreak/>
        <w:t>Acceso</w:t>
      </w:r>
      <w:r w:rsidR="0027240A">
        <w:rPr>
          <w:rFonts w:ascii="Arial" w:hAnsi="Arial" w:cs="Arial"/>
          <w:sz w:val="24"/>
          <w:szCs w:val="24"/>
        </w:rPr>
        <w:t xml:space="preserve"> a</w:t>
      </w:r>
      <w:r>
        <w:rPr>
          <w:rFonts w:ascii="Arial" w:hAnsi="Arial" w:cs="Arial"/>
          <w:sz w:val="24"/>
          <w:szCs w:val="24"/>
        </w:rPr>
        <w:t xml:space="preserve"> </w:t>
      </w:r>
      <w:r w:rsidRPr="00D007CA">
        <w:rPr>
          <w:rFonts w:ascii="Arial" w:hAnsi="Arial" w:cs="Arial"/>
          <w:sz w:val="24"/>
          <w:szCs w:val="24"/>
        </w:rPr>
        <w:t>funcionalidades específicas</w:t>
      </w:r>
      <w:r>
        <w:rPr>
          <w:rFonts w:ascii="Arial" w:hAnsi="Arial" w:cs="Arial"/>
          <w:sz w:val="24"/>
          <w:szCs w:val="24"/>
        </w:rPr>
        <w:t xml:space="preserve"> del dispositivo</w:t>
      </w:r>
      <w:r w:rsidRPr="00D007CA">
        <w:rPr>
          <w:rFonts w:ascii="Arial" w:hAnsi="Arial" w:cs="Arial"/>
          <w:sz w:val="24"/>
          <w:szCs w:val="24"/>
        </w:rPr>
        <w:t>.</w:t>
      </w:r>
      <w:r w:rsidRPr="00D007CA">
        <w:rPr>
          <w:rStyle w:val="Refdecomentario"/>
          <w:rFonts w:ascii="Calibri" w:eastAsia="Calibri" w:hAnsi="Calibri" w:cs="Calibri"/>
          <w:color w:val="000000"/>
          <w:lang w:eastAsia="es-AR"/>
        </w:rPr>
        <w:t xml:space="preserve"> </w:t>
      </w:r>
      <w:r w:rsidRPr="00D007CA">
        <w:rPr>
          <w:rFonts w:ascii="Arial" w:hAnsi="Arial" w:cs="Arial"/>
          <w:sz w:val="24"/>
          <w:szCs w:val="24"/>
        </w:rPr>
        <w:t xml:space="preserve">Esto se debe a que las </w:t>
      </w:r>
      <w:r>
        <w:rPr>
          <w:rFonts w:ascii="Arial" w:hAnsi="Arial" w:cs="Arial"/>
          <w:sz w:val="24"/>
          <w:szCs w:val="24"/>
        </w:rPr>
        <w:t>A</w:t>
      </w:r>
      <w:r w:rsidRPr="00D007CA">
        <w:rPr>
          <w:rFonts w:ascii="Arial" w:hAnsi="Arial" w:cs="Arial"/>
          <w:sz w:val="24"/>
          <w:szCs w:val="24"/>
        </w:rPr>
        <w:t xml:space="preserve">pp nativas acceden </w:t>
      </w:r>
      <w:r>
        <w:rPr>
          <w:rFonts w:ascii="Arial" w:hAnsi="Arial" w:cs="Arial"/>
          <w:sz w:val="24"/>
          <w:szCs w:val="24"/>
        </w:rPr>
        <w:t xml:space="preserve">directamente </w:t>
      </w:r>
      <w:r w:rsidRPr="00D007CA">
        <w:rPr>
          <w:rFonts w:ascii="Arial" w:hAnsi="Arial" w:cs="Arial"/>
          <w:sz w:val="24"/>
          <w:szCs w:val="24"/>
        </w:rPr>
        <w:t>a recursos hardware (cámara, contactos,</w:t>
      </w:r>
      <w:r w:rsidR="00D93D6B">
        <w:rPr>
          <w:rFonts w:ascii="Arial" w:hAnsi="Arial" w:cs="Arial"/>
          <w:sz w:val="24"/>
          <w:szCs w:val="24"/>
        </w:rPr>
        <w:t xml:space="preserve"> memoria, notificaciones </w:t>
      </w:r>
      <w:r w:rsidR="00D93D6B" w:rsidRPr="0094418C">
        <w:rPr>
          <w:rFonts w:ascii="Arial" w:hAnsi="Arial" w:cs="Arial"/>
          <w:i/>
          <w:sz w:val="24"/>
          <w:szCs w:val="24"/>
        </w:rPr>
        <w:t>push</w:t>
      </w:r>
      <w:r w:rsidR="00D93D6B">
        <w:rPr>
          <w:rFonts w:ascii="Arial" w:hAnsi="Arial" w:cs="Arial"/>
          <w:sz w:val="24"/>
          <w:szCs w:val="24"/>
        </w:rPr>
        <w:t xml:space="preserve">, </w:t>
      </w:r>
      <w:r w:rsidRPr="00D007CA">
        <w:rPr>
          <w:rFonts w:ascii="Arial" w:hAnsi="Arial" w:cs="Arial"/>
          <w:sz w:val="24"/>
          <w:szCs w:val="24"/>
        </w:rPr>
        <w:t>etc.)</w:t>
      </w:r>
      <w:r>
        <w:rPr>
          <w:rFonts w:ascii="Arial" w:hAnsi="Arial" w:cs="Arial"/>
          <w:sz w:val="24"/>
          <w:szCs w:val="24"/>
        </w:rPr>
        <w:t>.</w:t>
      </w:r>
    </w:p>
    <w:p w14:paraId="31B03A3D" w14:textId="7064D678" w:rsidR="00EB0431" w:rsidRPr="00D007CA" w:rsidRDefault="00EB0431" w:rsidP="00AA0DB8">
      <w:pPr>
        <w:pStyle w:val="Prrafodelista"/>
        <w:numPr>
          <w:ilvl w:val="0"/>
          <w:numId w:val="17"/>
        </w:numPr>
        <w:rPr>
          <w:rFonts w:ascii="Arial" w:hAnsi="Arial" w:cs="Arial"/>
          <w:sz w:val="24"/>
          <w:szCs w:val="24"/>
        </w:rPr>
      </w:pPr>
      <w:r w:rsidRPr="00D007CA">
        <w:rPr>
          <w:rFonts w:ascii="Arial" w:hAnsi="Arial" w:cs="Arial"/>
          <w:sz w:val="24"/>
          <w:szCs w:val="24"/>
        </w:rPr>
        <w:t xml:space="preserve">Mejorar la conectividad y disponibilidad de servicios y productos </w:t>
      </w:r>
      <w:r>
        <w:rPr>
          <w:rFonts w:ascii="Arial" w:hAnsi="Arial" w:cs="Arial"/>
          <w:sz w:val="24"/>
          <w:szCs w:val="24"/>
        </w:rPr>
        <w:t xml:space="preserve">entre </w:t>
      </w:r>
      <w:r w:rsidRPr="00D007CA">
        <w:rPr>
          <w:rFonts w:ascii="Arial" w:hAnsi="Arial" w:cs="Arial"/>
          <w:sz w:val="24"/>
          <w:szCs w:val="24"/>
        </w:rPr>
        <w:t>usuario</w:t>
      </w:r>
      <w:r>
        <w:rPr>
          <w:rFonts w:ascii="Arial" w:hAnsi="Arial" w:cs="Arial"/>
          <w:sz w:val="24"/>
          <w:szCs w:val="24"/>
        </w:rPr>
        <w:t>s</w:t>
      </w:r>
      <w:r w:rsidRPr="00D007CA">
        <w:rPr>
          <w:rFonts w:ascii="Arial" w:hAnsi="Arial" w:cs="Arial"/>
          <w:sz w:val="24"/>
          <w:szCs w:val="24"/>
        </w:rPr>
        <w:t xml:space="preserve">, </w:t>
      </w:r>
      <w:r>
        <w:rPr>
          <w:rFonts w:ascii="Arial" w:hAnsi="Arial" w:cs="Arial"/>
          <w:sz w:val="24"/>
          <w:szCs w:val="24"/>
        </w:rPr>
        <w:t xml:space="preserve">y </w:t>
      </w:r>
      <w:r w:rsidRPr="00D007CA">
        <w:rPr>
          <w:rFonts w:ascii="Arial" w:hAnsi="Arial" w:cs="Arial"/>
          <w:sz w:val="24"/>
          <w:szCs w:val="24"/>
        </w:rPr>
        <w:t>usuario</w:t>
      </w:r>
      <w:r w:rsidR="0027240A">
        <w:rPr>
          <w:rFonts w:ascii="Arial" w:hAnsi="Arial" w:cs="Arial"/>
          <w:sz w:val="24"/>
          <w:szCs w:val="24"/>
        </w:rPr>
        <w:t>s</w:t>
      </w:r>
      <w:r>
        <w:rPr>
          <w:rFonts w:ascii="Arial" w:hAnsi="Arial" w:cs="Arial"/>
          <w:sz w:val="24"/>
          <w:szCs w:val="24"/>
        </w:rPr>
        <w:t xml:space="preserve"> con </w:t>
      </w:r>
      <w:r w:rsidRPr="00D007CA">
        <w:rPr>
          <w:rFonts w:ascii="Arial" w:hAnsi="Arial" w:cs="Arial"/>
          <w:sz w:val="24"/>
          <w:szCs w:val="24"/>
        </w:rPr>
        <w:t>proveedor</w:t>
      </w:r>
      <w:r>
        <w:rPr>
          <w:rFonts w:ascii="Arial" w:hAnsi="Arial" w:cs="Arial"/>
          <w:sz w:val="24"/>
          <w:szCs w:val="24"/>
        </w:rPr>
        <w:t>es</w:t>
      </w:r>
      <w:r w:rsidRPr="00D007CA">
        <w:rPr>
          <w:rFonts w:ascii="Arial" w:hAnsi="Arial" w:cs="Arial"/>
          <w:sz w:val="24"/>
          <w:szCs w:val="24"/>
        </w:rPr>
        <w:t xml:space="preserve"> de servicios).</w:t>
      </w:r>
    </w:p>
    <w:p w14:paraId="50B710F9" w14:textId="1C55468B" w:rsidR="00EB0431" w:rsidRDefault="002A4FB3" w:rsidP="00EB0431">
      <w:pPr>
        <w:pStyle w:val="Ttulo3"/>
        <w:rPr>
          <w:b w:val="0"/>
          <w:sz w:val="28"/>
          <w:szCs w:val="28"/>
        </w:rPr>
      </w:pPr>
      <w:bookmarkStart w:id="235" w:name="_Toc499023866"/>
      <w:bookmarkStart w:id="236" w:name="_Ref503807654"/>
      <w:bookmarkStart w:id="237" w:name="_Toc510799384"/>
      <w:r>
        <w:rPr>
          <w:b w:val="0"/>
          <w:sz w:val="28"/>
          <w:szCs w:val="28"/>
        </w:rPr>
        <w:t>5.1</w:t>
      </w:r>
      <w:r w:rsidR="00EB0431">
        <w:rPr>
          <w:b w:val="0"/>
          <w:sz w:val="28"/>
          <w:szCs w:val="28"/>
        </w:rPr>
        <w:t>.1 Las</w:t>
      </w:r>
      <w:r w:rsidR="00EB0431">
        <w:t xml:space="preserve"> </w:t>
      </w:r>
      <w:bookmarkEnd w:id="235"/>
      <w:r w:rsidR="00EB0431">
        <w:rPr>
          <w:b w:val="0"/>
          <w:sz w:val="28"/>
          <w:szCs w:val="28"/>
        </w:rPr>
        <w:t>Web Apps</w:t>
      </w:r>
      <w:bookmarkEnd w:id="236"/>
      <w:bookmarkEnd w:id="237"/>
    </w:p>
    <w:p w14:paraId="1A12FFFE" w14:textId="77777777" w:rsidR="00EB0431" w:rsidRDefault="00EB0431" w:rsidP="00EB0431"/>
    <w:p w14:paraId="65F37D73" w14:textId="49007A4F" w:rsidR="00EB0431" w:rsidRDefault="00EB0431" w:rsidP="00EB0431">
      <w:pPr>
        <w:rPr>
          <w:rFonts w:ascii="Arial" w:hAnsi="Arial" w:cs="Arial"/>
          <w:color w:val="222222"/>
          <w:sz w:val="21"/>
          <w:szCs w:val="21"/>
        </w:rPr>
      </w:pPr>
      <w:r>
        <w:rPr>
          <w:noProof/>
          <w:lang w:val="en-US" w:eastAsia="en-US"/>
        </w:rPr>
        <mc:AlternateContent>
          <mc:Choice Requires="wps">
            <w:drawing>
              <wp:anchor distT="0" distB="0" distL="114300" distR="114300" simplePos="0" relativeHeight="251537920" behindDoc="0" locked="0" layoutInCell="1" allowOverlap="1" wp14:anchorId="5281BE55" wp14:editId="5C126E05">
                <wp:simplePos x="0" y="0"/>
                <wp:positionH relativeFrom="column">
                  <wp:posOffset>2535555</wp:posOffset>
                </wp:positionH>
                <wp:positionV relativeFrom="paragraph">
                  <wp:posOffset>1764665</wp:posOffset>
                </wp:positionV>
                <wp:extent cx="2861310" cy="266700"/>
                <wp:effectExtent l="0" t="0" r="0" b="3175"/>
                <wp:wrapSquare wrapText="bothSides"/>
                <wp:docPr id="1053" name="Cuadro de texto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8C8AC" w14:textId="799577EA" w:rsidR="00D311D0" w:rsidRDefault="00D311D0" w:rsidP="00EB0431">
                            <w:pPr>
                              <w:pStyle w:val="Descripcin"/>
                              <w:jc w:val="center"/>
                              <w:rPr>
                                <w:rFonts w:ascii="Calibri" w:eastAsia="Calibri" w:hAnsi="Calibri" w:cs="Calibri"/>
                                <w:b/>
                                <w:noProof/>
                                <w:color w:val="000000"/>
                                <w:sz w:val="28"/>
                                <w:szCs w:val="28"/>
                              </w:rPr>
                            </w:pPr>
                            <w:bookmarkStart w:id="238" w:name="_Ref508733326"/>
                            <w:bookmarkStart w:id="239" w:name="_Toc510799567"/>
                            <w:r>
                              <w:t xml:space="preserve">Ilustración </w:t>
                            </w:r>
                            <w:fldSimple w:instr=" SEQ Ilustración \* ARABIC ">
                              <w:r>
                                <w:rPr>
                                  <w:noProof/>
                                </w:rPr>
                                <w:t>31</w:t>
                              </w:r>
                            </w:fldSimple>
                            <w:r>
                              <w:t xml:space="preserve"> - App nativa vs Web App</w:t>
                            </w:r>
                            <w:bookmarkEnd w:id="238"/>
                            <w:bookmarkEnd w:id="2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1BE55" id="Cuadro de texto 1053" o:spid="_x0000_s1042" type="#_x0000_t202" style="position:absolute;left:0;text-align:left;margin-left:199.65pt;margin-top:138.95pt;width:225.3pt;height:21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" stroked="f">
                <v:textbox style="mso-fit-shape-to-text:t" inset="0,0,0,0">
                  <w:txbxContent>
                    <w:p w14:paraId="5558C8AC" w14:textId="799577EA" w:rsidR="00D311D0" w:rsidRDefault="00D311D0" w:rsidP="00EB0431">
                      <w:pPr>
                        <w:pStyle w:val="Descripcin"/>
                        <w:jc w:val="center"/>
                        <w:rPr>
                          <w:rFonts w:ascii="Calibri" w:eastAsia="Calibri" w:hAnsi="Calibri" w:cs="Calibri"/>
                          <w:b/>
                          <w:noProof/>
                          <w:color w:val="000000"/>
                          <w:sz w:val="28"/>
                          <w:szCs w:val="28"/>
                        </w:rPr>
                      </w:pPr>
                      <w:bookmarkStart w:id="240" w:name="_Ref508733326"/>
                      <w:bookmarkStart w:id="241" w:name="_Toc510799567"/>
                      <w:r>
                        <w:t xml:space="preserve">Ilustración </w:t>
                      </w:r>
                      <w:fldSimple w:instr=" SEQ Ilustración \* ARABIC ">
                        <w:r>
                          <w:rPr>
                            <w:noProof/>
                          </w:rPr>
                          <w:t>31</w:t>
                        </w:r>
                      </w:fldSimple>
                      <w:r>
                        <w:t xml:space="preserve"> - App nativa vs Web App</w:t>
                      </w:r>
                      <w:bookmarkEnd w:id="240"/>
                      <w:bookmarkEnd w:id="241"/>
                    </w:p>
                  </w:txbxContent>
                </v:textbox>
                <w10:wrap type="square"/>
              </v:shape>
            </w:pict>
          </mc:Fallback>
        </mc:AlternateContent>
      </w:r>
      <w:r>
        <w:rPr>
          <w:b/>
          <w:noProof/>
          <w:sz w:val="28"/>
          <w:szCs w:val="28"/>
          <w:lang w:val="en-US" w:eastAsia="en-US"/>
        </w:rPr>
        <w:drawing>
          <wp:anchor distT="0" distB="0" distL="114300" distR="114300" simplePos="0" relativeHeight="251533824" behindDoc="0" locked="0" layoutInCell="1" allowOverlap="1" wp14:anchorId="2A1B61E6" wp14:editId="4A139A12">
            <wp:simplePos x="0" y="0"/>
            <wp:positionH relativeFrom="margin">
              <wp:posOffset>2535555</wp:posOffset>
            </wp:positionH>
            <wp:positionV relativeFrom="paragraph">
              <wp:posOffset>108608</wp:posOffset>
            </wp:positionV>
            <wp:extent cx="2861310" cy="1598930"/>
            <wp:effectExtent l="0" t="0" r="0" b="1270"/>
            <wp:wrapSquare wrapText="bothSides"/>
            <wp:docPr id="1043"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91" cstate="print">
                      <a:extLst>
                        <a:ext uri="{28A0092B-C50C-407E-A947-70E740481C1C}">
                          <a14:useLocalDpi xmlns:a14="http://schemas.microsoft.com/office/drawing/2010/main" val="0"/>
                        </a:ext>
                      </a:extLst>
                    </a:blip>
                    <a:srcRect/>
                    <a:stretch>
                      <a:fillRect/>
                    </a:stretch>
                  </pic:blipFill>
                  <pic:spPr>
                    <a:xfrm>
                      <a:off x="0" y="0"/>
                      <a:ext cx="2861310" cy="1598930"/>
                    </a:xfrm>
                    <a:prstGeom prst="rect">
                      <a:avLst/>
                    </a:prstGeom>
                  </pic:spPr>
                </pic:pic>
              </a:graphicData>
            </a:graphic>
          </wp:anchor>
        </w:drawing>
      </w:r>
      <w:r>
        <w:rPr>
          <w:rFonts w:ascii="Arial" w:hAnsi="Arial" w:cs="Arial"/>
          <w:sz w:val="24"/>
          <w:szCs w:val="24"/>
        </w:rPr>
        <w:t>Una Web App</w:t>
      </w:r>
      <w:r w:rsidR="00D46AE6">
        <w:rPr>
          <w:rFonts w:ascii="Arial" w:hAnsi="Arial" w:cs="Arial"/>
          <w:sz w:val="24"/>
          <w:szCs w:val="24"/>
        </w:rPr>
        <w:t xml:space="preserve"> </w:t>
      </w:r>
      <w:r w:rsidR="00D46AE6" w:rsidRPr="00D46AE6">
        <w:rPr>
          <w:rFonts w:ascii="Arial" w:hAnsi="Arial" w:cs="Arial"/>
          <w:b/>
          <w:sz w:val="24"/>
          <w:szCs w:val="24"/>
        </w:rPr>
        <w:t>(</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_Ref508733326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31</w:t>
      </w:r>
      <w:r w:rsidR="00D46AE6" w:rsidRPr="00D46AE6">
        <w:rPr>
          <w:rFonts w:ascii="Arial" w:hAnsi="Arial" w:cs="Arial"/>
          <w:b/>
          <w:sz w:val="24"/>
          <w:szCs w:val="24"/>
        </w:rPr>
        <w:t xml:space="preserve"> - App nativa vs Web App</w:t>
      </w:r>
      <w:r w:rsidR="00D46AE6" w:rsidRPr="00D46AE6">
        <w:rPr>
          <w:rFonts w:ascii="Arial" w:hAnsi="Arial" w:cs="Arial"/>
          <w:b/>
          <w:sz w:val="24"/>
          <w:szCs w:val="24"/>
        </w:rPr>
        <w:fldChar w:fldCharType="end"/>
      </w:r>
      <w:r w:rsidR="00D46AE6">
        <w:rPr>
          <w:rFonts w:ascii="Arial" w:hAnsi="Arial" w:cs="Arial"/>
          <w:sz w:val="24"/>
          <w:szCs w:val="24"/>
        </w:rPr>
        <w:t>)</w:t>
      </w:r>
      <w:r>
        <w:rPr>
          <w:rFonts w:ascii="Arial" w:hAnsi="Arial" w:cs="Arial"/>
          <w:sz w:val="24"/>
          <w:szCs w:val="24"/>
        </w:rPr>
        <w:t xml:space="preserve"> es una versión de una página web optimizada y adaptable a un </w:t>
      </w:r>
      <w:r w:rsidR="00D93D6B">
        <w:rPr>
          <w:rFonts w:ascii="Arial" w:hAnsi="Arial" w:cs="Arial"/>
          <w:sz w:val="24"/>
          <w:szCs w:val="24"/>
        </w:rPr>
        <w:t>gran</w:t>
      </w:r>
      <w:r>
        <w:rPr>
          <w:rFonts w:ascii="Arial" w:hAnsi="Arial" w:cs="Arial"/>
          <w:sz w:val="24"/>
          <w:szCs w:val="24"/>
        </w:rPr>
        <w:t xml:space="preserve"> número de dispositivos móviles independientemente del sistema operativo que utilice. Esta optimización es posible gracias a características provistas por lenguaje de marcado HTML5, combinado con hojas de estilo </w:t>
      </w:r>
      <w:r w:rsidR="00193D5D">
        <w:rPr>
          <w:rFonts w:ascii="Arial" w:hAnsi="Arial" w:cs="Arial"/>
          <w:sz w:val="24"/>
          <w:szCs w:val="24"/>
        </w:rPr>
        <w:t xml:space="preserve">en </w:t>
      </w:r>
      <w:r w:rsidR="00D93D6B">
        <w:rPr>
          <w:rFonts w:ascii="Arial" w:hAnsi="Arial" w:cs="Arial"/>
          <w:sz w:val="24"/>
          <w:szCs w:val="24"/>
        </w:rPr>
        <w:t>cascada</w:t>
      </w:r>
      <w:r>
        <w:rPr>
          <w:rFonts w:ascii="Arial" w:hAnsi="Arial" w:cs="Arial"/>
          <w:sz w:val="24"/>
          <w:szCs w:val="24"/>
        </w:rPr>
        <w:t xml:space="preserve"> CSS3, que permiten proveer adaptabilidad, denominada en inglés “</w:t>
      </w:r>
      <w:r>
        <w:rPr>
          <w:rFonts w:ascii="Arial" w:hAnsi="Arial" w:cs="Arial"/>
          <w:i/>
          <w:sz w:val="24"/>
          <w:szCs w:val="24"/>
        </w:rPr>
        <w:t>Responsive Web Design</w:t>
      </w:r>
      <w:r w:rsidRPr="00D007CA">
        <w:rPr>
          <w:rFonts w:ascii="Arial" w:hAnsi="Arial" w:cs="Arial"/>
          <w:sz w:val="24"/>
          <w:szCs w:val="24"/>
        </w:rPr>
        <w:t>”. El diseño web responsivo es una filosofía de diseño y desarrollo donde el objetivo es adaptar la apariencia de las páginas webs al dispositivo(visualización) que se utiliza para visitarlas</w:t>
      </w:r>
      <w:r w:rsidR="00D46AE6">
        <w:rPr>
          <w:rFonts w:ascii="Arial" w:hAnsi="Arial" w:cs="Arial"/>
          <w:sz w:val="24"/>
          <w:szCs w:val="24"/>
        </w:rPr>
        <w:t xml:space="preserve"> (</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_Ref508733497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32</w:t>
      </w:r>
      <w:r w:rsidR="00D46AE6" w:rsidRPr="00D46AE6">
        <w:rPr>
          <w:rFonts w:ascii="Arial" w:hAnsi="Arial" w:cs="Arial"/>
          <w:b/>
          <w:sz w:val="24"/>
          <w:szCs w:val="24"/>
        </w:rPr>
        <w:t xml:space="preserve"> – WebApps – Diseño multipropósito</w:t>
      </w:r>
      <w:r w:rsidR="00D46AE6" w:rsidRPr="00D46AE6">
        <w:rPr>
          <w:rFonts w:ascii="Arial" w:hAnsi="Arial" w:cs="Arial"/>
          <w:b/>
          <w:sz w:val="24"/>
          <w:szCs w:val="24"/>
        </w:rPr>
        <w:fldChar w:fldCharType="end"/>
      </w:r>
      <w:r w:rsidR="00D46AE6">
        <w:rPr>
          <w:rFonts w:ascii="Arial" w:hAnsi="Arial" w:cs="Arial"/>
          <w:sz w:val="24"/>
          <w:szCs w:val="24"/>
        </w:rPr>
        <w:t>)</w:t>
      </w:r>
      <w:r w:rsidRPr="00D007CA">
        <w:rPr>
          <w:rFonts w:ascii="Arial" w:hAnsi="Arial" w:cs="Arial"/>
          <w:sz w:val="24"/>
          <w:szCs w:val="24"/>
        </w:rPr>
        <w:t xml:space="preserve">. Se caracteriza porque los </w:t>
      </w:r>
      <w:r w:rsidRPr="00E67C38">
        <w:rPr>
          <w:rFonts w:ascii="Arial" w:hAnsi="Arial" w:cs="Arial"/>
          <w:i/>
          <w:sz w:val="24"/>
          <w:szCs w:val="24"/>
        </w:rPr>
        <w:t>layout</w:t>
      </w:r>
      <w:r w:rsidRPr="00D007CA">
        <w:rPr>
          <w:rFonts w:ascii="Arial" w:hAnsi="Arial" w:cs="Arial"/>
          <w:sz w:val="24"/>
          <w:szCs w:val="24"/>
        </w:rPr>
        <w:t xml:space="preserve"> y los contenidos multimediales son fluidos y se utiliza código media-queries de CSS3.</w:t>
      </w:r>
      <w:sdt>
        <w:sdtPr>
          <w:rPr>
            <w:rFonts w:ascii="Arial" w:hAnsi="Arial" w:cs="Arial"/>
            <w:sz w:val="24"/>
            <w:szCs w:val="24"/>
          </w:rPr>
          <w:id w:val="-1878621685"/>
          <w:citation/>
        </w:sdtPr>
        <w:sdtContent>
          <w:r w:rsidR="002B1367">
            <w:rPr>
              <w:rFonts w:ascii="Arial" w:hAnsi="Arial" w:cs="Arial"/>
              <w:sz w:val="24"/>
              <w:szCs w:val="24"/>
            </w:rPr>
            <w:fldChar w:fldCharType="begin"/>
          </w:r>
          <w:r w:rsidR="002B1367">
            <w:rPr>
              <w:rFonts w:ascii="Arial" w:hAnsi="Arial" w:cs="Arial"/>
              <w:sz w:val="24"/>
              <w:szCs w:val="24"/>
            </w:rPr>
            <w:instrText xml:space="preserve"> CITATION Wik \l 11274 </w:instrText>
          </w:r>
          <w:r w:rsidR="002B1367">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[17]</w:t>
          </w:r>
          <w:r w:rsidR="002B1367">
            <w:rPr>
              <w:rFonts w:ascii="Arial" w:hAnsi="Arial" w:cs="Arial"/>
              <w:sz w:val="24"/>
              <w:szCs w:val="24"/>
            </w:rPr>
            <w:fldChar w:fldCharType="end"/>
          </w:r>
        </w:sdtContent>
      </w:sdt>
    </w:p>
    <w:p w14:paraId="49209E3C" w14:textId="77777777" w:rsidR="00EB0431" w:rsidRDefault="00EB0431" w:rsidP="00EB0431">
      <w:pPr>
        <w:rPr>
          <w:rFonts w:ascii="Times New Roman" w:eastAsia="Times New Roman" w:hAnsi="Times New Roman" w:cs="Times New Roman"/>
          <w:b/>
          <w:bCs/>
          <w:sz w:val="27"/>
          <w:szCs w:val="27"/>
        </w:rPr>
      </w:pPr>
    </w:p>
    <w:p w14:paraId="13C72ACB" w14:textId="7C573301" w:rsidR="00EB0431" w:rsidRDefault="002A4FB3" w:rsidP="00EB0431">
      <w:pPr>
        <w:pStyle w:val="Ttulo3"/>
        <w:rPr>
          <w:b w:val="0"/>
          <w:sz w:val="28"/>
          <w:szCs w:val="28"/>
        </w:rPr>
      </w:pPr>
      <w:bookmarkStart w:id="242" w:name="_Toc499023867"/>
      <w:bookmarkStart w:id="243" w:name="_Toc510799385"/>
      <w:r>
        <w:rPr>
          <w:b w:val="0"/>
          <w:sz w:val="28"/>
          <w:szCs w:val="28"/>
        </w:rPr>
        <w:t>5.1</w:t>
      </w:r>
      <w:r w:rsidR="00EB0431">
        <w:rPr>
          <w:b w:val="0"/>
          <w:sz w:val="28"/>
          <w:szCs w:val="28"/>
        </w:rPr>
        <w:t>.2 Ventajas de las Web-App:</w:t>
      </w:r>
      <w:bookmarkEnd w:id="242"/>
      <w:bookmarkEnd w:id="243"/>
    </w:p>
    <w:p w14:paraId="5AC15A41" w14:textId="77777777" w:rsidR="00EB0431" w:rsidRDefault="00EB0431" w:rsidP="00EB0431"/>
    <w:p w14:paraId="46B04568" w14:textId="27C71095"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 xml:space="preserve">No ocupa espacio de memoria de almacenamiento en los dispositivos </w:t>
      </w:r>
      <w:r w:rsidR="00A040F5">
        <w:rPr>
          <w:rFonts w:ascii="Arial" w:hAnsi="Arial" w:cs="Arial"/>
          <w:sz w:val="24"/>
          <w:szCs w:val="24"/>
        </w:rPr>
        <w:t>que la ejecutan.</w:t>
      </w:r>
    </w:p>
    <w:p w14:paraId="73637FCB" w14:textId="77777777" w:rsidR="00EB0431" w:rsidRDefault="00EB0431" w:rsidP="00AA0DB8">
      <w:pPr>
        <w:pStyle w:val="Prrafodelista"/>
        <w:numPr>
          <w:ilvl w:val="0"/>
          <w:numId w:val="20"/>
        </w:numPr>
        <w:jc w:val="both"/>
        <w:rPr>
          <w:rFonts w:ascii="Arial" w:hAnsi="Arial" w:cs="Arial"/>
          <w:sz w:val="24"/>
          <w:szCs w:val="24"/>
        </w:rPr>
      </w:pPr>
      <w:r>
        <w:rPr>
          <w:rFonts w:ascii="Arial" w:hAnsi="Arial" w:cs="Arial"/>
          <w:sz w:val="24"/>
          <w:szCs w:val="24"/>
        </w:rPr>
        <w:t>No requiere actualizaciones ya que al ser una página web siempre se accede a la última versión.</w:t>
      </w:r>
    </w:p>
    <w:p w14:paraId="4B2A86DB" w14:textId="77777777" w:rsidR="00EB0431" w:rsidRPr="00D007CA" w:rsidRDefault="00EB0431" w:rsidP="00AA0DB8">
      <w:pPr>
        <w:pStyle w:val="Prrafodelista"/>
        <w:numPr>
          <w:ilvl w:val="0"/>
          <w:numId w:val="20"/>
        </w:numPr>
        <w:spacing w:line="256" w:lineRule="auto"/>
        <w:jc w:val="both"/>
        <w:rPr>
          <w:rFonts w:ascii="Arial" w:hAnsi="Arial" w:cs="Arial"/>
          <w:sz w:val="24"/>
          <w:szCs w:val="24"/>
        </w:rPr>
      </w:pPr>
      <w:r w:rsidRPr="00D007CA">
        <w:rPr>
          <w:rFonts w:ascii="Arial" w:hAnsi="Arial" w:cs="Arial"/>
          <w:sz w:val="24"/>
          <w:szCs w:val="24"/>
        </w:rPr>
        <w:t xml:space="preserve">No consume recursos dado que no instala servicios en segundo plano y además no consume espacio dado que no es necesario instalar la aplicación para su uso. </w:t>
      </w:r>
    </w:p>
    <w:p w14:paraId="39845FFE" w14:textId="1C6D2573" w:rsidR="00EB0431" w:rsidRDefault="00EB0431" w:rsidP="00AA0DB8">
      <w:pPr>
        <w:pStyle w:val="Prrafodelista"/>
        <w:numPr>
          <w:ilvl w:val="0"/>
          <w:numId w:val="20"/>
        </w:numPr>
        <w:jc w:val="both"/>
        <w:rPr>
          <w:rFonts w:ascii="Arial" w:hAnsi="Arial" w:cs="Arial"/>
          <w:sz w:val="24"/>
          <w:szCs w:val="24"/>
        </w:rPr>
      </w:pPr>
      <w:r w:rsidRPr="00D007CA">
        <w:rPr>
          <w:rFonts w:ascii="Arial" w:hAnsi="Arial" w:cs="Arial"/>
          <w:sz w:val="24"/>
          <w:szCs w:val="24"/>
        </w:rPr>
        <w:t>En líneas generales la implementación de una Web App es más</w:t>
      </w:r>
      <w:r w:rsidR="004A008C">
        <w:rPr>
          <w:rFonts w:ascii="Arial" w:hAnsi="Arial" w:cs="Arial"/>
          <w:sz w:val="24"/>
          <w:szCs w:val="24"/>
        </w:rPr>
        <w:t xml:space="preserve"> económica que </w:t>
      </w:r>
      <w:r w:rsidR="006B2DCA">
        <w:rPr>
          <w:rFonts w:ascii="Arial" w:hAnsi="Arial" w:cs="Arial"/>
          <w:sz w:val="24"/>
          <w:szCs w:val="24"/>
        </w:rPr>
        <w:t xml:space="preserve">el resto de los tipos de </w:t>
      </w:r>
      <w:r>
        <w:rPr>
          <w:rFonts w:ascii="Arial" w:hAnsi="Arial" w:cs="Arial"/>
          <w:sz w:val="24"/>
          <w:szCs w:val="24"/>
        </w:rPr>
        <w:t>App</w:t>
      </w:r>
      <w:r w:rsidR="006B2DCA">
        <w:rPr>
          <w:rFonts w:ascii="Arial" w:hAnsi="Arial" w:cs="Arial"/>
          <w:sz w:val="24"/>
          <w:szCs w:val="24"/>
        </w:rPr>
        <w:t>s</w:t>
      </w:r>
      <w:r>
        <w:rPr>
          <w:rFonts w:ascii="Arial" w:hAnsi="Arial" w:cs="Arial"/>
          <w:sz w:val="24"/>
          <w:szCs w:val="24"/>
        </w:rPr>
        <w:t>.</w:t>
      </w:r>
    </w:p>
    <w:p w14:paraId="7CB27EBB" w14:textId="77777777" w:rsidR="006B2DCA" w:rsidRDefault="006B2DCA">
      <w:pPr>
        <w:rPr>
          <w:rFonts w:ascii="Trebuchet MS" w:eastAsia="Trebuchet MS" w:hAnsi="Trebuchet MS" w:cs="Trebuchet MS"/>
          <w:color w:val="666666"/>
          <w:sz w:val="28"/>
          <w:szCs w:val="28"/>
        </w:rPr>
      </w:pPr>
      <w:bookmarkStart w:id="244" w:name="_Toc499023868"/>
      <w:r>
        <w:rPr>
          <w:b/>
          <w:sz w:val="28"/>
          <w:szCs w:val="28"/>
        </w:rPr>
        <w:br w:type="page"/>
      </w:r>
    </w:p>
    <w:p w14:paraId="26636459" w14:textId="4C41359C" w:rsidR="00EB0431" w:rsidRDefault="00EB0431" w:rsidP="00EB0431">
      <w:pPr>
        <w:pStyle w:val="Ttulo3"/>
        <w:rPr>
          <w:b w:val="0"/>
          <w:sz w:val="28"/>
          <w:szCs w:val="28"/>
        </w:rPr>
      </w:pPr>
      <w:bookmarkStart w:id="245" w:name="_Toc510799386"/>
      <w:r>
        <w:rPr>
          <w:b w:val="0"/>
          <w:sz w:val="28"/>
          <w:szCs w:val="28"/>
        </w:rPr>
        <w:lastRenderedPageBreak/>
        <w:t>5.</w:t>
      </w:r>
      <w:r w:rsidR="002A4FB3">
        <w:rPr>
          <w:b w:val="0"/>
          <w:sz w:val="28"/>
          <w:szCs w:val="28"/>
        </w:rPr>
        <w:t>1</w:t>
      </w:r>
      <w:r>
        <w:rPr>
          <w:b w:val="0"/>
          <w:sz w:val="28"/>
          <w:szCs w:val="28"/>
        </w:rPr>
        <w:t>.3 Desventajas de las Web-Apps</w:t>
      </w:r>
      <w:bookmarkEnd w:id="244"/>
      <w:bookmarkEnd w:id="245"/>
    </w:p>
    <w:p w14:paraId="4E0D7256" w14:textId="77777777" w:rsidR="00EB0431" w:rsidRDefault="00EB0431" w:rsidP="00EB0431"/>
    <w:p w14:paraId="74E83C6F"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 xml:space="preserve">No permite la promoción y distribución a través de los </w:t>
      </w:r>
      <w:r>
        <w:rPr>
          <w:rFonts w:ascii="Arial" w:hAnsi="Arial" w:cs="Arial"/>
          <w:i/>
          <w:sz w:val="24"/>
          <w:szCs w:val="24"/>
        </w:rPr>
        <w:t>markets</w:t>
      </w:r>
      <w:r>
        <w:rPr>
          <w:rFonts w:ascii="Arial" w:hAnsi="Arial" w:cs="Arial"/>
          <w:sz w:val="24"/>
          <w:szCs w:val="24"/>
        </w:rPr>
        <w:t xml:space="preserve"> o tienda de aplicaciones (Google Play, Nokia Store, App Store, Windows Phone Apps)</w:t>
      </w:r>
    </w:p>
    <w:p w14:paraId="0C635D72" w14:textId="44D70AA0"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 xml:space="preserve">Requiere de una conexión entre el cliente y el servidor (por ejemplo, por </w:t>
      </w:r>
      <w:r w:rsidR="00345735">
        <w:rPr>
          <w:rFonts w:ascii="Arial" w:hAnsi="Arial" w:cs="Arial"/>
          <w:sz w:val="24"/>
          <w:szCs w:val="24"/>
        </w:rPr>
        <w:t xml:space="preserve">internet o una </w:t>
      </w:r>
      <w:r>
        <w:rPr>
          <w:rFonts w:ascii="Arial" w:hAnsi="Arial" w:cs="Arial"/>
          <w:sz w:val="24"/>
          <w:szCs w:val="24"/>
        </w:rPr>
        <w:t>LAN).</w:t>
      </w:r>
    </w:p>
    <w:p w14:paraId="5B04A046" w14:textId="77777777" w:rsidR="00EB0431" w:rsidRDefault="00EB0431" w:rsidP="00AA0DB8">
      <w:pPr>
        <w:pStyle w:val="Prrafodelista"/>
        <w:numPr>
          <w:ilvl w:val="0"/>
          <w:numId w:val="19"/>
        </w:numPr>
        <w:tabs>
          <w:tab w:val="clear" w:pos="720"/>
        </w:tabs>
        <w:jc w:val="both"/>
        <w:rPr>
          <w:rFonts w:ascii="Arial" w:hAnsi="Arial" w:cs="Arial"/>
          <w:sz w:val="24"/>
          <w:szCs w:val="24"/>
        </w:rPr>
      </w:pPr>
      <w:r>
        <w:rPr>
          <w:rFonts w:ascii="Arial" w:hAnsi="Arial" w:cs="Arial"/>
          <w:sz w:val="24"/>
          <w:szCs w:val="24"/>
        </w:rPr>
        <w:t>Menor usabilidad, al ofrecer un acceso muy limitado a los elementos y capacidades hardware del dispositivo.</w:t>
      </w:r>
    </w:p>
    <w:p w14:paraId="5B8590AB"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 xml:space="preserve">Carece de un icono de lanzamiento específico. </w:t>
      </w:r>
    </w:p>
    <w:p w14:paraId="2E0BD7E6" w14:textId="77777777" w:rsidR="00EB0431" w:rsidRDefault="00EB0431" w:rsidP="00AA0DB8">
      <w:pPr>
        <w:pStyle w:val="Prrafodelista"/>
        <w:keepNext/>
        <w:numPr>
          <w:ilvl w:val="0"/>
          <w:numId w:val="19"/>
        </w:numPr>
        <w:tabs>
          <w:tab w:val="clear" w:pos="720"/>
        </w:tabs>
        <w:spacing w:after="0"/>
        <w:jc w:val="both"/>
        <w:rPr>
          <w:rFonts w:ascii="Arial" w:hAnsi="Arial" w:cs="Arial"/>
        </w:rPr>
      </w:pPr>
      <w:r>
        <w:rPr>
          <w:rFonts w:ascii="Arial" w:hAnsi="Arial" w:cs="Arial"/>
          <w:sz w:val="24"/>
          <w:szCs w:val="24"/>
        </w:rPr>
        <w:t>Necesitan de un espacio web.</w:t>
      </w:r>
    </w:p>
    <w:p w14:paraId="17665BFD" w14:textId="77777777" w:rsidR="00EB0431" w:rsidRDefault="00EB0431" w:rsidP="00AA0DB8">
      <w:pPr>
        <w:pStyle w:val="Prrafodelista"/>
        <w:keepNext/>
        <w:numPr>
          <w:ilvl w:val="0"/>
          <w:numId w:val="19"/>
        </w:numPr>
        <w:tabs>
          <w:tab w:val="clear" w:pos="720"/>
        </w:tabs>
        <w:spacing w:after="0"/>
        <w:jc w:val="both"/>
      </w:pPr>
      <w:r>
        <w:rPr>
          <w:noProof/>
          <w:lang w:val="en-US"/>
        </w:rPr>
        <w:drawing>
          <wp:anchor distT="0" distB="0" distL="0" distR="0" simplePos="0" relativeHeight="251529728" behindDoc="0" locked="0" layoutInCell="1" allowOverlap="1" wp14:anchorId="21A041B8" wp14:editId="6D0A7FB9">
            <wp:simplePos x="0" y="0"/>
            <wp:positionH relativeFrom="column">
              <wp:posOffset>27784</wp:posOffset>
            </wp:positionH>
            <wp:positionV relativeFrom="paragraph">
              <wp:posOffset>315188</wp:posOffset>
            </wp:positionV>
            <wp:extent cx="5400040" cy="2297430"/>
            <wp:effectExtent l="0" t="0" r="0" b="7620"/>
            <wp:wrapTopAndBottom/>
            <wp:docPr id="1044"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92" cstate="print">
                      <a:extLst>
                        <a:ext uri="{28A0092B-C50C-407E-A947-70E740481C1C}">
                          <a14:useLocalDpi xmlns:a14="http://schemas.microsoft.com/office/drawing/2010/main" val="0"/>
                        </a:ext>
                      </a:extLst>
                    </a:blip>
                    <a:srcRect/>
                    <a:stretch>
                      <a:fillRect/>
                    </a:stretch>
                  </pic:blipFill>
                  <pic:spPr>
                    <a:xfrm>
                      <a:off x="0" y="0"/>
                      <a:ext cx="5400040" cy="2297430"/>
                    </a:xfrm>
                    <a:prstGeom prst="rect">
                      <a:avLst/>
                    </a:prstGeom>
                  </pic:spPr>
                </pic:pic>
              </a:graphicData>
            </a:graphic>
          </wp:anchor>
        </w:drawing>
      </w:r>
      <w:r>
        <w:rPr>
          <w:rFonts w:ascii="Arial" w:hAnsi="Arial" w:cs="Arial"/>
          <w:sz w:val="24"/>
          <w:szCs w:val="24"/>
        </w:rPr>
        <w:t>No funcionan en segundo plano (multitarea)</w:t>
      </w:r>
    </w:p>
    <w:p w14:paraId="5564A31E" w14:textId="3B0449D3" w:rsidR="00EB0431" w:rsidRPr="00345735" w:rsidRDefault="00EB0431" w:rsidP="00345735">
      <w:pPr>
        <w:pStyle w:val="Descripcin"/>
        <w:jc w:val="center"/>
      </w:pPr>
      <w:bookmarkStart w:id="246" w:name="_Ref508733497"/>
      <w:bookmarkStart w:id="247" w:name="_Toc510799568"/>
      <w:r>
        <w:t xml:space="preserve">Ilustración </w:t>
      </w:r>
      <w:fldSimple w:instr=" SEQ Ilustración \* ARABIC ">
        <w:r w:rsidR="00D63F0D">
          <w:rPr>
            <w:noProof/>
          </w:rPr>
          <w:t>32</w:t>
        </w:r>
      </w:fldSimple>
      <w:r>
        <w:t xml:space="preserve"> – WebApps – Diseño multipropósito</w:t>
      </w:r>
      <w:bookmarkStart w:id="248" w:name="_Toc499023869"/>
      <w:bookmarkEnd w:id="246"/>
      <w:bookmarkEnd w:id="247"/>
    </w:p>
    <w:p w14:paraId="10D2A52C" w14:textId="76AA88E0" w:rsidR="00EB0431" w:rsidRDefault="002A4FB3" w:rsidP="00EB0431">
      <w:pPr>
        <w:pStyle w:val="Ttulo2"/>
        <w:rPr>
          <w:b/>
          <w:sz w:val="32"/>
          <w:szCs w:val="32"/>
        </w:rPr>
      </w:pPr>
      <w:bookmarkStart w:id="249" w:name="_Toc510799387"/>
      <w:r>
        <w:rPr>
          <w:b/>
          <w:sz w:val="32"/>
          <w:szCs w:val="32"/>
        </w:rPr>
        <w:t>5.2</w:t>
      </w:r>
      <w:r w:rsidR="00EB0431">
        <w:rPr>
          <w:b/>
          <w:sz w:val="32"/>
          <w:szCs w:val="32"/>
        </w:rPr>
        <w:t xml:space="preserve"> Sistemas operativos para dispositivos móviles</w:t>
      </w:r>
      <w:bookmarkEnd w:id="248"/>
      <w:bookmarkEnd w:id="249"/>
    </w:p>
    <w:p w14:paraId="7C173257" w14:textId="77777777" w:rsidR="00EB0431" w:rsidRDefault="00EB0431" w:rsidP="00EB0431"/>
    <w:p w14:paraId="20F33E00" w14:textId="081DC1B2" w:rsidR="00EB0431" w:rsidRDefault="00EB0431" w:rsidP="00EB0431">
      <w:pPr>
        <w:rPr>
          <w:rFonts w:ascii="Arial" w:hAnsi="Arial" w:cs="Arial"/>
          <w:sz w:val="24"/>
          <w:szCs w:val="24"/>
        </w:rPr>
      </w:pPr>
      <w:r>
        <w:rPr>
          <w:rFonts w:ascii="Arial" w:hAnsi="Arial" w:cs="Arial"/>
          <w:sz w:val="24"/>
          <w:szCs w:val="24"/>
        </w:rPr>
        <w:t>Al igual que en una computadora, las aplicaciones que se han mencionado se ejecutan sobre un sistema operativo móvil (SO). Se compone</w:t>
      </w:r>
      <w:r w:rsidR="00345735">
        <w:rPr>
          <w:rFonts w:ascii="Arial" w:hAnsi="Arial" w:cs="Arial"/>
          <w:sz w:val="24"/>
          <w:szCs w:val="24"/>
        </w:rPr>
        <w:t>n</w:t>
      </w:r>
      <w:r>
        <w:rPr>
          <w:rFonts w:ascii="Arial" w:hAnsi="Arial" w:cs="Arial"/>
          <w:sz w:val="24"/>
          <w:szCs w:val="24"/>
        </w:rPr>
        <w:t xml:space="preserve"> de un conjunto de programas de bajo nivel que permite</w:t>
      </w:r>
      <w:r w:rsidR="00345735">
        <w:rPr>
          <w:rFonts w:ascii="Arial" w:hAnsi="Arial" w:cs="Arial"/>
          <w:sz w:val="24"/>
          <w:szCs w:val="24"/>
        </w:rPr>
        <w:t>n</w:t>
      </w:r>
      <w:r>
        <w:rPr>
          <w:rFonts w:ascii="Arial" w:hAnsi="Arial" w:cs="Arial"/>
          <w:sz w:val="24"/>
          <w:szCs w:val="24"/>
        </w:rPr>
        <w:t xml:space="preserve"> la abstracción de las peculiaridades del hardware específico del aparato y proveen servicios a las aplicaciones. Al igual que los dispositivos de computación tradicionales dónde se utilizan Windows, Linux o Mac OS, en el caso de los móviles los SO son</w:t>
      </w:r>
      <w:r w:rsidDel="00B7775E">
        <w:rPr>
          <w:rFonts w:ascii="Arial" w:hAnsi="Arial" w:cs="Arial"/>
          <w:sz w:val="24"/>
          <w:szCs w:val="24"/>
        </w:rPr>
        <w:t xml:space="preserve"> </w:t>
      </w:r>
      <w:r>
        <w:rPr>
          <w:rFonts w:ascii="Arial" w:hAnsi="Arial" w:cs="Arial"/>
          <w:sz w:val="24"/>
          <w:szCs w:val="24"/>
        </w:rPr>
        <w:t>Android, iOS o Windows Phone, entre otros.</w:t>
      </w:r>
    </w:p>
    <w:p w14:paraId="2E9E4C5C" w14:textId="77777777" w:rsidR="00EB0431" w:rsidRDefault="00EB0431" w:rsidP="00EB0431">
      <w:pPr>
        <w:rPr>
          <w:rFonts w:ascii="Arial" w:hAnsi="Arial" w:cs="Arial"/>
          <w:sz w:val="24"/>
          <w:szCs w:val="24"/>
        </w:rPr>
      </w:pPr>
      <w:r>
        <w:rPr>
          <w:rFonts w:ascii="Arial" w:hAnsi="Arial" w:cs="Arial"/>
          <w:sz w:val="24"/>
          <w:szCs w:val="24"/>
        </w:rPr>
        <w:t>A medida que los dispositivos móviles crecen en popularidad, sus SO adquieren mayor importancia. La cuota de mercado de sistemas operativos móviles en el primer trimestre de 2016 fue el siguiente sobre una base de 6600 millones de dispositivos:</w:t>
      </w:r>
    </w:p>
    <w:p w14:paraId="09E42E68"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 xml:space="preserve">Android 84,1 % </w:t>
      </w:r>
    </w:p>
    <w:p w14:paraId="11D4FC1D"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iOS 14,8 %</w:t>
      </w:r>
    </w:p>
    <w:p w14:paraId="32D89E15"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Windows Phone 0,7 %</w:t>
      </w:r>
    </w:p>
    <w:p w14:paraId="3B355249"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BlackBerry OS 0,2 %</w:t>
      </w:r>
    </w:p>
    <w:p w14:paraId="07A29F60" w14:textId="77777777" w:rsidR="00EB0431" w:rsidRDefault="00EB0431" w:rsidP="00AA0DB8">
      <w:pPr>
        <w:pStyle w:val="Prrafodelista"/>
        <w:numPr>
          <w:ilvl w:val="0"/>
          <w:numId w:val="18"/>
        </w:numPr>
        <w:tabs>
          <w:tab w:val="clear" w:pos="720"/>
        </w:tabs>
        <w:jc w:val="both"/>
        <w:rPr>
          <w:rFonts w:ascii="Arial" w:hAnsi="Arial" w:cs="Arial"/>
          <w:sz w:val="24"/>
        </w:rPr>
      </w:pPr>
      <w:r>
        <w:rPr>
          <w:rFonts w:ascii="Arial" w:hAnsi="Arial" w:cs="Arial"/>
          <w:sz w:val="24"/>
        </w:rPr>
        <w:t>Otros 0,2 %</w:t>
      </w:r>
    </w:p>
    <w:p w14:paraId="04C8EC16" w14:textId="4A57E599" w:rsidR="00EB0431" w:rsidRDefault="00EB0431" w:rsidP="00EB0431">
      <w:pPr>
        <w:rPr>
          <w:rFonts w:ascii="Arial" w:hAnsi="Arial" w:cs="Arial"/>
          <w:sz w:val="24"/>
        </w:rPr>
      </w:pPr>
      <w:r>
        <w:rPr>
          <w:rFonts w:ascii="Arial" w:hAnsi="Arial" w:cs="Arial"/>
          <w:sz w:val="24"/>
        </w:rPr>
        <w:lastRenderedPageBreak/>
        <w:t>Android tiene la mayor cuota, desde enero</w:t>
      </w:r>
      <w:r w:rsidR="00345735">
        <w:rPr>
          <w:rFonts w:ascii="Arial" w:hAnsi="Arial" w:cs="Arial"/>
          <w:sz w:val="24"/>
        </w:rPr>
        <w:t xml:space="preserve"> del</w:t>
      </w:r>
      <w:r>
        <w:rPr>
          <w:rFonts w:ascii="Arial" w:hAnsi="Arial" w:cs="Arial"/>
          <w:sz w:val="24"/>
        </w:rPr>
        <w:t xml:space="preserve"> 2011, con más de la mitad del mercado, experimentó un creciente aumento y en solo dos años (2009 a comienzos de 2011) ha pasado a ser el SO móvil más utilizado.</w:t>
      </w:r>
    </w:p>
    <w:p w14:paraId="2B15C30A" w14:textId="4499C9C3" w:rsidR="00EB0431" w:rsidRDefault="00EB0431" w:rsidP="00EB0431">
      <w:pPr>
        <w:rPr>
          <w:rFonts w:ascii="Arial" w:hAnsi="Arial" w:cs="Arial"/>
          <w:sz w:val="24"/>
        </w:rPr>
      </w:pPr>
      <w:r>
        <w:rPr>
          <w:rFonts w:ascii="Arial" w:hAnsi="Arial" w:cs="Arial"/>
          <w:sz w:val="24"/>
        </w:rPr>
        <w:t xml:space="preserve">Es por esto, que en principio se pensó </w:t>
      </w:r>
      <w:r w:rsidR="00345735">
        <w:rPr>
          <w:rFonts w:ascii="Arial" w:hAnsi="Arial" w:cs="Arial"/>
          <w:sz w:val="24"/>
        </w:rPr>
        <w:t>en el desarrollo de</w:t>
      </w:r>
      <w:r>
        <w:rPr>
          <w:rFonts w:ascii="Arial" w:hAnsi="Arial" w:cs="Arial"/>
          <w:sz w:val="24"/>
        </w:rPr>
        <w:t xml:space="preserve"> una App para operar el SAR </w:t>
      </w:r>
      <w:r w:rsidR="0064118D">
        <w:rPr>
          <w:rFonts w:ascii="Arial" w:hAnsi="Arial" w:cs="Arial"/>
          <w:sz w:val="24"/>
        </w:rPr>
        <w:t>sobre</w:t>
      </w:r>
      <w:r>
        <w:rPr>
          <w:rFonts w:ascii="Arial" w:hAnsi="Arial" w:cs="Arial"/>
          <w:sz w:val="24"/>
        </w:rPr>
        <w:t xml:space="preserve"> esta plataforma.</w:t>
      </w:r>
    </w:p>
    <w:p w14:paraId="7CE80F33" w14:textId="77777777" w:rsidR="00EB0431" w:rsidRDefault="00EB0431" w:rsidP="00EB0431">
      <w:pPr>
        <w:pStyle w:val="NormalWeb"/>
        <w:spacing w:before="0" w:beforeAutospacing="0" w:after="0" w:afterAutospacing="0"/>
        <w:rPr>
          <w:rFonts w:ascii="Arial" w:hAnsi="Arial" w:cs="Arial"/>
          <w:color w:val="000000"/>
          <w:sz w:val="22"/>
          <w:szCs w:val="22"/>
        </w:rPr>
      </w:pPr>
    </w:p>
    <w:p w14:paraId="6D9C1D0C" w14:textId="77777777" w:rsidR="00EB0431" w:rsidRDefault="00EB0431" w:rsidP="00EB0431">
      <w:pPr>
        <w:pStyle w:val="NormalWeb"/>
        <w:spacing w:before="0" w:beforeAutospacing="0" w:after="0" w:afterAutospacing="0"/>
        <w:rPr>
          <w:rFonts w:ascii="Arial" w:hAnsi="Arial" w:cs="Arial"/>
          <w:color w:val="000000"/>
          <w:sz w:val="22"/>
          <w:szCs w:val="22"/>
        </w:rPr>
      </w:pPr>
    </w:p>
    <w:p w14:paraId="19134993" w14:textId="0061681D" w:rsidR="00EB0431" w:rsidRDefault="002A4FB3" w:rsidP="00EB0431">
      <w:pPr>
        <w:pStyle w:val="Ttulo2"/>
        <w:rPr>
          <w:b/>
          <w:sz w:val="32"/>
          <w:szCs w:val="32"/>
        </w:rPr>
      </w:pPr>
      <w:bookmarkStart w:id="250" w:name="_Toc499023870"/>
      <w:bookmarkStart w:id="251" w:name="_Toc510799388"/>
      <w:r>
        <w:rPr>
          <w:b/>
          <w:sz w:val="32"/>
          <w:szCs w:val="32"/>
        </w:rPr>
        <w:t>5.3</w:t>
      </w:r>
      <w:r w:rsidR="00EB0431">
        <w:rPr>
          <w:b/>
          <w:sz w:val="32"/>
          <w:szCs w:val="32"/>
        </w:rPr>
        <w:t xml:space="preserve"> Android</w:t>
      </w:r>
      <w:bookmarkEnd w:id="250"/>
      <w:bookmarkEnd w:id="251"/>
    </w:p>
    <w:p w14:paraId="13FA5BC1" w14:textId="1E180060" w:rsidR="00EB0431" w:rsidRDefault="00EB0431" w:rsidP="00EB0431"/>
    <w:p w14:paraId="069EBC4E" w14:textId="1F16C237" w:rsidR="00EB0431" w:rsidRDefault="00F31979" w:rsidP="00EB0431">
      <w:pPr>
        <w:rPr>
          <w:rFonts w:ascii="Arial" w:hAnsi="Arial" w:cs="Arial"/>
          <w:sz w:val="24"/>
          <w:szCs w:val="24"/>
        </w:rPr>
      </w:pPr>
      <w:r w:rsidRPr="006C4BE2">
        <w:rPr>
          <w:noProof/>
          <w:color w:val="auto"/>
          <w:highlight w:val="red"/>
          <w:lang w:val="en-US" w:eastAsia="en-US"/>
        </w:rPr>
        <mc:AlternateContent>
          <mc:Choice Requires="wps">
            <w:drawing>
              <wp:anchor distT="0" distB="0" distL="114300" distR="114300" simplePos="0" relativeHeight="251697664" behindDoc="0" locked="0" layoutInCell="1" allowOverlap="1" wp14:anchorId="566FA14A" wp14:editId="26C61059">
                <wp:simplePos x="0" y="0"/>
                <wp:positionH relativeFrom="column">
                  <wp:posOffset>2106295</wp:posOffset>
                </wp:positionH>
                <wp:positionV relativeFrom="paragraph">
                  <wp:posOffset>2700020</wp:posOffset>
                </wp:positionV>
                <wp:extent cx="3295650" cy="266700"/>
                <wp:effectExtent l="0" t="0" r="0" b="0"/>
                <wp:wrapSquare wrapText="bothSides"/>
                <wp:docPr id="1052" name="Cuadro de texto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ADBE9" w14:textId="2C093583" w:rsidR="00D311D0" w:rsidRDefault="00D311D0" w:rsidP="00EB0431">
                            <w:pPr>
                              <w:pStyle w:val="Descripcin"/>
                              <w:jc w:val="center"/>
                              <w:rPr>
                                <w:rFonts w:ascii="Arial" w:eastAsia="Calibri" w:hAnsi="Arial" w:cs="Arial"/>
                                <w:noProof/>
                                <w:color w:val="000000"/>
                              </w:rPr>
                            </w:pPr>
                            <w:bookmarkStart w:id="252" w:name="_Ref508736367"/>
                            <w:bookmarkStart w:id="253" w:name="_Toc510799569"/>
                            <w:r>
                              <w:t xml:space="preserve">Ilustración </w:t>
                            </w:r>
                            <w:fldSimple w:instr=" SEQ Ilustración \* ARABIC ">
                              <w:r>
                                <w:rPr>
                                  <w:noProof/>
                                </w:rPr>
                                <w:t>33</w:t>
                              </w:r>
                            </w:fldSimple>
                            <w:r>
                              <w:t xml:space="preserve"> - Arquitectura de Android</w:t>
                            </w:r>
                            <w:bookmarkEnd w:id="252"/>
                            <w:bookmarkEnd w:id="2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6FA14A" id="Cuadro de texto 1052" o:spid="_x0000_s1043" type="#_x0000_t202" style="position:absolute;left:0;text-align:left;margin-left:165.85pt;margin-top:212.6pt;width:259.5pt;height:2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" stroked="f">
                <v:textbox style="mso-fit-shape-to-text:t" inset="0,0,0,0">
                  <w:txbxContent>
                    <w:p w14:paraId="7E3ADBE9" w14:textId="2C093583" w:rsidR="00D311D0" w:rsidRDefault="00D311D0" w:rsidP="00EB0431">
                      <w:pPr>
                        <w:pStyle w:val="Descripcin"/>
                        <w:jc w:val="center"/>
                        <w:rPr>
                          <w:rFonts w:ascii="Arial" w:eastAsia="Calibri" w:hAnsi="Arial" w:cs="Arial"/>
                          <w:noProof/>
                          <w:color w:val="000000"/>
                        </w:rPr>
                      </w:pPr>
                      <w:bookmarkStart w:id="254" w:name="_Ref508736367"/>
                      <w:bookmarkStart w:id="255" w:name="_Toc510799569"/>
                      <w:r>
                        <w:t xml:space="preserve">Ilustración </w:t>
                      </w:r>
                      <w:fldSimple w:instr=" SEQ Ilustración \* ARABIC ">
                        <w:r>
                          <w:rPr>
                            <w:noProof/>
                          </w:rPr>
                          <w:t>33</w:t>
                        </w:r>
                      </w:fldSimple>
                      <w:r>
                        <w:t xml:space="preserve"> - Arquitectura de Android</w:t>
                      </w:r>
                      <w:bookmarkEnd w:id="254"/>
                      <w:bookmarkEnd w:id="255"/>
                    </w:p>
                  </w:txbxContent>
                </v:textbox>
                <w10:wrap type="square"/>
              </v:shape>
            </w:pict>
          </mc:Fallback>
        </mc:AlternateContent>
      </w:r>
      <w:r>
        <w:rPr>
          <w:noProof/>
        </w:rPr>
        <w:drawing>
          <wp:anchor distT="0" distB="0" distL="114300" distR="114300" simplePos="0" relativeHeight="251750912" behindDoc="0" locked="0" layoutInCell="1" allowOverlap="1" wp14:anchorId="71550222" wp14:editId="176DE3C7">
            <wp:simplePos x="0" y="0"/>
            <wp:positionH relativeFrom="column">
              <wp:posOffset>2099310</wp:posOffset>
            </wp:positionH>
            <wp:positionV relativeFrom="paragraph">
              <wp:posOffset>4445</wp:posOffset>
            </wp:positionV>
            <wp:extent cx="3274060" cy="2654300"/>
            <wp:effectExtent l="0" t="0" r="2540" b="0"/>
            <wp:wrapSquare wrapText="bothSides"/>
            <wp:docPr id="1084" name="Imagen 1084" descr="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ne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7406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31" w:rsidRPr="006C4BE2">
        <w:rPr>
          <w:rFonts w:ascii="Arial" w:hAnsi="Arial" w:cs="Arial"/>
          <w:color w:val="auto"/>
          <w:sz w:val="24"/>
          <w:szCs w:val="24"/>
          <w:shd w:val="clear" w:color="auto" w:fill="FFFFFF"/>
        </w:rPr>
        <w:t xml:space="preserve">Se encuentra basado en </w:t>
      </w:r>
      <w:r w:rsidR="006C4BE2" w:rsidRPr="0064118D">
        <w:rPr>
          <w:rFonts w:ascii="Arial" w:hAnsi="Arial" w:cs="Arial"/>
          <w:b/>
          <w:i/>
          <w:color w:val="auto"/>
          <w:sz w:val="24"/>
          <w:szCs w:val="24"/>
          <w:shd w:val="clear" w:color="auto" w:fill="FFFFFF"/>
        </w:rPr>
        <w:fldChar w:fldCharType="begin"/>
      </w:r>
      <w:r w:rsidR="006C4BE2" w:rsidRPr="0064118D">
        <w:rPr>
          <w:rFonts w:ascii="Arial" w:hAnsi="Arial" w:cs="Arial"/>
          <w:b/>
          <w:i/>
          <w:color w:val="auto"/>
          <w:sz w:val="24"/>
          <w:szCs w:val="24"/>
          <w:shd w:val="clear" w:color="auto" w:fill="FFFFFF"/>
        </w:rPr>
        <w:instrText xml:space="preserve"> REF _Ref508733608 \h  \* MERGEFORMAT </w:instrText>
      </w:r>
      <w:r w:rsidR="006C4BE2" w:rsidRPr="0064118D">
        <w:rPr>
          <w:rFonts w:ascii="Arial" w:hAnsi="Arial" w:cs="Arial"/>
          <w:b/>
          <w:i/>
          <w:color w:val="auto"/>
          <w:sz w:val="24"/>
          <w:szCs w:val="24"/>
          <w:shd w:val="clear" w:color="auto" w:fill="FFFFFF"/>
        </w:rPr>
      </w:r>
      <w:r w:rsidR="006C4BE2" w:rsidRPr="0064118D">
        <w:rPr>
          <w:rFonts w:ascii="Arial" w:hAnsi="Arial" w:cs="Arial"/>
          <w:b/>
          <w:i/>
          <w:color w:val="auto"/>
          <w:sz w:val="24"/>
          <w:szCs w:val="24"/>
          <w:shd w:val="clear" w:color="auto" w:fill="FFFFFF"/>
        </w:rPr>
        <w:fldChar w:fldCharType="separate"/>
      </w:r>
      <w:r w:rsidR="006C4BE2" w:rsidRPr="0064118D">
        <w:rPr>
          <w:rFonts w:ascii="Arial" w:hAnsi="Arial" w:cs="Arial"/>
          <w:b/>
          <w:i/>
          <w:sz w:val="24"/>
          <w:szCs w:val="24"/>
        </w:rPr>
        <w:t>Linux</w:t>
      </w:r>
      <w:r w:rsidR="006C4BE2" w:rsidRPr="0064118D">
        <w:rPr>
          <w:rFonts w:ascii="Arial" w:hAnsi="Arial" w:cs="Arial"/>
          <w:b/>
          <w:i/>
          <w:color w:val="auto"/>
          <w:sz w:val="24"/>
          <w:szCs w:val="24"/>
          <w:shd w:val="clear" w:color="auto" w:fill="FFFFFF"/>
        </w:rPr>
        <w:fldChar w:fldCharType="end"/>
      </w:r>
      <w:r w:rsidR="00DB29AE">
        <w:rPr>
          <w:rFonts w:ascii="Arial" w:hAnsi="Arial" w:cs="Arial"/>
          <w:b/>
          <w:color w:val="auto"/>
          <w:sz w:val="24"/>
          <w:szCs w:val="24"/>
          <w:shd w:val="clear" w:color="auto" w:fill="FFFFFF"/>
        </w:rPr>
        <w:t xml:space="preserve"> (</w:t>
      </w:r>
      <w:r w:rsidR="00DB29AE" w:rsidRPr="00DB29AE">
        <w:rPr>
          <w:rFonts w:ascii="Arial" w:hAnsi="Arial" w:cs="Arial"/>
          <w:b/>
          <w:color w:val="auto"/>
          <w:sz w:val="24"/>
          <w:szCs w:val="24"/>
          <w:shd w:val="clear" w:color="auto" w:fill="FFFFFF"/>
        </w:rPr>
        <w:fldChar w:fldCharType="begin"/>
      </w:r>
      <w:r w:rsidR="00DB29AE" w:rsidRPr="00DB29AE">
        <w:rPr>
          <w:rFonts w:ascii="Arial" w:hAnsi="Arial" w:cs="Arial"/>
          <w:b/>
          <w:color w:val="auto"/>
          <w:sz w:val="24"/>
          <w:szCs w:val="24"/>
          <w:shd w:val="clear" w:color="auto" w:fill="FFFFFF"/>
        </w:rPr>
        <w:instrText xml:space="preserve"> REF _Ref508736367 \h  \* MERGEFORMAT </w:instrText>
      </w:r>
      <w:r w:rsidR="00DB29AE" w:rsidRPr="00DB29AE">
        <w:rPr>
          <w:rFonts w:ascii="Arial" w:hAnsi="Arial" w:cs="Arial"/>
          <w:b/>
          <w:color w:val="auto"/>
          <w:sz w:val="24"/>
          <w:szCs w:val="24"/>
          <w:shd w:val="clear" w:color="auto" w:fill="FFFFFF"/>
        </w:rPr>
      </w:r>
      <w:r w:rsidR="00DB29AE" w:rsidRPr="00DB29AE">
        <w:rPr>
          <w:rFonts w:ascii="Arial" w:hAnsi="Arial" w:cs="Arial"/>
          <w:b/>
          <w:color w:val="auto"/>
          <w:sz w:val="24"/>
          <w:szCs w:val="24"/>
          <w:shd w:val="clear" w:color="auto" w:fill="FFFFFF"/>
        </w:rPr>
        <w:fldChar w:fldCharType="separate"/>
      </w:r>
      <w:r w:rsidR="00DB29AE" w:rsidRPr="00DB29AE">
        <w:rPr>
          <w:rFonts w:ascii="Arial" w:hAnsi="Arial" w:cs="Arial"/>
          <w:b/>
          <w:sz w:val="24"/>
          <w:szCs w:val="24"/>
        </w:rPr>
        <w:t xml:space="preserve">Ilustración </w:t>
      </w:r>
      <w:r w:rsidR="00DB29AE" w:rsidRPr="00DB29AE">
        <w:rPr>
          <w:rFonts w:ascii="Arial" w:hAnsi="Arial" w:cs="Arial"/>
          <w:b/>
          <w:noProof/>
          <w:sz w:val="24"/>
          <w:szCs w:val="24"/>
        </w:rPr>
        <w:t>33</w:t>
      </w:r>
      <w:r w:rsidR="00DB29AE" w:rsidRPr="00DB29AE">
        <w:rPr>
          <w:rFonts w:ascii="Arial" w:hAnsi="Arial" w:cs="Arial"/>
          <w:b/>
          <w:sz w:val="24"/>
          <w:szCs w:val="24"/>
        </w:rPr>
        <w:t xml:space="preserve"> - Arquitectura de Android</w:t>
      </w:r>
      <w:r w:rsidR="00DB29AE" w:rsidRPr="00DB29AE">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w:t>
      </w:r>
      <w:r w:rsidR="006C4BE2">
        <w:rPr>
          <w:rFonts w:ascii="Arial" w:hAnsi="Arial" w:cs="Arial"/>
          <w:color w:val="auto"/>
          <w:sz w:val="24"/>
          <w:szCs w:val="24"/>
          <w:shd w:val="clear" w:color="auto" w:fill="FFFFFF"/>
        </w:rPr>
        <w:t xml:space="preserve">, </w:t>
      </w:r>
      <w:r w:rsidR="00EB0431" w:rsidRPr="006C4BE2">
        <w:rPr>
          <w:rFonts w:ascii="Arial" w:hAnsi="Arial" w:cs="Arial"/>
          <w:color w:val="auto"/>
          <w:sz w:val="24"/>
          <w:szCs w:val="24"/>
          <w:shd w:val="clear" w:color="auto" w:fill="FFFFFF"/>
        </w:rPr>
        <w:t xml:space="preserve">diseñado originalmente para cámaras fotográficas profesionales, luego fue vendido a Google y modificado para ser utilizado en dispositivos móviles como los teléfonos inteligentes y posteriormente en </w:t>
      </w:r>
      <w:r w:rsidR="00EB0431" w:rsidRPr="006C4BE2">
        <w:rPr>
          <w:rFonts w:ascii="Arial" w:hAnsi="Arial" w:cs="Arial"/>
          <w:i/>
          <w:color w:val="auto"/>
          <w:sz w:val="24"/>
          <w:szCs w:val="24"/>
          <w:shd w:val="clear" w:color="auto" w:fill="FFFFFF"/>
        </w:rPr>
        <w:t>tablets</w:t>
      </w:r>
      <w:r w:rsidR="00EB0431" w:rsidRPr="006C4BE2">
        <w:rPr>
          <w:rFonts w:ascii="Arial" w:hAnsi="Arial" w:cs="Arial"/>
          <w:color w:val="auto"/>
          <w:sz w:val="24"/>
          <w:szCs w:val="24"/>
          <w:shd w:val="clear" w:color="auto" w:fill="FFFFFF"/>
        </w:rPr>
        <w:t xml:space="preserve">. Actualmente se encuentra en desarrollo para usarse en netbooks y PCs. Debido a la gran variedad de dispositivos que ejecutan Android, la </w:t>
      </w:r>
      <w:r w:rsidR="00EB0431" w:rsidRPr="006C4BE2">
        <w:rPr>
          <w:rFonts w:ascii="Arial" w:hAnsi="Arial" w:cs="Arial"/>
          <w:i/>
          <w:color w:val="auto"/>
          <w:sz w:val="24"/>
          <w:szCs w:val="24"/>
          <w:shd w:val="clear" w:color="auto" w:fill="FFFFFF"/>
        </w:rPr>
        <w:t>Open Handset Alliance</w:t>
      </w:r>
      <w:r w:rsidR="00EB0431" w:rsidRPr="006C4BE2">
        <w:rPr>
          <w:rFonts w:ascii="Arial" w:hAnsi="Arial" w:cs="Arial"/>
          <w:color w:val="auto"/>
          <w:sz w:val="24"/>
          <w:szCs w:val="24"/>
          <w:shd w:val="clear" w:color="auto" w:fill="FFFFFF"/>
        </w:rPr>
        <w:t>, compuesta por 84 compañías de hardware, software y telecomunicaciones, se</w:t>
      </w:r>
      <w:r>
        <w:rPr>
          <w:rFonts w:ascii="Arial" w:hAnsi="Arial" w:cs="Arial"/>
          <w:color w:val="auto"/>
          <w:sz w:val="24"/>
          <w:szCs w:val="24"/>
          <w:shd w:val="clear" w:color="auto" w:fill="FFFFFF"/>
        </w:rPr>
        <w:t xml:space="preserve"> ha</w:t>
      </w:r>
      <w:r w:rsidR="00EB0431" w:rsidRPr="006C4BE2">
        <w:rPr>
          <w:rFonts w:ascii="Arial" w:hAnsi="Arial" w:cs="Arial"/>
          <w:color w:val="auto"/>
          <w:sz w:val="24"/>
          <w:szCs w:val="24"/>
          <w:shd w:val="clear" w:color="auto" w:fill="FFFFFF"/>
        </w:rPr>
        <w:t xml:space="preserve"> dedicada al desarrollo de estándares abiertos para celulares, ayuda</w:t>
      </w:r>
      <w:r>
        <w:rPr>
          <w:rFonts w:ascii="Arial" w:hAnsi="Arial" w:cs="Arial"/>
          <w:color w:val="auto"/>
          <w:sz w:val="24"/>
          <w:szCs w:val="24"/>
          <w:shd w:val="clear" w:color="auto" w:fill="FFFFFF"/>
        </w:rPr>
        <w:t>n</w:t>
      </w:r>
      <w:r w:rsidR="00EB0431" w:rsidRPr="006C4BE2">
        <w:rPr>
          <w:rFonts w:ascii="Arial" w:hAnsi="Arial" w:cs="Arial"/>
          <w:color w:val="auto"/>
          <w:sz w:val="24"/>
          <w:szCs w:val="24"/>
          <w:shd w:val="clear" w:color="auto" w:fill="FFFFFF"/>
        </w:rPr>
        <w:t xml:space="preserve">do en gran medida a la </w:t>
      </w:r>
      <w:r w:rsidR="00EB0431">
        <w:rPr>
          <w:rFonts w:ascii="Arial" w:hAnsi="Arial" w:cs="Arial"/>
          <w:color w:val="222222"/>
          <w:sz w:val="24"/>
          <w:szCs w:val="24"/>
          <w:shd w:val="clear" w:color="auto" w:fill="FFFFFF"/>
        </w:rPr>
        <w:t>masificación del SO de Google, hasta el punto de que estos estándares son usados por empresas como HTC, LG, Samsung, Motorola entre otros.</w:t>
      </w:r>
    </w:p>
    <w:p w14:paraId="12AAB0DD" w14:textId="77777777" w:rsidR="00EB0431" w:rsidRDefault="00EB0431" w:rsidP="00EB0431">
      <w:pPr>
        <w:keepNext/>
        <w:jc w:val="right"/>
        <w:rPr>
          <w:rFonts w:ascii="Arial" w:hAnsi="Arial" w:cs="Arial"/>
        </w:rPr>
      </w:pPr>
      <w:r>
        <w:rPr>
          <w:rFonts w:ascii="Arial" w:hAnsi="Arial" w:cs="Arial"/>
          <w:noProof/>
          <w:sz w:val="24"/>
          <w:szCs w:val="24"/>
          <w:lang w:val="en-US" w:eastAsia="en-US"/>
        </w:rPr>
        <w:drawing>
          <wp:anchor distT="0" distB="0" distL="114300" distR="114300" simplePos="0" relativeHeight="251525632" behindDoc="0" locked="0" layoutInCell="1" allowOverlap="1" wp14:anchorId="7BB3B8F4" wp14:editId="6DC7FAAB">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0" y="0"/>
                <wp:lineTo x="0" y="21600"/>
                <wp:lineTo x="21600" y="21600"/>
                <wp:lineTo x="21600" y="0"/>
                <wp:lineTo x="0" y="0"/>
              </wp:wrapPolygon>
            </wp:wrapThrough>
            <wp:docPr id="1046" name="Image1"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94" cstate="print">
                      <a:extLst>
                        <a:ext uri="{28A0092B-C50C-407E-A947-70E740481C1C}">
                          <a14:useLocalDpi xmlns:a14="http://schemas.microsoft.com/office/drawing/2010/main" val="0"/>
                        </a:ext>
                      </a:extLst>
                    </a:blip>
                    <a:srcRect/>
                    <a:stretch>
                      <a:fillRect/>
                    </a:stretch>
                  </pic:blipFill>
                  <pic:spPr>
                    <a:xfrm>
                      <a:off x="0" y="0"/>
                      <a:ext cx="953770" cy="1116330"/>
                    </a:xfrm>
                    <a:prstGeom prst="rect">
                      <a:avLst/>
                    </a:prstGeom>
                  </pic:spPr>
                </pic:pic>
              </a:graphicData>
            </a:graphic>
          </wp:anchor>
        </w:drawing>
      </w:r>
    </w:p>
    <w:p w14:paraId="394FCE6D" w14:textId="76797573" w:rsidR="00EB0431" w:rsidRDefault="00EB0431" w:rsidP="00EB0431">
      <w:pPr>
        <w:rPr>
          <w:rFonts w:ascii="Arial" w:hAnsi="Arial" w:cs="Arial"/>
          <w:color w:val="222222"/>
          <w:sz w:val="24"/>
          <w:szCs w:val="24"/>
          <w:shd w:val="clear" w:color="auto" w:fill="FFFFFF"/>
        </w:rPr>
      </w:pPr>
      <w:r>
        <w:rPr>
          <w:rFonts w:ascii="Arial" w:hAnsi="Arial" w:cs="Arial"/>
          <w:color w:val="222222"/>
          <w:sz w:val="24"/>
          <w:szCs w:val="24"/>
          <w:shd w:val="clear" w:color="auto" w:fill="FFFFFF"/>
        </w:rPr>
        <w:t>Las aplicaciones para Android se escriben y desa</w:t>
      </w:r>
      <w:r w:rsidR="00620CC5">
        <w:rPr>
          <w:rFonts w:ascii="Arial" w:hAnsi="Arial" w:cs="Arial"/>
          <w:color w:val="222222"/>
          <w:sz w:val="24"/>
          <w:szCs w:val="24"/>
          <w:shd w:val="clear" w:color="auto" w:fill="FFFFFF"/>
        </w:rPr>
        <w:t>rrollan en Java, aunque con</w:t>
      </w:r>
      <w:r>
        <w:rPr>
          <w:rFonts w:ascii="Arial" w:hAnsi="Arial" w:cs="Arial"/>
          <w:color w:val="222222"/>
          <w:sz w:val="24"/>
          <w:szCs w:val="24"/>
          <w:shd w:val="clear" w:color="auto" w:fill="FFFFFF"/>
        </w:rPr>
        <w:t xml:space="preserve"> </w:t>
      </w:r>
      <w:r w:rsidR="0088605B" w:rsidRPr="008A0AAD">
        <w:rPr>
          <w:rFonts w:ascii="Arial" w:hAnsi="Arial" w:cs="Arial"/>
          <w:color w:val="222222"/>
          <w:sz w:val="24"/>
          <w:szCs w:val="24"/>
          <w:shd w:val="clear" w:color="auto" w:fill="FFFFFF"/>
        </w:rPr>
        <w:fldChar w:fldCharType="begin"/>
      </w:r>
      <w:r w:rsidR="0088605B" w:rsidRPr="008A0AAD">
        <w:rPr>
          <w:rFonts w:ascii="Arial" w:hAnsi="Arial" w:cs="Arial"/>
          <w:color w:val="222222"/>
          <w:sz w:val="24"/>
          <w:szCs w:val="24"/>
          <w:shd w:val="clear" w:color="auto" w:fill="FFFFFF"/>
        </w:rPr>
        <w:instrText xml:space="preserve"> REF _Ref508736466 \h </w:instrText>
      </w:r>
      <w:r w:rsidR="008A0AAD" w:rsidRPr="008A0AAD">
        <w:rPr>
          <w:rFonts w:ascii="Arial" w:hAnsi="Arial" w:cs="Arial"/>
          <w:color w:val="222222"/>
          <w:sz w:val="24"/>
          <w:szCs w:val="24"/>
          <w:shd w:val="clear" w:color="auto" w:fill="FFFFFF"/>
        </w:rPr>
        <w:instrText xml:space="preserve"> \* MERGEFORMAT </w:instrText>
      </w:r>
      <w:r w:rsidR="0088605B" w:rsidRPr="008A0AAD">
        <w:rPr>
          <w:rFonts w:ascii="Arial" w:hAnsi="Arial" w:cs="Arial"/>
          <w:color w:val="222222"/>
          <w:sz w:val="24"/>
          <w:szCs w:val="24"/>
          <w:shd w:val="clear" w:color="auto" w:fill="FFFFFF"/>
        </w:rPr>
      </w:r>
      <w:r w:rsidR="0088605B" w:rsidRPr="008A0AAD">
        <w:rPr>
          <w:rFonts w:ascii="Arial" w:hAnsi="Arial" w:cs="Arial"/>
          <w:color w:val="222222"/>
          <w:sz w:val="24"/>
          <w:szCs w:val="24"/>
          <w:shd w:val="clear" w:color="auto" w:fill="FFFFFF"/>
        </w:rPr>
        <w:fldChar w:fldCharType="separate"/>
      </w:r>
      <w:r w:rsidR="0088605B" w:rsidRPr="008A0AAD">
        <w:rPr>
          <w:rFonts w:ascii="Arial" w:hAnsi="Arial" w:cs="Arial"/>
          <w:b/>
          <w:i/>
          <w:sz w:val="24"/>
          <w:szCs w:val="24"/>
        </w:rPr>
        <w:t>API</w:t>
      </w:r>
      <w:r w:rsidR="00620CC5" w:rsidRPr="008A0AAD">
        <w:rPr>
          <w:rFonts w:ascii="Arial" w:hAnsi="Arial" w:cs="Arial"/>
          <w:b/>
          <w:i/>
          <w:sz w:val="24"/>
          <w:szCs w:val="24"/>
        </w:rPr>
        <w:t>s</w:t>
      </w:r>
      <w:r w:rsidR="0088605B" w:rsidRPr="008A0AAD">
        <w:rPr>
          <w:rFonts w:ascii="Arial" w:hAnsi="Arial" w:cs="Arial"/>
          <w:b/>
          <w:i/>
          <w:sz w:val="24"/>
          <w:szCs w:val="24"/>
        </w:rPr>
        <w:t xml:space="preserve"> (Application Programming Interface)</w:t>
      </w:r>
      <w:r w:rsidR="0088605B" w:rsidRPr="008A0AAD">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xml:space="preserve"> propias, por lo que las aplicaciones escritas en Java para PC y demás plataformas ya existentes no son compatibles con este sistema.</w:t>
      </w:r>
    </w:p>
    <w:p w14:paraId="0D36B93D" w14:textId="2C9BBB08" w:rsidR="0088605B" w:rsidRDefault="008A0AAD" w:rsidP="00EB0431">
      <w:pPr>
        <w:rPr>
          <w:rFonts w:ascii="Arial" w:hAnsi="Arial" w:cs="Arial"/>
          <w:sz w:val="24"/>
          <w:szCs w:val="24"/>
        </w:rPr>
      </w:pPr>
      <w:r>
        <w:rPr>
          <w:noProof/>
          <w:lang w:val="en-US" w:eastAsia="en-US"/>
        </w:rPr>
        <mc:AlternateContent>
          <mc:Choice Requires="wps">
            <w:drawing>
              <wp:anchor distT="0" distB="0" distL="114300" distR="114300" simplePos="0" relativeHeight="251546112" behindDoc="0" locked="0" layoutInCell="1" allowOverlap="1" wp14:anchorId="138B7FA2" wp14:editId="2BE866DC">
                <wp:simplePos x="0" y="0"/>
                <wp:positionH relativeFrom="column">
                  <wp:posOffset>-1037590</wp:posOffset>
                </wp:positionH>
                <wp:positionV relativeFrom="paragraph">
                  <wp:posOffset>113030</wp:posOffset>
                </wp:positionV>
                <wp:extent cx="923290" cy="405765"/>
                <wp:effectExtent l="0" t="3810" r="2540" b="0"/>
                <wp:wrapThrough wrapText="bothSides">
                  <wp:wrapPolygon edited="0">
                    <wp:start x="-223" y="0"/>
                    <wp:lineTo x="-223" y="21093"/>
                    <wp:lineTo x="21600" y="21093"/>
                    <wp:lineTo x="21600" y="0"/>
                    <wp:lineTo x="-223" y="0"/>
                  </wp:wrapPolygon>
                </wp:wrapThrough>
                <wp:docPr id="1051" name="Cuadro de texto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29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EB535" w14:textId="6CC1635E" w:rsidR="00D311D0" w:rsidRDefault="00D311D0" w:rsidP="00EB0431">
                            <w:pPr>
                              <w:pStyle w:val="Descripcin"/>
                              <w:rPr>
                                <w:rFonts w:ascii="Arial" w:eastAsia="Calibri" w:hAnsi="Arial" w:cs="Arial"/>
                                <w:noProof/>
                                <w:color w:val="000000"/>
                                <w:sz w:val="24"/>
                                <w:szCs w:val="24"/>
                              </w:rPr>
                            </w:pPr>
                            <w:bookmarkStart w:id="256" w:name="_Toc510799570"/>
                            <w:r>
                              <w:t xml:space="preserve">Ilustración </w:t>
                            </w:r>
                            <w:fldSimple w:instr=" SEQ Ilustración \* ARABIC ">
                              <w:r>
                                <w:rPr>
                                  <w:noProof/>
                                </w:rPr>
                                <w:t>34</w:t>
                              </w:r>
                            </w:fldSimple>
                            <w:r>
                              <w:t xml:space="preserve"> - Logo de Android</w:t>
                            </w:r>
                            <w:bookmarkEnd w:id="256"/>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138B7FA2" id="Cuadro de texto 1051" o:spid="_x0000_s1044" type="#_x0000_t202" style="position:absolute;left:0;text-align:left;margin-left:-81.7pt;margin-top:8.9pt;width:72.7pt;height:31.9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" stroked="f">
                <v:textbox style="mso-fit-shape-to-text:t" inset="0,0,0,0">
                  <w:txbxContent>
                    <w:p w14:paraId="0C5EB535" w14:textId="6CC1635E" w:rsidR="00D311D0" w:rsidRDefault="00D311D0" w:rsidP="00EB0431">
                      <w:pPr>
                        <w:pStyle w:val="Descripcin"/>
                        <w:rPr>
                          <w:rFonts w:ascii="Arial" w:eastAsia="Calibri" w:hAnsi="Arial" w:cs="Arial"/>
                          <w:noProof/>
                          <w:color w:val="000000"/>
                          <w:sz w:val="24"/>
                          <w:szCs w:val="24"/>
                        </w:rPr>
                      </w:pPr>
                      <w:bookmarkStart w:id="257" w:name="_Toc510799570"/>
                      <w:r>
                        <w:t xml:space="preserve">Ilustración </w:t>
                      </w:r>
                      <w:fldSimple w:instr=" SEQ Ilustración \* ARABIC ">
                        <w:r>
                          <w:rPr>
                            <w:noProof/>
                          </w:rPr>
                          <w:t>34</w:t>
                        </w:r>
                      </w:fldSimple>
                      <w:r>
                        <w:t xml:space="preserve"> - Logo de Android</w:t>
                      </w:r>
                      <w:bookmarkEnd w:id="257"/>
                    </w:p>
                  </w:txbxContent>
                </v:textbox>
                <w10:wrap type="through"/>
              </v:shape>
            </w:pict>
          </mc:Fallback>
        </mc:AlternateContent>
      </w:r>
      <w:r w:rsidR="0088605B">
        <w:rPr>
          <w:rFonts w:ascii="Arial" w:hAnsi="Arial" w:cs="Arial"/>
          <w:sz w:val="24"/>
          <w:szCs w:val="24"/>
        </w:rPr>
        <w:t>En la imagen se puede apreciar el logo oficial de Android.</w:t>
      </w:r>
    </w:p>
    <w:p w14:paraId="45AEF1A8" w14:textId="472AAE40" w:rsidR="00EB0431" w:rsidRDefault="00EB0431" w:rsidP="00EB0431">
      <w:pPr>
        <w:pStyle w:val="NormalWeb"/>
        <w:spacing w:before="0" w:beforeAutospacing="0" w:after="0" w:afterAutospacing="0"/>
        <w:rPr>
          <w:rFonts w:ascii="Arial" w:hAnsi="Arial" w:cs="Arial"/>
        </w:rPr>
      </w:pPr>
    </w:p>
    <w:p w14:paraId="63798D80" w14:textId="647A0F55" w:rsidR="00EB0431" w:rsidRDefault="00EB0431" w:rsidP="00EB0431">
      <w:pPr>
        <w:pStyle w:val="NormalWeb"/>
        <w:spacing w:before="0" w:beforeAutospacing="0" w:after="0" w:afterAutospacing="0"/>
        <w:rPr>
          <w:rFonts w:ascii="Arial" w:hAnsi="Arial" w:cs="Arial"/>
          <w:color w:val="000000"/>
          <w:sz w:val="22"/>
          <w:szCs w:val="22"/>
        </w:rPr>
      </w:pPr>
    </w:p>
    <w:p w14:paraId="49364EAD" w14:textId="013F1707" w:rsidR="00EB0431" w:rsidRDefault="00EB0431" w:rsidP="00EB0431">
      <w:pPr>
        <w:pStyle w:val="NormalWeb"/>
        <w:spacing w:before="0" w:beforeAutospacing="0" w:after="0" w:afterAutospacing="0"/>
        <w:rPr>
          <w:rFonts w:ascii="Arial" w:hAnsi="Arial" w:cs="Arial"/>
          <w:color w:val="000000"/>
          <w:sz w:val="22"/>
          <w:szCs w:val="22"/>
        </w:rPr>
      </w:pPr>
    </w:p>
    <w:p w14:paraId="385A7CDD" w14:textId="77777777" w:rsidR="00A040F5" w:rsidRDefault="00A040F5">
      <w:pPr>
        <w:rPr>
          <w:b/>
          <w:color w:val="666666"/>
          <w:sz w:val="32"/>
          <w:szCs w:val="32"/>
        </w:rPr>
      </w:pPr>
      <w:bookmarkStart w:id="258" w:name="_Toc499023871"/>
      <w:r>
        <w:rPr>
          <w:b/>
          <w:sz w:val="32"/>
          <w:szCs w:val="32"/>
        </w:rPr>
        <w:br w:type="page"/>
      </w:r>
    </w:p>
    <w:p w14:paraId="610D3E64" w14:textId="3E9013F5" w:rsidR="00EB0431" w:rsidRDefault="002A4FB3" w:rsidP="00EB0431">
      <w:pPr>
        <w:pStyle w:val="Ttulo2"/>
        <w:rPr>
          <w:b/>
          <w:sz w:val="32"/>
          <w:szCs w:val="32"/>
        </w:rPr>
      </w:pPr>
      <w:bookmarkStart w:id="259" w:name="_Toc510799389"/>
      <w:r>
        <w:rPr>
          <w:b/>
          <w:sz w:val="32"/>
          <w:szCs w:val="32"/>
        </w:rPr>
        <w:lastRenderedPageBreak/>
        <w:t>5.4</w:t>
      </w:r>
      <w:r w:rsidR="00EB0431">
        <w:rPr>
          <w:b/>
          <w:sz w:val="32"/>
          <w:szCs w:val="32"/>
        </w:rPr>
        <w:t xml:space="preserve"> Aplicaciones móviles multiplataforma</w:t>
      </w:r>
      <w:bookmarkEnd w:id="258"/>
      <w:bookmarkEnd w:id="259"/>
    </w:p>
    <w:p w14:paraId="541F678E" w14:textId="0E518980" w:rsidR="00EB0431" w:rsidRDefault="002A4FB3" w:rsidP="00EB0431">
      <w:pPr>
        <w:pStyle w:val="Ttulo3"/>
        <w:rPr>
          <w:b w:val="0"/>
          <w:sz w:val="28"/>
          <w:szCs w:val="28"/>
        </w:rPr>
      </w:pPr>
      <w:bookmarkStart w:id="260" w:name="_Toc499023872"/>
      <w:bookmarkStart w:id="261" w:name="_Toc510799390"/>
      <w:r>
        <w:rPr>
          <w:b w:val="0"/>
          <w:sz w:val="28"/>
          <w:szCs w:val="28"/>
        </w:rPr>
        <w:t>5.4</w:t>
      </w:r>
      <w:r w:rsidR="00EB0431">
        <w:rPr>
          <w:b w:val="0"/>
          <w:sz w:val="28"/>
          <w:szCs w:val="28"/>
        </w:rPr>
        <w:t>.1 Diferencias entre aplicaciones</w:t>
      </w:r>
      <w:r w:rsidR="00F74901">
        <w:rPr>
          <w:b w:val="0"/>
          <w:sz w:val="28"/>
          <w:szCs w:val="28"/>
        </w:rPr>
        <w:t xml:space="preserve"> </w:t>
      </w:r>
      <w:r w:rsidR="00EB0431">
        <w:rPr>
          <w:b w:val="0"/>
          <w:sz w:val="28"/>
          <w:szCs w:val="28"/>
        </w:rPr>
        <w:t>y web móviles</w:t>
      </w:r>
      <w:bookmarkEnd w:id="260"/>
      <w:bookmarkEnd w:id="261"/>
    </w:p>
    <w:p w14:paraId="53D49BA2" w14:textId="77777777" w:rsidR="00EB0431" w:rsidRDefault="00EB0431" w:rsidP="00EB0431"/>
    <w:p w14:paraId="1E638905" w14:textId="6B8082C4" w:rsidR="00EB0431" w:rsidRDefault="00EB0431" w:rsidP="00EB0431">
      <w:pPr>
        <w:rPr>
          <w:rFonts w:ascii="Arial" w:hAnsi="Arial" w:cs="Arial"/>
          <w:sz w:val="24"/>
          <w:szCs w:val="24"/>
        </w:rPr>
      </w:pPr>
      <w:r>
        <w:rPr>
          <w:rFonts w:ascii="Arial" w:hAnsi="Arial" w:cs="Arial"/>
          <w:sz w:val="24"/>
          <w:szCs w:val="24"/>
        </w:rPr>
        <w:t>Una aplicación móvil debe s</w:t>
      </w:r>
      <w:r w:rsidR="00A040F5">
        <w:rPr>
          <w:rFonts w:ascii="Arial" w:hAnsi="Arial" w:cs="Arial"/>
          <w:sz w:val="24"/>
          <w:szCs w:val="24"/>
        </w:rPr>
        <w:t>er descargada e instalada</w:t>
      </w:r>
      <w:r>
        <w:rPr>
          <w:rFonts w:ascii="Arial" w:hAnsi="Arial" w:cs="Arial"/>
          <w:sz w:val="24"/>
          <w:szCs w:val="24"/>
        </w:rPr>
        <w:t xml:space="preserve"> para ser usada, mientras que una web puede accederse simplemente teniendo conexión a Internet y un navegador compatible. Pero estas últimas siempre pueden presentarse correctamente desde una pantalla generalmente más pequeña que la de un ordenador de escritorio.</w:t>
      </w:r>
    </w:p>
    <w:p w14:paraId="6B8C3F42" w14:textId="77777777" w:rsidR="00EB0431" w:rsidRDefault="00EB0431" w:rsidP="00EB0431">
      <w:pPr>
        <w:rPr>
          <w:rFonts w:ascii="Arial" w:hAnsi="Arial" w:cs="Arial"/>
          <w:sz w:val="24"/>
          <w:szCs w:val="24"/>
        </w:rPr>
      </w:pPr>
      <w:r>
        <w:rPr>
          <w:rFonts w:ascii="Arial" w:hAnsi="Arial" w:cs="Arial"/>
          <w:sz w:val="24"/>
          <w:szCs w:val="24"/>
        </w:rPr>
        <w:t>Las</w:t>
      </w:r>
      <w:r w:rsidRPr="00D007CA">
        <w:rPr>
          <w:rFonts w:ascii="Arial" w:hAnsi="Arial" w:cs="Arial"/>
          <w:sz w:val="24"/>
          <w:szCs w:val="24"/>
        </w:rPr>
        <w:t xml:space="preserve"> “web</w:t>
      </w:r>
      <w:r>
        <w:rPr>
          <w:rFonts w:ascii="Arial" w:hAnsi="Arial" w:cs="Arial"/>
          <w:sz w:val="24"/>
          <w:szCs w:val="24"/>
        </w:rPr>
        <w:t>s</w:t>
      </w:r>
      <w:r w:rsidRPr="00D007CA">
        <w:rPr>
          <w:rFonts w:ascii="Arial" w:hAnsi="Arial" w:cs="Arial"/>
          <w:sz w:val="24"/>
          <w:szCs w:val="24"/>
        </w:rPr>
        <w:t xml:space="preserve"> responsiva</w:t>
      </w:r>
      <w:r>
        <w:rPr>
          <w:rFonts w:ascii="Arial" w:hAnsi="Arial" w:cs="Arial"/>
          <w:sz w:val="24"/>
          <w:szCs w:val="24"/>
        </w:rPr>
        <w:t>s” (</w:t>
      </w:r>
      <w:r w:rsidRPr="00EE58CC">
        <w:rPr>
          <w:rFonts w:ascii="Arial" w:hAnsi="Arial" w:cs="Arial"/>
          <w:b/>
          <w:sz w:val="24"/>
          <w:szCs w:val="24"/>
        </w:rPr>
        <w:fldChar w:fldCharType="begin"/>
      </w:r>
      <w:r w:rsidRPr="00EE58CC">
        <w:rPr>
          <w:rFonts w:ascii="Arial" w:hAnsi="Arial" w:cs="Arial"/>
          <w:b/>
          <w:sz w:val="24"/>
          <w:szCs w:val="24"/>
        </w:rPr>
        <w:instrText xml:space="preserve"> REF _Ref503807654 \h  \* MERGEFORMAT </w:instrText>
      </w:r>
      <w:r w:rsidRPr="00EE58CC">
        <w:rPr>
          <w:rFonts w:ascii="Arial" w:hAnsi="Arial" w:cs="Arial"/>
          <w:b/>
          <w:sz w:val="24"/>
          <w:szCs w:val="24"/>
        </w:rPr>
      </w:r>
      <w:r w:rsidRPr="00EE58CC">
        <w:rPr>
          <w:rFonts w:ascii="Arial" w:hAnsi="Arial" w:cs="Arial"/>
          <w:b/>
          <w:sz w:val="24"/>
          <w:szCs w:val="24"/>
        </w:rPr>
        <w:fldChar w:fldCharType="separate"/>
      </w:r>
      <w:r w:rsidRPr="00EE58CC">
        <w:rPr>
          <w:rFonts w:ascii="Arial" w:hAnsi="Arial" w:cs="Arial"/>
          <w:b/>
          <w:sz w:val="24"/>
          <w:szCs w:val="24"/>
        </w:rPr>
        <w:t>5.2.1 Las Web Apps</w:t>
      </w:r>
      <w:r w:rsidRPr="00EE58CC">
        <w:rPr>
          <w:rFonts w:ascii="Arial" w:hAnsi="Arial" w:cs="Arial"/>
          <w:b/>
          <w:sz w:val="24"/>
          <w:szCs w:val="24"/>
        </w:rPr>
        <w:fldChar w:fldCharType="end"/>
      </w:r>
      <w:r>
        <w:rPr>
          <w:rFonts w:ascii="Arial" w:hAnsi="Arial" w:cs="Arial"/>
          <w:sz w:val="24"/>
          <w:szCs w:val="24"/>
        </w:rPr>
        <w:t>) son como un subconjunto de las aplicaciones web y utilizan conceptos como el “diseño líquido” para que su contenido aproveche la forma del contenedor.</w:t>
      </w:r>
    </w:p>
    <w:p w14:paraId="7E63BAE3" w14:textId="64C93090" w:rsidR="00EB0431" w:rsidRDefault="00EB0431" w:rsidP="00EB0431">
      <w:pPr>
        <w:rPr>
          <w:rFonts w:ascii="Arial" w:hAnsi="Arial" w:cs="Arial"/>
          <w:sz w:val="24"/>
          <w:szCs w:val="24"/>
        </w:rPr>
      </w:pPr>
      <w:r>
        <w:rPr>
          <w:rFonts w:ascii="Arial" w:hAnsi="Arial" w:cs="Arial"/>
          <w:sz w:val="24"/>
          <w:szCs w:val="24"/>
        </w:rPr>
        <w:t xml:space="preserve">Previa a la existencia del CSS3, se carecía de tecnología para poder crear sitios “elásticos”, es decir, que su disposición se adapte a cualquier dimensión y relación de aspecto de pantalla, por lo </w:t>
      </w:r>
      <w:r w:rsidR="006E0F15">
        <w:rPr>
          <w:rFonts w:ascii="Arial" w:hAnsi="Arial" w:cs="Arial"/>
          <w:sz w:val="24"/>
          <w:szCs w:val="24"/>
        </w:rPr>
        <w:t>tanto,</w:t>
      </w:r>
      <w:r>
        <w:rPr>
          <w:rFonts w:ascii="Arial" w:hAnsi="Arial" w:cs="Arial"/>
          <w:sz w:val="24"/>
          <w:szCs w:val="24"/>
        </w:rPr>
        <w:t xml:space="preserve"> los desarrolladores de web estaban obligados a crear diferentes versiones de las páginas web. CSS3 provee mecanismos como las consultas de medio de presentación (</w:t>
      </w:r>
      <w:r w:rsidR="002914F6">
        <w:rPr>
          <w:rFonts w:ascii="Arial" w:hAnsi="Arial" w:cs="Arial"/>
          <w:i/>
          <w:sz w:val="24"/>
          <w:szCs w:val="24"/>
        </w:rPr>
        <w:t xml:space="preserve">media </w:t>
      </w:r>
      <w:r w:rsidR="002914F6" w:rsidRPr="00F74901">
        <w:rPr>
          <w:rFonts w:ascii="Arial" w:hAnsi="Arial" w:cs="Arial"/>
          <w:b/>
          <w:i/>
          <w:sz w:val="24"/>
          <w:szCs w:val="24"/>
        </w:rPr>
        <w:fldChar w:fldCharType="begin"/>
      </w:r>
      <w:r w:rsidR="002914F6" w:rsidRPr="00F74901">
        <w:rPr>
          <w:rFonts w:ascii="Arial" w:hAnsi="Arial" w:cs="Arial"/>
          <w:b/>
          <w:i/>
          <w:sz w:val="24"/>
          <w:szCs w:val="24"/>
        </w:rPr>
        <w:instrText xml:space="preserve"> REF _Ref508736582 \h  \* MERGEFORMAT </w:instrText>
      </w:r>
      <w:r w:rsidR="002914F6" w:rsidRPr="00F74901">
        <w:rPr>
          <w:rFonts w:ascii="Arial" w:hAnsi="Arial" w:cs="Arial"/>
          <w:b/>
          <w:i/>
          <w:sz w:val="24"/>
          <w:szCs w:val="24"/>
        </w:rPr>
      </w:r>
      <w:r w:rsidR="002914F6" w:rsidRPr="00F74901">
        <w:rPr>
          <w:rFonts w:ascii="Arial" w:hAnsi="Arial" w:cs="Arial"/>
          <w:b/>
          <w:i/>
          <w:sz w:val="24"/>
          <w:szCs w:val="24"/>
        </w:rPr>
        <w:fldChar w:fldCharType="separate"/>
      </w:r>
      <w:r w:rsidR="002914F6" w:rsidRPr="00F74901">
        <w:rPr>
          <w:rFonts w:ascii="Arial" w:hAnsi="Arial" w:cs="Arial"/>
          <w:b/>
          <w:i/>
          <w:sz w:val="24"/>
          <w:szCs w:val="24"/>
        </w:rPr>
        <w:t>query</w:t>
      </w:r>
      <w:r w:rsidR="002914F6" w:rsidRPr="00F74901">
        <w:rPr>
          <w:rFonts w:ascii="Arial" w:hAnsi="Arial" w:cs="Arial"/>
          <w:b/>
          <w:i/>
          <w:sz w:val="24"/>
          <w:szCs w:val="24"/>
        </w:rPr>
        <w:fldChar w:fldCharType="end"/>
      </w:r>
      <w:r w:rsidR="002914F6" w:rsidRPr="00F74901">
        <w:rPr>
          <w:rFonts w:ascii="Arial" w:hAnsi="Arial" w:cs="Arial"/>
          <w:b/>
          <w:i/>
          <w:sz w:val="24"/>
          <w:szCs w:val="24"/>
        </w:rPr>
        <w:t>s</w:t>
      </w:r>
      <w:r>
        <w:rPr>
          <w:rFonts w:ascii="Arial" w:hAnsi="Arial" w:cs="Arial"/>
          <w:i/>
          <w:sz w:val="24"/>
          <w:szCs w:val="24"/>
        </w:rPr>
        <w:t>)</w:t>
      </w:r>
      <w:r>
        <w:rPr>
          <w:rFonts w:ascii="Arial" w:hAnsi="Arial" w:cs="Arial"/>
          <w:sz w:val="24"/>
          <w:szCs w:val="24"/>
        </w:rPr>
        <w:t xml:space="preserve"> para que las páginas pueden reaccionar ante distintas circunstancias como el cambio de ancho de la pantalla (como cuando ocurre una rotación. En conclusión, </w:t>
      </w:r>
      <w:r w:rsidRPr="002B4C36">
        <w:rPr>
          <w:rFonts w:ascii="Arial" w:hAnsi="Arial" w:cs="Arial"/>
          <w:i/>
          <w:sz w:val="24"/>
          <w:szCs w:val="24"/>
        </w:rPr>
        <w:t>Web responsive</w:t>
      </w:r>
      <w:r>
        <w:rPr>
          <w:rFonts w:ascii="Arial" w:hAnsi="Arial" w:cs="Arial"/>
          <w:sz w:val="24"/>
          <w:szCs w:val="24"/>
        </w:rPr>
        <w:t xml:space="preserve"> se denomina a todas aquellas técnicas (no solamente redimensionado de pantalla) que permiten la adaptabilidad del contenido a los dispositivos terminales. </w:t>
      </w:r>
    </w:p>
    <w:p w14:paraId="530596AB" w14:textId="77777777" w:rsidR="00EB0431" w:rsidRDefault="00EB0431" w:rsidP="00EB0431">
      <w:pPr>
        <w:rPr>
          <w:rFonts w:ascii="Arial" w:hAnsi="Arial" w:cs="Arial"/>
          <w:sz w:val="24"/>
          <w:szCs w:val="24"/>
        </w:rPr>
      </w:pPr>
    </w:p>
    <w:p w14:paraId="1871EFDF" w14:textId="77777777" w:rsidR="00EB0431" w:rsidRDefault="00EB0431" w:rsidP="00EB0431">
      <w:pPr>
        <w:pStyle w:val="NormalWeb"/>
        <w:spacing w:before="0" w:beforeAutospacing="0" w:after="0" w:afterAutospacing="0"/>
      </w:pPr>
    </w:p>
    <w:p w14:paraId="660BF801" w14:textId="1BC6CFEB" w:rsidR="00EB0431" w:rsidRDefault="002A4FB3" w:rsidP="00EB0431">
      <w:pPr>
        <w:pStyle w:val="Ttulo3"/>
        <w:rPr>
          <w:b w:val="0"/>
          <w:sz w:val="28"/>
          <w:szCs w:val="28"/>
        </w:rPr>
      </w:pPr>
      <w:bookmarkStart w:id="262" w:name="_Toc499023873"/>
      <w:bookmarkStart w:id="263" w:name="_Toc510799391"/>
      <w:r>
        <w:rPr>
          <w:b w:val="0"/>
          <w:sz w:val="28"/>
          <w:szCs w:val="28"/>
        </w:rPr>
        <w:t>5.4</w:t>
      </w:r>
      <w:r w:rsidR="00EB0431">
        <w:rPr>
          <w:b w:val="0"/>
          <w:sz w:val="28"/>
          <w:szCs w:val="28"/>
        </w:rPr>
        <w:t>.2 App Nativas</w:t>
      </w:r>
      <w:bookmarkEnd w:id="262"/>
      <w:bookmarkEnd w:id="263"/>
    </w:p>
    <w:p w14:paraId="74362ED4" w14:textId="77777777" w:rsidR="00EB0431" w:rsidRDefault="00EB0431" w:rsidP="00EB0431">
      <w:pPr>
        <w:pStyle w:val="NormalWeb"/>
        <w:spacing w:before="0" w:beforeAutospacing="0" w:after="0" w:afterAutospacing="0"/>
      </w:pPr>
    </w:p>
    <w:p w14:paraId="5DAF6D81" w14:textId="6CD371C9" w:rsidR="00EB0431" w:rsidRDefault="00EB0431" w:rsidP="00EB0431">
      <w:pPr>
        <w:rPr>
          <w:rFonts w:ascii="Arial" w:hAnsi="Arial" w:cs="Arial"/>
          <w:sz w:val="24"/>
          <w:szCs w:val="24"/>
        </w:rPr>
      </w:pPr>
      <w:r>
        <w:rPr>
          <w:rFonts w:ascii="Arial" w:hAnsi="Arial" w:cs="Arial"/>
          <w:sz w:val="24"/>
          <w:szCs w:val="24"/>
        </w:rPr>
        <w:t xml:space="preserve">Una App nativa es aquella que se desarrolla de forma específica para un determinado sistema operativo, utilizando un </w:t>
      </w:r>
      <w:r>
        <w:rPr>
          <w:rFonts w:ascii="Arial" w:hAnsi="Arial" w:cs="Arial"/>
          <w:i/>
          <w:sz w:val="24"/>
          <w:szCs w:val="24"/>
        </w:rPr>
        <w:t>Software Development Kit </w:t>
      </w:r>
      <w:r>
        <w:rPr>
          <w:rFonts w:ascii="Arial" w:hAnsi="Arial" w:cs="Arial"/>
          <w:sz w:val="24"/>
          <w:szCs w:val="24"/>
        </w:rPr>
        <w:t xml:space="preserve">o SDK disponible a través del proveedor del dispositivo. Cada una de las plataformas, Android, iOS o Windows Phone, tienen un SDK diferente, por lo que si se desea que una App esté disponible en todas las plataformas se deberán de crear una para cada SO, </w:t>
      </w:r>
      <w:r w:rsidR="00F74901">
        <w:rPr>
          <w:rFonts w:ascii="Arial" w:hAnsi="Arial" w:cs="Arial"/>
          <w:sz w:val="24"/>
          <w:szCs w:val="24"/>
        </w:rPr>
        <w:t>implicando</w:t>
      </w:r>
      <w:r>
        <w:rPr>
          <w:rFonts w:ascii="Arial" w:hAnsi="Arial" w:cs="Arial"/>
          <w:sz w:val="24"/>
          <w:szCs w:val="24"/>
        </w:rPr>
        <w:t xml:space="preserve"> la utilización no solo de múltiples </w:t>
      </w:r>
      <w:r w:rsidR="00F74901" w:rsidRPr="00F74901">
        <w:rPr>
          <w:rFonts w:ascii="Arial" w:hAnsi="Arial" w:cs="Arial"/>
          <w:b/>
          <w:sz w:val="24"/>
          <w:szCs w:val="24"/>
        </w:rPr>
        <w:fldChar w:fldCharType="begin"/>
      </w:r>
      <w:r w:rsidR="00F74901" w:rsidRPr="00F74901">
        <w:rPr>
          <w:rFonts w:ascii="Arial" w:hAnsi="Arial" w:cs="Arial"/>
          <w:b/>
          <w:sz w:val="24"/>
          <w:szCs w:val="24"/>
        </w:rPr>
        <w:instrText xml:space="preserve"> REF _Ref508736466 \h </w:instrText>
      </w:r>
      <w:r w:rsidR="00F74901" w:rsidRPr="00F74901">
        <w:rPr>
          <w:rFonts w:ascii="Arial" w:hAnsi="Arial" w:cs="Arial"/>
          <w:b/>
          <w:sz w:val="24"/>
          <w:szCs w:val="24"/>
        </w:rPr>
      </w:r>
      <w:r w:rsidR="00F74901" w:rsidRPr="00F74901">
        <w:rPr>
          <w:rFonts w:ascii="Arial" w:hAnsi="Arial" w:cs="Arial"/>
          <w:b/>
          <w:sz w:val="24"/>
          <w:szCs w:val="24"/>
        </w:rPr>
        <w:instrText xml:space="preserve"> \* MERGEFORMAT </w:instrText>
      </w:r>
      <w:r w:rsidR="00F74901" w:rsidRPr="00F74901">
        <w:rPr>
          <w:rFonts w:ascii="Arial" w:hAnsi="Arial" w:cs="Arial"/>
          <w:b/>
          <w:sz w:val="24"/>
          <w:szCs w:val="24"/>
        </w:rPr>
        <w:fldChar w:fldCharType="separate"/>
      </w:r>
      <w:r w:rsidR="00F74901" w:rsidRPr="00F74901">
        <w:rPr>
          <w:rFonts w:ascii="Arial" w:hAnsi="Arial" w:cs="Arial"/>
          <w:b/>
          <w:i/>
          <w:sz w:val="24"/>
          <w:szCs w:val="24"/>
        </w:rPr>
        <w:t>API</w:t>
      </w:r>
      <w:r w:rsidR="00F74901" w:rsidRPr="00F74901">
        <w:rPr>
          <w:rFonts w:ascii="Arial" w:hAnsi="Arial" w:cs="Arial"/>
          <w:b/>
          <w:sz w:val="24"/>
          <w:szCs w:val="24"/>
        </w:rPr>
        <w:fldChar w:fldCharType="end"/>
      </w:r>
      <w:r w:rsidRPr="00F74901">
        <w:rPr>
          <w:rFonts w:ascii="Arial" w:hAnsi="Arial" w:cs="Arial"/>
          <w:b/>
          <w:sz w:val="24"/>
          <w:szCs w:val="24"/>
        </w:rPr>
        <w:t>s</w:t>
      </w:r>
      <w:r>
        <w:rPr>
          <w:rFonts w:ascii="Arial" w:hAnsi="Arial" w:cs="Arial"/>
          <w:sz w:val="24"/>
          <w:szCs w:val="24"/>
        </w:rPr>
        <w:t>, sino también de distintos lenguajes según la plataforma:</w:t>
      </w:r>
    </w:p>
    <w:p w14:paraId="2E08DCAF"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Las apps para iOS se desarrollan con lenguaje Objective-C o Swift.</w:t>
      </w:r>
    </w:p>
    <w:p w14:paraId="2506F1DA"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Las apps para Android se desarrollan con lenguaje Java o Kotlin</w:t>
      </w:r>
    </w:p>
    <w:p w14:paraId="16790E97" w14:textId="77777777" w:rsidR="00EB0431" w:rsidRDefault="00EB0431" w:rsidP="00AA0DB8">
      <w:pPr>
        <w:pStyle w:val="Prrafodelista"/>
        <w:numPr>
          <w:ilvl w:val="0"/>
          <w:numId w:val="22"/>
        </w:numPr>
        <w:jc w:val="both"/>
        <w:rPr>
          <w:rFonts w:ascii="Arial" w:hAnsi="Arial" w:cs="Arial"/>
          <w:sz w:val="24"/>
          <w:szCs w:val="24"/>
        </w:rPr>
      </w:pPr>
      <w:r>
        <w:rPr>
          <w:rFonts w:ascii="Arial" w:hAnsi="Arial" w:cs="Arial"/>
          <w:sz w:val="24"/>
          <w:szCs w:val="24"/>
        </w:rPr>
        <w:t xml:space="preserve">Las apps en Windows Phone se desarrollan en C# o lenguajes </w:t>
      </w:r>
      <w:r>
        <w:rPr>
          <w:rFonts w:ascii="Arial" w:hAnsi="Arial" w:cs="Arial"/>
          <w:i/>
          <w:sz w:val="24"/>
          <w:szCs w:val="24"/>
        </w:rPr>
        <w:t>managed</w:t>
      </w:r>
      <w:r>
        <w:rPr>
          <w:rFonts w:ascii="Arial" w:hAnsi="Arial" w:cs="Arial"/>
          <w:sz w:val="24"/>
          <w:szCs w:val="24"/>
        </w:rPr>
        <w:t xml:space="preserve"> que se ejecuten sobre el CLR de .Net.</w:t>
      </w:r>
    </w:p>
    <w:p w14:paraId="3D317AE4" w14:textId="64DDC686" w:rsidR="00EB0431" w:rsidRDefault="00EB0431" w:rsidP="00EB0431">
      <w:pPr>
        <w:rPr>
          <w:rFonts w:ascii="Arial" w:hAnsi="Arial" w:cs="Arial"/>
          <w:sz w:val="24"/>
          <w:szCs w:val="24"/>
        </w:rPr>
      </w:pPr>
      <w:r>
        <w:rPr>
          <w:rFonts w:ascii="Arial" w:hAnsi="Arial" w:cs="Arial"/>
          <w:sz w:val="24"/>
          <w:szCs w:val="24"/>
        </w:rPr>
        <w:t xml:space="preserve">Las aplicaciones nativas, como se mencionó anteriormente, tienen acceso a las </w:t>
      </w:r>
      <w:r w:rsidR="00703D42">
        <w:rPr>
          <w:rFonts w:ascii="Arial" w:hAnsi="Arial" w:cs="Arial"/>
          <w:sz w:val="24"/>
          <w:szCs w:val="24"/>
        </w:rPr>
        <w:t>características</w:t>
      </w:r>
      <w:r>
        <w:rPr>
          <w:rFonts w:ascii="Arial" w:hAnsi="Arial" w:cs="Arial"/>
          <w:sz w:val="24"/>
          <w:szCs w:val="24"/>
        </w:rPr>
        <w:t xml:space="preserve"> </w:t>
      </w:r>
      <w:r w:rsidR="00703D42">
        <w:rPr>
          <w:rFonts w:ascii="Arial" w:hAnsi="Arial" w:cs="Arial"/>
          <w:sz w:val="24"/>
          <w:szCs w:val="24"/>
        </w:rPr>
        <w:t>específicas</w:t>
      </w:r>
      <w:r>
        <w:rPr>
          <w:rFonts w:ascii="Arial" w:hAnsi="Arial" w:cs="Arial"/>
          <w:sz w:val="24"/>
          <w:szCs w:val="24"/>
        </w:rPr>
        <w:t xml:space="preserve"> de </w:t>
      </w:r>
      <w:r w:rsidR="00F74901">
        <w:rPr>
          <w:rFonts w:ascii="Arial" w:hAnsi="Arial" w:cs="Arial"/>
          <w:sz w:val="24"/>
          <w:szCs w:val="24"/>
        </w:rPr>
        <w:t>hardware</w:t>
      </w:r>
      <w:r>
        <w:rPr>
          <w:rFonts w:ascii="Arial" w:hAnsi="Arial" w:cs="Arial"/>
          <w:sz w:val="24"/>
          <w:szCs w:val="24"/>
        </w:rPr>
        <w:t xml:space="preserve">, además de la capacidad </w:t>
      </w:r>
      <w:r w:rsidR="00F74901">
        <w:rPr>
          <w:rFonts w:ascii="Arial" w:hAnsi="Arial" w:cs="Arial"/>
          <w:sz w:val="24"/>
          <w:szCs w:val="24"/>
        </w:rPr>
        <w:t xml:space="preserve">de </w:t>
      </w:r>
      <w:r>
        <w:rPr>
          <w:rFonts w:ascii="Arial" w:hAnsi="Arial" w:cs="Arial"/>
          <w:sz w:val="24"/>
          <w:szCs w:val="24"/>
        </w:rPr>
        <w:t xml:space="preserve">ser ejecutadas sin necesidad de conectividad a internet. Por otro </w:t>
      </w:r>
      <w:r w:rsidR="00703D42">
        <w:rPr>
          <w:rFonts w:ascii="Arial" w:hAnsi="Arial" w:cs="Arial"/>
          <w:sz w:val="24"/>
          <w:szCs w:val="24"/>
        </w:rPr>
        <w:t>lado,</w:t>
      </w:r>
      <w:r>
        <w:rPr>
          <w:rFonts w:ascii="Arial" w:hAnsi="Arial" w:cs="Arial"/>
          <w:sz w:val="24"/>
          <w:szCs w:val="24"/>
        </w:rPr>
        <w:t xml:space="preserve"> estas Apps son promocionadas por medio de las tiendas de aplicaciones, que facilitan su descarga y ofrecen un mejor rendimiento que las alternativas de desarrollo. </w:t>
      </w:r>
      <w:r w:rsidR="00EE58CC">
        <w:rPr>
          <w:rFonts w:ascii="Arial" w:hAnsi="Arial" w:cs="Arial"/>
          <w:sz w:val="24"/>
          <w:szCs w:val="24"/>
        </w:rPr>
        <w:t>En la siguiente imagen (</w:t>
      </w:r>
      <w:r w:rsidR="00EE58CC" w:rsidRPr="002E148A">
        <w:rPr>
          <w:rFonts w:ascii="Arial" w:hAnsi="Arial" w:cs="Arial"/>
          <w:b/>
          <w:sz w:val="24"/>
          <w:szCs w:val="24"/>
        </w:rPr>
        <w:fldChar w:fldCharType="begin"/>
      </w:r>
      <w:r w:rsidR="00EE58CC" w:rsidRPr="002E148A">
        <w:rPr>
          <w:rFonts w:ascii="Arial" w:hAnsi="Arial" w:cs="Arial"/>
          <w:b/>
          <w:sz w:val="24"/>
          <w:szCs w:val="24"/>
        </w:rPr>
        <w:instrText xml:space="preserve"> REF _Ref508736774 \h  \* MERGEFORMAT </w:instrText>
      </w:r>
      <w:r w:rsidR="00EE58CC" w:rsidRPr="002E148A">
        <w:rPr>
          <w:rFonts w:ascii="Arial" w:hAnsi="Arial" w:cs="Arial"/>
          <w:b/>
          <w:sz w:val="24"/>
          <w:szCs w:val="24"/>
        </w:rPr>
      </w:r>
      <w:r w:rsidR="00EE58CC" w:rsidRPr="002E148A">
        <w:rPr>
          <w:rFonts w:ascii="Arial" w:hAnsi="Arial" w:cs="Arial"/>
          <w:b/>
          <w:sz w:val="24"/>
          <w:szCs w:val="24"/>
        </w:rPr>
        <w:fldChar w:fldCharType="separate"/>
      </w:r>
      <w:r w:rsidR="002E148A" w:rsidRPr="002E148A">
        <w:rPr>
          <w:rFonts w:ascii="Arial" w:hAnsi="Arial" w:cs="Arial"/>
          <w:b/>
          <w:sz w:val="24"/>
          <w:szCs w:val="24"/>
        </w:rPr>
        <w:t xml:space="preserve">Ilustración </w:t>
      </w:r>
      <w:r w:rsidR="002E148A" w:rsidRPr="002E148A">
        <w:rPr>
          <w:rFonts w:ascii="Arial" w:hAnsi="Arial" w:cs="Arial"/>
          <w:b/>
          <w:noProof/>
          <w:sz w:val="24"/>
          <w:szCs w:val="24"/>
        </w:rPr>
        <w:t>35</w:t>
      </w:r>
      <w:r w:rsidR="002E148A" w:rsidRPr="002E148A">
        <w:rPr>
          <w:rFonts w:ascii="Arial" w:hAnsi="Arial" w:cs="Arial"/>
          <w:b/>
          <w:sz w:val="24"/>
          <w:szCs w:val="24"/>
        </w:rPr>
        <w:t xml:space="preserve"> - Cuadro comparativo - Aplicaciones nativas</w:t>
      </w:r>
      <w:r w:rsidR="00EE58CC" w:rsidRPr="002E148A">
        <w:rPr>
          <w:rFonts w:ascii="Arial" w:hAnsi="Arial" w:cs="Arial"/>
          <w:b/>
          <w:sz w:val="24"/>
          <w:szCs w:val="24"/>
        </w:rPr>
        <w:fldChar w:fldCharType="end"/>
      </w:r>
      <w:r w:rsidR="00EE58CC">
        <w:rPr>
          <w:rFonts w:ascii="Arial" w:hAnsi="Arial" w:cs="Arial"/>
          <w:sz w:val="24"/>
          <w:szCs w:val="24"/>
        </w:rPr>
        <w:t>) se mencionan algunas ventajas e inconvenientes que se presentan con este tipo de aplicaciones</w:t>
      </w:r>
      <w:r w:rsidR="00F74901">
        <w:rPr>
          <w:rFonts w:ascii="Arial" w:hAnsi="Arial" w:cs="Arial"/>
          <w:sz w:val="24"/>
          <w:szCs w:val="24"/>
        </w:rPr>
        <w:t>.</w:t>
      </w:r>
    </w:p>
    <w:p w14:paraId="2E4453F9" w14:textId="77777777" w:rsidR="00EB0431" w:rsidRDefault="00EB0431" w:rsidP="00EB0431"/>
    <w:p w14:paraId="0E563474" w14:textId="77777777" w:rsidR="00EB0431" w:rsidRDefault="00EB0431" w:rsidP="00EB0431">
      <w:pPr>
        <w:keepNext/>
        <w:shd w:val="clear" w:color="auto" w:fill="FFFFFF"/>
        <w:spacing w:after="143"/>
      </w:pPr>
      <w:r>
        <w:rPr>
          <w:rFonts w:ascii="Arial" w:hAnsi="Arial" w:cs="Arial"/>
          <w:noProof/>
          <w:sz w:val="24"/>
          <w:szCs w:val="24"/>
          <w:lang w:val="en-US" w:eastAsia="en-US"/>
        </w:rPr>
        <w:lastRenderedPageBreak/>
        <w:drawing>
          <wp:inline distT="0" distB="0" distL="0" distR="0" wp14:anchorId="6F17717D" wp14:editId="0DBEDFC4">
            <wp:extent cx="5400040" cy="2284729"/>
            <wp:effectExtent l="0" t="0" r="0" b="1270"/>
            <wp:docPr id="1047"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95" cstate="print">
                      <a:extLst>
                        <a:ext uri="{28A0092B-C50C-407E-A947-70E740481C1C}">
                          <a14:useLocalDpi xmlns:a14="http://schemas.microsoft.com/office/drawing/2010/main" val="0"/>
                        </a:ext>
                      </a:extLst>
                    </a:blip>
                    <a:srcRect/>
                    <a:stretch>
                      <a:fillRect/>
                    </a:stretch>
                  </pic:blipFill>
                  <pic:spPr>
                    <a:xfrm>
                      <a:off x="0" y="0"/>
                      <a:ext cx="5400040" cy="2284729"/>
                    </a:xfrm>
                    <a:prstGeom prst="rect">
                      <a:avLst/>
                    </a:prstGeom>
                  </pic:spPr>
                </pic:pic>
              </a:graphicData>
            </a:graphic>
          </wp:inline>
        </w:drawing>
      </w:r>
    </w:p>
    <w:p w14:paraId="1C26F413" w14:textId="58643D14" w:rsidR="00EB0431" w:rsidRDefault="00EB0431" w:rsidP="00EE58CC">
      <w:pPr>
        <w:pStyle w:val="Descripcin"/>
        <w:jc w:val="center"/>
        <w:rPr>
          <w:rFonts w:ascii="Helvetica" w:eastAsia="Times New Roman" w:hAnsi="Helvetica" w:cs="Times New Roman"/>
          <w:color w:val="40454A"/>
          <w:sz w:val="27"/>
          <w:szCs w:val="27"/>
          <w:lang w:eastAsia="es-AR"/>
        </w:rPr>
      </w:pPr>
      <w:bookmarkStart w:id="264" w:name="_Ref508736774"/>
      <w:bookmarkStart w:id="265" w:name="_Toc510799571"/>
      <w:r>
        <w:t xml:space="preserve">Ilustración </w:t>
      </w:r>
      <w:fldSimple w:instr=" SEQ Ilustración \* ARABIC ">
        <w:r w:rsidR="00D63F0D">
          <w:rPr>
            <w:noProof/>
          </w:rPr>
          <w:t>35</w:t>
        </w:r>
      </w:fldSimple>
      <w:r>
        <w:t xml:space="preserve"> - Cuadro comparativo</w:t>
      </w:r>
      <w:r w:rsidR="002E148A">
        <w:t xml:space="preserve"> - Aplicaciones</w:t>
      </w:r>
      <w:r>
        <w:t xml:space="preserve"> nativas</w:t>
      </w:r>
      <w:bookmarkEnd w:id="264"/>
      <w:bookmarkEnd w:id="265"/>
    </w:p>
    <w:p w14:paraId="1D6E3DA5" w14:textId="00A884F5" w:rsidR="00EB0431" w:rsidRDefault="002A4FB3" w:rsidP="00EB0431">
      <w:pPr>
        <w:pStyle w:val="Ttulo3"/>
        <w:rPr>
          <w:b w:val="0"/>
          <w:sz w:val="28"/>
          <w:szCs w:val="28"/>
        </w:rPr>
      </w:pPr>
      <w:bookmarkStart w:id="266" w:name="_Toc499023874"/>
      <w:bookmarkStart w:id="267" w:name="_Ref508740196"/>
      <w:bookmarkStart w:id="268" w:name="_Toc510799392"/>
      <w:r>
        <w:rPr>
          <w:b w:val="0"/>
          <w:sz w:val="28"/>
          <w:szCs w:val="28"/>
        </w:rPr>
        <w:t>5.4</w:t>
      </w:r>
      <w:r w:rsidR="00EB0431">
        <w:rPr>
          <w:b w:val="0"/>
          <w:sz w:val="28"/>
          <w:szCs w:val="28"/>
        </w:rPr>
        <w:t>.3 Desarrollo de Web</w:t>
      </w:r>
      <w:bookmarkEnd w:id="266"/>
      <w:r w:rsidR="00EB0431">
        <w:rPr>
          <w:b w:val="0"/>
          <w:sz w:val="28"/>
          <w:szCs w:val="28"/>
        </w:rPr>
        <w:t xml:space="preserve"> Apps</w:t>
      </w:r>
      <w:bookmarkEnd w:id="267"/>
      <w:bookmarkEnd w:id="268"/>
    </w:p>
    <w:p w14:paraId="293F9405" w14:textId="77777777" w:rsidR="00EB0431" w:rsidRDefault="00EB0431" w:rsidP="00EB0431"/>
    <w:p w14:paraId="071E5CAF" w14:textId="4428C576" w:rsidR="00EB0431" w:rsidRDefault="00574280" w:rsidP="00EB0431">
      <w:pPr>
        <w:rPr>
          <w:rFonts w:ascii="Arial" w:hAnsi="Arial" w:cs="Arial"/>
          <w:sz w:val="24"/>
          <w:szCs w:val="24"/>
        </w:rPr>
      </w:pPr>
      <w:r>
        <w:rPr>
          <w:rFonts w:ascii="Arial" w:hAnsi="Arial" w:cs="Arial"/>
          <w:sz w:val="24"/>
          <w:szCs w:val="24"/>
        </w:rPr>
        <w:t>Una aplicación web o Web App es</w:t>
      </w:r>
      <w:r w:rsidR="00EB0431">
        <w:rPr>
          <w:rFonts w:ascii="Arial" w:hAnsi="Arial" w:cs="Arial"/>
          <w:sz w:val="24"/>
          <w:szCs w:val="24"/>
        </w:rPr>
        <w:t xml:space="preserve"> desarrollada con los lenguajes </w:t>
      </w:r>
      <w:r w:rsidR="00D96219" w:rsidRPr="00D96219">
        <w:rPr>
          <w:rFonts w:ascii="Arial" w:hAnsi="Arial" w:cs="Arial"/>
          <w:sz w:val="24"/>
          <w:szCs w:val="24"/>
        </w:rPr>
        <w:fldChar w:fldCharType="begin"/>
      </w:r>
      <w:r w:rsidR="00D96219" w:rsidRPr="00D96219">
        <w:rPr>
          <w:rFonts w:ascii="Arial" w:hAnsi="Arial" w:cs="Arial"/>
          <w:sz w:val="24"/>
          <w:szCs w:val="24"/>
        </w:rPr>
        <w:instrText xml:space="preserve"> REF _Ref510608964 \h  \* MERGEFORMAT </w:instrText>
      </w:r>
      <w:r w:rsidR="00D96219" w:rsidRPr="00D96219">
        <w:rPr>
          <w:rFonts w:ascii="Arial" w:hAnsi="Arial" w:cs="Arial"/>
          <w:sz w:val="24"/>
          <w:szCs w:val="24"/>
        </w:rPr>
      </w:r>
      <w:r w:rsidR="00D96219" w:rsidRPr="00D96219">
        <w:rPr>
          <w:rFonts w:ascii="Arial" w:hAnsi="Arial" w:cs="Arial"/>
          <w:sz w:val="24"/>
          <w:szCs w:val="24"/>
        </w:rPr>
        <w:fldChar w:fldCharType="separate"/>
      </w:r>
      <w:r w:rsidR="00D96219" w:rsidRPr="00D96219">
        <w:rPr>
          <w:rFonts w:ascii="Arial" w:hAnsi="Arial" w:cs="Arial"/>
          <w:b/>
          <w:i/>
          <w:sz w:val="24"/>
          <w:szCs w:val="24"/>
        </w:rPr>
        <w:t>HTML</w:t>
      </w:r>
      <w:r w:rsidR="00D96219" w:rsidRPr="00D96219">
        <w:rPr>
          <w:rFonts w:ascii="Arial" w:hAnsi="Arial" w:cs="Arial"/>
          <w:sz w:val="24"/>
          <w:szCs w:val="24"/>
        </w:rPr>
        <w:fldChar w:fldCharType="end"/>
      </w:r>
      <w:r w:rsidR="00EB0431">
        <w:rPr>
          <w:rFonts w:ascii="Arial" w:hAnsi="Arial" w:cs="Arial"/>
          <w:sz w:val="24"/>
          <w:szCs w:val="24"/>
        </w:rPr>
        <w:t>, Javascript y CSS que revisten de gran popularidad en la actualidad.</w:t>
      </w:r>
    </w:p>
    <w:p w14:paraId="32D66963" w14:textId="55DEF15B" w:rsidR="00EB0431" w:rsidRDefault="00EB0431" w:rsidP="00EB0431">
      <w:pPr>
        <w:rPr>
          <w:rFonts w:ascii="Arial" w:hAnsi="Arial" w:cs="Arial"/>
          <w:sz w:val="24"/>
          <w:szCs w:val="24"/>
        </w:rPr>
      </w:pPr>
      <w:r>
        <w:rPr>
          <w:rFonts w:ascii="Arial" w:hAnsi="Arial" w:cs="Arial"/>
          <w:sz w:val="24"/>
          <w:szCs w:val="24"/>
        </w:rPr>
        <w:t>En el contexto de aplicaciones móviles, su principal ventaja con respecto</w:t>
      </w:r>
      <w:r w:rsidR="00F74901">
        <w:rPr>
          <w:rFonts w:ascii="Arial" w:hAnsi="Arial" w:cs="Arial"/>
          <w:sz w:val="24"/>
          <w:szCs w:val="24"/>
        </w:rPr>
        <w:t xml:space="preserve"> a</w:t>
      </w:r>
      <w:r>
        <w:rPr>
          <w:rFonts w:ascii="Arial" w:hAnsi="Arial" w:cs="Arial"/>
          <w:sz w:val="24"/>
          <w:szCs w:val="24"/>
        </w:rPr>
        <w:t xml:space="preserve"> un desarrollo nativo</w:t>
      </w:r>
      <w:r w:rsidR="00F74901">
        <w:rPr>
          <w:rFonts w:ascii="Arial" w:hAnsi="Arial" w:cs="Arial"/>
          <w:sz w:val="24"/>
          <w:szCs w:val="24"/>
        </w:rPr>
        <w:t>,</w:t>
      </w:r>
      <w:r>
        <w:rPr>
          <w:rFonts w:ascii="Arial" w:hAnsi="Arial" w:cs="Arial"/>
          <w:sz w:val="24"/>
          <w:szCs w:val="24"/>
        </w:rPr>
        <w:t xml:space="preserve"> es la posibilidad de programar independientemente del SO en el que se usará la aplicación. De esta forma se pueden ejecutar en diferentes dispositivos sin tener que crear varias aplicaciones.</w:t>
      </w:r>
    </w:p>
    <w:p w14:paraId="6695BD33" w14:textId="77777777" w:rsidR="00EB0431" w:rsidRDefault="00EB0431" w:rsidP="00EB0431">
      <w:pPr>
        <w:rPr>
          <w:rFonts w:ascii="Arial" w:hAnsi="Arial" w:cs="Arial"/>
          <w:sz w:val="24"/>
          <w:szCs w:val="24"/>
        </w:rPr>
      </w:pPr>
      <w:r>
        <w:rPr>
          <w:rFonts w:ascii="Arial" w:hAnsi="Arial" w:cs="Arial"/>
          <w:sz w:val="24"/>
          <w:szCs w:val="24"/>
        </w:rPr>
        <w:t xml:space="preserve">Las aplicaciones web se ejecutan dentro del propio navegador web del dispositivo a través de una URL. </w:t>
      </w:r>
    </w:p>
    <w:p w14:paraId="19883D40" w14:textId="091B86C1" w:rsidR="00EB0431" w:rsidRDefault="00EB0431" w:rsidP="00EB0431">
      <w:pPr>
        <w:rPr>
          <w:rFonts w:ascii="Arial" w:hAnsi="Arial" w:cs="Arial"/>
          <w:sz w:val="24"/>
          <w:szCs w:val="24"/>
        </w:rPr>
      </w:pPr>
      <w:r>
        <w:rPr>
          <w:rFonts w:ascii="Arial" w:hAnsi="Arial" w:cs="Arial"/>
          <w:sz w:val="24"/>
          <w:szCs w:val="24"/>
        </w:rPr>
        <w:t xml:space="preserve">La diferencia mayor con una aplicación nativa es que carece del proceso de instalación, pero con la contraparte de no poder estar visibles en la tienda de aplicaciones </w:t>
      </w:r>
      <w:r w:rsidR="00EE58CC">
        <w:rPr>
          <w:rFonts w:ascii="Arial" w:hAnsi="Arial" w:cs="Arial"/>
          <w:sz w:val="24"/>
          <w:szCs w:val="24"/>
        </w:rPr>
        <w:t>y,</w:t>
      </w:r>
      <w:r>
        <w:rPr>
          <w:rFonts w:ascii="Arial" w:hAnsi="Arial" w:cs="Arial"/>
          <w:sz w:val="24"/>
          <w:szCs w:val="24"/>
        </w:rPr>
        <w:t xml:space="preserve"> por ende, la promoción y comercialización debe realizarse de forma independiente. Carecen también de la capacidad de accederse desde el lanzador del dispositivo, pero en algunas plataformas, este inconveniente puede suplirse con la creación de un acceso directo o link.</w:t>
      </w:r>
    </w:p>
    <w:p w14:paraId="1AA26D0F" w14:textId="61882FE9" w:rsidR="00EB0431" w:rsidRDefault="00EB0431" w:rsidP="00EB0431">
      <w:pPr>
        <w:rPr>
          <w:rFonts w:ascii="Arial" w:hAnsi="Arial" w:cs="Arial"/>
          <w:sz w:val="24"/>
          <w:szCs w:val="24"/>
        </w:rPr>
      </w:pPr>
      <w:r>
        <w:rPr>
          <w:rFonts w:ascii="Arial" w:hAnsi="Arial" w:cs="Arial"/>
          <w:sz w:val="24"/>
          <w:szCs w:val="24"/>
        </w:rPr>
        <w:t>Las Web Apps móviles son una opción atractiva si el objetivo es adaptar la web a formato móvil.</w:t>
      </w:r>
      <w:r w:rsidR="00D20F9C">
        <w:rPr>
          <w:rFonts w:ascii="Arial" w:hAnsi="Arial" w:cs="Arial"/>
          <w:sz w:val="24"/>
          <w:szCs w:val="24"/>
        </w:rPr>
        <w:t xml:space="preserve"> </w:t>
      </w:r>
    </w:p>
    <w:p w14:paraId="40A2F24F" w14:textId="5F93C676" w:rsidR="00D20F9C" w:rsidRDefault="00D20F9C" w:rsidP="00EB0431">
      <w:pPr>
        <w:rPr>
          <w:rFonts w:ascii="Arial" w:hAnsi="Arial" w:cs="Arial"/>
          <w:sz w:val="24"/>
          <w:szCs w:val="24"/>
        </w:rPr>
      </w:pPr>
      <w:r>
        <w:rPr>
          <w:rFonts w:ascii="Arial" w:hAnsi="Arial" w:cs="Arial"/>
          <w:sz w:val="24"/>
          <w:szCs w:val="24"/>
        </w:rPr>
        <w:t>A continuación (</w:t>
      </w:r>
      <w:r w:rsidRPr="00D20F9C">
        <w:rPr>
          <w:rFonts w:ascii="Arial" w:hAnsi="Arial" w:cs="Arial"/>
          <w:b/>
          <w:sz w:val="24"/>
          <w:szCs w:val="24"/>
        </w:rPr>
        <w:fldChar w:fldCharType="begin"/>
      </w:r>
      <w:r w:rsidRPr="00D20F9C">
        <w:rPr>
          <w:rFonts w:ascii="Arial" w:hAnsi="Arial" w:cs="Arial"/>
          <w:b/>
          <w:sz w:val="24"/>
          <w:szCs w:val="24"/>
        </w:rPr>
        <w:instrText xml:space="preserve"> REF _Ref508737001 \h  \* MERGEFORMAT </w:instrText>
      </w:r>
      <w:r w:rsidRPr="00D20F9C">
        <w:rPr>
          <w:rFonts w:ascii="Arial" w:hAnsi="Arial" w:cs="Arial"/>
          <w:b/>
          <w:sz w:val="24"/>
          <w:szCs w:val="24"/>
        </w:rPr>
      </w:r>
      <w:r w:rsidRPr="00D20F9C">
        <w:rPr>
          <w:rFonts w:ascii="Arial" w:hAnsi="Arial" w:cs="Arial"/>
          <w:b/>
          <w:sz w:val="24"/>
          <w:szCs w:val="24"/>
        </w:rPr>
        <w:fldChar w:fldCharType="separate"/>
      </w:r>
      <w:r w:rsidRPr="00D20F9C">
        <w:rPr>
          <w:rFonts w:ascii="Arial" w:hAnsi="Arial" w:cs="Arial"/>
          <w:b/>
          <w:sz w:val="24"/>
          <w:szCs w:val="24"/>
        </w:rPr>
        <w:t xml:space="preserve">Ilustración </w:t>
      </w:r>
      <w:r w:rsidRPr="00D20F9C">
        <w:rPr>
          <w:rFonts w:ascii="Arial" w:hAnsi="Arial" w:cs="Arial"/>
          <w:b/>
          <w:noProof/>
          <w:sz w:val="24"/>
          <w:szCs w:val="24"/>
        </w:rPr>
        <w:t>36 -</w:t>
      </w:r>
      <w:r w:rsidRPr="00D20F9C">
        <w:rPr>
          <w:rFonts w:ascii="Arial" w:hAnsi="Arial" w:cs="Arial"/>
          <w:b/>
          <w:sz w:val="24"/>
          <w:szCs w:val="24"/>
        </w:rPr>
        <w:t xml:space="preserve"> Cuadro comparativo - Aplicaciones Web</w:t>
      </w:r>
      <w:r w:rsidRPr="00D20F9C">
        <w:rPr>
          <w:rFonts w:ascii="Arial" w:hAnsi="Arial" w:cs="Arial"/>
          <w:b/>
          <w:sz w:val="24"/>
          <w:szCs w:val="24"/>
        </w:rPr>
        <w:fldChar w:fldCharType="end"/>
      </w:r>
      <w:r w:rsidRPr="00D20F9C">
        <w:rPr>
          <w:rFonts w:ascii="Arial" w:hAnsi="Arial" w:cs="Arial"/>
          <w:b/>
          <w:sz w:val="24"/>
          <w:szCs w:val="24"/>
        </w:rPr>
        <w:t>),</w:t>
      </w:r>
      <w:r>
        <w:rPr>
          <w:rFonts w:ascii="Arial" w:hAnsi="Arial" w:cs="Arial"/>
          <w:sz w:val="24"/>
          <w:szCs w:val="24"/>
        </w:rPr>
        <w:t xml:space="preserve"> algunas ventajas e inconvenientes de este tipo de aplicaciones.</w:t>
      </w:r>
    </w:p>
    <w:p w14:paraId="643EA3C0" w14:textId="77777777" w:rsidR="00EB0431" w:rsidRDefault="00EB0431" w:rsidP="00EB0431">
      <w:pPr>
        <w:keepNext/>
        <w:shd w:val="clear" w:color="auto" w:fill="FFFFFF"/>
        <w:textAlignment w:val="baseline"/>
      </w:pPr>
      <w:r>
        <w:rPr>
          <w:noProof/>
          <w:lang w:val="en-US" w:eastAsia="en-US"/>
        </w:rPr>
        <w:lastRenderedPageBreak/>
        <w:drawing>
          <wp:inline distT="0" distB="0" distL="0" distR="0" wp14:anchorId="7FDDBC66" wp14:editId="6E9B0D82">
            <wp:extent cx="5400040" cy="2959735"/>
            <wp:effectExtent l="0" t="0" r="0" b="0"/>
            <wp:docPr id="1048"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96" cstate="print">
                      <a:extLst>
                        <a:ext uri="{28A0092B-C50C-407E-A947-70E740481C1C}">
                          <a14:useLocalDpi xmlns:a14="http://schemas.microsoft.com/office/drawing/2010/main" val="0"/>
                        </a:ext>
                      </a:extLst>
                    </a:blip>
                    <a:srcRect/>
                    <a:stretch>
                      <a:fillRect/>
                    </a:stretch>
                  </pic:blipFill>
                  <pic:spPr>
                    <a:xfrm>
                      <a:off x="0" y="0"/>
                      <a:ext cx="5400040" cy="2959735"/>
                    </a:xfrm>
                    <a:prstGeom prst="rect">
                      <a:avLst/>
                    </a:prstGeom>
                  </pic:spPr>
                </pic:pic>
              </a:graphicData>
            </a:graphic>
          </wp:inline>
        </w:drawing>
      </w:r>
    </w:p>
    <w:p w14:paraId="521CEBA5" w14:textId="33164840" w:rsidR="00EB0431" w:rsidRDefault="00EB0431" w:rsidP="00D46AE6">
      <w:pPr>
        <w:pStyle w:val="Descripcin"/>
        <w:jc w:val="center"/>
        <w:rPr>
          <w:rFonts w:ascii="Arial" w:eastAsia="Times New Roman" w:hAnsi="Arial" w:cs="Arial"/>
          <w:color w:val="808080"/>
          <w:sz w:val="23"/>
          <w:szCs w:val="23"/>
          <w:lang w:eastAsia="es-AR"/>
        </w:rPr>
      </w:pPr>
      <w:bookmarkStart w:id="269" w:name="_Ref508737001"/>
      <w:bookmarkStart w:id="270" w:name="_Toc510799572"/>
      <w:r>
        <w:t xml:space="preserve">Ilustración </w:t>
      </w:r>
      <w:fldSimple w:instr=" SEQ Ilustración \* ARABIC ">
        <w:r w:rsidR="00D63F0D">
          <w:rPr>
            <w:noProof/>
          </w:rPr>
          <w:t>36</w:t>
        </w:r>
      </w:fldSimple>
      <w:r>
        <w:rPr>
          <w:noProof/>
        </w:rPr>
        <w:t xml:space="preserve"> -</w:t>
      </w:r>
      <w:r>
        <w:t xml:space="preserve"> Cuadro comparativo - Aplicaciones Web</w:t>
      </w:r>
      <w:bookmarkEnd w:id="269"/>
      <w:bookmarkEnd w:id="270"/>
    </w:p>
    <w:p w14:paraId="3A88EC30" w14:textId="1FE6C34E" w:rsidR="00EB0431" w:rsidRDefault="002A4FB3" w:rsidP="00EB0431">
      <w:pPr>
        <w:pStyle w:val="Ttulo3"/>
        <w:rPr>
          <w:b w:val="0"/>
          <w:sz w:val="28"/>
          <w:szCs w:val="28"/>
        </w:rPr>
      </w:pPr>
      <w:bookmarkStart w:id="271" w:name="_Toc499023875"/>
      <w:bookmarkStart w:id="272" w:name="_Toc510799393"/>
      <w:r>
        <w:rPr>
          <w:b w:val="0"/>
          <w:sz w:val="28"/>
          <w:szCs w:val="28"/>
        </w:rPr>
        <w:t>5.4</w:t>
      </w:r>
      <w:r w:rsidR="00EB0431">
        <w:rPr>
          <w:b w:val="0"/>
          <w:sz w:val="28"/>
          <w:szCs w:val="28"/>
        </w:rPr>
        <w:t>.4 Aplicaciones Híbridas</w:t>
      </w:r>
      <w:bookmarkEnd w:id="271"/>
      <w:bookmarkEnd w:id="272"/>
    </w:p>
    <w:p w14:paraId="31D9BFB6" w14:textId="77777777" w:rsidR="00EB0431" w:rsidRDefault="00EB0431" w:rsidP="00EB0431"/>
    <w:p w14:paraId="099C6D88" w14:textId="20EEEB9C" w:rsidR="00EB0431" w:rsidRDefault="00EB0431" w:rsidP="00EB0431">
      <w:pPr>
        <w:rPr>
          <w:rFonts w:ascii="Arial" w:hAnsi="Arial" w:cs="Arial"/>
          <w:sz w:val="24"/>
          <w:szCs w:val="24"/>
        </w:rPr>
      </w:pPr>
      <w:r>
        <w:rPr>
          <w:rFonts w:ascii="Arial" w:hAnsi="Arial" w:cs="Arial"/>
          <w:sz w:val="24"/>
          <w:szCs w:val="24"/>
        </w:rPr>
        <w:t xml:space="preserve">Una aplicación híbrida es una combinación de las dos anteriores. Las apps híbridas se desarrollan con lenguajes propios de las Web Apps, es decir, </w:t>
      </w:r>
      <w:r w:rsidR="00D12099" w:rsidRPr="00D12099">
        <w:rPr>
          <w:rFonts w:ascii="Arial" w:hAnsi="Arial" w:cs="Arial"/>
          <w:sz w:val="24"/>
          <w:szCs w:val="24"/>
        </w:rPr>
        <w:fldChar w:fldCharType="begin"/>
      </w:r>
      <w:r w:rsidR="00D12099" w:rsidRPr="00D12099">
        <w:rPr>
          <w:rFonts w:ascii="Arial" w:hAnsi="Arial" w:cs="Arial"/>
          <w:sz w:val="24"/>
          <w:szCs w:val="24"/>
        </w:rPr>
        <w:instrText xml:space="preserve"> REF _Ref510608964 \h  \* MERGEFORMAT </w:instrText>
      </w:r>
      <w:r w:rsidR="00D12099" w:rsidRPr="00D12099">
        <w:rPr>
          <w:rFonts w:ascii="Arial" w:hAnsi="Arial" w:cs="Arial"/>
          <w:sz w:val="24"/>
          <w:szCs w:val="24"/>
        </w:rPr>
      </w:r>
      <w:r w:rsidR="00D12099" w:rsidRPr="00D12099">
        <w:rPr>
          <w:rFonts w:ascii="Arial" w:hAnsi="Arial" w:cs="Arial"/>
          <w:sz w:val="24"/>
          <w:szCs w:val="24"/>
        </w:rPr>
        <w:fldChar w:fldCharType="separate"/>
      </w:r>
      <w:r w:rsidR="00D12099" w:rsidRPr="00D12099">
        <w:rPr>
          <w:rFonts w:ascii="Arial" w:hAnsi="Arial" w:cs="Arial"/>
          <w:b/>
          <w:i/>
          <w:sz w:val="24"/>
          <w:szCs w:val="24"/>
        </w:rPr>
        <w:t>HTML</w:t>
      </w:r>
      <w:r w:rsidR="00D12099" w:rsidRPr="00D12099">
        <w:rPr>
          <w:rFonts w:ascii="Arial" w:hAnsi="Arial" w:cs="Arial"/>
          <w:sz w:val="24"/>
          <w:szCs w:val="24"/>
        </w:rPr>
        <w:fldChar w:fldCharType="end"/>
      </w:r>
      <w:r>
        <w:rPr>
          <w:rFonts w:ascii="Arial" w:hAnsi="Arial" w:cs="Arial"/>
          <w:sz w:val="24"/>
          <w:szCs w:val="24"/>
        </w:rPr>
        <w:t>, Javascript y CSS, pero también dan la posibilidad de acceder a gran parte de las características del hardware del dispositivo. La principal ventaja es que es posible empaquetarla y distribuirla en la tienda de aplicaciones de cada SO.</w:t>
      </w:r>
    </w:p>
    <w:p w14:paraId="5122A7AA" w14:textId="615E1B53" w:rsidR="00EB0431" w:rsidRDefault="00EB0431" w:rsidP="00EB0431">
      <w:pPr>
        <w:rPr>
          <w:rFonts w:ascii="Arial" w:hAnsi="Arial" w:cs="Arial"/>
          <w:sz w:val="24"/>
          <w:szCs w:val="24"/>
        </w:rPr>
      </w:pPr>
      <w:r w:rsidRPr="00D007CA">
        <w:rPr>
          <w:rFonts w:ascii="Arial" w:hAnsi="Arial" w:cs="Arial"/>
          <w:sz w:val="24"/>
          <w:szCs w:val="24"/>
        </w:rPr>
        <w:t xml:space="preserve">Tanto PhoneGap como Apache Cordova, son los </w:t>
      </w:r>
      <w:r w:rsidR="00B623F0" w:rsidRPr="00B623F0">
        <w:rPr>
          <w:rFonts w:ascii="Arial" w:hAnsi="Arial" w:cs="Arial"/>
          <w:b/>
          <w:sz w:val="24"/>
          <w:szCs w:val="24"/>
        </w:rPr>
        <w:fldChar w:fldCharType="begin"/>
      </w:r>
      <w:r w:rsidR="00B623F0" w:rsidRPr="00B623F0">
        <w:rPr>
          <w:rFonts w:ascii="Arial" w:hAnsi="Arial" w:cs="Arial"/>
          <w:b/>
          <w:sz w:val="24"/>
          <w:szCs w:val="24"/>
        </w:rPr>
        <w:instrText xml:space="preserve"> REF _Ref508731667 \h  \* MERGEFORMAT </w:instrText>
      </w:r>
      <w:r w:rsidR="00B623F0" w:rsidRPr="00B623F0">
        <w:rPr>
          <w:rFonts w:ascii="Arial" w:hAnsi="Arial" w:cs="Arial"/>
          <w:b/>
          <w:sz w:val="24"/>
          <w:szCs w:val="24"/>
        </w:rPr>
      </w:r>
      <w:r w:rsidR="00B623F0" w:rsidRPr="00B623F0">
        <w:rPr>
          <w:rFonts w:ascii="Arial" w:hAnsi="Arial" w:cs="Arial"/>
          <w:b/>
          <w:sz w:val="24"/>
          <w:szCs w:val="24"/>
        </w:rPr>
        <w:fldChar w:fldCharType="separate"/>
      </w:r>
      <w:r w:rsidR="00B623F0" w:rsidRPr="00B623F0">
        <w:rPr>
          <w:rFonts w:ascii="Arial" w:hAnsi="Arial" w:cs="Arial"/>
          <w:b/>
          <w:i/>
          <w:sz w:val="24"/>
          <w:szCs w:val="24"/>
        </w:rPr>
        <w:t>framework</w:t>
      </w:r>
      <w:r w:rsidR="00B623F0" w:rsidRPr="00B623F0">
        <w:rPr>
          <w:rFonts w:ascii="Arial" w:hAnsi="Arial" w:cs="Arial"/>
          <w:b/>
          <w:sz w:val="24"/>
          <w:szCs w:val="24"/>
        </w:rPr>
        <w:fldChar w:fldCharType="end"/>
      </w:r>
      <w:r w:rsidR="00B623F0" w:rsidRPr="00B623F0">
        <w:rPr>
          <w:rFonts w:ascii="Arial" w:hAnsi="Arial" w:cs="Arial"/>
          <w:b/>
          <w:sz w:val="24"/>
          <w:szCs w:val="24"/>
        </w:rPr>
        <w:t>s</w:t>
      </w:r>
      <w:r w:rsidR="00B623F0">
        <w:rPr>
          <w:rFonts w:ascii="Arial" w:hAnsi="Arial" w:cs="Arial"/>
          <w:sz w:val="24"/>
          <w:szCs w:val="24"/>
        </w:rPr>
        <w:t xml:space="preserve"> </w:t>
      </w:r>
      <w:r w:rsidRPr="00D007CA">
        <w:rPr>
          <w:rFonts w:ascii="Arial" w:hAnsi="Arial" w:cs="Arial"/>
          <w:sz w:val="24"/>
          <w:szCs w:val="24"/>
        </w:rPr>
        <w:t>más utilizados por los programadores para el desarrollo multiplataforma de aplicaciones híbridas.</w:t>
      </w:r>
      <w:sdt>
        <w:sdtPr>
          <w:rPr>
            <w:rFonts w:ascii="Arial" w:hAnsi="Arial" w:cs="Arial"/>
            <w:sz w:val="24"/>
            <w:szCs w:val="24"/>
          </w:rPr>
          <w:id w:val="-1050836459"/>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Wik172 \l 11274 </w:instrText>
          </w:r>
          <w:r w:rsidR="0088341F">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[18]</w:t>
          </w:r>
          <w:r w:rsidR="0088341F">
            <w:rPr>
              <w:rFonts w:ascii="Arial" w:hAnsi="Arial" w:cs="Arial"/>
              <w:sz w:val="24"/>
              <w:szCs w:val="24"/>
            </w:rPr>
            <w:fldChar w:fldCharType="end"/>
          </w:r>
        </w:sdtContent>
      </w:sdt>
      <w:sdt>
        <w:sdtPr>
          <w:rPr>
            <w:rFonts w:ascii="Arial" w:hAnsi="Arial" w:cs="Arial"/>
            <w:sz w:val="24"/>
            <w:szCs w:val="24"/>
          </w:rPr>
          <w:id w:val="-1342858469"/>
          <w:citation/>
        </w:sdtPr>
        <w:sdtContent>
          <w:r w:rsidR="0088341F">
            <w:rPr>
              <w:rFonts w:ascii="Arial" w:hAnsi="Arial" w:cs="Arial"/>
              <w:sz w:val="24"/>
              <w:szCs w:val="24"/>
            </w:rPr>
            <w:fldChar w:fldCharType="begin"/>
          </w:r>
          <w:r w:rsidR="00CD542D">
            <w:rPr>
              <w:rFonts w:ascii="Arial" w:hAnsi="Arial" w:cs="Arial"/>
              <w:sz w:val="24"/>
              <w:szCs w:val="24"/>
            </w:rPr>
            <w:instrText xml:space="preserve">CITATION Wik173 \l 11274 </w:instrText>
          </w:r>
          <w:r w:rsidR="0088341F">
            <w:rPr>
              <w:rFonts w:ascii="Arial" w:hAnsi="Arial" w:cs="Arial"/>
              <w:sz w:val="24"/>
              <w:szCs w:val="24"/>
            </w:rPr>
            <w:fldChar w:fldCharType="separate"/>
          </w:r>
          <w:r w:rsidR="00CD542D">
            <w:rPr>
              <w:rFonts w:ascii="Arial" w:hAnsi="Arial" w:cs="Arial"/>
              <w:noProof/>
              <w:sz w:val="24"/>
              <w:szCs w:val="24"/>
            </w:rPr>
            <w:t xml:space="preserve"> </w:t>
          </w:r>
          <w:r w:rsidR="00CD542D" w:rsidRPr="00CD542D">
            <w:rPr>
              <w:rFonts w:ascii="Arial" w:hAnsi="Arial" w:cs="Arial"/>
              <w:noProof/>
              <w:sz w:val="24"/>
              <w:szCs w:val="24"/>
            </w:rPr>
            <w:t>[20]</w:t>
          </w:r>
          <w:r w:rsidR="0088341F">
            <w:rPr>
              <w:rFonts w:ascii="Arial" w:hAnsi="Arial" w:cs="Arial"/>
              <w:sz w:val="24"/>
              <w:szCs w:val="24"/>
            </w:rPr>
            <w:fldChar w:fldCharType="end"/>
          </w:r>
        </w:sdtContent>
      </w:sdt>
      <w:r>
        <w:rPr>
          <w:rFonts w:ascii="Arial" w:hAnsi="Arial" w:cs="Arial"/>
          <w:sz w:val="24"/>
          <w:szCs w:val="24"/>
        </w:rPr>
        <w:t xml:space="preserve"> </w:t>
      </w:r>
    </w:p>
    <w:p w14:paraId="3986F382" w14:textId="32D695E0" w:rsidR="00EB0431" w:rsidRDefault="002A4FB3" w:rsidP="00EB0431">
      <w:pPr>
        <w:pStyle w:val="Ttulo3"/>
        <w:rPr>
          <w:b w:val="0"/>
          <w:sz w:val="28"/>
          <w:szCs w:val="28"/>
        </w:rPr>
      </w:pPr>
      <w:bookmarkStart w:id="273" w:name="_Toc499023876"/>
      <w:bookmarkStart w:id="274" w:name="_Toc510799394"/>
      <w:r>
        <w:rPr>
          <w:b w:val="0"/>
          <w:sz w:val="28"/>
          <w:szCs w:val="28"/>
        </w:rPr>
        <w:t>5.4</w:t>
      </w:r>
      <w:r w:rsidR="00EB0431">
        <w:rPr>
          <w:b w:val="0"/>
          <w:sz w:val="28"/>
          <w:szCs w:val="28"/>
        </w:rPr>
        <w:t>.5 Creación de una Aplicación híbrida</w:t>
      </w:r>
      <w:bookmarkEnd w:id="273"/>
      <w:bookmarkEnd w:id="274"/>
    </w:p>
    <w:p w14:paraId="09389866" w14:textId="77777777" w:rsidR="00EB0431" w:rsidRDefault="00EB0431" w:rsidP="00EB0431">
      <w:pPr>
        <w:rPr>
          <w:rFonts w:ascii="Arial" w:hAnsi="Arial" w:cs="Arial"/>
          <w:sz w:val="24"/>
          <w:szCs w:val="24"/>
        </w:rPr>
      </w:pPr>
    </w:p>
    <w:p w14:paraId="5B3B302F" w14:textId="77777777" w:rsidR="00EB0431" w:rsidRDefault="00EB0431" w:rsidP="00EB0431">
      <w:pPr>
        <w:rPr>
          <w:rFonts w:ascii="Trebuchet MS" w:eastAsia="Trebuchet MS" w:hAnsi="Trebuchet MS" w:cs="Trebuchet MS"/>
          <w:color w:val="666666"/>
          <w:sz w:val="28"/>
          <w:szCs w:val="28"/>
        </w:rPr>
      </w:pPr>
      <w:r w:rsidRPr="00D007CA">
        <w:rPr>
          <w:rFonts w:ascii="Arial" w:hAnsi="Arial" w:cs="Arial"/>
          <w:color w:val="auto"/>
          <w:sz w:val="24"/>
          <w:szCs w:val="24"/>
        </w:rPr>
        <w:t>Co</w:t>
      </w:r>
      <w:r>
        <w:rPr>
          <w:rFonts w:ascii="Arial" w:hAnsi="Arial" w:cs="Arial"/>
          <w:color w:val="auto"/>
          <w:sz w:val="24"/>
          <w:szCs w:val="24"/>
        </w:rPr>
        <w:t>n</w:t>
      </w:r>
      <w:r w:rsidRPr="00D007CA">
        <w:rPr>
          <w:rFonts w:ascii="Arial" w:hAnsi="Arial" w:cs="Arial"/>
          <w:color w:val="auto"/>
          <w:sz w:val="24"/>
          <w:szCs w:val="24"/>
        </w:rPr>
        <w:t>siste en diseñar la aplicación como si fuera una Web App para ser ejecutada en el navegador del cliente.</w:t>
      </w:r>
      <w:r>
        <w:rPr>
          <w:rFonts w:ascii="Arial" w:hAnsi="Arial" w:cs="Arial"/>
          <w:color w:val="auto"/>
          <w:sz w:val="24"/>
          <w:szCs w:val="24"/>
        </w:rPr>
        <w:t xml:space="preserve"> La facilidad de desarrollo debe ser balanceada con una experiencia de usuario y apariencia en principio inferior a una aplicación nativa</w:t>
      </w:r>
      <w:bookmarkStart w:id="275" w:name="_Toc499023877"/>
      <w:r>
        <w:rPr>
          <w:rFonts w:ascii="Arial" w:hAnsi="Arial" w:cs="Arial"/>
          <w:color w:val="auto"/>
          <w:sz w:val="24"/>
          <w:szCs w:val="24"/>
        </w:rPr>
        <w:t>.</w:t>
      </w:r>
      <w:r>
        <w:rPr>
          <w:b/>
          <w:sz w:val="28"/>
          <w:szCs w:val="28"/>
        </w:rPr>
        <w:br w:type="page"/>
      </w:r>
    </w:p>
    <w:p w14:paraId="08B45E95" w14:textId="16CBD84F" w:rsidR="00EB0431" w:rsidRDefault="00EB61FC" w:rsidP="00EB0431">
      <w:pPr>
        <w:pStyle w:val="Ttulo3"/>
        <w:rPr>
          <w:b w:val="0"/>
          <w:sz w:val="28"/>
          <w:szCs w:val="28"/>
        </w:rPr>
      </w:pPr>
      <w:bookmarkStart w:id="276" w:name="_Toc510799395"/>
      <w:r>
        <w:rPr>
          <w:b w:val="0"/>
          <w:sz w:val="28"/>
          <w:szCs w:val="28"/>
        </w:rPr>
        <w:lastRenderedPageBreak/>
        <w:t>5.4</w:t>
      </w:r>
      <w:r w:rsidR="00EB0431">
        <w:rPr>
          <w:b w:val="0"/>
          <w:sz w:val="28"/>
          <w:szCs w:val="28"/>
        </w:rPr>
        <w:t>.6 Aplicación híbrida: app interpretada</w:t>
      </w:r>
      <w:bookmarkEnd w:id="275"/>
      <w:bookmarkEnd w:id="276"/>
    </w:p>
    <w:p w14:paraId="0A9D3600" w14:textId="77777777" w:rsidR="00EB0431" w:rsidRDefault="00EB0431" w:rsidP="00EB0431"/>
    <w:p w14:paraId="4C2D567F" w14:textId="69CD857F" w:rsidR="00EB0431" w:rsidRDefault="00EB0431" w:rsidP="00EB0431">
      <w:pPr>
        <w:rPr>
          <w:rFonts w:ascii="Arial" w:hAnsi="Arial" w:cs="Arial"/>
          <w:sz w:val="24"/>
          <w:szCs w:val="24"/>
        </w:rPr>
      </w:pPr>
      <w:r>
        <w:rPr>
          <w:rFonts w:ascii="Arial" w:hAnsi="Arial" w:cs="Arial"/>
          <w:sz w:val="24"/>
          <w:szCs w:val="24"/>
        </w:rPr>
        <w:t>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w:t>
      </w:r>
      <w:r w:rsidR="00853483">
        <w:rPr>
          <w:rFonts w:ascii="Arial" w:hAnsi="Arial" w:cs="Arial"/>
          <w:sz w:val="24"/>
          <w:szCs w:val="24"/>
        </w:rPr>
        <w:t>e aplicaciones multiplataforma.</w:t>
      </w:r>
    </w:p>
    <w:p w14:paraId="7C2963D3" w14:textId="3336D1F1" w:rsidR="00853483" w:rsidRDefault="00853483" w:rsidP="00EB0431">
      <w:pPr>
        <w:rPr>
          <w:rFonts w:ascii="Arial" w:hAnsi="Arial" w:cs="Arial"/>
          <w:sz w:val="24"/>
          <w:szCs w:val="24"/>
        </w:rPr>
      </w:pPr>
      <w:r>
        <w:rPr>
          <w:rFonts w:ascii="Arial" w:hAnsi="Arial" w:cs="Arial"/>
          <w:sz w:val="24"/>
          <w:szCs w:val="24"/>
        </w:rPr>
        <w:t>En la siguiente ilustración (</w:t>
      </w:r>
      <w:r w:rsidRPr="00853483">
        <w:rPr>
          <w:rFonts w:ascii="Arial" w:hAnsi="Arial" w:cs="Arial"/>
          <w:b/>
          <w:sz w:val="24"/>
          <w:szCs w:val="24"/>
        </w:rPr>
        <w:fldChar w:fldCharType="begin"/>
      </w:r>
      <w:r w:rsidRPr="00853483">
        <w:rPr>
          <w:rFonts w:ascii="Arial" w:hAnsi="Arial" w:cs="Arial"/>
          <w:b/>
          <w:sz w:val="24"/>
          <w:szCs w:val="24"/>
        </w:rPr>
        <w:instrText xml:space="preserve"> REF _Ref508737204 \h  \* MERGEFORMAT </w:instrText>
      </w:r>
      <w:r w:rsidRPr="00853483">
        <w:rPr>
          <w:rFonts w:ascii="Arial" w:hAnsi="Arial" w:cs="Arial"/>
          <w:b/>
          <w:sz w:val="24"/>
          <w:szCs w:val="24"/>
        </w:rPr>
      </w:r>
      <w:r w:rsidRPr="00853483">
        <w:rPr>
          <w:rFonts w:ascii="Arial" w:hAnsi="Arial" w:cs="Arial"/>
          <w:b/>
          <w:sz w:val="24"/>
          <w:szCs w:val="24"/>
        </w:rPr>
        <w:fldChar w:fldCharType="separate"/>
      </w:r>
      <w:r w:rsidRPr="00853483">
        <w:rPr>
          <w:rFonts w:ascii="Arial" w:hAnsi="Arial" w:cs="Arial"/>
          <w:b/>
          <w:sz w:val="24"/>
          <w:szCs w:val="24"/>
        </w:rPr>
        <w:t xml:space="preserve">Ilustración </w:t>
      </w:r>
      <w:r w:rsidRPr="00853483">
        <w:rPr>
          <w:rFonts w:ascii="Arial" w:hAnsi="Arial" w:cs="Arial"/>
          <w:b/>
          <w:noProof/>
          <w:sz w:val="24"/>
          <w:szCs w:val="24"/>
        </w:rPr>
        <w:t xml:space="preserve">37 - </w:t>
      </w:r>
      <w:r w:rsidRPr="00853483">
        <w:rPr>
          <w:rFonts w:ascii="Arial" w:hAnsi="Arial" w:cs="Arial"/>
          <w:b/>
          <w:sz w:val="24"/>
          <w:szCs w:val="24"/>
        </w:rPr>
        <w:t xml:space="preserve"> Comparativa aplicaciones híbridas</w:t>
      </w:r>
      <w:r w:rsidRPr="00853483">
        <w:rPr>
          <w:rFonts w:ascii="Arial" w:hAnsi="Arial" w:cs="Arial"/>
          <w:b/>
          <w:sz w:val="24"/>
          <w:szCs w:val="24"/>
        </w:rPr>
        <w:fldChar w:fldCharType="end"/>
      </w:r>
      <w:r>
        <w:rPr>
          <w:rFonts w:ascii="Arial" w:hAnsi="Arial" w:cs="Arial"/>
          <w:sz w:val="24"/>
          <w:szCs w:val="24"/>
        </w:rPr>
        <w:t>), ventajas e inconvenientes de las aplicaciones híbridas</w:t>
      </w:r>
    </w:p>
    <w:p w14:paraId="025C1E55" w14:textId="77777777" w:rsidR="00EB0431" w:rsidRDefault="00EB0431" w:rsidP="00EB0431">
      <w:pPr>
        <w:pStyle w:val="NormalWeb"/>
        <w:keepNext/>
        <w:shd w:val="clear" w:color="auto" w:fill="FFFFFF"/>
        <w:spacing w:before="0" w:beforeAutospacing="0" w:after="0" w:afterAutospacing="0"/>
        <w:textAlignment w:val="baseline"/>
      </w:pPr>
      <w:r>
        <w:rPr>
          <w:noProof/>
          <w:lang w:val="en-US" w:eastAsia="en-US"/>
        </w:rPr>
        <w:drawing>
          <wp:inline distT="0" distB="0" distL="0" distR="0" wp14:anchorId="0570C735" wp14:editId="4D6233FB">
            <wp:extent cx="5400040" cy="2158365"/>
            <wp:effectExtent l="0" t="0" r="0" b="0"/>
            <wp:docPr id="1049"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97" cstate="print">
                      <a:extLst>
                        <a:ext uri="{28A0092B-C50C-407E-A947-70E740481C1C}">
                          <a14:useLocalDpi xmlns:a14="http://schemas.microsoft.com/office/drawing/2010/main" val="0"/>
                        </a:ext>
                      </a:extLst>
                    </a:blip>
                    <a:srcRect/>
                    <a:stretch>
                      <a:fillRect/>
                    </a:stretch>
                  </pic:blipFill>
                  <pic:spPr>
                    <a:xfrm>
                      <a:off x="0" y="0"/>
                      <a:ext cx="5400040" cy="2158365"/>
                    </a:xfrm>
                    <a:prstGeom prst="rect">
                      <a:avLst/>
                    </a:prstGeom>
                  </pic:spPr>
                </pic:pic>
              </a:graphicData>
            </a:graphic>
          </wp:inline>
        </w:drawing>
      </w:r>
    </w:p>
    <w:p w14:paraId="7C47F60D" w14:textId="357AF7B9" w:rsidR="00EB0431" w:rsidRPr="00853483" w:rsidRDefault="00EB0431" w:rsidP="00853483">
      <w:pPr>
        <w:pStyle w:val="Descripcin"/>
        <w:jc w:val="center"/>
        <w:rPr>
          <w:rFonts w:ascii="Arial" w:hAnsi="Arial" w:cs="Arial"/>
          <w:color w:val="808080"/>
          <w:sz w:val="23"/>
          <w:szCs w:val="23"/>
        </w:rPr>
      </w:pPr>
      <w:bookmarkStart w:id="277" w:name="_Ref508737204"/>
      <w:bookmarkStart w:id="278" w:name="_Toc510799573"/>
      <w:r>
        <w:t xml:space="preserve">Ilustración </w:t>
      </w:r>
      <w:fldSimple w:instr=" SEQ Ilustración \* ARABIC ">
        <w:r w:rsidR="00D63F0D">
          <w:rPr>
            <w:noProof/>
          </w:rPr>
          <w:t>37</w:t>
        </w:r>
      </w:fldSimple>
      <w:r>
        <w:rPr>
          <w:noProof/>
        </w:rPr>
        <w:t xml:space="preserve"> - </w:t>
      </w:r>
      <w:r>
        <w:t xml:space="preserve"> Comparativa aplicaciones híbridas</w:t>
      </w:r>
      <w:bookmarkEnd w:id="277"/>
      <w:bookmarkEnd w:id="278"/>
    </w:p>
    <w:p w14:paraId="6FB743CF" w14:textId="4C1C6D44" w:rsidR="00EB0431" w:rsidRDefault="00EB61FC" w:rsidP="00EB0431">
      <w:pPr>
        <w:pStyle w:val="Ttulo2"/>
        <w:rPr>
          <w:b/>
          <w:sz w:val="32"/>
          <w:szCs w:val="32"/>
        </w:rPr>
      </w:pPr>
      <w:bookmarkStart w:id="279" w:name="_Toc499023878"/>
      <w:bookmarkStart w:id="280" w:name="_Toc510799396"/>
      <w:r>
        <w:rPr>
          <w:b/>
          <w:sz w:val="32"/>
          <w:szCs w:val="32"/>
        </w:rPr>
        <w:t>5.5</w:t>
      </w:r>
      <w:r w:rsidR="00EB0431">
        <w:rPr>
          <w:b/>
          <w:sz w:val="32"/>
          <w:szCs w:val="32"/>
        </w:rPr>
        <w:t xml:space="preserve"> Entornos y herramientas para el desarrollo</w:t>
      </w:r>
      <w:bookmarkEnd w:id="279"/>
      <w:bookmarkEnd w:id="280"/>
    </w:p>
    <w:p w14:paraId="64B15C66" w14:textId="77777777" w:rsidR="00EB0431" w:rsidRDefault="00EB0431" w:rsidP="00EB0431"/>
    <w:p w14:paraId="0332AD2B" w14:textId="412B0CF2" w:rsidR="00EB0431" w:rsidRDefault="00F74901" w:rsidP="00EB0431">
      <w:pPr>
        <w:rPr>
          <w:rFonts w:ascii="Arial" w:hAnsi="Arial" w:cs="Arial"/>
          <w:sz w:val="24"/>
          <w:szCs w:val="24"/>
        </w:rPr>
      </w:pPr>
      <w:r>
        <w:rPr>
          <w:rFonts w:ascii="Arial" w:hAnsi="Arial" w:cs="Arial"/>
          <w:sz w:val="24"/>
          <w:szCs w:val="24"/>
        </w:rPr>
        <w:t>En el contexto de esta tesina</w:t>
      </w:r>
      <w:r w:rsidR="00EB0431">
        <w:rPr>
          <w:rFonts w:ascii="Arial" w:hAnsi="Arial" w:cs="Arial"/>
          <w:sz w:val="24"/>
          <w:szCs w:val="24"/>
        </w:rPr>
        <w:t>, al momento de seleccionar el tipo de aplicación móvil, dentro de los tipos antes mencionados, se analizaron los entornos de desarrollo y herramientas para el desarrollador</w:t>
      </w:r>
      <w:r w:rsidR="00853483">
        <w:rPr>
          <w:rFonts w:ascii="Arial" w:hAnsi="Arial" w:cs="Arial"/>
          <w:sz w:val="24"/>
          <w:szCs w:val="24"/>
        </w:rPr>
        <w:t xml:space="preserve"> que a continuación se describen (</w:t>
      </w:r>
      <w:r w:rsidR="00853483" w:rsidRPr="00853483">
        <w:rPr>
          <w:rFonts w:ascii="Arial" w:hAnsi="Arial" w:cs="Arial"/>
          <w:b/>
          <w:sz w:val="24"/>
          <w:szCs w:val="24"/>
        </w:rPr>
        <w:fldChar w:fldCharType="begin"/>
      </w:r>
      <w:r w:rsidR="00853483" w:rsidRPr="00853483">
        <w:rPr>
          <w:rFonts w:ascii="Arial" w:hAnsi="Arial" w:cs="Arial"/>
          <w:b/>
          <w:sz w:val="24"/>
          <w:szCs w:val="24"/>
        </w:rPr>
        <w:instrText xml:space="preserve"> REF _Ref508737378 \h  \* MERGEFORMAT </w:instrText>
      </w:r>
      <w:r w:rsidR="00853483" w:rsidRPr="00853483">
        <w:rPr>
          <w:rFonts w:ascii="Arial" w:hAnsi="Arial" w:cs="Arial"/>
          <w:b/>
          <w:sz w:val="24"/>
          <w:szCs w:val="24"/>
        </w:rPr>
      </w:r>
      <w:r w:rsidR="00853483" w:rsidRPr="00853483">
        <w:rPr>
          <w:rFonts w:ascii="Arial" w:hAnsi="Arial" w:cs="Arial"/>
          <w:b/>
          <w:sz w:val="24"/>
          <w:szCs w:val="24"/>
        </w:rPr>
        <w:fldChar w:fldCharType="separate"/>
      </w:r>
      <w:r w:rsidR="00853483" w:rsidRPr="00853483">
        <w:rPr>
          <w:rFonts w:ascii="Arial" w:hAnsi="Arial" w:cs="Arial"/>
          <w:b/>
          <w:sz w:val="24"/>
          <w:szCs w:val="24"/>
        </w:rPr>
        <w:t xml:space="preserve">Ilustración </w:t>
      </w:r>
      <w:r w:rsidR="00853483" w:rsidRPr="00853483">
        <w:rPr>
          <w:rFonts w:ascii="Arial" w:hAnsi="Arial" w:cs="Arial"/>
          <w:b/>
          <w:noProof/>
          <w:sz w:val="24"/>
          <w:szCs w:val="24"/>
        </w:rPr>
        <w:t>38</w:t>
      </w:r>
      <w:r w:rsidR="00853483" w:rsidRPr="00853483">
        <w:rPr>
          <w:rFonts w:ascii="Arial" w:hAnsi="Arial" w:cs="Arial"/>
          <w:b/>
          <w:sz w:val="24"/>
          <w:szCs w:val="24"/>
        </w:rPr>
        <w:t xml:space="preserve"> - Herramientas para desarrollo de apps</w:t>
      </w:r>
      <w:r w:rsidR="00853483" w:rsidRPr="00853483">
        <w:rPr>
          <w:rFonts w:ascii="Arial" w:hAnsi="Arial" w:cs="Arial"/>
          <w:b/>
          <w:sz w:val="24"/>
          <w:szCs w:val="24"/>
        </w:rPr>
        <w:fldChar w:fldCharType="end"/>
      </w:r>
      <w:r w:rsidR="00853483">
        <w:rPr>
          <w:rFonts w:ascii="Arial" w:hAnsi="Arial" w:cs="Arial"/>
          <w:sz w:val="24"/>
          <w:szCs w:val="24"/>
        </w:rPr>
        <w:t>)</w:t>
      </w:r>
      <w:r w:rsidR="00EB0431">
        <w:rPr>
          <w:rFonts w:ascii="Arial" w:hAnsi="Arial" w:cs="Arial"/>
          <w:sz w:val="24"/>
          <w:szCs w:val="24"/>
        </w:rPr>
        <w:t>.</w:t>
      </w:r>
    </w:p>
    <w:p w14:paraId="4A2A049E" w14:textId="77777777" w:rsidR="00EB0431" w:rsidRDefault="00EB0431" w:rsidP="00EB0431">
      <w:pPr>
        <w:keepNext/>
      </w:pPr>
      <w:r>
        <w:rPr>
          <w:noProof/>
          <w:lang w:val="en-US" w:eastAsia="en-US"/>
        </w:rPr>
        <w:drawing>
          <wp:inline distT="0" distB="0" distL="0" distR="0" wp14:anchorId="051597FD" wp14:editId="4B70F27C">
            <wp:extent cx="5400040" cy="3150235"/>
            <wp:effectExtent l="38100" t="38100" r="10160" b="12065"/>
            <wp:docPr id="1050" name="Image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48FFEB81" w14:textId="1F3C3EF6" w:rsidR="00EB0431" w:rsidRDefault="00EB0431" w:rsidP="00EB0431">
      <w:pPr>
        <w:pStyle w:val="Descripcin"/>
        <w:jc w:val="center"/>
      </w:pPr>
      <w:bookmarkStart w:id="281" w:name="_Ref508737378"/>
      <w:bookmarkStart w:id="282" w:name="_Toc510799574"/>
      <w:r>
        <w:t xml:space="preserve">Ilustración </w:t>
      </w:r>
      <w:fldSimple w:instr=" SEQ Ilustración \* ARABIC ">
        <w:r w:rsidR="00D63F0D">
          <w:rPr>
            <w:noProof/>
          </w:rPr>
          <w:t>38</w:t>
        </w:r>
      </w:fldSimple>
      <w:r>
        <w:t xml:space="preserve"> - Herramientas para desarrollo de apps</w:t>
      </w:r>
      <w:bookmarkEnd w:id="281"/>
      <w:bookmarkEnd w:id="282"/>
    </w:p>
    <w:p w14:paraId="1CFA96FF" w14:textId="5CCAF959" w:rsidR="00EB0431" w:rsidRDefault="00EB61FC" w:rsidP="00EB0431">
      <w:pPr>
        <w:pStyle w:val="Ttulo3"/>
        <w:rPr>
          <w:b w:val="0"/>
          <w:sz w:val="28"/>
          <w:szCs w:val="28"/>
        </w:rPr>
      </w:pPr>
      <w:bookmarkStart w:id="283" w:name="_Toc499023879"/>
      <w:bookmarkStart w:id="284" w:name="_Ref508740027"/>
      <w:bookmarkStart w:id="285" w:name="_Toc510799397"/>
      <w:r>
        <w:rPr>
          <w:b w:val="0"/>
          <w:sz w:val="28"/>
          <w:szCs w:val="28"/>
        </w:rPr>
        <w:lastRenderedPageBreak/>
        <w:t>5.5</w:t>
      </w:r>
      <w:r w:rsidR="00EB0431">
        <w:rPr>
          <w:b w:val="0"/>
          <w:sz w:val="28"/>
          <w:szCs w:val="28"/>
        </w:rPr>
        <w:t>.1 Android Studio</w:t>
      </w:r>
      <w:bookmarkEnd w:id="283"/>
      <w:bookmarkEnd w:id="284"/>
      <w:bookmarkEnd w:id="285"/>
    </w:p>
    <w:p w14:paraId="547F7406" w14:textId="77777777" w:rsidR="00EB0431" w:rsidRDefault="00EB0431" w:rsidP="00EB0431"/>
    <w:p w14:paraId="3892FDA5" w14:textId="01070E55" w:rsidR="00EB0431" w:rsidRPr="00D007CA" w:rsidRDefault="00EB0431" w:rsidP="00EB0431">
      <w:pPr>
        <w:rPr>
          <w:rFonts w:ascii="Arial" w:hAnsi="Arial" w:cs="Arial"/>
          <w:sz w:val="24"/>
          <w:szCs w:val="24"/>
        </w:rPr>
      </w:pPr>
      <w:r>
        <w:rPr>
          <w:sz w:val="28"/>
          <w:szCs w:val="28"/>
        </w:rPr>
        <w:t>Android Studio</w:t>
      </w:r>
      <w:r>
        <w:rPr>
          <w:rFonts w:ascii="Arial" w:hAnsi="Arial" w:cs="Arial"/>
          <w:sz w:val="24"/>
          <w:szCs w:val="24"/>
        </w:rPr>
        <w:t xml:space="preserve"> es el </w:t>
      </w:r>
      <w:r w:rsidR="00853483" w:rsidRPr="00F74901">
        <w:rPr>
          <w:rFonts w:ascii="Arial" w:hAnsi="Arial" w:cs="Arial"/>
          <w:i/>
          <w:sz w:val="24"/>
          <w:szCs w:val="24"/>
        </w:rPr>
        <w:fldChar w:fldCharType="begin"/>
      </w:r>
      <w:r w:rsidR="00853483" w:rsidRPr="00F74901">
        <w:rPr>
          <w:rFonts w:ascii="Arial" w:hAnsi="Arial" w:cs="Arial"/>
          <w:i/>
          <w:sz w:val="24"/>
          <w:szCs w:val="24"/>
        </w:rPr>
        <w:instrText xml:space="preserve"> REF _Ref508737417 \h  \* MERGEFORMAT </w:instrText>
      </w:r>
      <w:r w:rsidR="00853483" w:rsidRPr="00F74901">
        <w:rPr>
          <w:rFonts w:ascii="Arial" w:hAnsi="Arial" w:cs="Arial"/>
          <w:i/>
          <w:sz w:val="24"/>
          <w:szCs w:val="24"/>
        </w:rPr>
      </w:r>
      <w:r w:rsidR="00853483" w:rsidRPr="00F74901">
        <w:rPr>
          <w:rFonts w:ascii="Arial" w:hAnsi="Arial" w:cs="Arial"/>
          <w:i/>
          <w:sz w:val="24"/>
          <w:szCs w:val="24"/>
        </w:rPr>
        <w:fldChar w:fldCharType="separate"/>
      </w:r>
      <w:r w:rsidR="00853483" w:rsidRPr="00F74901">
        <w:rPr>
          <w:rFonts w:ascii="Arial" w:hAnsi="Arial" w:cs="Arial"/>
          <w:b/>
          <w:i/>
          <w:sz w:val="24"/>
          <w:szCs w:val="24"/>
        </w:rPr>
        <w:t>IDE (Integrated Development Environment)</w:t>
      </w:r>
      <w:r w:rsidR="00853483" w:rsidRPr="00F74901">
        <w:rPr>
          <w:rFonts w:ascii="Arial" w:hAnsi="Arial" w:cs="Arial"/>
          <w:i/>
          <w:sz w:val="24"/>
          <w:szCs w:val="24"/>
        </w:rPr>
        <w:fldChar w:fldCharType="end"/>
      </w:r>
      <w:r w:rsidR="00853483">
        <w:rPr>
          <w:rFonts w:ascii="Arial" w:hAnsi="Arial" w:cs="Arial"/>
          <w:sz w:val="24"/>
          <w:szCs w:val="24"/>
        </w:rPr>
        <w:t xml:space="preserve"> </w:t>
      </w:r>
      <w:r>
        <w:rPr>
          <w:rFonts w:ascii="Arial" w:hAnsi="Arial" w:cs="Arial"/>
          <w:sz w:val="24"/>
          <w:szCs w:val="24"/>
        </w:rPr>
        <w:t xml:space="preserve">oficial para el desarrollo de aplicaciones para Android, basado en la tecnología IntelliJ IDEA. Además del editor de códigos y las herramientas para desarrolladores de IntelliJ, Android Studio </w:t>
      </w:r>
      <w:r w:rsidRPr="00D007CA">
        <w:rPr>
          <w:rFonts w:ascii="Arial" w:hAnsi="Arial" w:cs="Arial"/>
          <w:sz w:val="24"/>
          <w:szCs w:val="24"/>
        </w:rPr>
        <w:t xml:space="preserve">ofrece la posibilidad de instalarse en los distintos sistemas operativos como </w:t>
      </w:r>
      <w:r w:rsidR="00D3353A" w:rsidRPr="00F74901">
        <w:rPr>
          <w:rFonts w:ascii="Arial" w:hAnsi="Arial" w:cs="Arial"/>
          <w:b/>
          <w:i/>
          <w:sz w:val="24"/>
          <w:szCs w:val="24"/>
        </w:rPr>
        <w:fldChar w:fldCharType="begin"/>
      </w:r>
      <w:r w:rsidR="00D3353A" w:rsidRPr="00F74901">
        <w:rPr>
          <w:rFonts w:ascii="Arial" w:hAnsi="Arial" w:cs="Arial"/>
          <w:b/>
          <w:i/>
          <w:sz w:val="24"/>
          <w:szCs w:val="24"/>
        </w:rPr>
        <w:instrText xml:space="preserve"> REF _Ref508732915 \h  \* MERGEFORMAT </w:instrText>
      </w:r>
      <w:r w:rsidR="00D3353A" w:rsidRPr="00F74901">
        <w:rPr>
          <w:rFonts w:ascii="Arial" w:hAnsi="Arial" w:cs="Arial"/>
          <w:b/>
          <w:i/>
          <w:sz w:val="24"/>
          <w:szCs w:val="24"/>
        </w:rPr>
      </w:r>
      <w:r w:rsidR="00D3353A" w:rsidRPr="00F74901">
        <w:rPr>
          <w:rFonts w:ascii="Arial" w:hAnsi="Arial" w:cs="Arial"/>
          <w:b/>
          <w:i/>
          <w:sz w:val="24"/>
          <w:szCs w:val="24"/>
        </w:rPr>
        <w:fldChar w:fldCharType="separate"/>
      </w:r>
      <w:r w:rsidR="00D3353A" w:rsidRPr="00F74901">
        <w:rPr>
          <w:rFonts w:ascii="Arial" w:hAnsi="Arial" w:cs="Arial"/>
          <w:b/>
          <w:i/>
          <w:sz w:val="24"/>
          <w:szCs w:val="24"/>
        </w:rPr>
        <w:t>Linux</w:t>
      </w:r>
      <w:r w:rsidR="00D3353A" w:rsidRPr="00F74901">
        <w:rPr>
          <w:rFonts w:ascii="Arial" w:hAnsi="Arial" w:cs="Arial"/>
          <w:b/>
          <w:i/>
          <w:sz w:val="24"/>
          <w:szCs w:val="24"/>
        </w:rPr>
        <w:fldChar w:fldCharType="end"/>
      </w:r>
      <w:r w:rsidRPr="00D007CA">
        <w:rPr>
          <w:rFonts w:ascii="Arial" w:hAnsi="Arial" w:cs="Arial"/>
          <w:sz w:val="24"/>
          <w:szCs w:val="24"/>
        </w:rPr>
        <w:t>, MS Windows, MacOs</w:t>
      </w:r>
      <w:r>
        <w:rPr>
          <w:rFonts w:ascii="Arial" w:hAnsi="Arial" w:cs="Arial"/>
          <w:sz w:val="24"/>
          <w:szCs w:val="24"/>
        </w:rPr>
        <w:t xml:space="preserve">. </w:t>
      </w:r>
      <w:r w:rsidRPr="00D007CA">
        <w:rPr>
          <w:rFonts w:ascii="Arial" w:hAnsi="Arial" w:cs="Arial"/>
          <w:sz w:val="24"/>
          <w:szCs w:val="24"/>
        </w:rPr>
        <w:t>Además, incluye características como:</w:t>
      </w:r>
    </w:p>
    <w:p w14:paraId="7A197941"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Integración de ProGuard</w:t>
      </w:r>
      <w:r>
        <w:rPr>
          <w:rFonts w:ascii="Arial" w:hAnsi="Arial" w:cs="Arial"/>
          <w:sz w:val="24"/>
          <w:szCs w:val="24"/>
        </w:rPr>
        <w:t xml:space="preserve"> </w:t>
      </w:r>
      <w:r w:rsidRPr="00D007CA">
        <w:rPr>
          <w:rFonts w:ascii="Arial" w:hAnsi="Arial" w:cs="Arial"/>
          <w:sz w:val="24"/>
          <w:szCs w:val="24"/>
        </w:rPr>
        <w:t xml:space="preserve">(reducción de código, eliminación de atributos, clases, métodos sin utilizar) </w:t>
      </w:r>
    </w:p>
    <w:p w14:paraId="3E4DBC6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Firma de aplicaciones</w:t>
      </w:r>
    </w:p>
    <w:p w14:paraId="4741BD1E"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Renderizado en tiempo real</w:t>
      </w:r>
    </w:p>
    <w:p w14:paraId="400111D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Consola de desarrollador: consejos de optimización, ayuda para la traducción, estadísticas de uso</w:t>
      </w:r>
    </w:p>
    <w:p w14:paraId="04168588"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Editor de diseño, con posibilidad de arrastrar y soltar elementos</w:t>
      </w:r>
    </w:p>
    <w:p w14:paraId="6F0D61C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Herramientas Lint (detección de problemas de rendimiento, usabilidad, compatibilidad de versiones, etc)</w:t>
      </w:r>
      <w:r w:rsidRPr="00D007CA">
        <w:rPr>
          <w:rFonts w:ascii="Arial" w:hAnsi="Arial" w:cs="Arial"/>
          <w:sz w:val="24"/>
          <w:szCs w:val="24"/>
        </w:rPr>
        <w:tab/>
      </w:r>
    </w:p>
    <w:p w14:paraId="6F6C47E2"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Soporte para crear diseños en Android Wear (Sistema operativo para dispositivos corporales de Android)</w:t>
      </w:r>
    </w:p>
    <w:p w14:paraId="280EA569"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Google Cloud Platform</w:t>
      </w:r>
    </w:p>
    <w:p w14:paraId="54EC6DCF" w14:textId="77777777" w:rsidR="00EB0431" w:rsidRPr="00D007CA" w:rsidRDefault="00EB0431" w:rsidP="00AA0DB8">
      <w:pPr>
        <w:pStyle w:val="Prrafodelista"/>
        <w:numPr>
          <w:ilvl w:val="0"/>
          <w:numId w:val="16"/>
        </w:numPr>
        <w:tabs>
          <w:tab w:val="clear" w:pos="720"/>
        </w:tabs>
        <w:rPr>
          <w:rFonts w:ascii="Arial" w:hAnsi="Arial" w:cs="Arial"/>
          <w:sz w:val="24"/>
          <w:szCs w:val="24"/>
        </w:rPr>
      </w:pPr>
      <w:r w:rsidRPr="00D007CA">
        <w:rPr>
          <w:rFonts w:ascii="Arial" w:hAnsi="Arial" w:cs="Arial"/>
          <w:sz w:val="24"/>
          <w:szCs w:val="24"/>
        </w:rPr>
        <w:t>Dispositivos virtuales para simular las aplicaciones</w:t>
      </w:r>
    </w:p>
    <w:p w14:paraId="0D3D6EAD" w14:textId="65740361" w:rsidR="00EB0431" w:rsidRDefault="00EB0431" w:rsidP="00EB0431">
      <w:pPr>
        <w:rPr>
          <w:rFonts w:ascii="Arial" w:hAnsi="Arial" w:cs="Arial"/>
          <w:sz w:val="24"/>
          <w:szCs w:val="24"/>
        </w:rPr>
      </w:pPr>
      <w:r>
        <w:rPr>
          <w:rFonts w:ascii="Arial" w:hAnsi="Arial" w:cs="Arial"/>
          <w:sz w:val="24"/>
          <w:szCs w:val="24"/>
        </w:rPr>
        <w:t>Provee también emuladores para diferentes plataformas de hardware, destinados a la prueba de Apps.</w:t>
      </w:r>
      <w:sdt>
        <w:sdtPr>
          <w:rPr>
            <w:rFonts w:ascii="Arial" w:hAnsi="Arial" w:cs="Arial"/>
            <w:sz w:val="24"/>
            <w:szCs w:val="24"/>
          </w:rPr>
          <w:id w:val="-1393268532"/>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Wik174 \l 11274 </w:instrText>
          </w:r>
          <w:r w:rsidR="0088341F">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[20]</w:t>
          </w:r>
          <w:r w:rsidR="0088341F">
            <w:rPr>
              <w:rFonts w:ascii="Arial" w:hAnsi="Arial" w:cs="Arial"/>
              <w:sz w:val="24"/>
              <w:szCs w:val="24"/>
            </w:rPr>
            <w:fldChar w:fldCharType="end"/>
          </w:r>
        </w:sdtContent>
      </w:sdt>
      <w:r>
        <w:rPr>
          <w:rFonts w:ascii="Arial" w:hAnsi="Arial" w:cs="Arial"/>
          <w:sz w:val="24"/>
          <w:szCs w:val="24"/>
        </w:rPr>
        <w:t xml:space="preserve"> </w:t>
      </w:r>
    </w:p>
    <w:p w14:paraId="08CB9979" w14:textId="77777777" w:rsidR="00EB0431" w:rsidRDefault="00EB0431" w:rsidP="00EB0431"/>
    <w:p w14:paraId="0CE8C9A5" w14:textId="77777777" w:rsidR="00941617" w:rsidRDefault="00941617">
      <w:pPr>
        <w:rPr>
          <w:rFonts w:ascii="Trebuchet MS" w:eastAsia="Trebuchet MS" w:hAnsi="Trebuchet MS" w:cs="Trebuchet MS"/>
          <w:color w:val="666666"/>
          <w:sz w:val="28"/>
          <w:szCs w:val="28"/>
        </w:rPr>
      </w:pPr>
      <w:bookmarkStart w:id="286" w:name="_Toc499023880"/>
      <w:r>
        <w:rPr>
          <w:b/>
          <w:sz w:val="28"/>
          <w:szCs w:val="28"/>
        </w:rPr>
        <w:br w:type="page"/>
      </w:r>
    </w:p>
    <w:p w14:paraId="05CB7A65" w14:textId="0DDDB155" w:rsidR="00EB0431" w:rsidRDefault="00EB61FC" w:rsidP="00EB0431">
      <w:pPr>
        <w:pStyle w:val="Ttulo3"/>
        <w:rPr>
          <w:b w:val="0"/>
          <w:sz w:val="28"/>
          <w:szCs w:val="28"/>
        </w:rPr>
      </w:pPr>
      <w:bookmarkStart w:id="287" w:name="_Toc510799398"/>
      <w:r>
        <w:rPr>
          <w:b w:val="0"/>
          <w:sz w:val="28"/>
          <w:szCs w:val="28"/>
        </w:rPr>
        <w:lastRenderedPageBreak/>
        <w:t>5.5</w:t>
      </w:r>
      <w:r w:rsidR="00EB0431">
        <w:rPr>
          <w:b w:val="0"/>
          <w:sz w:val="28"/>
          <w:szCs w:val="28"/>
        </w:rPr>
        <w:t>.2 App Inventor</w:t>
      </w:r>
      <w:bookmarkEnd w:id="286"/>
      <w:bookmarkEnd w:id="287"/>
    </w:p>
    <w:p w14:paraId="6A233A73" w14:textId="77777777" w:rsidR="00EB0431" w:rsidRDefault="00EB0431" w:rsidP="00EB0431"/>
    <w:p w14:paraId="64862BBC" w14:textId="029A9B2F" w:rsidR="00EB0431" w:rsidRDefault="00EB0431" w:rsidP="00EB0431">
      <w:pPr>
        <w:rPr>
          <w:rFonts w:ascii="Arial" w:hAnsi="Arial" w:cs="Arial"/>
          <w:sz w:val="24"/>
          <w:szCs w:val="24"/>
        </w:rPr>
      </w:pPr>
      <w:r>
        <w:rPr>
          <w:rFonts w:ascii="Arial" w:hAnsi="Arial" w:cs="Arial"/>
          <w:sz w:val="24"/>
          <w:szCs w:val="24"/>
        </w:rPr>
        <w:t xml:space="preserve">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w:t>
      </w:r>
      <w:r w:rsidRPr="00D007CA">
        <w:rPr>
          <w:rFonts w:ascii="Arial" w:hAnsi="Arial" w:cs="Arial"/>
          <w:color w:val="auto"/>
          <w:sz w:val="24"/>
          <w:szCs w:val="24"/>
        </w:rPr>
        <w:t xml:space="preserve">fácilmente desde </w:t>
      </w:r>
      <w:r>
        <w:rPr>
          <w:rFonts w:ascii="Arial" w:hAnsi="Arial" w:cs="Arial"/>
          <w:sz w:val="24"/>
          <w:szCs w:val="24"/>
        </w:rPr>
        <w:t>la web la aplicación generada. Las aplicaciones creadas con App Inventor están limitadas por su simplicidad, aunque permiten cubrir un gran número de necesidades básicas en un dispositivo móvil.</w:t>
      </w:r>
    </w:p>
    <w:p w14:paraId="0A48C2F6" w14:textId="77777777" w:rsidR="00EB0431" w:rsidRDefault="00EB0431" w:rsidP="00EB0431">
      <w:pPr>
        <w:rPr>
          <w:rFonts w:ascii="Arial" w:hAnsi="Arial" w:cs="Arial"/>
          <w:sz w:val="24"/>
          <w:szCs w:val="24"/>
        </w:rPr>
      </w:pPr>
      <w:r w:rsidRPr="00D007CA">
        <w:rPr>
          <w:rFonts w:ascii="Arial" w:hAnsi="Arial" w:cs="Arial"/>
          <w:color w:val="auto"/>
          <w:sz w:val="24"/>
          <w:szCs w:val="24"/>
        </w:rPr>
        <w:t xml:space="preserve">Con Google MIT App Inventor, se espera un incremento importante en el número </w:t>
      </w:r>
      <w:r>
        <w:rPr>
          <w:rFonts w:ascii="Arial" w:hAnsi="Arial" w:cs="Arial"/>
          <w:sz w:val="24"/>
          <w:szCs w:val="24"/>
        </w:rPr>
        <w:t>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246C0DEB" w14:textId="784260BC" w:rsidR="00EB0431" w:rsidRDefault="00EB0431" w:rsidP="00EB0431">
      <w:r>
        <w:rPr>
          <w:rFonts w:ascii="Arial" w:hAnsi="Arial" w:cs="Arial"/>
          <w:sz w:val="24"/>
          <w:szCs w:val="24"/>
        </w:rPr>
        <w:t>Otra gran cualidad es la posibilidad de insertarlo en la educación dado su programación por medio de bloques gráficos, que resultan ser muy intuitivos en aquel</w:t>
      </w:r>
      <w:r w:rsidR="0044184A">
        <w:rPr>
          <w:rFonts w:ascii="Arial" w:hAnsi="Arial" w:cs="Arial"/>
          <w:sz w:val="24"/>
          <w:szCs w:val="24"/>
        </w:rPr>
        <w:t>las personas que se introducen.</w:t>
      </w:r>
      <w:sdt>
        <w:sdtPr>
          <w:rPr>
            <w:rFonts w:ascii="Arial" w:hAnsi="Arial" w:cs="Arial"/>
            <w:sz w:val="24"/>
            <w:szCs w:val="24"/>
          </w:rPr>
          <w:id w:val="-1295135640"/>
          <w:citation/>
        </w:sdtPr>
        <w:sdtContent>
          <w:r w:rsidR="0044184A">
            <w:rPr>
              <w:rFonts w:ascii="Arial" w:hAnsi="Arial" w:cs="Arial"/>
              <w:sz w:val="24"/>
              <w:szCs w:val="24"/>
            </w:rPr>
            <w:fldChar w:fldCharType="begin"/>
          </w:r>
          <w:r w:rsidR="0044184A">
            <w:rPr>
              <w:rFonts w:ascii="Arial" w:hAnsi="Arial" w:cs="Arial"/>
              <w:sz w:val="24"/>
              <w:szCs w:val="24"/>
            </w:rPr>
            <w:instrText xml:space="preserve"> CITATION Goo17 \l 11274 </w:instrText>
          </w:r>
          <w:r w:rsidR="0044184A">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[21]</w:t>
          </w:r>
          <w:r w:rsidR="0044184A">
            <w:rPr>
              <w:rFonts w:ascii="Arial" w:hAnsi="Arial" w:cs="Arial"/>
              <w:sz w:val="24"/>
              <w:szCs w:val="24"/>
            </w:rPr>
            <w:fldChar w:fldCharType="end"/>
          </w:r>
        </w:sdtContent>
      </w:sdt>
    </w:p>
    <w:p w14:paraId="605EACD6" w14:textId="77777777" w:rsidR="00EB0431" w:rsidRDefault="00EB0431" w:rsidP="00EB0431">
      <w:pPr>
        <w:rPr>
          <w:rFonts w:ascii="Arial" w:hAnsi="Arial" w:cs="Arial"/>
          <w:sz w:val="24"/>
          <w:szCs w:val="24"/>
        </w:rPr>
      </w:pPr>
      <w:r>
        <w:rPr>
          <w:rFonts w:ascii="Arial" w:hAnsi="Arial" w:cs="Arial"/>
          <w:sz w:val="24"/>
          <w:szCs w:val="24"/>
        </w:rPr>
        <w:t>Unas primeras apps para el SAR fueron realizadas bajo esta plataforma, de dicha experiencia se pudo concluir que tiene una baja curva de aprendizaje.</w:t>
      </w:r>
    </w:p>
    <w:p w14:paraId="2B197DFD" w14:textId="39B5FA50" w:rsidR="00EB0431" w:rsidRDefault="00EB0431" w:rsidP="00EB0431">
      <w:pPr>
        <w:spacing w:after="160" w:line="259" w:lineRule="auto"/>
        <w:jc w:val="left"/>
        <w:rPr>
          <w:rFonts w:ascii="Arial" w:hAnsi="Arial" w:cs="Arial"/>
          <w:sz w:val="24"/>
          <w:szCs w:val="24"/>
        </w:rPr>
      </w:pPr>
    </w:p>
    <w:p w14:paraId="0C030A23" w14:textId="6EB2D7C8" w:rsidR="00EB0431" w:rsidRDefault="00EB0431" w:rsidP="00EB0431">
      <w:pPr>
        <w:pStyle w:val="Ttulo3"/>
        <w:rPr>
          <w:b w:val="0"/>
          <w:sz w:val="28"/>
          <w:szCs w:val="28"/>
        </w:rPr>
      </w:pPr>
      <w:bookmarkStart w:id="288" w:name="_Toc499023881"/>
      <w:bookmarkStart w:id="289" w:name="_Toc510799399"/>
      <w:r w:rsidRPr="004F1F5C">
        <w:rPr>
          <w:b w:val="0"/>
          <w:sz w:val="28"/>
          <w:szCs w:val="28"/>
        </w:rPr>
        <w:t>5.</w:t>
      </w:r>
      <w:r w:rsidR="00EB61FC">
        <w:rPr>
          <w:b w:val="0"/>
          <w:sz w:val="28"/>
          <w:szCs w:val="28"/>
        </w:rPr>
        <w:t>5</w:t>
      </w:r>
      <w:r w:rsidRPr="004F1F5C">
        <w:rPr>
          <w:b w:val="0"/>
          <w:sz w:val="28"/>
          <w:szCs w:val="28"/>
        </w:rPr>
        <w:t>.3 Tecnologías del lado del cliente - Open Web Stack (HTML, CSS y JS)</w:t>
      </w:r>
      <w:bookmarkEnd w:id="289"/>
      <w:r w:rsidRPr="004F1F5C">
        <w:rPr>
          <w:b w:val="0"/>
          <w:sz w:val="28"/>
          <w:szCs w:val="28"/>
        </w:rPr>
        <w:t> </w:t>
      </w:r>
    </w:p>
    <w:p w14:paraId="323E03F4" w14:textId="77777777" w:rsidR="004E75B0" w:rsidRDefault="004E75B0" w:rsidP="00EB0431">
      <w:pPr>
        <w:rPr>
          <w:rFonts w:ascii="Arial" w:hAnsi="Arial" w:cs="Arial"/>
          <w:sz w:val="24"/>
          <w:szCs w:val="24"/>
        </w:rPr>
      </w:pPr>
    </w:p>
    <w:p w14:paraId="6BA88F2B" w14:textId="003FFF9E" w:rsidR="00EB0431" w:rsidRPr="0088341F" w:rsidRDefault="00EB0431" w:rsidP="00EB0431">
      <w:pPr>
        <w:rPr>
          <w:rFonts w:ascii="Arial" w:hAnsi="Arial" w:cs="Arial"/>
          <w:b/>
          <w:sz w:val="24"/>
          <w:szCs w:val="24"/>
        </w:rPr>
      </w:pPr>
      <w:r w:rsidRPr="0088341F">
        <w:rPr>
          <w:rFonts w:ascii="Arial" w:hAnsi="Arial" w:cs="Arial"/>
          <w:sz w:val="24"/>
          <w:szCs w:val="24"/>
        </w:rPr>
        <w:t>A continuación, se mencionan tecnologías utilizadas tanto para aplicaciones web como, Web Apps y aplicaciones híbridas.</w:t>
      </w:r>
    </w:p>
    <w:p w14:paraId="3C895623" w14:textId="77777777" w:rsidR="00EB0431" w:rsidRDefault="00EB0431" w:rsidP="00EB0431">
      <w:pPr>
        <w:rPr>
          <w:rFonts w:ascii="Arial" w:hAnsi="Arial" w:cs="Arial"/>
          <w:color w:val="222222"/>
          <w:sz w:val="24"/>
          <w:szCs w:val="24"/>
        </w:rPr>
      </w:pPr>
    </w:p>
    <w:p w14:paraId="7BBA5DBE" w14:textId="459398C0" w:rsidR="00EB0431" w:rsidRDefault="00EB61FC" w:rsidP="00EB0431">
      <w:pPr>
        <w:pStyle w:val="Ttulo3"/>
        <w:rPr>
          <w:b w:val="0"/>
          <w:sz w:val="28"/>
          <w:szCs w:val="28"/>
        </w:rPr>
      </w:pPr>
      <w:bookmarkStart w:id="290" w:name="_Toc510799400"/>
      <w:r>
        <w:rPr>
          <w:b w:val="0"/>
          <w:sz w:val="28"/>
          <w:szCs w:val="28"/>
        </w:rPr>
        <w:t>5.5</w:t>
      </w:r>
      <w:r w:rsidR="00EB0431">
        <w:rPr>
          <w:b w:val="0"/>
          <w:sz w:val="28"/>
          <w:szCs w:val="28"/>
        </w:rPr>
        <w:t>.3.1 HTML</w:t>
      </w:r>
      <w:bookmarkEnd w:id="290"/>
    </w:p>
    <w:p w14:paraId="473AA350" w14:textId="77777777" w:rsidR="004E75B0" w:rsidRDefault="00EB0431" w:rsidP="00EB0431">
      <w:r>
        <w:t> </w:t>
      </w:r>
    </w:p>
    <w:p w14:paraId="37AB4AD8" w14:textId="3470DCE1" w:rsidR="00EB0431" w:rsidRDefault="00EB0431" w:rsidP="00EB0431">
      <w:pPr>
        <w:rPr>
          <w:rFonts w:ascii="Arial" w:hAnsi="Arial" w:cs="Arial"/>
          <w:color w:val="222222"/>
          <w:sz w:val="24"/>
          <w:szCs w:val="24"/>
        </w:rPr>
      </w:pPr>
      <w:r>
        <w:rPr>
          <w:rFonts w:ascii="Arial" w:hAnsi="Arial" w:cs="Arial"/>
          <w:color w:val="222222"/>
          <w:sz w:val="24"/>
          <w:szCs w:val="24"/>
        </w:rPr>
        <w:t>Es un </w:t>
      </w:r>
      <w:hyperlink r:id="rId103" w:tooltip="Lenguaje de marcado" w:history="1">
        <w:r>
          <w:rPr>
            <w:rFonts w:ascii="Arial" w:hAnsi="Arial" w:cs="Arial"/>
            <w:color w:val="222222"/>
            <w:sz w:val="24"/>
            <w:szCs w:val="24"/>
          </w:rPr>
          <w:t>lenguaje de marcado</w:t>
        </w:r>
      </w:hyperlink>
      <w:r>
        <w:rPr>
          <w:rFonts w:ascii="Arial" w:hAnsi="Arial" w:cs="Arial"/>
          <w:color w:val="222222"/>
          <w:sz w:val="24"/>
          <w:szCs w:val="24"/>
        </w:rPr>
        <w:t> para la elaboración de </w:t>
      </w:r>
      <w:hyperlink r:id="rId104" w:tooltip="Página web" w:history="1">
        <w:r>
          <w:rPr>
            <w:rFonts w:ascii="Arial" w:hAnsi="Arial" w:cs="Arial"/>
            <w:color w:val="222222"/>
            <w:sz w:val="24"/>
            <w:szCs w:val="24"/>
          </w:rPr>
          <w:t>páginas web</w:t>
        </w:r>
      </w:hyperlink>
      <w:r>
        <w:rPr>
          <w:rFonts w:ascii="Arial" w:hAnsi="Arial" w:cs="Arial"/>
          <w:color w:val="222222"/>
          <w:sz w:val="24"/>
          <w:szCs w:val="24"/>
        </w:rPr>
        <w:t xml:space="preserve">. Es un estándar que sirve de referencia del software que conecta con la elaboración de páginas web en sus diferentes versiones, define una estructura básica y un código (denominado código </w:t>
      </w:r>
      <w:r w:rsidR="00D12099" w:rsidRPr="00D12099">
        <w:rPr>
          <w:rFonts w:ascii="Arial" w:hAnsi="Arial" w:cs="Arial"/>
          <w:color w:val="222222"/>
          <w:sz w:val="24"/>
          <w:szCs w:val="24"/>
        </w:rPr>
        <w:fldChar w:fldCharType="begin"/>
      </w:r>
      <w:r w:rsidR="00D12099" w:rsidRPr="00D12099">
        <w:rPr>
          <w:rFonts w:ascii="Arial" w:hAnsi="Arial" w:cs="Arial"/>
          <w:color w:val="222222"/>
          <w:sz w:val="24"/>
          <w:szCs w:val="24"/>
        </w:rPr>
        <w:instrText xml:space="preserve"> REF _Ref510608964 \h  \* MERGEFORMAT </w:instrText>
      </w:r>
      <w:r w:rsidR="00D12099" w:rsidRPr="00D12099">
        <w:rPr>
          <w:rFonts w:ascii="Arial" w:hAnsi="Arial" w:cs="Arial"/>
          <w:color w:val="222222"/>
          <w:sz w:val="24"/>
          <w:szCs w:val="24"/>
        </w:rPr>
      </w:r>
      <w:r w:rsidR="00D12099" w:rsidRPr="00D12099">
        <w:rPr>
          <w:rFonts w:ascii="Arial" w:hAnsi="Arial" w:cs="Arial"/>
          <w:color w:val="222222"/>
          <w:sz w:val="24"/>
          <w:szCs w:val="24"/>
        </w:rPr>
        <w:fldChar w:fldCharType="separate"/>
      </w:r>
      <w:r w:rsidR="00D12099" w:rsidRPr="00D12099">
        <w:rPr>
          <w:rFonts w:ascii="Arial" w:hAnsi="Arial" w:cs="Arial"/>
          <w:b/>
          <w:i/>
          <w:sz w:val="24"/>
          <w:szCs w:val="24"/>
        </w:rPr>
        <w:t>HTML</w:t>
      </w:r>
      <w:r w:rsidR="00D12099" w:rsidRPr="00D12099">
        <w:rPr>
          <w:rFonts w:ascii="Arial" w:hAnsi="Arial" w:cs="Arial"/>
          <w:color w:val="222222"/>
          <w:sz w:val="24"/>
          <w:szCs w:val="24"/>
        </w:rPr>
        <w:fldChar w:fldCharType="end"/>
      </w:r>
      <w:r>
        <w:rPr>
          <w:rFonts w:ascii="Arial" w:hAnsi="Arial" w:cs="Arial"/>
          <w:color w:val="222222"/>
          <w:sz w:val="24"/>
          <w:szCs w:val="24"/>
        </w:rPr>
        <w:t>) para la definición de contenido de una página web, como texto, imágenes, videos, juegos, entre otros. </w:t>
      </w:r>
    </w:p>
    <w:p w14:paraId="41630E05" w14:textId="345F5916" w:rsidR="00EB0431" w:rsidRDefault="00EB61FC" w:rsidP="00EB0431">
      <w:pPr>
        <w:pStyle w:val="Ttulo3"/>
        <w:rPr>
          <w:b w:val="0"/>
          <w:sz w:val="28"/>
          <w:szCs w:val="28"/>
        </w:rPr>
      </w:pPr>
      <w:bookmarkStart w:id="291" w:name="_Toc510799401"/>
      <w:r>
        <w:rPr>
          <w:b w:val="0"/>
          <w:sz w:val="28"/>
          <w:szCs w:val="28"/>
        </w:rPr>
        <w:t>5.5</w:t>
      </w:r>
      <w:r w:rsidR="00EB0431">
        <w:rPr>
          <w:b w:val="0"/>
          <w:sz w:val="28"/>
          <w:szCs w:val="28"/>
        </w:rPr>
        <w:t>.3.2 CSS</w:t>
      </w:r>
      <w:bookmarkEnd w:id="291"/>
    </w:p>
    <w:p w14:paraId="792613E5" w14:textId="77777777" w:rsidR="004E75B0" w:rsidRDefault="004E75B0" w:rsidP="00EB0431">
      <w:pPr>
        <w:rPr>
          <w:rFonts w:ascii="Arial" w:hAnsi="Arial" w:cs="Arial"/>
          <w:color w:val="222222"/>
          <w:sz w:val="24"/>
          <w:szCs w:val="24"/>
        </w:rPr>
      </w:pPr>
    </w:p>
    <w:p w14:paraId="101DAF95" w14:textId="2F9819E4" w:rsidR="00EB0431" w:rsidRDefault="00EB0431" w:rsidP="00EB0431">
      <w:pPr>
        <w:rPr>
          <w:rFonts w:ascii="Arial" w:hAnsi="Arial" w:cs="Arial"/>
          <w:color w:val="222222"/>
          <w:sz w:val="24"/>
          <w:szCs w:val="24"/>
        </w:rPr>
      </w:pPr>
      <w:r>
        <w:rPr>
          <w:rFonts w:ascii="Arial" w:hAnsi="Arial" w:cs="Arial"/>
          <w:color w:val="222222"/>
          <w:sz w:val="24"/>
          <w:szCs w:val="24"/>
        </w:rPr>
        <w:t>Como se mencionó anteriormente (</w:t>
      </w:r>
      <w:r w:rsidR="00574280">
        <w:rPr>
          <w:rFonts w:ascii="Arial" w:hAnsi="Arial" w:cs="Arial"/>
          <w:color w:val="222222"/>
          <w:sz w:val="24"/>
          <w:szCs w:val="24"/>
        </w:rPr>
        <w:fldChar w:fldCharType="begin"/>
      </w:r>
      <w:r w:rsidR="00574280">
        <w:rPr>
          <w:rFonts w:ascii="Arial" w:hAnsi="Arial" w:cs="Arial"/>
          <w:color w:val="222222"/>
          <w:sz w:val="24"/>
          <w:szCs w:val="24"/>
        </w:rPr>
        <w:instrText xml:space="preserve"> REF _Ref508740196 \h </w:instrText>
      </w:r>
      <w:r w:rsidR="00574280">
        <w:rPr>
          <w:rFonts w:ascii="Arial" w:hAnsi="Arial" w:cs="Arial"/>
          <w:color w:val="222222"/>
          <w:sz w:val="24"/>
          <w:szCs w:val="24"/>
        </w:rPr>
      </w:r>
      <w:r w:rsidR="00574280">
        <w:rPr>
          <w:rFonts w:ascii="Arial" w:hAnsi="Arial" w:cs="Arial"/>
          <w:color w:val="222222"/>
          <w:sz w:val="24"/>
          <w:szCs w:val="24"/>
        </w:rPr>
        <w:fldChar w:fldCharType="separate"/>
      </w:r>
      <w:r w:rsidR="00574280">
        <w:rPr>
          <w:b/>
          <w:sz w:val="28"/>
          <w:szCs w:val="28"/>
        </w:rPr>
        <w:t>5.4.3 Desarrollo de Web Apps</w:t>
      </w:r>
      <w:r w:rsidR="00574280">
        <w:rPr>
          <w:rFonts w:ascii="Arial" w:hAnsi="Arial" w:cs="Arial"/>
          <w:color w:val="222222"/>
          <w:sz w:val="24"/>
          <w:szCs w:val="24"/>
        </w:rPr>
        <w:fldChar w:fldCharType="end"/>
      </w:r>
      <w:r>
        <w:rPr>
          <w:rFonts w:ascii="Arial" w:hAnsi="Arial" w:cs="Arial"/>
          <w:color w:val="222222"/>
          <w:sz w:val="24"/>
          <w:szCs w:val="24"/>
        </w:rPr>
        <w:t>), CSS (Hoja de estilos en cascada)</w:t>
      </w:r>
      <w:r>
        <w:rPr>
          <w:rFonts w:ascii="Arial" w:hAnsi="Arial" w:cs="Arial"/>
          <w:color w:val="222222"/>
          <w:sz w:val="21"/>
          <w:szCs w:val="21"/>
          <w:shd w:val="clear" w:color="auto" w:fill="FFFFFF"/>
        </w:rPr>
        <w:t> </w:t>
      </w:r>
      <w:r>
        <w:rPr>
          <w:rFonts w:ascii="Arial" w:hAnsi="Arial" w:cs="Arial"/>
          <w:color w:val="222222"/>
          <w:sz w:val="24"/>
          <w:szCs w:val="24"/>
        </w:rPr>
        <w:t>es un lenguaje de diseño gráfico para definir y crear la presentación de un documento estructurado escrito en un lenguaje de marcado.</w:t>
      </w:r>
    </w:p>
    <w:p w14:paraId="5DE5B1D5" w14:textId="46AD2459" w:rsidR="00EB0431" w:rsidRDefault="00EB61FC" w:rsidP="00EB0431">
      <w:pPr>
        <w:pStyle w:val="Ttulo3"/>
        <w:rPr>
          <w:b w:val="0"/>
          <w:sz w:val="28"/>
          <w:szCs w:val="28"/>
        </w:rPr>
      </w:pPr>
      <w:bookmarkStart w:id="292" w:name="_Toc510799402"/>
      <w:r>
        <w:rPr>
          <w:b w:val="0"/>
          <w:sz w:val="28"/>
          <w:szCs w:val="28"/>
        </w:rPr>
        <w:t>5.5</w:t>
      </w:r>
      <w:r w:rsidR="00EB0431">
        <w:rPr>
          <w:b w:val="0"/>
          <w:sz w:val="28"/>
          <w:szCs w:val="28"/>
        </w:rPr>
        <w:t>.3.3 JS</w:t>
      </w:r>
      <w:bookmarkEnd w:id="292"/>
    </w:p>
    <w:p w14:paraId="681919A1" w14:textId="77777777" w:rsidR="004E75B0" w:rsidRDefault="004E75B0" w:rsidP="00EB0431">
      <w:pPr>
        <w:rPr>
          <w:rFonts w:ascii="Arial" w:hAnsi="Arial" w:cs="Arial"/>
          <w:color w:val="222222"/>
          <w:sz w:val="24"/>
          <w:szCs w:val="24"/>
        </w:rPr>
      </w:pPr>
    </w:p>
    <w:p w14:paraId="4FE415E4" w14:textId="44D630C0" w:rsidR="00EB0431" w:rsidRDefault="00EB0431" w:rsidP="00EB0431">
      <w:pPr>
        <w:rPr>
          <w:rFonts w:ascii="Arial" w:hAnsi="Arial" w:cs="Arial"/>
          <w:color w:val="222222"/>
          <w:sz w:val="24"/>
          <w:szCs w:val="24"/>
        </w:rPr>
      </w:pPr>
      <w:r>
        <w:rPr>
          <w:rFonts w:ascii="Arial" w:hAnsi="Arial" w:cs="Arial"/>
          <w:color w:val="222222"/>
          <w:sz w:val="24"/>
          <w:szCs w:val="24"/>
        </w:rPr>
        <w:t>JavaScript es un lenguaje de programación interpretado, dialecto del estándar ECMAScript. Se define como orientado a objetos, ​ basado en prototipos, imperativo, débilmente tipado y dinámico.</w:t>
      </w:r>
    </w:p>
    <w:p w14:paraId="7C2899AD" w14:textId="77777777" w:rsidR="00EB0431" w:rsidRDefault="00EB0431" w:rsidP="00EB0431">
      <w:pPr>
        <w:rPr>
          <w:rFonts w:ascii="Arial" w:hAnsi="Arial" w:cs="Arial"/>
          <w:color w:val="222222"/>
          <w:sz w:val="24"/>
          <w:szCs w:val="24"/>
        </w:rPr>
      </w:pPr>
      <w:r>
        <w:rPr>
          <w:rFonts w:ascii="Arial" w:hAnsi="Arial" w:cs="Arial"/>
          <w:color w:val="222222"/>
          <w:sz w:val="24"/>
          <w:szCs w:val="24"/>
        </w:rPr>
        <w:lastRenderedPageBreak/>
        <w:t>Se utiliza principalmente en su forma del lado del cliente (</w:t>
      </w:r>
      <w:r w:rsidRPr="002B4C36">
        <w:rPr>
          <w:rFonts w:ascii="Arial" w:hAnsi="Arial" w:cs="Arial"/>
          <w:i/>
          <w:color w:val="222222"/>
          <w:sz w:val="24"/>
          <w:szCs w:val="24"/>
        </w:rPr>
        <w:t>client-side</w:t>
      </w:r>
      <w:r>
        <w:rPr>
          <w:rFonts w:ascii="Arial" w:hAnsi="Arial" w:cs="Arial"/>
          <w:color w:val="222222"/>
          <w:sz w:val="24"/>
          <w:szCs w:val="24"/>
        </w:rPr>
        <w:t xml:space="preserve">), implementado como parte de un navegador web permitiendo mejoras en la interfaz de usuario y páginas web dinámicas, ​ aunque existe una forma de JavaScript del lado del servidor. </w:t>
      </w:r>
    </w:p>
    <w:p w14:paraId="3C9C777C" w14:textId="77777777" w:rsidR="00EB0431" w:rsidRDefault="00EB0431" w:rsidP="00EB0431"/>
    <w:p w14:paraId="59A0B0C7" w14:textId="6048ECB0" w:rsidR="00EB0431" w:rsidRDefault="00EB61FC" w:rsidP="00EB0431">
      <w:pPr>
        <w:pStyle w:val="Ttulo3"/>
        <w:rPr>
          <w:b w:val="0"/>
          <w:sz w:val="28"/>
          <w:szCs w:val="28"/>
        </w:rPr>
      </w:pPr>
      <w:bookmarkStart w:id="293" w:name="_Toc510799403"/>
      <w:r>
        <w:rPr>
          <w:b w:val="0"/>
          <w:sz w:val="28"/>
          <w:szCs w:val="28"/>
        </w:rPr>
        <w:t>5.5</w:t>
      </w:r>
      <w:r w:rsidR="00EB0431">
        <w:rPr>
          <w:b w:val="0"/>
          <w:sz w:val="28"/>
          <w:szCs w:val="28"/>
        </w:rPr>
        <w:t>.3.4 SASS</w:t>
      </w:r>
      <w:bookmarkEnd w:id="293"/>
    </w:p>
    <w:p w14:paraId="5F88B2C8" w14:textId="77777777" w:rsidR="004E75B0" w:rsidRDefault="004E75B0" w:rsidP="00EB0431">
      <w:pPr>
        <w:rPr>
          <w:rFonts w:ascii="Arial" w:hAnsi="Arial" w:cs="Arial"/>
          <w:color w:val="222222"/>
          <w:sz w:val="24"/>
          <w:szCs w:val="24"/>
        </w:rPr>
      </w:pPr>
    </w:p>
    <w:p w14:paraId="04AAAF3E" w14:textId="2CC9B4DB" w:rsidR="00EB0431" w:rsidRDefault="00EB0431" w:rsidP="00EB0431">
      <w:pPr>
        <w:rPr>
          <w:rFonts w:ascii="Arial" w:hAnsi="Arial" w:cs="Arial"/>
          <w:color w:val="222222"/>
          <w:sz w:val="24"/>
          <w:szCs w:val="24"/>
        </w:rPr>
      </w:pPr>
      <w:r>
        <w:rPr>
          <w:rFonts w:ascii="Arial" w:hAnsi="Arial" w:cs="Arial"/>
          <w:color w:val="222222"/>
          <w:sz w:val="24"/>
          <w:szCs w:val="24"/>
        </w:rPr>
        <w:t>Es un metalenguaje de estilos en cascada. Es un lenguaje que</w:t>
      </w:r>
      <w:r w:rsidR="00F74901">
        <w:rPr>
          <w:rFonts w:ascii="Arial" w:hAnsi="Arial" w:cs="Arial"/>
          <w:color w:val="222222"/>
          <w:sz w:val="24"/>
          <w:szCs w:val="24"/>
        </w:rPr>
        <w:t>,</w:t>
      </w:r>
      <w:r>
        <w:rPr>
          <w:rFonts w:ascii="Arial" w:hAnsi="Arial" w:cs="Arial"/>
          <w:color w:val="222222"/>
          <w:sz w:val="24"/>
          <w:szCs w:val="24"/>
        </w:rPr>
        <w:t xml:space="preserve"> pre</w:t>
      </w:r>
      <w:r w:rsidR="00F74901">
        <w:rPr>
          <w:rFonts w:ascii="Arial" w:hAnsi="Arial" w:cs="Arial"/>
          <w:color w:val="222222"/>
          <w:sz w:val="24"/>
          <w:szCs w:val="24"/>
        </w:rPr>
        <w:t>-</w:t>
      </w:r>
      <w:r>
        <w:rPr>
          <w:rFonts w:ascii="Arial" w:hAnsi="Arial" w:cs="Arial"/>
          <w:color w:val="222222"/>
          <w:sz w:val="24"/>
          <w:szCs w:val="24"/>
        </w:rPr>
        <w:t>procesado produce CSS, denominado SassScript. Existen dos formatos SCSS (Sintaxis con bloques) y SASS (Sintaxis con indentación). CSS3 consiste en una serie de selectores y pseudo-selectores que agrupan las reglas que son aplicadas.</w:t>
      </w:r>
    </w:p>
    <w:p w14:paraId="2311950C"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SassScript proporciona los mecanismos necesarios para ofrecer variables, nesting (anidamientos), mixins, y herencia de los selectores. </w:t>
      </w:r>
    </w:p>
    <w:p w14:paraId="748FB7AF" w14:textId="626C3A2D" w:rsidR="00EB0431" w:rsidRDefault="00F74901" w:rsidP="00EB0431">
      <w:pPr>
        <w:rPr>
          <w:rFonts w:ascii="Arial" w:hAnsi="Arial" w:cs="Arial"/>
          <w:color w:val="222222"/>
          <w:sz w:val="24"/>
          <w:szCs w:val="24"/>
        </w:rPr>
      </w:pPr>
      <w:r>
        <w:rPr>
          <w:rFonts w:ascii="Arial" w:hAnsi="Arial" w:cs="Arial"/>
          <w:color w:val="222222"/>
          <w:sz w:val="24"/>
          <w:szCs w:val="24"/>
        </w:rPr>
        <w:t>Las variables p</w:t>
      </w:r>
      <w:r w:rsidR="00EB0431">
        <w:rPr>
          <w:rFonts w:ascii="Arial" w:hAnsi="Arial" w:cs="Arial"/>
          <w:color w:val="222222"/>
          <w:sz w:val="24"/>
          <w:szCs w:val="24"/>
        </w:rPr>
        <w:t>ermite</w:t>
      </w:r>
      <w:r>
        <w:rPr>
          <w:rFonts w:ascii="Arial" w:hAnsi="Arial" w:cs="Arial"/>
          <w:color w:val="222222"/>
          <w:sz w:val="24"/>
          <w:szCs w:val="24"/>
        </w:rPr>
        <w:t>n</w:t>
      </w:r>
      <w:r w:rsidR="00EB0431">
        <w:rPr>
          <w:rFonts w:ascii="Arial" w:hAnsi="Arial" w:cs="Arial"/>
          <w:color w:val="222222"/>
          <w:sz w:val="24"/>
          <w:szCs w:val="24"/>
        </w:rPr>
        <w:t xml:space="preserve"> reutilizar valores que podemos manejar desde un solo sitio de forma sencilla y centralizada</w:t>
      </w:r>
    </w:p>
    <w:p w14:paraId="4886BBF8" w14:textId="7A8000FE" w:rsidR="00EB0431" w:rsidRDefault="00EB0431" w:rsidP="00EB0431">
      <w:pPr>
        <w:rPr>
          <w:rFonts w:ascii="Arial" w:hAnsi="Arial" w:cs="Arial"/>
          <w:color w:val="222222"/>
          <w:sz w:val="24"/>
          <w:szCs w:val="24"/>
        </w:rPr>
      </w:pPr>
      <w:r>
        <w:rPr>
          <w:rFonts w:ascii="Arial" w:hAnsi="Arial" w:cs="Arial"/>
          <w:color w:val="222222"/>
          <w:sz w:val="24"/>
          <w:szCs w:val="24"/>
        </w:rPr>
        <w:t xml:space="preserve">Un mixin permite aprovechar un fragmento </w:t>
      </w:r>
      <w:r w:rsidR="0088341F">
        <w:rPr>
          <w:rFonts w:ascii="Arial" w:hAnsi="Arial" w:cs="Arial"/>
          <w:color w:val="222222"/>
          <w:sz w:val="24"/>
          <w:szCs w:val="24"/>
        </w:rPr>
        <w:t>de código</w:t>
      </w:r>
      <w:r>
        <w:rPr>
          <w:rFonts w:ascii="Arial" w:hAnsi="Arial" w:cs="Arial"/>
          <w:color w:val="222222"/>
          <w:sz w:val="24"/>
          <w:szCs w:val="24"/>
        </w:rPr>
        <w:t xml:space="preserve"> al que podemos llamar repetidamente, evitando repetición.</w:t>
      </w:r>
    </w:p>
    <w:p w14:paraId="73E5FB9F"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La sintaxis de .sass y .scss no puede ser interpretada directamente por los navegadores, por ende es necesario la compilación. </w:t>
      </w:r>
    </w:p>
    <w:p w14:paraId="58F2FD7E" w14:textId="77777777" w:rsidR="00EB0431" w:rsidRDefault="00EB0431" w:rsidP="00EB0431"/>
    <w:p w14:paraId="7CF3B8FD" w14:textId="7C271DAA" w:rsidR="00EB0431" w:rsidRDefault="00EB61FC" w:rsidP="00EB0431">
      <w:pPr>
        <w:pStyle w:val="Ttulo3"/>
        <w:rPr>
          <w:b w:val="0"/>
          <w:sz w:val="28"/>
          <w:szCs w:val="28"/>
        </w:rPr>
      </w:pPr>
      <w:bookmarkStart w:id="294" w:name="_Toc510799404"/>
      <w:r>
        <w:rPr>
          <w:b w:val="0"/>
          <w:sz w:val="28"/>
          <w:szCs w:val="28"/>
        </w:rPr>
        <w:t>5.5</w:t>
      </w:r>
      <w:r w:rsidR="00EB0431">
        <w:rPr>
          <w:b w:val="0"/>
          <w:sz w:val="28"/>
          <w:szCs w:val="28"/>
        </w:rPr>
        <w:t>.3.5 Angular JS</w:t>
      </w:r>
      <w:bookmarkEnd w:id="294"/>
    </w:p>
    <w:p w14:paraId="10A0856C" w14:textId="77777777" w:rsidR="004E75B0" w:rsidRDefault="004E75B0" w:rsidP="00EB0431">
      <w:pPr>
        <w:rPr>
          <w:rFonts w:ascii="Arial" w:hAnsi="Arial" w:cs="Arial"/>
          <w:color w:val="222222"/>
          <w:sz w:val="24"/>
          <w:szCs w:val="24"/>
        </w:rPr>
      </w:pPr>
    </w:p>
    <w:p w14:paraId="2D0CC988" w14:textId="379AC6C0" w:rsidR="00EB0431" w:rsidRDefault="00EB0431" w:rsidP="00EB0431">
      <w:pPr>
        <w:rPr>
          <w:rFonts w:ascii="Arial" w:hAnsi="Arial" w:cs="Arial"/>
          <w:color w:val="222222"/>
          <w:sz w:val="24"/>
          <w:szCs w:val="24"/>
        </w:rPr>
      </w:pPr>
      <w:r>
        <w:rPr>
          <w:rFonts w:ascii="Arial" w:hAnsi="Arial" w:cs="Arial"/>
          <w:color w:val="222222"/>
          <w:sz w:val="24"/>
          <w:szCs w:val="24"/>
        </w:rPr>
        <w:t xml:space="preserve">Es un </w:t>
      </w:r>
      <w:r w:rsidR="00B0307A" w:rsidRPr="00B0307A">
        <w:rPr>
          <w:rFonts w:ascii="Arial" w:hAnsi="Arial" w:cs="Arial"/>
          <w:color w:val="222222"/>
          <w:sz w:val="24"/>
          <w:szCs w:val="24"/>
        </w:rPr>
        <w:fldChar w:fldCharType="begin"/>
      </w:r>
      <w:r w:rsidR="00B0307A" w:rsidRPr="00B0307A">
        <w:rPr>
          <w:rFonts w:ascii="Arial" w:hAnsi="Arial" w:cs="Arial"/>
          <w:color w:val="222222"/>
          <w:sz w:val="24"/>
          <w:szCs w:val="24"/>
        </w:rPr>
        <w:instrText xml:space="preserve"> REF _Ref508731667 \h  \* MERGEFORMAT </w:instrText>
      </w:r>
      <w:r w:rsidR="00B0307A" w:rsidRPr="00B0307A">
        <w:rPr>
          <w:rFonts w:ascii="Arial" w:hAnsi="Arial" w:cs="Arial"/>
          <w:color w:val="222222"/>
          <w:sz w:val="24"/>
          <w:szCs w:val="24"/>
        </w:rPr>
      </w:r>
      <w:r w:rsidR="00B0307A" w:rsidRPr="00B0307A">
        <w:rPr>
          <w:rFonts w:ascii="Arial" w:hAnsi="Arial" w:cs="Arial"/>
          <w:color w:val="222222"/>
          <w:sz w:val="24"/>
          <w:szCs w:val="24"/>
        </w:rPr>
        <w:fldChar w:fldCharType="separate"/>
      </w:r>
      <w:r w:rsidR="00B0307A">
        <w:rPr>
          <w:rFonts w:ascii="Arial" w:hAnsi="Arial" w:cs="Arial"/>
          <w:b/>
          <w:i/>
          <w:sz w:val="24"/>
          <w:szCs w:val="24"/>
        </w:rPr>
        <w:t>f</w:t>
      </w:r>
      <w:r w:rsidR="00B0307A" w:rsidRPr="00B0307A">
        <w:rPr>
          <w:rFonts w:ascii="Arial" w:hAnsi="Arial" w:cs="Arial"/>
          <w:b/>
          <w:i/>
          <w:sz w:val="24"/>
          <w:szCs w:val="24"/>
        </w:rPr>
        <w:t>ramework</w:t>
      </w:r>
      <w:r w:rsidR="00B0307A" w:rsidRPr="00B0307A">
        <w:rPr>
          <w:rFonts w:ascii="Arial" w:hAnsi="Arial" w:cs="Arial"/>
          <w:color w:val="222222"/>
          <w:sz w:val="24"/>
          <w:szCs w:val="24"/>
        </w:rPr>
        <w:fldChar w:fldCharType="end"/>
      </w:r>
      <w:r>
        <w:rPr>
          <w:rFonts w:ascii="Arial" w:hAnsi="Arial" w:cs="Arial"/>
          <w:color w:val="222222"/>
          <w:sz w:val="24"/>
          <w:szCs w:val="24"/>
        </w:rPr>
        <w:t xml:space="preserve"> MVC (Model, View, Controller) de JavaScri</w:t>
      </w:r>
      <w:r w:rsidR="00F74901">
        <w:rPr>
          <w:rFonts w:ascii="Arial" w:hAnsi="Arial" w:cs="Arial"/>
          <w:color w:val="222222"/>
          <w:sz w:val="24"/>
          <w:szCs w:val="24"/>
        </w:rPr>
        <w:t xml:space="preserve">pt para el Desarrollo Web </w:t>
      </w:r>
      <w:r w:rsidR="00F74901" w:rsidRPr="00F74901">
        <w:rPr>
          <w:rFonts w:ascii="Arial" w:hAnsi="Arial" w:cs="Arial"/>
          <w:color w:val="222222"/>
          <w:sz w:val="24"/>
          <w:szCs w:val="24"/>
        </w:rPr>
        <w:fldChar w:fldCharType="begin"/>
      </w:r>
      <w:r w:rsidR="00F74901" w:rsidRPr="00F74901">
        <w:rPr>
          <w:rFonts w:ascii="Arial" w:hAnsi="Arial" w:cs="Arial"/>
          <w:color w:val="222222"/>
          <w:sz w:val="24"/>
          <w:szCs w:val="24"/>
        </w:rPr>
        <w:instrText xml:space="preserve"> REF _Ref508731711 \h </w:instrText>
      </w:r>
      <w:r w:rsidR="00F74901" w:rsidRPr="00F74901">
        <w:rPr>
          <w:rFonts w:ascii="Arial" w:hAnsi="Arial" w:cs="Arial"/>
          <w:color w:val="222222"/>
          <w:sz w:val="24"/>
          <w:szCs w:val="24"/>
        </w:rPr>
      </w:r>
      <w:r w:rsidR="00F74901" w:rsidRPr="00F74901">
        <w:rPr>
          <w:rFonts w:ascii="Arial" w:hAnsi="Arial" w:cs="Arial"/>
          <w:color w:val="222222"/>
          <w:sz w:val="24"/>
          <w:szCs w:val="24"/>
        </w:rPr>
        <w:instrText xml:space="preserve"> \* MERGEFORMAT </w:instrText>
      </w:r>
      <w:r w:rsidR="00F74901" w:rsidRPr="00F74901">
        <w:rPr>
          <w:rFonts w:ascii="Arial" w:hAnsi="Arial" w:cs="Arial"/>
          <w:color w:val="222222"/>
          <w:sz w:val="24"/>
          <w:szCs w:val="24"/>
        </w:rPr>
        <w:fldChar w:fldCharType="separate"/>
      </w:r>
      <w:r w:rsidR="00F74901" w:rsidRPr="00F74901">
        <w:rPr>
          <w:rFonts w:ascii="Arial" w:hAnsi="Arial" w:cs="Arial"/>
          <w:b/>
          <w:i/>
          <w:sz w:val="24"/>
          <w:szCs w:val="24"/>
        </w:rPr>
        <w:t>Front-End</w:t>
      </w:r>
      <w:r w:rsidR="00F74901" w:rsidRPr="00F74901">
        <w:rPr>
          <w:rFonts w:ascii="Arial" w:hAnsi="Arial" w:cs="Arial"/>
          <w:color w:val="222222"/>
          <w:sz w:val="24"/>
          <w:szCs w:val="24"/>
        </w:rPr>
        <w:fldChar w:fldCharType="end"/>
      </w:r>
      <w:r>
        <w:rPr>
          <w:rFonts w:ascii="Arial" w:hAnsi="Arial" w:cs="Arial"/>
          <w:color w:val="222222"/>
          <w:sz w:val="24"/>
          <w:szCs w:val="24"/>
        </w:rPr>
        <w:t xml:space="preserve"> que permite crear aplicaciones SPA Single-Page Applications (una única página). </w:t>
      </w:r>
    </w:p>
    <w:p w14:paraId="2A0C1190" w14:textId="77777777" w:rsidR="00EB0431" w:rsidRDefault="00EB0431" w:rsidP="00EB0431">
      <w:pPr>
        <w:pStyle w:val="Ttulo3"/>
        <w:rPr>
          <w:b w:val="0"/>
          <w:sz w:val="28"/>
          <w:szCs w:val="28"/>
        </w:rPr>
      </w:pPr>
    </w:p>
    <w:p w14:paraId="2C0A8606" w14:textId="7EE492AF" w:rsidR="00EB0431" w:rsidRDefault="00EB61FC" w:rsidP="00EB0431">
      <w:pPr>
        <w:pStyle w:val="Ttulo3"/>
        <w:rPr>
          <w:b w:val="0"/>
          <w:sz w:val="28"/>
          <w:szCs w:val="28"/>
        </w:rPr>
      </w:pPr>
      <w:bookmarkStart w:id="295" w:name="_Toc510799405"/>
      <w:r>
        <w:rPr>
          <w:b w:val="0"/>
          <w:sz w:val="28"/>
          <w:szCs w:val="28"/>
        </w:rPr>
        <w:t>5.5</w:t>
      </w:r>
      <w:r w:rsidR="00EB0431">
        <w:rPr>
          <w:b w:val="0"/>
          <w:sz w:val="28"/>
          <w:szCs w:val="28"/>
        </w:rPr>
        <w:t>.4 Cordova</w:t>
      </w:r>
      <w:bookmarkEnd w:id="295"/>
    </w:p>
    <w:p w14:paraId="2AC45D50" w14:textId="77777777" w:rsidR="00EB0431" w:rsidRDefault="00EB0431" w:rsidP="00EB0431"/>
    <w:p w14:paraId="4A3C8454" w14:textId="429C6143" w:rsidR="00EB0431" w:rsidRDefault="00EB0431" w:rsidP="00EB0431">
      <w:pPr>
        <w:rPr>
          <w:rFonts w:ascii="Arial" w:hAnsi="Arial" w:cs="Arial"/>
          <w:sz w:val="24"/>
          <w:szCs w:val="24"/>
        </w:rPr>
      </w:pPr>
      <w:r>
        <w:rPr>
          <w:rFonts w:ascii="Arial" w:hAnsi="Arial" w:cs="Arial"/>
          <w:sz w:val="24"/>
          <w:szCs w:val="24"/>
        </w:rPr>
        <w:t>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o App</w:t>
      </w:r>
      <w:r w:rsidR="00F74901">
        <w:rPr>
          <w:rFonts w:ascii="Arial" w:hAnsi="Arial" w:cs="Arial"/>
          <w:sz w:val="24"/>
          <w:szCs w:val="24"/>
        </w:rPr>
        <w:t xml:space="preserve"> nativa</w:t>
      </w:r>
      <w:r>
        <w:rPr>
          <w:rFonts w:ascii="Arial" w:hAnsi="Arial" w:cs="Arial"/>
          <w:sz w:val="24"/>
          <w:szCs w:val="24"/>
        </w:rPr>
        <w:t xml:space="preserve"> (debido a que la representación gráfica se realiza con vistas Web</w:t>
      </w:r>
      <w:r w:rsidR="00F74901">
        <w:rPr>
          <w:rFonts w:ascii="Arial" w:hAnsi="Arial" w:cs="Arial"/>
          <w:sz w:val="24"/>
          <w:szCs w:val="24"/>
        </w:rPr>
        <w:t>) ni puramente basadas en web (e</w:t>
      </w:r>
      <w:r>
        <w:rPr>
          <w:rFonts w:ascii="Arial" w:hAnsi="Arial" w:cs="Arial"/>
          <w:sz w:val="24"/>
          <w:szCs w:val="24"/>
        </w:rPr>
        <w:t xml:space="preserve">stán empaquetadas como aplicaciones para su distribución y tienen acceso a las </w:t>
      </w:r>
      <w:r w:rsidR="00F74901" w:rsidRPr="00F74901">
        <w:rPr>
          <w:rFonts w:ascii="Arial" w:hAnsi="Arial" w:cs="Arial"/>
          <w:b/>
          <w:i/>
          <w:sz w:val="24"/>
          <w:szCs w:val="24"/>
        </w:rPr>
        <w:fldChar w:fldCharType="begin"/>
      </w:r>
      <w:r w:rsidR="00F74901" w:rsidRPr="00F74901">
        <w:rPr>
          <w:rFonts w:ascii="Arial" w:hAnsi="Arial" w:cs="Arial"/>
          <w:b/>
          <w:i/>
          <w:sz w:val="24"/>
          <w:szCs w:val="24"/>
        </w:rPr>
        <w:instrText xml:space="preserve"> REF _Ref508736466 \h </w:instrText>
      </w:r>
      <w:r w:rsidR="00F74901" w:rsidRPr="00F74901">
        <w:rPr>
          <w:rFonts w:ascii="Arial" w:hAnsi="Arial" w:cs="Arial"/>
          <w:b/>
          <w:i/>
          <w:sz w:val="24"/>
          <w:szCs w:val="24"/>
        </w:rPr>
      </w:r>
      <w:r w:rsidR="00F74901" w:rsidRPr="00F74901">
        <w:rPr>
          <w:rFonts w:ascii="Arial" w:hAnsi="Arial" w:cs="Arial"/>
          <w:b/>
          <w:i/>
          <w:sz w:val="24"/>
          <w:szCs w:val="24"/>
        </w:rPr>
        <w:instrText xml:space="preserve"> \* MERGEFORMAT </w:instrText>
      </w:r>
      <w:r w:rsidR="00F74901" w:rsidRPr="00F74901">
        <w:rPr>
          <w:rFonts w:ascii="Arial" w:hAnsi="Arial" w:cs="Arial"/>
          <w:b/>
          <w:i/>
          <w:sz w:val="24"/>
          <w:szCs w:val="24"/>
        </w:rPr>
        <w:fldChar w:fldCharType="separate"/>
      </w:r>
      <w:r w:rsidR="00F74901" w:rsidRPr="00F74901">
        <w:rPr>
          <w:rFonts w:ascii="Arial" w:hAnsi="Arial" w:cs="Arial"/>
          <w:b/>
          <w:i/>
          <w:sz w:val="24"/>
          <w:szCs w:val="24"/>
        </w:rPr>
        <w:t>API</w:t>
      </w:r>
      <w:r w:rsidR="00F74901" w:rsidRPr="00F74901">
        <w:rPr>
          <w:rFonts w:ascii="Arial" w:hAnsi="Arial" w:cs="Arial"/>
          <w:b/>
          <w:i/>
          <w:sz w:val="24"/>
          <w:szCs w:val="24"/>
        </w:rPr>
        <w:fldChar w:fldCharType="end"/>
      </w:r>
      <w:r w:rsidRPr="00F74901">
        <w:rPr>
          <w:rFonts w:ascii="Arial" w:hAnsi="Arial" w:cs="Arial"/>
          <w:b/>
          <w:i/>
          <w:sz w:val="24"/>
          <w:szCs w:val="24"/>
        </w:rPr>
        <w:t>s</w:t>
      </w:r>
      <w:r>
        <w:rPr>
          <w:rFonts w:ascii="Arial" w:hAnsi="Arial" w:cs="Arial"/>
          <w:sz w:val="24"/>
          <w:szCs w:val="24"/>
        </w:rPr>
        <w:t xml:space="preserve"> nativas del dispo</w:t>
      </w:r>
      <w:r w:rsidR="008128BE">
        <w:rPr>
          <w:rFonts w:ascii="Arial" w:hAnsi="Arial" w:cs="Arial"/>
          <w:sz w:val="24"/>
          <w:szCs w:val="24"/>
        </w:rPr>
        <w:t>sitivo en lenguaje JavaScript).</w:t>
      </w:r>
      <w:sdt>
        <w:sdtPr>
          <w:rPr>
            <w:rFonts w:ascii="Arial" w:hAnsi="Arial" w:cs="Arial"/>
            <w:sz w:val="24"/>
            <w:szCs w:val="24"/>
          </w:rPr>
          <w:id w:val="-422570185"/>
          <w:citation/>
        </w:sdtPr>
        <w:sdtContent>
          <w:r w:rsidR="008128BE">
            <w:rPr>
              <w:rFonts w:ascii="Arial" w:hAnsi="Arial" w:cs="Arial"/>
              <w:sz w:val="24"/>
              <w:szCs w:val="24"/>
            </w:rPr>
            <w:fldChar w:fldCharType="begin"/>
          </w:r>
          <w:r w:rsidR="00691AF2">
            <w:rPr>
              <w:rFonts w:ascii="Arial" w:hAnsi="Arial" w:cs="Arial"/>
              <w:sz w:val="24"/>
              <w:szCs w:val="24"/>
            </w:rPr>
            <w:instrText xml:space="preserve">CITATION Apa17 \l 11274 </w:instrText>
          </w:r>
          <w:r w:rsidR="008128BE">
            <w:rPr>
              <w:rFonts w:ascii="Arial" w:hAnsi="Arial" w:cs="Arial"/>
              <w:sz w:val="24"/>
              <w:szCs w:val="24"/>
            </w:rPr>
            <w:fldChar w:fldCharType="separate"/>
          </w:r>
          <w:r w:rsidR="00691AF2">
            <w:rPr>
              <w:rFonts w:ascii="Arial" w:hAnsi="Arial" w:cs="Arial"/>
              <w:noProof/>
              <w:sz w:val="24"/>
              <w:szCs w:val="24"/>
            </w:rPr>
            <w:t xml:space="preserve"> </w:t>
          </w:r>
          <w:r w:rsidR="00691AF2" w:rsidRPr="00691AF2">
            <w:rPr>
              <w:rFonts w:ascii="Arial" w:hAnsi="Arial" w:cs="Arial"/>
              <w:noProof/>
              <w:sz w:val="24"/>
              <w:szCs w:val="24"/>
            </w:rPr>
            <w:t>[23]</w:t>
          </w:r>
          <w:r w:rsidR="008128BE">
            <w:rPr>
              <w:rFonts w:ascii="Arial" w:hAnsi="Arial" w:cs="Arial"/>
              <w:sz w:val="24"/>
              <w:szCs w:val="24"/>
            </w:rPr>
            <w:fldChar w:fldCharType="end"/>
          </w:r>
        </w:sdtContent>
      </w:sdt>
      <w:sdt>
        <w:sdtPr>
          <w:rPr>
            <w:rFonts w:ascii="Arial" w:hAnsi="Arial" w:cs="Arial"/>
            <w:sz w:val="24"/>
            <w:szCs w:val="24"/>
          </w:rPr>
          <w:id w:val="35476997"/>
          <w:citation/>
        </w:sdtPr>
        <w:sdtContent>
          <w:r w:rsidR="008128BE">
            <w:rPr>
              <w:rFonts w:ascii="Arial" w:hAnsi="Arial" w:cs="Arial"/>
              <w:sz w:val="24"/>
              <w:szCs w:val="24"/>
            </w:rPr>
            <w:fldChar w:fldCharType="begin"/>
          </w:r>
          <w:r w:rsidR="00CD542D">
            <w:rPr>
              <w:rFonts w:ascii="Arial" w:hAnsi="Arial" w:cs="Arial"/>
              <w:sz w:val="24"/>
              <w:szCs w:val="24"/>
            </w:rPr>
            <w:instrText xml:space="preserve">CITATION Wik173 \l 11274 </w:instrText>
          </w:r>
          <w:r w:rsidR="008128BE">
            <w:rPr>
              <w:rFonts w:ascii="Arial" w:hAnsi="Arial" w:cs="Arial"/>
              <w:sz w:val="24"/>
              <w:szCs w:val="24"/>
            </w:rPr>
            <w:fldChar w:fldCharType="separate"/>
          </w:r>
          <w:r w:rsidR="00CD542D">
            <w:rPr>
              <w:rFonts w:ascii="Arial" w:hAnsi="Arial" w:cs="Arial"/>
              <w:noProof/>
              <w:sz w:val="24"/>
              <w:szCs w:val="24"/>
            </w:rPr>
            <w:t xml:space="preserve"> </w:t>
          </w:r>
          <w:r w:rsidR="00CD542D" w:rsidRPr="00CD542D">
            <w:rPr>
              <w:rFonts w:ascii="Arial" w:hAnsi="Arial" w:cs="Arial"/>
              <w:noProof/>
              <w:sz w:val="24"/>
              <w:szCs w:val="24"/>
            </w:rPr>
            <w:t>[20]</w:t>
          </w:r>
          <w:r w:rsidR="008128BE">
            <w:rPr>
              <w:rFonts w:ascii="Arial" w:hAnsi="Arial" w:cs="Arial"/>
              <w:sz w:val="24"/>
              <w:szCs w:val="24"/>
            </w:rPr>
            <w:fldChar w:fldCharType="end"/>
          </w:r>
        </w:sdtContent>
      </w:sdt>
    </w:p>
    <w:p w14:paraId="0EAD622F" w14:textId="77777777" w:rsidR="00EB0431" w:rsidRDefault="00EB0431" w:rsidP="00EB0431">
      <w:pPr>
        <w:pStyle w:val="Ttulo3"/>
        <w:rPr>
          <w:b w:val="0"/>
          <w:sz w:val="28"/>
          <w:szCs w:val="28"/>
        </w:rPr>
      </w:pPr>
    </w:p>
    <w:p w14:paraId="2C9C6C7B" w14:textId="1B8D9A98" w:rsidR="00EB0431" w:rsidRDefault="00EB61FC" w:rsidP="00EB0431">
      <w:pPr>
        <w:pStyle w:val="Ttulo3"/>
        <w:rPr>
          <w:b w:val="0"/>
          <w:sz w:val="28"/>
          <w:szCs w:val="28"/>
        </w:rPr>
      </w:pPr>
      <w:bookmarkStart w:id="296" w:name="_Toc510799406"/>
      <w:r>
        <w:rPr>
          <w:b w:val="0"/>
          <w:sz w:val="28"/>
          <w:szCs w:val="28"/>
        </w:rPr>
        <w:t>5.5</w:t>
      </w:r>
      <w:r w:rsidR="00EB0431">
        <w:rPr>
          <w:b w:val="0"/>
          <w:sz w:val="28"/>
          <w:szCs w:val="28"/>
        </w:rPr>
        <w:t>.5 Intel XDK</w:t>
      </w:r>
      <w:bookmarkEnd w:id="288"/>
      <w:bookmarkEnd w:id="296"/>
    </w:p>
    <w:p w14:paraId="07FA887F" w14:textId="77777777" w:rsidR="00EB0431" w:rsidRDefault="00EB0431" w:rsidP="00EB0431"/>
    <w:p w14:paraId="31533380" w14:textId="533EA7CA" w:rsidR="00EB0431" w:rsidRDefault="00EB0431" w:rsidP="00EB0431">
      <w:pPr>
        <w:rPr>
          <w:rFonts w:ascii="Arial" w:hAnsi="Arial" w:cs="Arial"/>
          <w:color w:val="222222"/>
          <w:sz w:val="24"/>
          <w:szCs w:val="24"/>
        </w:rPr>
      </w:pPr>
      <w:r>
        <w:rPr>
          <w:rFonts w:ascii="Arial" w:hAnsi="Arial" w:cs="Arial"/>
          <w:sz w:val="24"/>
          <w:szCs w:val="24"/>
        </w:rPr>
        <w:t xml:space="preserve">Es un kit de desarrollo creado por Intel para crear aplicaciones nativas para los teléfonos celulares y las tabletas que utilizan tecnologías web como HTML5, CSS y JavaScript. Las aplicaciones se compilan mediante un servicio on-line. Hace uso de la plataforma Cordova para crear aplicaciones cross-platform, enfocado en el segmento de Apps para </w:t>
      </w:r>
      <w:r w:rsidR="00F74901" w:rsidRPr="00F74901">
        <w:rPr>
          <w:rFonts w:ascii="Arial" w:hAnsi="Arial" w:cs="Arial"/>
          <w:sz w:val="24"/>
          <w:szCs w:val="24"/>
        </w:rPr>
        <w:fldChar w:fldCharType="begin"/>
      </w:r>
      <w:r w:rsidR="00F74901" w:rsidRPr="00F74901">
        <w:rPr>
          <w:rFonts w:ascii="Arial" w:hAnsi="Arial" w:cs="Arial"/>
          <w:sz w:val="24"/>
          <w:szCs w:val="24"/>
        </w:rPr>
        <w:instrText xml:space="preserve"> REF _Ref508704211 \h </w:instrText>
      </w:r>
      <w:r w:rsidR="00F74901" w:rsidRPr="00F74901">
        <w:rPr>
          <w:rFonts w:ascii="Arial" w:hAnsi="Arial" w:cs="Arial"/>
          <w:sz w:val="24"/>
          <w:szCs w:val="24"/>
        </w:rPr>
      </w:r>
      <w:r w:rsidR="00F74901" w:rsidRPr="00F74901">
        <w:rPr>
          <w:rFonts w:ascii="Arial" w:hAnsi="Arial" w:cs="Arial"/>
          <w:sz w:val="24"/>
          <w:szCs w:val="24"/>
        </w:rPr>
        <w:instrText xml:space="preserve"> \* MERGEFORMAT </w:instrText>
      </w:r>
      <w:r w:rsidR="00F74901" w:rsidRPr="00F74901">
        <w:rPr>
          <w:rFonts w:ascii="Arial" w:hAnsi="Arial" w:cs="Arial"/>
          <w:sz w:val="24"/>
          <w:szCs w:val="24"/>
        </w:rPr>
        <w:fldChar w:fldCharType="separate"/>
      </w:r>
      <w:r w:rsidR="00F74901" w:rsidRPr="00F74901">
        <w:rPr>
          <w:rFonts w:ascii="Arial" w:hAnsi="Arial" w:cs="Arial"/>
          <w:b/>
          <w:i/>
          <w:sz w:val="24"/>
          <w:szCs w:val="24"/>
        </w:rPr>
        <w:t xml:space="preserve">Iot (Internet of </w:t>
      </w:r>
      <w:r w:rsidR="00F74901" w:rsidRPr="00F74901">
        <w:rPr>
          <w:rFonts w:ascii="Arial" w:hAnsi="Arial" w:cs="Arial"/>
          <w:b/>
          <w:i/>
          <w:sz w:val="24"/>
          <w:szCs w:val="24"/>
        </w:rPr>
        <w:lastRenderedPageBreak/>
        <w:t>Things)</w:t>
      </w:r>
      <w:r w:rsidR="00F74901" w:rsidRPr="00F74901">
        <w:rPr>
          <w:rFonts w:ascii="Arial" w:hAnsi="Arial" w:cs="Arial"/>
          <w:sz w:val="24"/>
          <w:szCs w:val="24"/>
        </w:rPr>
        <w:fldChar w:fldCharType="end"/>
      </w:r>
      <w:r>
        <w:rPr>
          <w:rFonts w:ascii="Arial" w:hAnsi="Arial" w:cs="Arial"/>
          <w:sz w:val="24"/>
          <w:szCs w:val="24"/>
        </w:rPr>
        <w:t>. Posee un emulador, pre-visualización de aplicaciones mediante el scan de un código QR, Drag and Drop y soporte de plantillas. Brinda soporte para Android, iOS, Windows Phone, entre otras plataformas.</w:t>
      </w:r>
      <w:r>
        <w:rPr>
          <w:rFonts w:ascii="Arial" w:hAnsi="Arial" w:cs="Arial"/>
          <w:color w:val="222222"/>
          <w:sz w:val="24"/>
          <w:szCs w:val="24"/>
        </w:rPr>
        <w:t xml:space="preserve"> </w:t>
      </w:r>
    </w:p>
    <w:p w14:paraId="112D37D0" w14:textId="0D3FD2B1" w:rsidR="00D65789" w:rsidRDefault="00D65789">
      <w:pPr>
        <w:rPr>
          <w:rFonts w:ascii="Trebuchet MS" w:eastAsia="Trebuchet MS" w:hAnsi="Trebuchet MS" w:cs="Trebuchet MS"/>
          <w:color w:val="666666"/>
          <w:sz w:val="28"/>
          <w:szCs w:val="28"/>
        </w:rPr>
      </w:pPr>
      <w:bookmarkStart w:id="297" w:name="_Toc499023882"/>
    </w:p>
    <w:p w14:paraId="323900A7" w14:textId="6ACE8E12" w:rsidR="00EB0431" w:rsidRDefault="00EB0431" w:rsidP="00EB0431">
      <w:pPr>
        <w:pStyle w:val="Ttulo3"/>
        <w:rPr>
          <w:b w:val="0"/>
          <w:sz w:val="28"/>
          <w:szCs w:val="28"/>
        </w:rPr>
      </w:pPr>
      <w:bookmarkStart w:id="298" w:name="_Toc510799407"/>
      <w:r>
        <w:rPr>
          <w:b w:val="0"/>
          <w:sz w:val="28"/>
          <w:szCs w:val="28"/>
        </w:rPr>
        <w:t>5.</w:t>
      </w:r>
      <w:r w:rsidR="00EB61FC">
        <w:rPr>
          <w:b w:val="0"/>
          <w:sz w:val="28"/>
          <w:szCs w:val="28"/>
        </w:rPr>
        <w:t>5</w:t>
      </w:r>
      <w:r>
        <w:rPr>
          <w:b w:val="0"/>
          <w:sz w:val="28"/>
          <w:szCs w:val="28"/>
        </w:rPr>
        <w:t>.6 Ionic</w:t>
      </w:r>
      <w:bookmarkEnd w:id="297"/>
      <w:bookmarkEnd w:id="298"/>
    </w:p>
    <w:p w14:paraId="4FDAE71A" w14:textId="77777777" w:rsidR="00EB0431" w:rsidRDefault="00EB0431" w:rsidP="00EB0431"/>
    <w:p w14:paraId="1BE0A185" w14:textId="22C2242A" w:rsidR="00EB0431" w:rsidRDefault="00EB0431" w:rsidP="00EB0431">
      <w:pPr>
        <w:rPr>
          <w:rFonts w:ascii="Arial" w:hAnsi="Arial" w:cs="Arial"/>
          <w:sz w:val="24"/>
          <w:szCs w:val="24"/>
        </w:rPr>
      </w:pPr>
      <w:r>
        <w:rPr>
          <w:rFonts w:ascii="Arial" w:hAnsi="Arial" w:cs="Arial"/>
          <w:sz w:val="24"/>
          <w:szCs w:val="24"/>
        </w:rPr>
        <w:t xml:space="preserve">Es un </w:t>
      </w:r>
      <w:r w:rsidR="00B0307A" w:rsidRPr="00B0307A">
        <w:rPr>
          <w:rFonts w:ascii="Arial" w:hAnsi="Arial" w:cs="Arial"/>
          <w:sz w:val="24"/>
          <w:szCs w:val="24"/>
        </w:rPr>
        <w:fldChar w:fldCharType="begin"/>
      </w:r>
      <w:r w:rsidR="00B0307A" w:rsidRPr="00B0307A">
        <w:rPr>
          <w:rFonts w:ascii="Arial" w:hAnsi="Arial" w:cs="Arial"/>
          <w:sz w:val="24"/>
          <w:szCs w:val="24"/>
        </w:rPr>
        <w:instrText xml:space="preserve"> REF _Ref508731667 \h  \* MERGEFORMAT </w:instrText>
      </w:r>
      <w:r w:rsidR="00B0307A" w:rsidRPr="00B0307A">
        <w:rPr>
          <w:rFonts w:ascii="Arial" w:hAnsi="Arial" w:cs="Arial"/>
          <w:sz w:val="24"/>
          <w:szCs w:val="24"/>
        </w:rPr>
      </w:r>
      <w:r w:rsidR="00B0307A" w:rsidRPr="00B0307A">
        <w:rPr>
          <w:rFonts w:ascii="Arial" w:hAnsi="Arial" w:cs="Arial"/>
          <w:sz w:val="24"/>
          <w:szCs w:val="24"/>
        </w:rPr>
        <w:fldChar w:fldCharType="separate"/>
      </w:r>
      <w:r w:rsidR="00B0307A">
        <w:rPr>
          <w:rFonts w:ascii="Arial" w:hAnsi="Arial" w:cs="Arial"/>
          <w:b/>
          <w:i/>
          <w:sz w:val="24"/>
          <w:szCs w:val="24"/>
        </w:rPr>
        <w:t>f</w:t>
      </w:r>
      <w:r w:rsidR="00B0307A" w:rsidRPr="00B0307A">
        <w:rPr>
          <w:rFonts w:ascii="Arial" w:hAnsi="Arial" w:cs="Arial"/>
          <w:b/>
          <w:i/>
          <w:sz w:val="24"/>
          <w:szCs w:val="24"/>
        </w:rPr>
        <w:t>ramework</w:t>
      </w:r>
      <w:r w:rsidR="00B0307A" w:rsidRPr="00B0307A">
        <w:rPr>
          <w:rFonts w:ascii="Arial" w:hAnsi="Arial" w:cs="Arial"/>
          <w:sz w:val="24"/>
          <w:szCs w:val="24"/>
        </w:rPr>
        <w:fldChar w:fldCharType="end"/>
      </w:r>
      <w:r>
        <w:rPr>
          <w:rFonts w:ascii="Arial" w:hAnsi="Arial" w:cs="Arial"/>
          <w:sz w:val="24"/>
          <w:szCs w:val="24"/>
        </w:rPr>
        <w:t xml:space="preserve">,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_Ref510710297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411E62" w:rsidRPr="00411E62">
        <w:rPr>
          <w:rFonts w:ascii="Arial" w:hAnsi="Arial" w:cs="Arial"/>
          <w:b/>
          <w:i/>
          <w:sz w:val="24"/>
          <w:szCs w:val="24"/>
        </w:rPr>
        <w:t>Open Source</w:t>
      </w:r>
      <w:r w:rsidR="00411E62" w:rsidRPr="00411E62">
        <w:rPr>
          <w:rFonts w:ascii="Arial" w:hAnsi="Arial" w:cs="Arial"/>
          <w:sz w:val="24"/>
          <w:szCs w:val="24"/>
        </w:rPr>
        <w:fldChar w:fldCharType="end"/>
      </w:r>
      <w:r w:rsidR="00411E62">
        <w:rPr>
          <w:rFonts w:ascii="Arial" w:hAnsi="Arial" w:cs="Arial"/>
          <w:sz w:val="24"/>
          <w:szCs w:val="24"/>
        </w:rPr>
        <w:t xml:space="preserve"> </w:t>
      </w:r>
      <w:r>
        <w:rPr>
          <w:rFonts w:ascii="Arial" w:hAnsi="Arial" w:cs="Arial"/>
          <w:sz w:val="24"/>
          <w:szCs w:val="24"/>
        </w:rPr>
        <w:t xml:space="preserve">y de distribución gratuita, para el desarrollo de aplicaciones híbridas, inicialmente pensado para móviles y </w:t>
      </w:r>
      <w:r w:rsidRPr="002B4C36">
        <w:rPr>
          <w:rFonts w:ascii="Arial" w:hAnsi="Arial" w:cs="Arial"/>
          <w:i/>
          <w:sz w:val="24"/>
          <w:szCs w:val="24"/>
        </w:rPr>
        <w:t>tablets</w:t>
      </w:r>
      <w:r>
        <w:rPr>
          <w:rFonts w:ascii="Arial" w:hAnsi="Arial" w:cs="Arial"/>
          <w:sz w:val="24"/>
          <w:szCs w:val="24"/>
        </w:rPr>
        <w:t xml:space="preserve">, basadas en HTML5, CSS y JS. Está construido con Sass y optimizado con AngularJS. </w:t>
      </w:r>
    </w:p>
    <w:p w14:paraId="2A3ABFFC" w14:textId="77777777" w:rsidR="00EB0431" w:rsidRDefault="00EB0431" w:rsidP="00EB0431">
      <w:pPr>
        <w:rPr>
          <w:rFonts w:ascii="Arial" w:hAnsi="Arial" w:cs="Arial"/>
          <w:sz w:val="24"/>
          <w:szCs w:val="24"/>
        </w:rPr>
      </w:pPr>
    </w:p>
    <w:p w14:paraId="2AE3EF4E" w14:textId="52B0385A" w:rsidR="00EB0431" w:rsidRDefault="00EB0431" w:rsidP="00EB0431">
      <w:pPr>
        <w:pStyle w:val="Ttulo3"/>
        <w:rPr>
          <w:b w:val="0"/>
          <w:sz w:val="28"/>
          <w:szCs w:val="28"/>
        </w:rPr>
      </w:pPr>
      <w:bookmarkStart w:id="299" w:name="_Toc499023883"/>
      <w:r>
        <w:rPr>
          <w:b w:val="0"/>
          <w:sz w:val="28"/>
          <w:szCs w:val="28"/>
        </w:rPr>
        <w:t xml:space="preserve"> </w:t>
      </w:r>
      <w:bookmarkStart w:id="300" w:name="_Toc499023884"/>
      <w:bookmarkStart w:id="301" w:name="_Toc510799408"/>
      <w:bookmarkEnd w:id="299"/>
      <w:r w:rsidR="00EB61FC">
        <w:rPr>
          <w:b w:val="0"/>
          <w:sz w:val="28"/>
          <w:szCs w:val="28"/>
        </w:rPr>
        <w:t>5.5</w:t>
      </w:r>
      <w:r>
        <w:rPr>
          <w:b w:val="0"/>
          <w:sz w:val="28"/>
          <w:szCs w:val="28"/>
        </w:rPr>
        <w:t>.6 Meteor</w:t>
      </w:r>
      <w:bookmarkEnd w:id="300"/>
      <w:bookmarkEnd w:id="301"/>
    </w:p>
    <w:p w14:paraId="05604520" w14:textId="77777777" w:rsidR="00EB0431" w:rsidRDefault="00EB0431" w:rsidP="00EB0431"/>
    <w:p w14:paraId="5948A288" w14:textId="77777777" w:rsidR="00EB0431" w:rsidRDefault="00EB0431" w:rsidP="00EB0431">
      <w:pPr>
        <w:rPr>
          <w:rFonts w:ascii="Arial" w:hAnsi="Arial" w:cs="Arial"/>
          <w:sz w:val="24"/>
          <w:szCs w:val="24"/>
        </w:rPr>
      </w:pPr>
      <w:r>
        <w:rPr>
          <w:rFonts w:ascii="Arial" w:hAnsi="Arial" w:cs="Arial"/>
          <w:sz w:val="24"/>
          <w:szCs w:val="24"/>
        </w:rPr>
        <w:t xml:space="preserve">Es una plataforma para crear aplicaciones </w:t>
      </w:r>
      <w:r w:rsidRPr="00FE6949">
        <w:rPr>
          <w:rFonts w:ascii="Arial" w:hAnsi="Arial" w:cs="Arial"/>
          <w:sz w:val="24"/>
          <w:szCs w:val="24"/>
        </w:rPr>
        <w:t>webs en tiempo real</w:t>
      </w:r>
      <w:r>
        <w:rPr>
          <w:rFonts w:ascii="Arial" w:hAnsi="Arial" w:cs="Arial"/>
          <w:sz w:val="24"/>
          <w:szCs w:val="24"/>
        </w:rPr>
        <w:t xml:space="preserve"> construida sobre Node.js. Meteor se localiza entre la base de datos de la aplicación y su interfaz de usuario y se encarga que las dos partes estén sincronizadas.</w:t>
      </w:r>
    </w:p>
    <w:p w14:paraId="5290274D" w14:textId="77777777" w:rsidR="00EB0431" w:rsidRDefault="00EB0431" w:rsidP="00EB0431">
      <w:pPr>
        <w:rPr>
          <w:rFonts w:ascii="Arial" w:hAnsi="Arial" w:cs="Arial"/>
          <w:sz w:val="24"/>
          <w:szCs w:val="24"/>
        </w:rPr>
      </w:pPr>
      <w:r>
        <w:rPr>
          <w:rFonts w:ascii="Arial" w:hAnsi="Arial" w:cs="Arial"/>
          <w:sz w:val="24"/>
          <w:szCs w:val="24"/>
        </w:rPr>
        <w:t xml:space="preserve">Meteor puede compartir código JavaScript entre el cliente y en el servidor. </w:t>
      </w:r>
    </w:p>
    <w:p w14:paraId="4630D6CD" w14:textId="77777777" w:rsidR="004A392B" w:rsidRDefault="004A392B" w:rsidP="00EB0431">
      <w:pPr>
        <w:pStyle w:val="Ttulo3"/>
        <w:rPr>
          <w:b w:val="0"/>
          <w:sz w:val="28"/>
          <w:szCs w:val="28"/>
        </w:rPr>
      </w:pPr>
      <w:bookmarkStart w:id="302" w:name="_Toc499023885"/>
    </w:p>
    <w:p w14:paraId="7F40A463" w14:textId="575A81C2" w:rsidR="00EB0431" w:rsidRDefault="00EB61FC" w:rsidP="00EB0431">
      <w:pPr>
        <w:pStyle w:val="Ttulo3"/>
        <w:rPr>
          <w:b w:val="0"/>
          <w:sz w:val="28"/>
          <w:szCs w:val="28"/>
        </w:rPr>
      </w:pPr>
      <w:bookmarkStart w:id="303" w:name="_Toc510799409"/>
      <w:r>
        <w:rPr>
          <w:b w:val="0"/>
          <w:sz w:val="28"/>
          <w:szCs w:val="28"/>
        </w:rPr>
        <w:t>5.5</w:t>
      </w:r>
      <w:r w:rsidR="00EB0431">
        <w:rPr>
          <w:b w:val="0"/>
          <w:sz w:val="28"/>
          <w:szCs w:val="28"/>
        </w:rPr>
        <w:t>.7 Meteor y Cordova</w:t>
      </w:r>
      <w:bookmarkEnd w:id="302"/>
      <w:bookmarkEnd w:id="303"/>
    </w:p>
    <w:p w14:paraId="6DEF6DFC" w14:textId="1C6A5937" w:rsidR="00EB0431" w:rsidRDefault="00EB0431" w:rsidP="00EB0431">
      <w:pPr>
        <w:rPr>
          <w:rFonts w:ascii="Arial" w:hAnsi="Arial" w:cs="Arial"/>
          <w:sz w:val="24"/>
          <w:szCs w:val="24"/>
        </w:rPr>
      </w:pPr>
      <w:r>
        <w:br/>
      </w:r>
      <w:r>
        <w:rPr>
          <w:rFonts w:ascii="Arial" w:hAnsi="Arial" w:cs="Arial"/>
          <w:sz w:val="24"/>
          <w:szCs w:val="24"/>
        </w:rPr>
        <w:t xml:space="preserve">Existe una integración del </w:t>
      </w:r>
      <w:r w:rsidR="00B0307A" w:rsidRPr="00B0307A">
        <w:rPr>
          <w:rFonts w:ascii="Arial" w:hAnsi="Arial" w:cs="Arial"/>
          <w:sz w:val="24"/>
          <w:szCs w:val="24"/>
        </w:rPr>
        <w:fldChar w:fldCharType="begin"/>
      </w:r>
      <w:r w:rsidR="00B0307A" w:rsidRPr="00B0307A">
        <w:rPr>
          <w:rFonts w:ascii="Arial" w:hAnsi="Arial" w:cs="Arial"/>
          <w:sz w:val="24"/>
          <w:szCs w:val="24"/>
        </w:rPr>
        <w:instrText xml:space="preserve"> REF _Ref508731667 \h  \* MERGEFORMAT </w:instrText>
      </w:r>
      <w:r w:rsidR="00B0307A" w:rsidRPr="00B0307A">
        <w:rPr>
          <w:rFonts w:ascii="Arial" w:hAnsi="Arial" w:cs="Arial"/>
          <w:sz w:val="24"/>
          <w:szCs w:val="24"/>
        </w:rPr>
      </w:r>
      <w:r w:rsidR="00B0307A" w:rsidRPr="00B0307A">
        <w:rPr>
          <w:rFonts w:ascii="Arial" w:hAnsi="Arial" w:cs="Arial"/>
          <w:sz w:val="24"/>
          <w:szCs w:val="24"/>
        </w:rPr>
        <w:fldChar w:fldCharType="separate"/>
      </w:r>
      <w:r w:rsidR="00B0307A" w:rsidRPr="00B0307A">
        <w:rPr>
          <w:rFonts w:ascii="Arial" w:hAnsi="Arial" w:cs="Arial"/>
          <w:b/>
          <w:i/>
          <w:sz w:val="24"/>
          <w:szCs w:val="24"/>
        </w:rPr>
        <w:t>framework</w:t>
      </w:r>
      <w:r w:rsidR="00B0307A" w:rsidRPr="00B0307A">
        <w:rPr>
          <w:rFonts w:ascii="Arial" w:hAnsi="Arial" w:cs="Arial"/>
          <w:sz w:val="24"/>
          <w:szCs w:val="24"/>
        </w:rPr>
        <w:fldChar w:fldCharType="end"/>
      </w:r>
      <w:r w:rsidR="00B0307A">
        <w:rPr>
          <w:rFonts w:ascii="Arial" w:hAnsi="Arial" w:cs="Arial"/>
          <w:sz w:val="24"/>
          <w:szCs w:val="24"/>
        </w:rPr>
        <w:t xml:space="preserve"> </w:t>
      </w:r>
      <w:r>
        <w:rPr>
          <w:rFonts w:ascii="Arial" w:hAnsi="Arial" w:cs="Arial"/>
          <w:sz w:val="24"/>
          <w:szCs w:val="24"/>
        </w:rPr>
        <w:t>Meteor con Cordova, que permite que una aplicación web</w:t>
      </w:r>
      <w:r w:rsidR="00FE6949">
        <w:rPr>
          <w:rFonts w:ascii="Arial" w:hAnsi="Arial" w:cs="Arial"/>
          <w:sz w:val="24"/>
          <w:szCs w:val="24"/>
        </w:rPr>
        <w:t xml:space="preserve"> creada con Meteor, sea ejecutada</w:t>
      </w:r>
      <w:r>
        <w:rPr>
          <w:rFonts w:ascii="Arial" w:hAnsi="Arial" w:cs="Arial"/>
          <w:sz w:val="24"/>
          <w:szCs w:val="24"/>
        </w:rPr>
        <w:t xml:space="preserve"> en un dispositivo iOS o Android de forma híbrida. Un beneficio importante de empaquetar </w:t>
      </w:r>
      <w:r w:rsidR="00941617">
        <w:rPr>
          <w:rFonts w:ascii="Arial" w:hAnsi="Arial" w:cs="Arial"/>
          <w:sz w:val="24"/>
          <w:szCs w:val="24"/>
        </w:rPr>
        <w:t>la aplicación</w:t>
      </w:r>
      <w:r>
        <w:rPr>
          <w:rFonts w:ascii="Arial" w:hAnsi="Arial" w:cs="Arial"/>
          <w:sz w:val="24"/>
          <w:szCs w:val="24"/>
        </w:rPr>
        <w:t xml:space="preserve"> web como una aplicación de Cordova es que todos sus recursos no deben ser descargados desde la web, asegurando una velocidad de carga mayor, beneficiando a los usuarios con conexiones lentas. Otra característica es la compatibilidad con </w:t>
      </w:r>
      <w:r>
        <w:rPr>
          <w:rFonts w:ascii="Arial" w:hAnsi="Arial" w:cs="Arial"/>
          <w:i/>
          <w:sz w:val="24"/>
          <w:szCs w:val="24"/>
        </w:rPr>
        <w:t>hot code push</w:t>
      </w:r>
      <w:r>
        <w:rPr>
          <w:rFonts w:ascii="Arial" w:hAnsi="Arial" w:cs="Arial"/>
          <w:sz w:val="24"/>
          <w:szCs w:val="24"/>
        </w:rPr>
        <w:t xml:space="preserve">, que le permite actualizar la aplicación en los dispositivos de los usuarios sin pasar por el proceso habitual de revisión de la tienda de aplicaciones. Cordova también permite el acceso a ciertas características nativas a través de una arquitectura de complementos. Los complementos permiten utilizar funciones que normalmente no están disponibles para aplicaciones web, como acceder a la cámara del dispositivo o al sistema de archivos local, interactuar con lectores de código de barras o NFC. </w:t>
      </w:r>
    </w:p>
    <w:p w14:paraId="48B4DECA" w14:textId="77777777" w:rsidR="004A392B" w:rsidRDefault="004A392B">
      <w:pPr>
        <w:rPr>
          <w:b/>
          <w:color w:val="666666"/>
          <w:sz w:val="32"/>
          <w:szCs w:val="32"/>
        </w:rPr>
      </w:pPr>
      <w:r>
        <w:br w:type="page"/>
      </w:r>
    </w:p>
    <w:p w14:paraId="6D527FE0" w14:textId="5AAD62D1" w:rsidR="00EB0431" w:rsidRDefault="00EB0431" w:rsidP="00EB0431">
      <w:pPr>
        <w:pStyle w:val="AgustinTitulos"/>
      </w:pPr>
      <w:bookmarkStart w:id="304" w:name="_Toc510799410"/>
      <w:r>
        <w:lastRenderedPageBreak/>
        <w:t>Resumen</w:t>
      </w:r>
      <w:bookmarkEnd w:id="304"/>
    </w:p>
    <w:p w14:paraId="11009470" w14:textId="77777777" w:rsidR="00EB0431" w:rsidRDefault="00EB0431" w:rsidP="00EB0431">
      <w:pPr>
        <w:rPr>
          <w:rFonts w:ascii="Arial" w:hAnsi="Arial" w:cs="Arial"/>
          <w:sz w:val="24"/>
          <w:szCs w:val="24"/>
        </w:rPr>
      </w:pPr>
    </w:p>
    <w:p w14:paraId="5E4B3B11" w14:textId="46C460A6" w:rsidR="00EB0431" w:rsidRDefault="00EB0431" w:rsidP="00EB0431">
      <w:pPr>
        <w:pStyle w:val="AgustinTexto"/>
      </w:pPr>
      <w:r>
        <w:t xml:space="preserve">Como </w:t>
      </w:r>
      <w:r w:rsidR="00FE6949">
        <w:t>se vió</w:t>
      </w:r>
      <w:r>
        <w:t xml:space="preserve"> en este capítulo, las aplicaciones móviles son aplicaciones informáticas diseñadas para ser ejecutadas en teléfonos inteligentes, tabletas y otros dispositivos móviles y que permite al usuario efectuar una tarea con mayor versatilidad que con una computadora de escritorio.</w:t>
      </w:r>
    </w:p>
    <w:p w14:paraId="0725E5BA" w14:textId="29E4801F" w:rsidR="00EB0431" w:rsidRDefault="00EB0431" w:rsidP="00EB0431">
      <w:pPr>
        <w:pStyle w:val="AgustinTexto"/>
      </w:pPr>
      <w:r>
        <w:t xml:space="preserve">Se detallaron ventajas y desventajas sobre cada tipo de aplicación y su forma de desarrollo; </w:t>
      </w:r>
      <w:r w:rsidR="00E67C38">
        <w:t>como,</w:t>
      </w:r>
      <w:r>
        <w:t xml:space="preserve"> por ejemplo, las Apps nativas no requieren de conectividad a internet en comparación a las Apps web. Las Apps hibridas poseen ventajas agregadas de las otras dos. </w:t>
      </w:r>
    </w:p>
    <w:p w14:paraId="74FA0C7E" w14:textId="77777777" w:rsidR="00761EDE" w:rsidRDefault="00761EDE">
      <w:pPr>
        <w:rPr>
          <w:b/>
          <w:color w:val="434343"/>
          <w:sz w:val="36"/>
          <w:szCs w:val="36"/>
        </w:rPr>
      </w:pPr>
      <w:r>
        <w:rPr>
          <w:sz w:val="36"/>
          <w:szCs w:val="36"/>
        </w:rPr>
        <w:br w:type="page"/>
      </w:r>
    </w:p>
    <w:p w14:paraId="0205EDF5" w14:textId="77777777" w:rsidR="00B74AE1" w:rsidRPr="00F06CD3" w:rsidRDefault="00B74AE1" w:rsidP="00B74AE1">
      <w:pPr>
        <w:pStyle w:val="Ttulo1"/>
        <w:rPr>
          <w:sz w:val="36"/>
          <w:szCs w:val="36"/>
        </w:rPr>
      </w:pPr>
      <w:bookmarkStart w:id="305" w:name="_Ref503822874"/>
      <w:bookmarkStart w:id="306" w:name="_Ref504150374"/>
      <w:bookmarkStart w:id="307" w:name="_Toc504153924"/>
      <w:bookmarkStart w:id="308" w:name="_Toc510799411"/>
      <w:r w:rsidRPr="008831B2">
        <w:rPr>
          <w:sz w:val="36"/>
          <w:szCs w:val="36"/>
        </w:rPr>
        <w:lastRenderedPageBreak/>
        <w:t>Capítulo 6 – Stack MEAN</w:t>
      </w:r>
      <w:bookmarkEnd w:id="305"/>
      <w:bookmarkEnd w:id="306"/>
      <w:bookmarkEnd w:id="307"/>
      <w:bookmarkEnd w:id="308"/>
    </w:p>
    <w:p w14:paraId="38867312" w14:textId="77777777" w:rsidR="00B74AE1" w:rsidRDefault="00B74AE1" w:rsidP="00B74AE1">
      <w:pPr>
        <w:pStyle w:val="texto"/>
      </w:pPr>
    </w:p>
    <w:p w14:paraId="18F953AF" w14:textId="452B4308" w:rsidR="00B74AE1" w:rsidRPr="00B25EBE" w:rsidRDefault="00B74AE1" w:rsidP="00B74AE1">
      <w:pPr>
        <w:pStyle w:val="texto"/>
      </w:pPr>
      <w:r>
        <w:t>En este capítulo, se analizará el stack MEAN y sus componentes. El mismo está compuesto por un conjunto de tecnologías que responden al siguiente acrónimo: MongoDB (acceso a datos), Express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86299B">
        <w:rPr>
          <w:b/>
          <w:i/>
        </w:rPr>
        <w:t>f</w:t>
      </w:r>
      <w:r w:rsidR="00A20E6E" w:rsidRPr="00E45AEE">
        <w:rPr>
          <w:b/>
          <w:i/>
        </w:rPr>
        <w:t>ramework</w:t>
      </w:r>
      <w:r w:rsidR="00A20E6E" w:rsidRPr="000B1150">
        <w:rPr>
          <w:highlight w:val="yellow"/>
        </w:rPr>
        <w:fldChar w:fldCharType="end"/>
      </w:r>
      <w:r w:rsidR="00A20E6E">
        <w:t xml:space="preserve"> </w:t>
      </w:r>
      <w:r>
        <w:t xml:space="preserve">web, </w:t>
      </w:r>
      <w:r w:rsidR="00A20E6E" w:rsidRPr="000B1150">
        <w:rPr>
          <w:highlight w:val="yellow"/>
        </w:rPr>
        <w:fldChar w:fldCharType="begin"/>
      </w:r>
      <w:r w:rsidR="00A20E6E" w:rsidRPr="000B1150">
        <w:instrText xml:space="preserve"> REF _Ref508794388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Back-End</w:t>
      </w:r>
      <w:r w:rsidR="00A20E6E" w:rsidRPr="000B1150">
        <w:rPr>
          <w:highlight w:val="yellow"/>
        </w:rPr>
        <w:fldChar w:fldCharType="end"/>
      </w:r>
      <w:r w:rsidRPr="00A20E6E">
        <w:t xml:space="preserve">), </w:t>
      </w:r>
      <w:r>
        <w:t>Angular (</w:t>
      </w:r>
      <w:r w:rsidR="00A20E6E" w:rsidRPr="000B1150">
        <w:rPr>
          <w:b/>
        </w:rPr>
        <w:fldChar w:fldCharType="begin"/>
      </w:r>
      <w:r w:rsidR="00A20E6E" w:rsidRPr="000B1150">
        <w:instrText xml:space="preserve"> REF _Ref508731667 \h </w:instrText>
      </w:r>
      <w:r w:rsidR="00A20E6E" w:rsidRPr="000B1150">
        <w:rPr>
          <w:b/>
        </w:rPr>
        <w:instrText xml:space="preserve"> \* MERGEFORMAT </w:instrText>
      </w:r>
      <w:r w:rsidR="00A20E6E" w:rsidRPr="000B1150">
        <w:rPr>
          <w:b/>
        </w:rPr>
      </w:r>
      <w:r w:rsidR="00A20E6E" w:rsidRPr="000B1150">
        <w:rPr>
          <w:b/>
        </w:rPr>
        <w:fldChar w:fldCharType="separate"/>
      </w:r>
      <w:r w:rsidR="0086299B">
        <w:rPr>
          <w:b/>
          <w:i/>
        </w:rPr>
        <w:t>f</w:t>
      </w:r>
      <w:r w:rsidR="00A20E6E" w:rsidRPr="00E45AEE">
        <w:rPr>
          <w:b/>
          <w:i/>
        </w:rPr>
        <w:t>ramework</w:t>
      </w:r>
      <w:r w:rsidR="00A20E6E" w:rsidRPr="000B1150">
        <w:rPr>
          <w:b/>
        </w:rPr>
        <w:fldChar w:fldCharType="end"/>
      </w:r>
      <w:r>
        <w:t xml:space="preserve"> web,</w:t>
      </w:r>
      <w:r w:rsidRPr="00A20E6E">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y NodeJS (plataforma de aplicación web).  Además, otros complementos, como Compodoc (documentador), bibliotecas y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86299B">
        <w:rPr>
          <w:b/>
          <w:i/>
        </w:rPr>
        <w:t>f</w:t>
      </w:r>
      <w:r w:rsidR="00A20E6E" w:rsidRPr="00E45AEE">
        <w:rPr>
          <w:b/>
          <w:i/>
        </w:rPr>
        <w:t>ramework</w:t>
      </w:r>
      <w:r w:rsidR="00A20E6E" w:rsidRPr="000B1150">
        <w:rPr>
          <w:highlight w:val="yellow"/>
        </w:rPr>
        <w:fldChar w:fldCharType="end"/>
      </w:r>
      <w:r w:rsidR="00A20E6E">
        <w:t xml:space="preserve"> </w:t>
      </w:r>
      <w:r>
        <w:t>aplicados a la vista (o</w:t>
      </w:r>
      <w:r w:rsidRPr="000B1150">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como Boot</w:t>
      </w:r>
      <w:r w:rsidR="00C46730">
        <w:t>strap y JQuery.</w:t>
      </w:r>
    </w:p>
    <w:p w14:paraId="300C1866" w14:textId="77777777" w:rsidR="00B74AE1" w:rsidRDefault="00B74AE1" w:rsidP="00B74AE1">
      <w:pPr>
        <w:pStyle w:val="Ttulo2"/>
        <w:rPr>
          <w:b/>
          <w:sz w:val="32"/>
          <w:szCs w:val="32"/>
        </w:rPr>
      </w:pPr>
      <w:bookmarkStart w:id="309" w:name="_Toc510799412"/>
      <w:r>
        <w:rPr>
          <w:b/>
          <w:sz w:val="32"/>
          <w:szCs w:val="32"/>
        </w:rPr>
        <w:t xml:space="preserve">6.1 </w:t>
      </w:r>
      <w:r w:rsidRPr="00F06CD3">
        <w:rPr>
          <w:b/>
          <w:sz w:val="32"/>
          <w:szCs w:val="32"/>
        </w:rPr>
        <w:t>¿Qué es MEAN?</w:t>
      </w:r>
      <w:bookmarkEnd w:id="309"/>
    </w:p>
    <w:p w14:paraId="5B10C0E4" w14:textId="77777777" w:rsidR="00B74AE1" w:rsidRPr="00F06CD3" w:rsidRDefault="00B74AE1" w:rsidP="00B74AE1"/>
    <w:p w14:paraId="2CC4E1BE" w14:textId="34532DD9"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r>
        <w:rPr>
          <w:rFonts w:ascii="Arial" w:hAnsi="Arial" w:cs="Arial"/>
          <w:i/>
          <w:color w:val="222222"/>
          <w:sz w:val="24"/>
          <w:szCs w:val="24"/>
          <w:shd w:val="clear" w:color="auto" w:fill="FFFFFF"/>
        </w:rPr>
        <w:t>stack</w:t>
      </w:r>
      <w:r>
        <w:rPr>
          <w:rFonts w:ascii="Arial" w:hAnsi="Arial" w:cs="Arial"/>
          <w:color w:val="222222"/>
          <w:sz w:val="24"/>
          <w:szCs w:val="24"/>
          <w:shd w:val="clear" w:color="auto" w:fill="FFFFFF"/>
        </w:rPr>
        <w:t>, a un conjunto de capas de software</w:t>
      </w:r>
      <w:r w:rsidRPr="00F06CD3">
        <w:rPr>
          <w:rFonts w:ascii="Arial" w:hAnsi="Arial" w:cs="Arial"/>
          <w:color w:val="222222"/>
          <w:sz w:val="24"/>
          <w:szCs w:val="24"/>
          <w:shd w:val="clear" w:color="auto" w:fill="FFFFFF"/>
        </w:rPr>
        <w:t xml:space="preserve"> para el </w:t>
      </w:r>
      <w:r w:rsidRPr="00CD7C3C">
        <w:rPr>
          <w:rStyle w:val="textoCar"/>
        </w:rPr>
        <w:t>desarrollo de aplicaciones, dónde la característica predominante es el uso del lenguaje de programación popularizado como 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Más adelante, se visualiza el logotipo de este stack de tecnologías (</w:t>
      </w:r>
      <w:r w:rsidR="00D2762B" w:rsidRPr="00D2762B">
        <w:rPr>
          <w:rFonts w:ascii="Arial" w:hAnsi="Arial" w:cs="Arial"/>
          <w:b/>
          <w:color w:val="222222"/>
          <w:sz w:val="24"/>
          <w:szCs w:val="24"/>
          <w:shd w:val="clear" w:color="auto" w:fill="FFFFFF"/>
        </w:rPr>
        <w:fldChar w:fldCharType="begin"/>
      </w:r>
      <w:r w:rsidR="00D2762B" w:rsidRPr="00D2762B">
        <w:rPr>
          <w:rFonts w:ascii="Arial" w:hAnsi="Arial" w:cs="Arial"/>
          <w:b/>
          <w:color w:val="222222"/>
          <w:sz w:val="24"/>
          <w:szCs w:val="24"/>
          <w:shd w:val="clear" w:color="auto" w:fill="FFFFFF"/>
        </w:rPr>
        <w:instrText xml:space="preserve"> REF _Ref508787458 \h  \* MERGEFORMAT </w:instrText>
      </w:r>
      <w:r w:rsidR="00D2762B" w:rsidRPr="00D2762B">
        <w:rPr>
          <w:rFonts w:ascii="Arial" w:hAnsi="Arial" w:cs="Arial"/>
          <w:b/>
          <w:color w:val="222222"/>
          <w:sz w:val="24"/>
          <w:szCs w:val="24"/>
          <w:shd w:val="clear" w:color="auto" w:fill="FFFFFF"/>
        </w:rPr>
      </w:r>
      <w:r w:rsidR="00D2762B" w:rsidRPr="00D2762B">
        <w:rPr>
          <w:rFonts w:ascii="Arial" w:hAnsi="Arial" w:cs="Arial"/>
          <w:b/>
          <w:color w:val="222222"/>
          <w:sz w:val="24"/>
          <w:szCs w:val="24"/>
          <w:shd w:val="clear" w:color="auto" w:fill="FFFFFF"/>
        </w:rPr>
        <w:fldChar w:fldCharType="separate"/>
      </w:r>
      <w:r w:rsidR="00D2762B" w:rsidRPr="00D2762B">
        <w:rPr>
          <w:rFonts w:ascii="Arial" w:hAnsi="Arial" w:cs="Arial"/>
          <w:b/>
          <w:sz w:val="24"/>
          <w:szCs w:val="24"/>
        </w:rPr>
        <w:t xml:space="preserve">Ilustración </w:t>
      </w:r>
      <w:r w:rsidR="00D2762B" w:rsidRPr="00D2762B">
        <w:rPr>
          <w:rFonts w:ascii="Arial" w:hAnsi="Arial" w:cs="Arial"/>
          <w:b/>
          <w:noProof/>
          <w:sz w:val="24"/>
          <w:szCs w:val="24"/>
        </w:rPr>
        <w:t>39</w:t>
      </w:r>
      <w:r w:rsidR="00D2762B" w:rsidRPr="00D2762B">
        <w:rPr>
          <w:rFonts w:ascii="Arial" w:hAnsi="Arial" w:cs="Arial"/>
          <w:b/>
          <w:sz w:val="24"/>
          <w:szCs w:val="24"/>
        </w:rPr>
        <w:t xml:space="preserve"> - Acrónimo MEAN</w:t>
      </w:r>
      <w:r w:rsidR="00D2762B" w:rsidRPr="00D2762B">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sdt>
        <w:sdtPr>
          <w:rPr>
            <w:rFonts w:ascii="Arial" w:hAnsi="Arial" w:cs="Arial"/>
            <w:color w:val="222222"/>
            <w:sz w:val="24"/>
            <w:szCs w:val="24"/>
            <w:shd w:val="clear" w:color="auto" w:fill="FFFFFF"/>
          </w:rPr>
          <w:id w:val="-338628729"/>
          <w:citation/>
        </w:sdtPr>
        <w:sdtContent>
          <w:r w:rsidR="00A20E6E">
            <w:rPr>
              <w:rFonts w:ascii="Arial" w:hAnsi="Arial" w:cs="Arial"/>
              <w:color w:val="222222"/>
              <w:sz w:val="24"/>
              <w:szCs w:val="24"/>
              <w:shd w:val="clear" w:color="auto" w:fill="FFFFFF"/>
            </w:rPr>
            <w:fldChar w:fldCharType="begin"/>
          </w:r>
          <w:r w:rsidR="00A20E6E">
            <w:rPr>
              <w:rFonts w:ascii="Arial" w:hAnsi="Arial" w:cs="Arial"/>
              <w:color w:val="222222"/>
              <w:sz w:val="24"/>
              <w:szCs w:val="24"/>
              <w:shd w:val="clear" w:color="auto" w:fill="FFFFFF"/>
            </w:rPr>
            <w:instrText xml:space="preserve"> CITATION www171 \l 11274 </w:instrText>
          </w:r>
          <w:r w:rsidR="00A20E6E">
            <w:rPr>
              <w:rFonts w:ascii="Arial" w:hAnsi="Arial" w:cs="Arial"/>
              <w:color w:val="222222"/>
              <w:sz w:val="24"/>
              <w:szCs w:val="24"/>
              <w:shd w:val="clear" w:color="auto" w:fill="FFFFFF"/>
            </w:rPr>
            <w:fldChar w:fldCharType="separate"/>
          </w:r>
          <w:r w:rsidR="00AB7AAE">
            <w:rPr>
              <w:rFonts w:ascii="Arial" w:hAnsi="Arial" w:cs="Arial"/>
              <w:noProof/>
              <w:color w:val="222222"/>
              <w:sz w:val="24"/>
              <w:szCs w:val="24"/>
              <w:shd w:val="clear" w:color="auto" w:fill="FFFFFF"/>
            </w:rPr>
            <w:t xml:space="preserve"> </w:t>
          </w:r>
          <w:r w:rsidR="00AB7AAE" w:rsidRPr="00AB7AAE">
            <w:rPr>
              <w:rFonts w:ascii="Arial" w:hAnsi="Arial" w:cs="Arial"/>
              <w:noProof/>
              <w:color w:val="222222"/>
              <w:sz w:val="24"/>
              <w:szCs w:val="24"/>
              <w:shd w:val="clear" w:color="auto" w:fill="FFFFFF"/>
            </w:rPr>
            <w:t>[23]</w:t>
          </w:r>
          <w:r w:rsidR="00A20E6E">
            <w:rPr>
              <w:rFonts w:ascii="Arial" w:hAnsi="Arial" w:cs="Arial"/>
              <w:color w:val="222222"/>
              <w:sz w:val="24"/>
              <w:szCs w:val="24"/>
              <w:shd w:val="clear" w:color="auto" w:fill="FFFFFF"/>
            </w:rPr>
            <w:fldChar w:fldCharType="end"/>
          </w:r>
        </w:sdtContent>
      </w:sdt>
    </w:p>
    <w:p w14:paraId="1814F39E" w14:textId="77777777" w:rsidR="00B74AE1" w:rsidRPr="00F06CD3" w:rsidRDefault="00B74AE1" w:rsidP="00B74AE1">
      <w:pPr>
        <w:rPr>
          <w:rFonts w:ascii="Arial" w:hAnsi="Arial" w:cs="Arial"/>
          <w:color w:val="222222"/>
          <w:sz w:val="24"/>
          <w:szCs w:val="24"/>
          <w:shd w:val="clear" w:color="auto" w:fill="FFFFFF"/>
        </w:rPr>
      </w:pPr>
    </w:p>
    <w:p w14:paraId="0EEFED87" w14:textId="77777777" w:rsidR="00D2762B" w:rsidRDefault="00B74AE1" w:rsidP="00D2762B">
      <w:pPr>
        <w:keepNext/>
        <w:jc w:val="center"/>
      </w:pPr>
      <w:r>
        <w:rPr>
          <w:noProof/>
          <w:lang w:val="en-US" w:eastAsia="en-US"/>
        </w:rPr>
        <w:drawing>
          <wp:inline distT="0" distB="0" distL="0" distR="0" wp14:anchorId="4DEA93DF" wp14:editId="471351C5">
            <wp:extent cx="4114800" cy="2314575"/>
            <wp:effectExtent l="0" t="0" r="0" b="9525"/>
            <wp:docPr id="53" name="Imagen 53"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76D2B3B6" w14:textId="5EDA199D" w:rsidR="00B74AE1" w:rsidRDefault="00D2762B" w:rsidP="00D2762B">
      <w:pPr>
        <w:pStyle w:val="Descripcin"/>
        <w:jc w:val="center"/>
      </w:pPr>
      <w:bookmarkStart w:id="310" w:name="_Ref508787458"/>
      <w:bookmarkStart w:id="311" w:name="_Toc510799575"/>
      <w:r>
        <w:t xml:space="preserve">Ilustración </w:t>
      </w:r>
      <w:fldSimple w:instr=" SEQ Ilustración \* ARABIC ">
        <w:r w:rsidR="00D63F0D">
          <w:rPr>
            <w:noProof/>
          </w:rPr>
          <w:t>39</w:t>
        </w:r>
      </w:fldSimple>
      <w:r>
        <w:t xml:space="preserve"> - Acrónimo MEAN</w:t>
      </w:r>
      <w:bookmarkEnd w:id="310"/>
      <w:bookmarkEnd w:id="311"/>
    </w:p>
    <w:p w14:paraId="56C01679" w14:textId="77777777" w:rsidR="00B74AE1" w:rsidRPr="00FB0B8C" w:rsidRDefault="00B74AE1" w:rsidP="00B74AE1">
      <w:pPr>
        <w:rPr>
          <w:lang w:eastAsia="en-US"/>
        </w:rPr>
      </w:pPr>
    </w:p>
    <w:p w14:paraId="222B0304" w14:textId="77777777" w:rsidR="00B74AE1" w:rsidRDefault="00B74AE1" w:rsidP="00B74AE1">
      <w:pPr>
        <w:rPr>
          <w:lang w:eastAsia="en-US"/>
        </w:rPr>
      </w:pPr>
    </w:p>
    <w:p w14:paraId="2A0DD964" w14:textId="77777777" w:rsidR="00D2762B" w:rsidRDefault="00B74AE1" w:rsidP="00D2762B">
      <w:pPr>
        <w:keepNext/>
        <w:ind w:left="708" w:hanging="708"/>
      </w:pPr>
      <w:r>
        <w:rPr>
          <w:noProof/>
          <w:lang w:val="en-US" w:eastAsia="en-US"/>
        </w:rPr>
        <w:drawing>
          <wp:inline distT="0" distB="0" distL="0" distR="0" wp14:anchorId="621BF81D" wp14:editId="4B34BA6C">
            <wp:extent cx="5400040" cy="1644012"/>
            <wp:effectExtent l="0" t="0" r="0" b="0"/>
            <wp:docPr id="1055" name="Imagen 1055"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671F68DF" w14:textId="41265C42" w:rsidR="00B74AE1" w:rsidRDefault="00D2762B" w:rsidP="00D2762B">
      <w:pPr>
        <w:pStyle w:val="Descripcin"/>
        <w:jc w:val="center"/>
      </w:pPr>
      <w:bookmarkStart w:id="312" w:name="_Ref508787581"/>
      <w:bookmarkStart w:id="313" w:name="_Toc510799576"/>
      <w:r>
        <w:t xml:space="preserve">Ilustración </w:t>
      </w:r>
      <w:fldSimple w:instr=" SEQ Ilustración \* ARABIC ">
        <w:r w:rsidR="00D63F0D">
          <w:rPr>
            <w:noProof/>
          </w:rPr>
          <w:t>40</w:t>
        </w:r>
      </w:fldSimple>
      <w:r>
        <w:t xml:space="preserve"> - </w:t>
      </w:r>
      <w:r w:rsidRPr="00E91EDC">
        <w:t>Arquitectura de interacción MEAN</w:t>
      </w:r>
      <w:bookmarkEnd w:id="312"/>
      <w:bookmarkEnd w:id="313"/>
    </w:p>
    <w:p w14:paraId="1CFA0587" w14:textId="77777777" w:rsidR="00B74AE1" w:rsidRPr="00FB0B8C" w:rsidRDefault="00B74AE1" w:rsidP="00B74AE1">
      <w:pPr>
        <w:rPr>
          <w:lang w:eastAsia="en-US"/>
        </w:rPr>
      </w:pPr>
    </w:p>
    <w:p w14:paraId="3966AB6A" w14:textId="77777777" w:rsidR="00D2762B" w:rsidRDefault="00D2762B">
      <w:pPr>
        <w:rPr>
          <w:b/>
          <w:color w:val="666666"/>
          <w:sz w:val="32"/>
          <w:szCs w:val="32"/>
        </w:rPr>
      </w:pPr>
      <w:r>
        <w:rPr>
          <w:b/>
          <w:sz w:val="32"/>
          <w:szCs w:val="32"/>
        </w:rPr>
        <w:br w:type="page"/>
      </w:r>
    </w:p>
    <w:p w14:paraId="3EB2CCA2" w14:textId="280A979A" w:rsidR="00B74AE1" w:rsidRDefault="00B74AE1" w:rsidP="00B74AE1">
      <w:pPr>
        <w:pStyle w:val="Ttulo2"/>
        <w:rPr>
          <w:b/>
          <w:sz w:val="32"/>
          <w:szCs w:val="32"/>
        </w:rPr>
      </w:pPr>
      <w:bookmarkStart w:id="314" w:name="_Toc510799413"/>
      <w:r>
        <w:rPr>
          <w:b/>
          <w:sz w:val="32"/>
          <w:szCs w:val="32"/>
        </w:rPr>
        <w:lastRenderedPageBreak/>
        <w:t>6.2 Componentes de MEAN</w:t>
      </w:r>
      <w:bookmarkEnd w:id="314"/>
    </w:p>
    <w:p w14:paraId="6C612C5B" w14:textId="77777777" w:rsidR="00B74AE1" w:rsidRDefault="00B74AE1" w:rsidP="00B74AE1"/>
    <w:p w14:paraId="66EF802A" w14:textId="099E9F1C"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Como podemos apreciar en la imagen (</w:t>
      </w:r>
      <w:r w:rsidR="00C61729" w:rsidRPr="00C61729">
        <w:rPr>
          <w:rFonts w:ascii="Arial" w:hAnsi="Arial" w:cs="Arial"/>
          <w:b/>
          <w:color w:val="222222"/>
          <w:sz w:val="24"/>
          <w:szCs w:val="24"/>
          <w:shd w:val="clear" w:color="auto" w:fill="FFFFFF"/>
        </w:rPr>
        <w:fldChar w:fldCharType="begin"/>
      </w:r>
      <w:r w:rsidR="00C61729" w:rsidRPr="00C61729">
        <w:rPr>
          <w:rFonts w:ascii="Arial" w:hAnsi="Arial" w:cs="Arial"/>
          <w:b/>
          <w:color w:val="222222"/>
          <w:sz w:val="24"/>
          <w:szCs w:val="24"/>
          <w:shd w:val="clear" w:color="auto" w:fill="FFFFFF"/>
        </w:rPr>
        <w:instrText xml:space="preserve"> REF _Ref508787581 \h  \* MERGEFORMAT </w:instrText>
      </w:r>
      <w:r w:rsidR="00C61729" w:rsidRPr="00C61729">
        <w:rPr>
          <w:rFonts w:ascii="Arial" w:hAnsi="Arial" w:cs="Arial"/>
          <w:b/>
          <w:color w:val="222222"/>
          <w:sz w:val="24"/>
          <w:szCs w:val="24"/>
          <w:shd w:val="clear" w:color="auto" w:fill="FFFFFF"/>
        </w:rPr>
      </w:r>
      <w:r w:rsidR="00C61729" w:rsidRPr="00C61729">
        <w:rPr>
          <w:rFonts w:ascii="Arial" w:hAnsi="Arial" w:cs="Arial"/>
          <w:b/>
          <w:color w:val="222222"/>
          <w:sz w:val="24"/>
          <w:szCs w:val="24"/>
          <w:shd w:val="clear" w:color="auto" w:fill="FFFFFF"/>
        </w:rPr>
        <w:fldChar w:fldCharType="separate"/>
      </w:r>
      <w:r w:rsidR="00C61729" w:rsidRPr="00C61729">
        <w:rPr>
          <w:rFonts w:ascii="Arial" w:hAnsi="Arial" w:cs="Arial"/>
          <w:b/>
          <w:sz w:val="24"/>
          <w:szCs w:val="24"/>
        </w:rPr>
        <w:t xml:space="preserve">Ilustración </w:t>
      </w:r>
      <w:r w:rsidR="00C61729" w:rsidRPr="00C61729">
        <w:rPr>
          <w:rFonts w:ascii="Arial" w:hAnsi="Arial" w:cs="Arial"/>
          <w:b/>
          <w:noProof/>
          <w:sz w:val="24"/>
          <w:szCs w:val="24"/>
        </w:rPr>
        <w:t>40</w:t>
      </w:r>
      <w:r w:rsidR="00C61729" w:rsidRPr="00C61729">
        <w:rPr>
          <w:rFonts w:ascii="Arial" w:hAnsi="Arial" w:cs="Arial"/>
          <w:b/>
          <w:sz w:val="24"/>
          <w:szCs w:val="24"/>
        </w:rPr>
        <w:t xml:space="preserve"> - Arquitectura de interacción MEAN</w:t>
      </w:r>
      <w:r w:rsidR="00C61729" w:rsidRPr="00C61729">
        <w:rPr>
          <w:rFonts w:ascii="Arial" w:hAnsi="Arial" w:cs="Arial"/>
          <w:b/>
          <w:color w:val="222222"/>
          <w:sz w:val="24"/>
          <w:szCs w:val="24"/>
          <w:shd w:val="clear" w:color="auto" w:fill="FFFFFF"/>
        </w:rPr>
        <w:fldChar w:fldCharType="end"/>
      </w:r>
      <w:r w:rsidRPr="00C3486B">
        <w:rPr>
          <w:rFonts w:ascii="Arial" w:hAnsi="Arial" w:cs="Arial"/>
          <w:color w:val="222222"/>
          <w:sz w:val="24"/>
          <w:szCs w:val="24"/>
          <w:shd w:val="clear" w:color="auto" w:fill="FFFFFF"/>
        </w:rPr>
        <w:t xml:space="preserve">) se puede observar </w:t>
      </w:r>
      <w:r>
        <w:rPr>
          <w:rFonts w:ascii="Arial" w:hAnsi="Arial" w:cs="Arial"/>
          <w:color w:val="222222"/>
          <w:sz w:val="24"/>
          <w:szCs w:val="24"/>
          <w:shd w:val="clear" w:color="auto" w:fill="FFFFFF"/>
        </w:rPr>
        <w:t>que componentes interactúan entre si dentro del</w:t>
      </w:r>
      <w:r w:rsidRPr="00C3486B">
        <w:rPr>
          <w:rFonts w:ascii="Arial" w:hAnsi="Arial" w:cs="Arial"/>
          <w:color w:val="222222"/>
          <w:sz w:val="24"/>
          <w:szCs w:val="24"/>
          <w:shd w:val="clear" w:color="auto" w:fill="FFFFFF"/>
        </w:rPr>
        <w:t xml:space="preserve"> </w:t>
      </w:r>
      <w:r w:rsidRPr="00C66805">
        <w:rPr>
          <w:rFonts w:ascii="Arial" w:hAnsi="Arial" w:cs="Arial"/>
          <w:i/>
          <w:color w:val="222222"/>
          <w:sz w:val="24"/>
          <w:szCs w:val="24"/>
          <w:shd w:val="clear" w:color="auto" w:fill="FFFFFF"/>
        </w:rPr>
        <w:t>stack</w:t>
      </w:r>
      <w:r w:rsidR="00052300">
        <w:rPr>
          <w:rFonts w:ascii="Arial" w:hAnsi="Arial" w:cs="Arial"/>
          <w:color w:val="222222"/>
          <w:sz w:val="24"/>
          <w:szCs w:val="24"/>
          <w:shd w:val="clear" w:color="auto" w:fill="FFFFFF"/>
        </w:rPr>
        <w:t xml:space="preserve">. En esta sección </w:t>
      </w:r>
      <w:r w:rsidRPr="00C3486B">
        <w:rPr>
          <w:rFonts w:ascii="Arial" w:hAnsi="Arial" w:cs="Arial"/>
          <w:color w:val="222222"/>
          <w:sz w:val="24"/>
          <w:szCs w:val="24"/>
          <w:shd w:val="clear" w:color="auto" w:fill="FFFFFF"/>
        </w:rPr>
        <w:t xml:space="preserve">se ampliará cada tecnología. </w:t>
      </w:r>
    </w:p>
    <w:p w14:paraId="0D14B4AF" w14:textId="42F2F71E"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 xml:space="preserve">En un primer momento la aplicación Angular se encuentra almacenada en un servidor WEB. </w:t>
      </w:r>
      <w:r>
        <w:rPr>
          <w:rFonts w:ascii="Arial" w:hAnsi="Arial" w:cs="Arial"/>
          <w:color w:val="222222"/>
          <w:sz w:val="24"/>
          <w:szCs w:val="24"/>
          <w:shd w:val="clear" w:color="auto" w:fill="FFFFFF"/>
        </w:rPr>
        <w:t>Cuando es</w:t>
      </w:r>
      <w:r w:rsidRPr="00C3486B">
        <w:rPr>
          <w:rFonts w:ascii="Arial" w:hAnsi="Arial" w:cs="Arial"/>
          <w:color w:val="222222"/>
          <w:sz w:val="24"/>
          <w:szCs w:val="24"/>
          <w:shd w:val="clear" w:color="auto" w:fill="FFFFFF"/>
        </w:rPr>
        <w:t xml:space="preserve"> transferida al cliente (navegador web) comienza la comunicación entre el componente Angular y el servidor 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por medio de una </w:t>
      </w:r>
      <w:r w:rsidR="00A20E6E" w:rsidRPr="00E45AEE">
        <w:rPr>
          <w:rFonts w:ascii="Arial" w:hAnsi="Arial" w:cs="Arial"/>
          <w:i/>
          <w:color w:val="222222"/>
          <w:sz w:val="24"/>
          <w:szCs w:val="24"/>
          <w:highlight w:val="yellow"/>
          <w:shd w:val="clear" w:color="auto" w:fill="FFFFFF"/>
        </w:rPr>
        <w:fldChar w:fldCharType="begin"/>
      </w:r>
      <w:r w:rsidR="00A20E6E" w:rsidRPr="00E45AEE">
        <w:rPr>
          <w:rFonts w:ascii="Arial" w:hAnsi="Arial" w:cs="Arial"/>
          <w:i/>
          <w:color w:val="222222"/>
          <w:sz w:val="24"/>
          <w:szCs w:val="24"/>
          <w:shd w:val="clear" w:color="auto" w:fill="FFFFFF"/>
        </w:rPr>
        <w:instrText xml:space="preserve"> REF _Ref508794735 \h </w:instrText>
      </w:r>
      <w:r w:rsidR="00A20E6E" w:rsidRPr="00E45AEE">
        <w:rPr>
          <w:rFonts w:ascii="Arial" w:hAnsi="Arial" w:cs="Arial"/>
          <w:i/>
          <w:color w:val="222222"/>
          <w:sz w:val="24"/>
          <w:szCs w:val="24"/>
          <w:highlight w:val="yellow"/>
          <w:shd w:val="clear" w:color="auto" w:fill="FFFFFF"/>
        </w:rPr>
        <w:instrText xml:space="preserve"> \* MERGEFORMAT </w:instrText>
      </w:r>
      <w:r w:rsidR="00A20E6E" w:rsidRPr="00E45AEE">
        <w:rPr>
          <w:rFonts w:ascii="Arial" w:hAnsi="Arial" w:cs="Arial"/>
          <w:i/>
          <w:color w:val="222222"/>
          <w:sz w:val="24"/>
          <w:szCs w:val="24"/>
          <w:highlight w:val="yellow"/>
          <w:shd w:val="clear" w:color="auto" w:fill="FFFFFF"/>
        </w:rPr>
      </w:r>
      <w:r w:rsidR="00A20E6E" w:rsidRPr="00E45AEE">
        <w:rPr>
          <w:rFonts w:ascii="Arial" w:hAnsi="Arial" w:cs="Arial"/>
          <w:i/>
          <w:color w:val="222222"/>
          <w:sz w:val="24"/>
          <w:szCs w:val="24"/>
          <w:highlight w:val="yellow"/>
          <w:shd w:val="clear" w:color="auto" w:fill="FFFFFF"/>
        </w:rPr>
        <w:fldChar w:fldCharType="separate"/>
      </w:r>
      <w:r w:rsidR="00A20E6E" w:rsidRPr="00E45AEE">
        <w:rPr>
          <w:rFonts w:ascii="Arial" w:hAnsi="Arial" w:cs="Arial"/>
          <w:b/>
          <w:i/>
          <w:sz w:val="24"/>
          <w:szCs w:val="24"/>
        </w:rPr>
        <w:t>API</w:t>
      </w:r>
      <w:r w:rsidR="00A20E6E" w:rsidRPr="00E45AEE">
        <w:rPr>
          <w:rFonts w:ascii="Arial" w:hAnsi="Arial" w:cs="Arial"/>
          <w:i/>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REST implementada </w:t>
      </w:r>
      <w:r>
        <w:rPr>
          <w:rFonts w:ascii="Arial" w:hAnsi="Arial" w:cs="Arial"/>
          <w:color w:val="222222"/>
          <w:sz w:val="24"/>
          <w:szCs w:val="24"/>
          <w:shd w:val="clear" w:color="auto" w:fill="FFFFFF"/>
        </w:rPr>
        <w:t xml:space="preserve">sobre el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4F35CA">
        <w:rPr>
          <w:rFonts w:ascii="Arial" w:hAnsi="Arial" w:cs="Arial"/>
          <w:b/>
          <w:i/>
          <w:sz w:val="24"/>
          <w:szCs w:val="24"/>
        </w:rPr>
        <w:t>f</w:t>
      </w:r>
      <w:r w:rsidR="00A20E6E" w:rsidRPr="00E45AEE">
        <w:rPr>
          <w:rFonts w:ascii="Arial" w:hAnsi="Arial" w:cs="Arial"/>
          <w:b/>
          <w:i/>
          <w:sz w:val="24"/>
          <w:szCs w:val="24"/>
        </w:rPr>
        <w:t>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Express. </w:t>
      </w:r>
      <w:r>
        <w:rPr>
          <w:rFonts w:ascii="Arial" w:hAnsi="Arial" w:cs="Arial"/>
          <w:color w:val="222222"/>
          <w:sz w:val="24"/>
          <w:szCs w:val="24"/>
          <w:shd w:val="clear" w:color="auto" w:fill="FFFFFF"/>
        </w:rPr>
        <w:t xml:space="preserve">Los requerimientos producidos por los </w:t>
      </w:r>
      <w:r>
        <w:rPr>
          <w:rFonts w:ascii="Arial" w:hAnsi="Arial" w:cs="Arial"/>
          <w:i/>
          <w:color w:val="222222"/>
          <w:sz w:val="24"/>
          <w:szCs w:val="24"/>
          <w:shd w:val="clear" w:color="auto" w:fill="FFFFFF"/>
        </w:rPr>
        <w:t>endpoints</w:t>
      </w:r>
      <w:r>
        <w:rPr>
          <w:rFonts w:ascii="Arial" w:hAnsi="Arial" w:cs="Arial"/>
          <w:color w:val="222222"/>
          <w:sz w:val="24"/>
          <w:szCs w:val="24"/>
          <w:shd w:val="clear" w:color="auto" w:fill="FFFFFF"/>
        </w:rPr>
        <w:t xml:space="preserve"> de la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_Ref508794753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E45AEE">
        <w:rPr>
          <w:rFonts w:ascii="Arial" w:hAnsi="Arial" w:cs="Arial"/>
          <w:b/>
          <w:i/>
          <w:sz w:val="24"/>
          <w:szCs w:val="24"/>
        </w:rPr>
        <w:t>API</w:t>
      </w:r>
      <w:r w:rsidR="00A20E6E" w:rsidRPr="000B1150">
        <w:rPr>
          <w:rFonts w:ascii="Arial" w:hAnsi="Arial" w:cs="Arial"/>
          <w:color w:val="222222"/>
          <w:sz w:val="24"/>
          <w:szCs w:val="24"/>
          <w:highlight w:val="yellow"/>
          <w:shd w:val="clear" w:color="auto" w:fill="FFFFFF"/>
        </w:rPr>
        <w:fldChar w:fldCharType="end"/>
      </w:r>
      <w:r w:rsidR="00A20E6E" w:rsidRP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provocan que </w:t>
      </w:r>
      <w:r w:rsidRPr="00C3486B">
        <w:rPr>
          <w:rFonts w:ascii="Arial" w:hAnsi="Arial" w:cs="Arial"/>
          <w:color w:val="222222"/>
          <w:sz w:val="24"/>
          <w:szCs w:val="24"/>
          <w:shd w:val="clear" w:color="auto" w:fill="FFFFFF"/>
        </w:rPr>
        <w:t>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reali</w:t>
      </w:r>
      <w:r>
        <w:rPr>
          <w:rFonts w:ascii="Arial" w:hAnsi="Arial" w:cs="Arial"/>
          <w:color w:val="222222"/>
          <w:sz w:val="24"/>
          <w:szCs w:val="24"/>
          <w:shd w:val="clear" w:color="auto" w:fill="FFFFFF"/>
        </w:rPr>
        <w:t>ce</w:t>
      </w:r>
      <w:r w:rsidRPr="00C3486B">
        <w:rPr>
          <w:rFonts w:ascii="Arial" w:hAnsi="Arial" w:cs="Arial"/>
          <w:color w:val="222222"/>
          <w:sz w:val="24"/>
          <w:szCs w:val="24"/>
          <w:shd w:val="clear" w:color="auto" w:fill="FFFFFF"/>
        </w:rPr>
        <w:t xml:space="preserve"> las consultas </w:t>
      </w:r>
      <w:r>
        <w:rPr>
          <w:rFonts w:ascii="Arial" w:hAnsi="Arial" w:cs="Arial"/>
          <w:color w:val="222222"/>
          <w:sz w:val="24"/>
          <w:szCs w:val="24"/>
          <w:shd w:val="clear" w:color="auto" w:fill="FFFFFF"/>
        </w:rPr>
        <w:t xml:space="preserve">tanto </w:t>
      </w:r>
      <w:r w:rsidRPr="00C3486B">
        <w:rPr>
          <w:rFonts w:ascii="Arial" w:hAnsi="Arial" w:cs="Arial"/>
          <w:color w:val="222222"/>
          <w:sz w:val="24"/>
          <w:szCs w:val="24"/>
          <w:shd w:val="clear" w:color="auto" w:fill="FFFFFF"/>
        </w:rPr>
        <w:t xml:space="preserve">de </w:t>
      </w:r>
      <w:r>
        <w:rPr>
          <w:rFonts w:ascii="Arial" w:hAnsi="Arial" w:cs="Arial"/>
          <w:color w:val="222222"/>
          <w:sz w:val="24"/>
          <w:szCs w:val="24"/>
          <w:shd w:val="clear" w:color="auto" w:fill="FFFFFF"/>
        </w:rPr>
        <w:t xml:space="preserve">lectura como escritura sobre </w:t>
      </w:r>
      <w:r w:rsidRPr="00C3486B">
        <w:rPr>
          <w:rFonts w:ascii="Arial" w:hAnsi="Arial" w:cs="Arial"/>
          <w:color w:val="222222"/>
          <w:sz w:val="24"/>
          <w:szCs w:val="24"/>
          <w:shd w:val="clear" w:color="auto" w:fill="FFFFFF"/>
        </w:rPr>
        <w:t>Mongo</w:t>
      </w:r>
      <w:r>
        <w:rPr>
          <w:rFonts w:ascii="Arial" w:hAnsi="Arial" w:cs="Arial"/>
          <w:color w:val="222222"/>
          <w:sz w:val="24"/>
          <w:szCs w:val="24"/>
          <w:shd w:val="clear" w:color="auto" w:fill="FFFFFF"/>
        </w:rPr>
        <w:t>DB</w:t>
      </w:r>
      <w:r w:rsidRPr="00C3486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El formato de presentación de datos es </w:t>
      </w:r>
      <w:r w:rsidRPr="00C3486B">
        <w:rPr>
          <w:rFonts w:ascii="Arial" w:hAnsi="Arial" w:cs="Arial"/>
          <w:color w:val="222222"/>
          <w:sz w:val="24"/>
          <w:szCs w:val="24"/>
          <w:shd w:val="clear" w:color="auto" w:fill="FFFFFF"/>
        </w:rPr>
        <w:t>JSON</w:t>
      </w:r>
      <w:r>
        <w:rPr>
          <w:rFonts w:ascii="Arial" w:hAnsi="Arial" w:cs="Arial"/>
          <w:color w:val="222222"/>
          <w:sz w:val="24"/>
          <w:szCs w:val="24"/>
          <w:shd w:val="clear" w:color="auto" w:fill="FFFFFF"/>
        </w:rPr>
        <w:t xml:space="preserve"> (</w:t>
      </w:r>
      <w:r w:rsidR="00052300">
        <w:rPr>
          <w:rFonts w:ascii="Arial" w:hAnsi="Arial" w:cs="Arial"/>
          <w:color w:val="222222"/>
          <w:sz w:val="24"/>
          <w:szCs w:val="24"/>
          <w:shd w:val="clear" w:color="auto" w:fill="FFFFFF"/>
        </w:rPr>
        <w:fldChar w:fldCharType="begin"/>
      </w:r>
      <w:r w:rsidR="00052300">
        <w:rPr>
          <w:rFonts w:ascii="Arial" w:hAnsi="Arial" w:cs="Arial"/>
          <w:color w:val="222222"/>
          <w:sz w:val="24"/>
          <w:szCs w:val="24"/>
          <w:shd w:val="clear" w:color="auto" w:fill="FFFFFF"/>
        </w:rPr>
        <w:instrText xml:space="preserve"> REF _Ref508793067 \h </w:instrText>
      </w:r>
      <w:r w:rsidR="00052300">
        <w:rPr>
          <w:rFonts w:ascii="Arial" w:hAnsi="Arial" w:cs="Arial"/>
          <w:color w:val="222222"/>
          <w:sz w:val="24"/>
          <w:szCs w:val="24"/>
          <w:shd w:val="clear" w:color="auto" w:fill="FFFFFF"/>
        </w:rPr>
      </w:r>
      <w:r w:rsidR="00052300">
        <w:rPr>
          <w:rFonts w:ascii="Arial" w:hAnsi="Arial" w:cs="Arial"/>
          <w:color w:val="222222"/>
          <w:sz w:val="24"/>
          <w:szCs w:val="24"/>
          <w:shd w:val="clear" w:color="auto" w:fill="FFFFFF"/>
        </w:rPr>
        <w:fldChar w:fldCharType="separate"/>
      </w:r>
      <w:r w:rsidR="00052300">
        <w:rPr>
          <w:b/>
          <w:sz w:val="28"/>
          <w:szCs w:val="28"/>
        </w:rPr>
        <w:t>6.3.3 JSON</w:t>
      </w:r>
      <w:r w:rsidR="00052300">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para todos los requerimientos</w:t>
      </w:r>
      <w:r w:rsidRPr="00C3486B">
        <w:rPr>
          <w:rFonts w:ascii="Arial" w:hAnsi="Arial" w:cs="Arial"/>
          <w:color w:val="222222"/>
          <w:sz w:val="24"/>
          <w:szCs w:val="24"/>
          <w:shd w:val="clear" w:color="auto" w:fill="FFFFFF"/>
        </w:rPr>
        <w:t xml:space="preserve">. </w:t>
      </w:r>
    </w:p>
    <w:p w14:paraId="6E6466DA" w14:textId="77777777" w:rsidR="00B74AE1" w:rsidRPr="00F06CD3" w:rsidRDefault="00B74AE1" w:rsidP="00B74AE1">
      <w:pPr>
        <w:pStyle w:val="Ttulo3"/>
        <w:rPr>
          <w:b w:val="0"/>
          <w:sz w:val="28"/>
          <w:szCs w:val="28"/>
        </w:rPr>
      </w:pPr>
      <w:bookmarkStart w:id="315" w:name="_Toc510799414"/>
      <w:r>
        <w:rPr>
          <w:b w:val="0"/>
          <w:sz w:val="28"/>
          <w:szCs w:val="28"/>
        </w:rPr>
        <w:t xml:space="preserve">6.2.1 </w:t>
      </w:r>
      <w:r w:rsidRPr="00F06CD3">
        <w:rPr>
          <w:b w:val="0"/>
          <w:sz w:val="28"/>
          <w:szCs w:val="28"/>
        </w:rPr>
        <w:t>Mongo</w:t>
      </w:r>
      <w:r>
        <w:rPr>
          <w:b w:val="0"/>
          <w:sz w:val="28"/>
          <w:szCs w:val="28"/>
        </w:rPr>
        <w:t>DB</w:t>
      </w:r>
      <w:bookmarkEnd w:id="315"/>
    </w:p>
    <w:p w14:paraId="1CCAABC3" w14:textId="77777777" w:rsidR="00B74AE1" w:rsidRDefault="00B74AE1" w:rsidP="00B74AE1">
      <w:pPr>
        <w:rPr>
          <w:rFonts w:ascii="Arial" w:hAnsi="Arial" w:cs="Arial"/>
          <w:color w:val="222222"/>
          <w:sz w:val="24"/>
          <w:szCs w:val="24"/>
          <w:shd w:val="clear" w:color="auto" w:fill="FFFFFF"/>
        </w:rPr>
      </w:pPr>
    </w:p>
    <w:p w14:paraId="262C2757" w14:textId="79DCCC0B"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r>
        <w:rPr>
          <w:rFonts w:ascii="Arial" w:hAnsi="Arial" w:cs="Arial"/>
          <w:color w:val="222222"/>
          <w:sz w:val="24"/>
          <w:szCs w:val="24"/>
          <w:shd w:val="clear" w:color="auto" w:fill="FFFFFF"/>
        </w:rPr>
        <w:t>en el cual la información se</w:t>
      </w:r>
      <w:r w:rsidRPr="00F06CD3">
        <w:rPr>
          <w:rFonts w:ascii="Arial" w:hAnsi="Arial" w:cs="Arial"/>
          <w:color w:val="222222"/>
          <w:sz w:val="24"/>
          <w:szCs w:val="24"/>
          <w:shd w:val="clear" w:color="auto" w:fill="FFFFFF"/>
        </w:rPr>
        <w:t xml:space="preserve"> almacena documentos</w:t>
      </w:r>
      <w:r>
        <w:rPr>
          <w:rFonts w:ascii="Arial" w:hAnsi="Arial" w:cs="Arial"/>
          <w:color w:val="222222"/>
          <w:sz w:val="24"/>
          <w:szCs w:val="24"/>
          <w:shd w:val="clear" w:color="auto" w:fill="FFFFFF"/>
        </w:rPr>
        <w:t xml:space="preserve"> en vez de filas en una tabla. Cada documento se trata de una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estructura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con formato</w:t>
      </w:r>
      <w:r w:rsidR="00C46730">
        <w:rPr>
          <w:rFonts w:ascii="Arial" w:hAnsi="Arial" w:cs="Arial"/>
          <w:color w:val="222222"/>
          <w:sz w:val="24"/>
          <w:szCs w:val="24"/>
          <w:shd w:val="clear" w:color="auto" w:fill="FFFFFF"/>
        </w:rPr>
        <w:t xml:space="preserve"> JSON (n</w:t>
      </w:r>
      <w:r w:rsidRPr="00F06CD3">
        <w:rPr>
          <w:rFonts w:ascii="Arial" w:hAnsi="Arial" w:cs="Arial"/>
          <w:color w:val="222222"/>
          <w:sz w:val="24"/>
          <w:szCs w:val="24"/>
          <w:shd w:val="clear" w:color="auto" w:fill="FFFFFF"/>
        </w:rPr>
        <w:t>otación simple de objeto tipo JavaScript)</w:t>
      </w:r>
      <w:r>
        <w:rPr>
          <w:rFonts w:ascii="Arial" w:hAnsi="Arial" w:cs="Arial"/>
          <w:color w:val="222222"/>
          <w:sz w:val="24"/>
          <w:szCs w:val="24"/>
          <w:shd w:val="clear" w:color="auto" w:fill="FFFFFF"/>
        </w:rPr>
        <w:t>. Estos documentos son agrupados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tiene un alto desempeño</w:t>
      </w:r>
      <w:r w:rsidRPr="00F06CD3">
        <w:rPr>
          <w:rFonts w:ascii="Arial" w:hAnsi="Arial" w:cs="Arial"/>
          <w:color w:val="222222"/>
          <w:sz w:val="24"/>
          <w:szCs w:val="24"/>
          <w:shd w:val="clear" w:color="auto" w:fill="FFFFFF"/>
        </w:rPr>
        <w:t xml:space="preserve">. </w:t>
      </w:r>
    </w:p>
    <w:p w14:paraId="06EE03BC" w14:textId="77777777" w:rsidR="00B74AE1" w:rsidRDefault="00B74AE1" w:rsidP="00B74AE1"/>
    <w:p w14:paraId="7411EF94" w14:textId="77777777" w:rsidR="00B74AE1" w:rsidRDefault="00B74AE1" w:rsidP="00B74AE1">
      <w:pPr>
        <w:pStyle w:val="Ttulo3"/>
        <w:rPr>
          <w:b w:val="0"/>
          <w:sz w:val="28"/>
          <w:szCs w:val="28"/>
        </w:rPr>
      </w:pPr>
      <w:bookmarkStart w:id="316" w:name="_Toc510799415"/>
      <w:r>
        <w:rPr>
          <w:b w:val="0"/>
          <w:sz w:val="28"/>
          <w:szCs w:val="28"/>
        </w:rPr>
        <w:t xml:space="preserve">6.2.2 </w:t>
      </w:r>
      <w:r w:rsidRPr="00F06CD3">
        <w:rPr>
          <w:b w:val="0"/>
          <w:sz w:val="28"/>
          <w:szCs w:val="28"/>
        </w:rPr>
        <w:t>Express</w:t>
      </w:r>
      <w:bookmarkEnd w:id="316"/>
    </w:p>
    <w:p w14:paraId="6F20E804" w14:textId="77777777" w:rsidR="00B74AE1" w:rsidRPr="00F06CD3" w:rsidRDefault="00B74AE1" w:rsidP="00B74AE1"/>
    <w:p w14:paraId="5C71C6FB" w14:textId="07EF49A8"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NodeJS</w:t>
      </w:r>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w:t>
      </w:r>
      <w:r w:rsidR="00665985" w:rsidRPr="00665985">
        <w:rPr>
          <w:rFonts w:ascii="Arial" w:hAnsi="Arial" w:cs="Arial"/>
          <w:color w:val="222222"/>
          <w:sz w:val="24"/>
          <w:szCs w:val="24"/>
          <w:shd w:val="clear" w:color="auto" w:fill="FFFFFF"/>
        </w:rPr>
        <w:fldChar w:fldCharType="begin"/>
      </w:r>
      <w:r w:rsidR="00665985" w:rsidRPr="00665985">
        <w:rPr>
          <w:rFonts w:ascii="Arial" w:hAnsi="Arial" w:cs="Arial"/>
          <w:color w:val="222222"/>
          <w:sz w:val="24"/>
          <w:szCs w:val="24"/>
          <w:shd w:val="clear" w:color="auto" w:fill="FFFFFF"/>
        </w:rPr>
        <w:instrText xml:space="preserve"> REF _Ref509657965 \h </w:instrText>
      </w:r>
      <w:r w:rsidR="00665985" w:rsidRPr="00665985">
        <w:rPr>
          <w:rFonts w:ascii="Arial" w:hAnsi="Arial" w:cs="Arial"/>
          <w:color w:val="222222"/>
          <w:sz w:val="24"/>
          <w:szCs w:val="24"/>
          <w:shd w:val="clear" w:color="auto" w:fill="FFFFFF"/>
        </w:rPr>
      </w:r>
      <w:r w:rsidR="00665985" w:rsidRPr="00665985">
        <w:rPr>
          <w:rFonts w:ascii="Arial" w:hAnsi="Arial" w:cs="Arial"/>
          <w:color w:val="222222"/>
          <w:sz w:val="24"/>
          <w:szCs w:val="24"/>
          <w:shd w:val="clear" w:color="auto" w:fill="FFFFFF"/>
        </w:rPr>
        <w:instrText xml:space="preserve"> \* MERGEFORMAT </w:instrText>
      </w:r>
      <w:r w:rsidR="00665985" w:rsidRPr="00665985">
        <w:rPr>
          <w:rFonts w:ascii="Arial" w:hAnsi="Arial" w:cs="Arial"/>
          <w:color w:val="222222"/>
          <w:sz w:val="24"/>
          <w:szCs w:val="24"/>
          <w:shd w:val="clear" w:color="auto" w:fill="FFFFFF"/>
        </w:rPr>
        <w:fldChar w:fldCharType="separate"/>
      </w:r>
      <w:r w:rsidR="00665985" w:rsidRPr="00665985">
        <w:rPr>
          <w:rFonts w:ascii="Arial" w:hAnsi="Arial" w:cs="Arial"/>
          <w:b/>
          <w:i/>
          <w:sz w:val="24"/>
          <w:szCs w:val="24"/>
        </w:rPr>
        <w:t>HTTP</w:t>
      </w:r>
      <w:r w:rsidR="00665985" w:rsidRPr="00665985">
        <w:rPr>
          <w:rFonts w:ascii="Arial" w:hAnsi="Arial" w:cs="Arial"/>
          <w:color w:val="222222"/>
          <w:sz w:val="24"/>
          <w:szCs w:val="24"/>
          <w:shd w:val="clear" w:color="auto" w:fill="FFFFFF"/>
        </w:rPr>
        <w:fldChar w:fldCharType="end"/>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Uno de sus componentes principales se trata de </w:t>
      </w:r>
      <w:r w:rsidRPr="00F06CD3">
        <w:rPr>
          <w:rFonts w:ascii="Arial" w:hAnsi="Arial" w:cs="Arial"/>
          <w:color w:val="222222"/>
          <w:sz w:val="24"/>
          <w:szCs w:val="24"/>
          <w:shd w:val="clear" w:color="auto" w:fill="FFFFFF"/>
        </w:rPr>
        <w:t>un sistema de enrutamiento (Routing)</w:t>
      </w:r>
      <w:r>
        <w:rPr>
          <w:rFonts w:ascii="Arial" w:hAnsi="Arial" w:cs="Arial"/>
          <w:color w:val="222222"/>
          <w:sz w:val="24"/>
          <w:szCs w:val="24"/>
          <w:shd w:val="clear" w:color="auto" w:fill="FFFFFF"/>
        </w:rPr>
        <w:t>, que asocia URLs con funciones.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stack</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también conocido como</w:t>
      </w:r>
      <w:r w:rsidRPr="00F06CD3">
        <w:rPr>
          <w:rFonts w:ascii="Arial" w:hAnsi="Arial" w:cs="Arial"/>
          <w:color w:val="222222"/>
          <w:sz w:val="24"/>
          <w:szCs w:val="24"/>
          <w:shd w:val="clear" w:color="auto" w:fill="FFFFFF"/>
        </w:rPr>
        <w:t xml:space="preserve"> </w:t>
      </w:r>
      <w:r w:rsidR="00A20E6E" w:rsidRPr="00665985">
        <w:rPr>
          <w:rFonts w:ascii="Arial" w:hAnsi="Arial" w:cs="Arial"/>
          <w:i/>
          <w:color w:val="222222"/>
          <w:sz w:val="24"/>
          <w:szCs w:val="24"/>
          <w:highlight w:val="yellow"/>
          <w:shd w:val="clear" w:color="auto" w:fill="FFFFFF"/>
        </w:rPr>
        <w:fldChar w:fldCharType="begin"/>
      </w:r>
      <w:r w:rsidR="00A20E6E" w:rsidRPr="00665985">
        <w:rPr>
          <w:rFonts w:ascii="Arial" w:hAnsi="Arial" w:cs="Arial"/>
          <w:i/>
          <w:color w:val="222222"/>
          <w:sz w:val="24"/>
          <w:szCs w:val="24"/>
          <w:shd w:val="clear" w:color="auto" w:fill="FFFFFF"/>
        </w:rPr>
        <w:instrText xml:space="preserve"> REF _Ref508794818 \h </w:instrText>
      </w:r>
      <w:r w:rsidR="00A20E6E" w:rsidRPr="00665985">
        <w:rPr>
          <w:rFonts w:ascii="Arial" w:hAnsi="Arial" w:cs="Arial"/>
          <w:i/>
          <w:color w:val="222222"/>
          <w:sz w:val="24"/>
          <w:szCs w:val="24"/>
          <w:highlight w:val="yellow"/>
          <w:shd w:val="clear" w:color="auto" w:fill="FFFFFF"/>
        </w:rPr>
        <w:instrText xml:space="preserve"> \* MERGEFORMAT </w:instrText>
      </w:r>
      <w:r w:rsidR="00A20E6E" w:rsidRPr="00665985">
        <w:rPr>
          <w:rFonts w:ascii="Arial" w:hAnsi="Arial" w:cs="Arial"/>
          <w:i/>
          <w:color w:val="222222"/>
          <w:sz w:val="24"/>
          <w:szCs w:val="24"/>
          <w:highlight w:val="yellow"/>
          <w:shd w:val="clear" w:color="auto" w:fill="FFFFFF"/>
        </w:rPr>
      </w:r>
      <w:r w:rsidR="00A20E6E" w:rsidRPr="00665985">
        <w:rPr>
          <w:rFonts w:ascii="Arial" w:hAnsi="Arial" w:cs="Arial"/>
          <w:i/>
          <w:color w:val="222222"/>
          <w:sz w:val="24"/>
          <w:szCs w:val="24"/>
          <w:highlight w:val="yellow"/>
          <w:shd w:val="clear" w:color="auto" w:fill="FFFFFF"/>
        </w:rPr>
        <w:fldChar w:fldCharType="separate"/>
      </w:r>
      <w:r w:rsidR="00A20E6E" w:rsidRPr="00665985">
        <w:rPr>
          <w:rFonts w:ascii="Arial" w:hAnsi="Arial" w:cs="Arial"/>
          <w:b/>
          <w:i/>
          <w:sz w:val="24"/>
          <w:szCs w:val="24"/>
        </w:rPr>
        <w:t>Back-End</w:t>
      </w:r>
      <w:r w:rsidR="00A20E6E" w:rsidRPr="00665985">
        <w:rPr>
          <w:rFonts w:ascii="Arial" w:hAnsi="Arial" w:cs="Arial"/>
          <w:i/>
          <w:color w:val="222222"/>
          <w:sz w:val="24"/>
          <w:szCs w:val="24"/>
          <w:highlight w:val="yellow"/>
          <w:shd w:val="clear" w:color="auto" w:fill="FFFFFF"/>
        </w:rPr>
        <w:fldChar w:fldCharType="end"/>
      </w:r>
      <w:r w:rsidRPr="00F06CD3">
        <w:rPr>
          <w:rFonts w:ascii="Arial" w:hAnsi="Arial" w:cs="Arial"/>
          <w:color w:val="222222"/>
          <w:sz w:val="24"/>
          <w:szCs w:val="24"/>
          <w:shd w:val="clear" w:color="auto" w:fill="FFFFFF"/>
        </w:rPr>
        <w:t>.</w:t>
      </w:r>
    </w:p>
    <w:p w14:paraId="13EB69D2" w14:textId="77777777" w:rsidR="00B74AE1" w:rsidRDefault="00B74AE1" w:rsidP="00B74AE1">
      <w:pPr>
        <w:pStyle w:val="Ttulo3"/>
        <w:rPr>
          <w:b w:val="0"/>
          <w:sz w:val="28"/>
          <w:szCs w:val="28"/>
        </w:rPr>
      </w:pPr>
      <w:bookmarkStart w:id="317" w:name="_Toc510799416"/>
      <w:r>
        <w:rPr>
          <w:b w:val="0"/>
          <w:sz w:val="28"/>
          <w:szCs w:val="28"/>
        </w:rPr>
        <w:t xml:space="preserve">6.2.3 </w:t>
      </w:r>
      <w:r w:rsidRPr="00F06CD3">
        <w:rPr>
          <w:b w:val="0"/>
          <w:sz w:val="28"/>
          <w:szCs w:val="28"/>
        </w:rPr>
        <w:t>Angular</w:t>
      </w:r>
      <w:bookmarkEnd w:id="317"/>
    </w:p>
    <w:p w14:paraId="49476093" w14:textId="77777777" w:rsidR="00B74AE1" w:rsidRPr="00F06CD3" w:rsidRDefault="00B74AE1" w:rsidP="00B74AE1"/>
    <w:p w14:paraId="5250C596" w14:textId="589DFC8B"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E45AEE">
        <w:rPr>
          <w:rFonts w:ascii="Arial" w:hAnsi="Arial" w:cs="Arial"/>
          <w:b/>
          <w:i/>
          <w:sz w:val="24"/>
          <w:szCs w:val="24"/>
        </w:rPr>
        <w:t>f</w:t>
      </w:r>
      <w:r w:rsidR="00A20E6E" w:rsidRPr="00E45AEE">
        <w:rPr>
          <w:rFonts w:ascii="Arial" w:hAnsi="Arial" w:cs="Arial"/>
          <w:b/>
          <w:i/>
          <w:sz w:val="24"/>
          <w:szCs w:val="24"/>
        </w:rPr>
        <w:t>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orientado a </w:t>
      </w:r>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 web</w:t>
      </w:r>
      <w:r>
        <w:rPr>
          <w:rFonts w:ascii="Arial" w:hAnsi="Arial" w:cs="Arial"/>
          <w:color w:val="222222"/>
          <w:sz w:val="24"/>
          <w:szCs w:val="24"/>
          <w:shd w:val="clear" w:color="auto" w:fill="FFFFFF"/>
        </w:rPr>
        <w:t xml:space="preserve">, basado en el sub-lenguaje </w:t>
      </w:r>
      <w:r w:rsidRPr="00F06CD3">
        <w:rPr>
          <w:rFonts w:ascii="Arial" w:hAnsi="Arial" w:cs="Arial"/>
          <w:color w:val="222222"/>
          <w:sz w:val="24"/>
          <w:szCs w:val="24"/>
          <w:shd w:val="clear" w:color="auto" w:fill="FFFFFF"/>
        </w:rPr>
        <w:t>TypeScript</w:t>
      </w:r>
      <w:hyperlink r:id="rId107" w:tooltip="TypeScript" w:history="1"/>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r>
        <w:rPr>
          <w:rFonts w:ascii="Arial" w:hAnsi="Arial" w:cs="Arial"/>
          <w:i/>
          <w:color w:val="222222"/>
          <w:sz w:val="24"/>
          <w:szCs w:val="24"/>
          <w:shd w:val="clear" w:color="auto" w:fill="FFFFFF"/>
        </w:rPr>
        <w:t>ahead of 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w:t>
      </w:r>
      <w:r w:rsidR="00665985">
        <w:rPr>
          <w:rFonts w:ascii="Arial" w:hAnsi="Arial" w:cs="Arial"/>
          <w:color w:val="222222"/>
          <w:sz w:val="24"/>
          <w:szCs w:val="24"/>
          <w:shd w:val="clear" w:color="auto" w:fill="FFFFFF"/>
        </w:rPr>
        <w:t>proponer un diseño de</w:t>
      </w:r>
      <w:r w:rsidRPr="00F06CD3">
        <w:rPr>
          <w:rFonts w:ascii="Arial" w:hAnsi="Arial" w:cs="Arial"/>
          <w:color w:val="222222"/>
          <w:sz w:val="24"/>
          <w:szCs w:val="24"/>
          <w:shd w:val="clear" w:color="auto" w:fill="FFFFFF"/>
        </w:rPr>
        <w:t xml:space="preserve"> aplicaciones basadas en navegador</w:t>
      </w:r>
      <w:r w:rsidR="00665985">
        <w:rPr>
          <w:rFonts w:ascii="Arial" w:hAnsi="Arial" w:cs="Arial"/>
          <w:color w:val="222222"/>
          <w:sz w:val="24"/>
          <w:szCs w:val="24"/>
          <w:shd w:val="clear" w:color="auto" w:fill="FFFFFF"/>
        </w:rPr>
        <w:t xml:space="preserve">es webs, utilizando </w:t>
      </w:r>
      <w:r>
        <w:rPr>
          <w:rFonts w:ascii="Arial" w:hAnsi="Arial" w:cs="Arial"/>
          <w:color w:val="222222"/>
          <w:sz w:val="24"/>
          <w:szCs w:val="24"/>
          <w:shd w:val="clear" w:color="auto" w:fill="FFFFFF"/>
        </w:rPr>
        <w:t>el patrón</w:t>
      </w:r>
      <w:r w:rsidRPr="00F06CD3">
        <w:rPr>
          <w:rFonts w:ascii="Arial" w:hAnsi="Arial" w:cs="Arial"/>
          <w:color w:val="222222"/>
          <w:sz w:val="24"/>
          <w:szCs w:val="24"/>
          <w:shd w:val="clear" w:color="auto" w:fill="FFFFFF"/>
        </w:rPr>
        <w:t xml:space="preserve"> Modelo Vista Controlador (MVC),</w:t>
      </w:r>
      <w:r>
        <w:rPr>
          <w:rFonts w:ascii="Arial" w:hAnsi="Arial" w:cs="Arial"/>
          <w:color w:val="222222"/>
          <w:sz w:val="24"/>
          <w:szCs w:val="24"/>
          <w:shd w:val="clear" w:color="auto" w:fill="FFFFFF"/>
        </w:rPr>
        <w:t xml:space="preserve"> facilitando</w:t>
      </w:r>
      <w:r w:rsidRPr="00F06CD3">
        <w:rPr>
          <w:rFonts w:ascii="Arial" w:hAnsi="Arial" w:cs="Arial"/>
          <w:color w:val="222222"/>
          <w:sz w:val="24"/>
          <w:szCs w:val="24"/>
          <w:shd w:val="clear" w:color="auto" w:fill="FFFFFF"/>
        </w:rPr>
        <w:t xml:space="preserve"> el desarrollo y las pruebas.</w:t>
      </w:r>
    </w:p>
    <w:p w14:paraId="7FB8F1B1" w14:textId="228B7F42" w:rsidR="00B74AE1" w:rsidRDefault="00B74AE1" w:rsidP="00B74AE1">
      <w:pPr>
        <w:pStyle w:val="Ttulo3"/>
        <w:rPr>
          <w:b w:val="0"/>
          <w:sz w:val="28"/>
          <w:szCs w:val="28"/>
        </w:rPr>
      </w:pPr>
      <w:bookmarkStart w:id="318" w:name="_Ref508877334"/>
      <w:bookmarkStart w:id="319" w:name="_Toc510799417"/>
      <w:r>
        <w:rPr>
          <w:b w:val="0"/>
          <w:sz w:val="28"/>
          <w:szCs w:val="28"/>
        </w:rPr>
        <w:t xml:space="preserve">6.2.4 </w:t>
      </w:r>
      <w:r w:rsidRPr="00F06CD3">
        <w:rPr>
          <w:b w:val="0"/>
          <w:sz w:val="28"/>
          <w:szCs w:val="28"/>
        </w:rPr>
        <w:t>Node</w:t>
      </w:r>
      <w:r>
        <w:rPr>
          <w:b w:val="0"/>
          <w:sz w:val="28"/>
          <w:szCs w:val="28"/>
        </w:rPr>
        <w:t>JS</w:t>
      </w:r>
      <w:bookmarkEnd w:id="318"/>
      <w:bookmarkEnd w:id="319"/>
    </w:p>
    <w:p w14:paraId="751D0A36" w14:textId="5C9DD0C8" w:rsidR="00B74AE1" w:rsidRPr="00F06CD3" w:rsidRDefault="00F53746" w:rsidP="00B74AE1">
      <w:r w:rsidRPr="00F06CD3">
        <w:rPr>
          <w:rFonts w:ascii="Arial" w:hAnsi="Arial" w:cs="Arial"/>
          <w:noProof/>
          <w:color w:val="222222"/>
          <w:sz w:val="24"/>
          <w:szCs w:val="24"/>
          <w:shd w:val="clear" w:color="auto" w:fill="FFFFFF"/>
          <w:lang w:val="en-US" w:eastAsia="en-US"/>
        </w:rPr>
        <w:drawing>
          <wp:anchor distT="0" distB="0" distL="114300" distR="114300" simplePos="0" relativeHeight="251550208" behindDoc="0" locked="0" layoutInCell="1" allowOverlap="1" wp14:anchorId="38D8FCBD" wp14:editId="40E0A27E">
            <wp:simplePos x="0" y="0"/>
            <wp:positionH relativeFrom="column">
              <wp:posOffset>4039870</wp:posOffset>
            </wp:positionH>
            <wp:positionV relativeFrom="paragraph">
              <wp:posOffset>15737</wp:posOffset>
            </wp:positionV>
            <wp:extent cx="1355725" cy="1204595"/>
            <wp:effectExtent l="0" t="0" r="0" b="0"/>
            <wp:wrapSquare wrapText="bothSides"/>
            <wp:docPr id="1056" name="Imagen 1056"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9DA5" w14:textId="3D7ECE3C"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MEAN, NodeJS,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multiplataforma enfocado en la programación del lado del </w:t>
      </w:r>
      <w:r w:rsidR="008F5898">
        <w:rPr>
          <w:rFonts w:ascii="Arial" w:hAnsi="Arial" w:cs="Arial"/>
          <w:color w:val="222222"/>
          <w:sz w:val="24"/>
          <w:szCs w:val="24"/>
          <w:shd w:val="clear" w:color="auto" w:fill="FFFFFF"/>
        </w:rPr>
        <w:t>servidor</w:t>
      </w:r>
      <w:r w:rsidRPr="00F06CD3">
        <w:rPr>
          <w:rFonts w:ascii="Arial" w:hAnsi="Arial" w:cs="Arial"/>
          <w:color w:val="222222"/>
          <w:sz w:val="24"/>
          <w:szCs w:val="24"/>
          <w:shd w:val="clear" w:color="auto" w:fill="FFFFFF"/>
        </w:rPr>
        <w:t>.</w:t>
      </w:r>
    </w:p>
    <w:p w14:paraId="6935AFA9" w14:textId="3C158342" w:rsidR="00B74AE1" w:rsidRPr="00F06CD3" w:rsidRDefault="00F06D19" w:rsidP="00B74AE1">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562496" behindDoc="0" locked="0" layoutInCell="1" allowOverlap="1" wp14:anchorId="54F3190D" wp14:editId="04C68CC6">
                <wp:simplePos x="0" y="0"/>
                <wp:positionH relativeFrom="column">
                  <wp:posOffset>4040505</wp:posOffset>
                </wp:positionH>
                <wp:positionV relativeFrom="paragraph">
                  <wp:posOffset>286523</wp:posOffset>
                </wp:positionV>
                <wp:extent cx="1355725" cy="301625"/>
                <wp:effectExtent l="0" t="0" r="0" b="3175"/>
                <wp:wrapSquare wrapText="bothSides"/>
                <wp:docPr id="1059" name="Cuadro de texto 1059"/>
                <wp:cNvGraphicFramePr/>
                <a:graphic xmlns:a="http://schemas.openxmlformats.org/drawingml/2006/main">
                  <a:graphicData uri="http://schemas.microsoft.com/office/word/2010/wordprocessingShape">
                    <wps:wsp>
                      <wps:cNvSpPr txBox="1"/>
                      <wps:spPr>
                        <a:xfrm>
                          <a:off x="0" y="0"/>
                          <a:ext cx="1355725" cy="301625"/>
                        </a:xfrm>
                        <a:prstGeom prst="rect">
                          <a:avLst/>
                        </a:prstGeom>
                        <a:solidFill>
                          <a:prstClr val="white"/>
                        </a:solidFill>
                        <a:ln>
                          <a:noFill/>
                        </a:ln>
                      </wps:spPr>
                      <wps:txbx>
                        <w:txbxContent>
                          <w:p w14:paraId="4FABFA83" w14:textId="5FB82B22" w:rsidR="00D311D0" w:rsidRPr="007B5493" w:rsidRDefault="00D311D0" w:rsidP="00F06D19">
                            <w:pPr>
                              <w:pStyle w:val="Descripcin"/>
                              <w:rPr>
                                <w:rFonts w:ascii="Arial" w:eastAsia="Calibri" w:hAnsi="Arial" w:cs="Arial"/>
                                <w:noProof/>
                                <w:color w:val="222222"/>
                                <w:sz w:val="24"/>
                                <w:szCs w:val="24"/>
                                <w:shd w:val="clear" w:color="auto" w:fill="FFFFFF"/>
                                <w:lang w:val="en-US"/>
                              </w:rPr>
                            </w:pPr>
                            <w:bookmarkStart w:id="320" w:name="_Ref508788490"/>
                            <w:bookmarkStart w:id="321" w:name="_Toc510799577"/>
                            <w:r>
                              <w:t xml:space="preserve">Ilustración </w:t>
                            </w:r>
                            <w:fldSimple w:instr=" SEQ Ilustración \* ARABIC ">
                              <w:r>
                                <w:rPr>
                                  <w:noProof/>
                                </w:rPr>
                                <w:t>41</w:t>
                              </w:r>
                            </w:fldSimple>
                            <w:r>
                              <w:t xml:space="preserve"> - Logo del motor V8</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3190D" id="Cuadro de texto 1059" o:spid="_x0000_s1045" type="#_x0000_t202" style="position:absolute;left:0;text-align:left;margin-left:318.15pt;margin-top:22.55pt;width:106.75pt;height:23.75pt;z-index:25156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" stroked="f">
                <v:textbox inset="0,0,0,0">
                  <w:txbxContent>
                    <w:p w14:paraId="4FABFA83" w14:textId="5FB82B22" w:rsidR="00D311D0" w:rsidRPr="007B5493" w:rsidRDefault="00D311D0" w:rsidP="00F06D19">
                      <w:pPr>
                        <w:pStyle w:val="Descripcin"/>
                        <w:rPr>
                          <w:rFonts w:ascii="Arial" w:eastAsia="Calibri" w:hAnsi="Arial" w:cs="Arial"/>
                          <w:noProof/>
                          <w:color w:val="222222"/>
                          <w:sz w:val="24"/>
                          <w:szCs w:val="24"/>
                          <w:shd w:val="clear" w:color="auto" w:fill="FFFFFF"/>
                          <w:lang w:val="en-US"/>
                        </w:rPr>
                      </w:pPr>
                      <w:bookmarkStart w:id="322" w:name="_Ref508788490"/>
                      <w:bookmarkStart w:id="323" w:name="_Toc510799577"/>
                      <w:r>
                        <w:t xml:space="preserve">Ilustración </w:t>
                      </w:r>
                      <w:fldSimple w:instr=" SEQ Ilustración \* ARABIC ">
                        <w:r>
                          <w:rPr>
                            <w:noProof/>
                          </w:rPr>
                          <w:t>41</w:t>
                        </w:r>
                      </w:fldSimple>
                      <w:r>
                        <w:t xml:space="preserve"> - Logo del motor V8</w:t>
                      </w:r>
                      <w:bookmarkEnd w:id="322"/>
                      <w:bookmarkEnd w:id="323"/>
                    </w:p>
                  </w:txbxContent>
                </v:textbox>
                <w10:wrap type="square"/>
              </v:shape>
            </w:pict>
          </mc:Fallback>
        </mc:AlternateContent>
      </w:r>
      <w:r w:rsidR="00B74AE1">
        <w:rPr>
          <w:rFonts w:ascii="Arial" w:hAnsi="Arial" w:cs="Arial"/>
          <w:color w:val="222222"/>
          <w:sz w:val="24"/>
          <w:szCs w:val="24"/>
          <w:shd w:val="clear" w:color="auto" w:fill="FFFFFF"/>
        </w:rPr>
        <w:t>U</w:t>
      </w:r>
      <w:r w:rsidR="00B74AE1" w:rsidRPr="00F06CD3">
        <w:rPr>
          <w:rFonts w:ascii="Arial" w:hAnsi="Arial" w:cs="Arial"/>
          <w:color w:val="222222"/>
          <w:sz w:val="24"/>
          <w:szCs w:val="24"/>
          <w:shd w:val="clear" w:color="auto" w:fill="FFFFFF"/>
        </w:rPr>
        <w:t>tiliza el motor de</w:t>
      </w:r>
      <w:r w:rsidR="00B74AE1">
        <w:rPr>
          <w:rFonts w:ascii="Arial" w:hAnsi="Arial" w:cs="Arial"/>
          <w:color w:val="222222"/>
          <w:sz w:val="24"/>
          <w:szCs w:val="24"/>
          <w:shd w:val="clear" w:color="auto" w:fill="FFFFFF"/>
        </w:rPr>
        <w:t xml:space="preserve"> ejecución de</w:t>
      </w:r>
      <w:r w:rsidR="00B74AE1" w:rsidRPr="00F06CD3">
        <w:rPr>
          <w:rFonts w:ascii="Arial" w:hAnsi="Arial" w:cs="Arial"/>
          <w:color w:val="222222"/>
          <w:sz w:val="24"/>
          <w:szCs w:val="24"/>
          <w:shd w:val="clear" w:color="auto" w:fill="FFFFFF"/>
        </w:rPr>
        <w:t xml:space="preserve"> JavaScript de Google, denominado V8</w:t>
      </w:r>
      <w:r>
        <w:rPr>
          <w:rFonts w:ascii="Arial" w:hAnsi="Arial" w:cs="Arial"/>
          <w:color w:val="222222"/>
          <w:sz w:val="24"/>
          <w:szCs w:val="24"/>
          <w:shd w:val="clear" w:color="auto" w:fill="FFFFFF"/>
        </w:rPr>
        <w:t xml:space="preserve"> (</w:t>
      </w:r>
      <w:r w:rsidR="00C81480" w:rsidRPr="00C81480">
        <w:rPr>
          <w:rFonts w:ascii="Arial" w:hAnsi="Arial" w:cs="Arial"/>
          <w:b/>
          <w:color w:val="222222"/>
          <w:sz w:val="24"/>
          <w:szCs w:val="24"/>
          <w:shd w:val="clear" w:color="auto" w:fill="FFFFFF"/>
        </w:rPr>
        <w:fldChar w:fldCharType="begin"/>
      </w:r>
      <w:r w:rsidR="00C81480" w:rsidRPr="00C81480">
        <w:rPr>
          <w:rFonts w:ascii="Arial" w:hAnsi="Arial" w:cs="Arial"/>
          <w:b/>
          <w:color w:val="222222"/>
          <w:sz w:val="24"/>
          <w:szCs w:val="24"/>
          <w:shd w:val="clear" w:color="auto" w:fill="FFFFFF"/>
        </w:rPr>
        <w:instrText xml:space="preserve"> REF _Ref508788490 \h  \* MERGEFORMAT </w:instrText>
      </w:r>
      <w:r w:rsidR="00C81480" w:rsidRPr="00C81480">
        <w:rPr>
          <w:rFonts w:ascii="Arial" w:hAnsi="Arial" w:cs="Arial"/>
          <w:b/>
          <w:color w:val="222222"/>
          <w:sz w:val="24"/>
          <w:szCs w:val="24"/>
          <w:shd w:val="clear" w:color="auto" w:fill="FFFFFF"/>
        </w:rPr>
      </w:r>
      <w:r w:rsidR="00C81480" w:rsidRPr="00C81480">
        <w:rPr>
          <w:rFonts w:ascii="Arial" w:hAnsi="Arial" w:cs="Arial"/>
          <w:b/>
          <w:color w:val="222222"/>
          <w:sz w:val="24"/>
          <w:szCs w:val="24"/>
          <w:shd w:val="clear" w:color="auto" w:fill="FFFFFF"/>
        </w:rPr>
        <w:fldChar w:fldCharType="separate"/>
      </w:r>
      <w:r w:rsidR="00C81480" w:rsidRPr="00C81480">
        <w:rPr>
          <w:rFonts w:ascii="Arial" w:hAnsi="Arial" w:cs="Arial"/>
          <w:b/>
          <w:sz w:val="24"/>
          <w:szCs w:val="24"/>
        </w:rPr>
        <w:t xml:space="preserve">Ilustración </w:t>
      </w:r>
      <w:r w:rsidR="00C81480" w:rsidRPr="00C81480">
        <w:rPr>
          <w:rFonts w:ascii="Arial" w:hAnsi="Arial" w:cs="Arial"/>
          <w:b/>
          <w:noProof/>
          <w:sz w:val="24"/>
          <w:szCs w:val="24"/>
        </w:rPr>
        <w:t>41</w:t>
      </w:r>
      <w:r w:rsidR="00C81480" w:rsidRPr="00C81480">
        <w:rPr>
          <w:rFonts w:ascii="Arial" w:hAnsi="Arial" w:cs="Arial"/>
          <w:b/>
          <w:sz w:val="24"/>
          <w:szCs w:val="24"/>
        </w:rPr>
        <w:t xml:space="preserve"> - Logo del motor V8</w:t>
      </w:r>
      <w:r w:rsidR="00C81480" w:rsidRPr="00C81480">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hyperlink r:id="rId109" w:tgtFrame="_blank" w:history="1"/>
      <w:r w:rsidR="00B74AE1" w:rsidRPr="00F06CD3">
        <w:rPr>
          <w:rFonts w:ascii="Arial" w:hAnsi="Arial" w:cs="Arial"/>
          <w:color w:val="222222"/>
          <w:sz w:val="24"/>
          <w:szCs w:val="24"/>
          <w:shd w:val="clear" w:color="auto" w:fill="FFFFFF"/>
        </w:rPr>
        <w:t xml:space="preserve">, y </w:t>
      </w:r>
      <w:r w:rsidR="00B74AE1">
        <w:rPr>
          <w:rFonts w:ascii="Arial" w:hAnsi="Arial" w:cs="Arial"/>
          <w:color w:val="222222"/>
          <w:sz w:val="24"/>
          <w:szCs w:val="24"/>
          <w:shd w:val="clear" w:color="auto" w:fill="FFFFFF"/>
        </w:rPr>
        <w:t>presenta</w:t>
      </w:r>
      <w:r w:rsidR="00B74AE1" w:rsidRPr="00F06CD3">
        <w:rPr>
          <w:rFonts w:ascii="Arial" w:hAnsi="Arial" w:cs="Arial"/>
          <w:color w:val="222222"/>
          <w:sz w:val="24"/>
          <w:szCs w:val="24"/>
          <w:shd w:val="clear" w:color="auto" w:fill="FFFFFF"/>
        </w:rPr>
        <w:t xml:space="preserve"> una arquitectura orientada a eventos</w:t>
      </w:r>
      <w:r w:rsidR="00B74AE1">
        <w:rPr>
          <w:rFonts w:ascii="Arial" w:hAnsi="Arial" w:cs="Arial"/>
          <w:color w:val="222222"/>
          <w:sz w:val="24"/>
          <w:szCs w:val="24"/>
          <w:shd w:val="clear" w:color="auto" w:fill="FFFFFF"/>
        </w:rPr>
        <w:t xml:space="preserve">, en conjunto con </w:t>
      </w:r>
      <w:r w:rsidR="00B74AE1" w:rsidRPr="00F06CD3">
        <w:rPr>
          <w:rFonts w:ascii="Arial" w:hAnsi="Arial" w:cs="Arial"/>
          <w:color w:val="222222"/>
          <w:sz w:val="24"/>
          <w:szCs w:val="24"/>
          <w:shd w:val="clear" w:color="auto" w:fill="FFFFFF"/>
        </w:rPr>
        <w:t>una serie de </w:t>
      </w:r>
      <w:r w:rsidR="008F5898" w:rsidRPr="00665985">
        <w:rPr>
          <w:rFonts w:ascii="Arial" w:hAnsi="Arial" w:cs="Arial"/>
          <w:b/>
          <w:i/>
          <w:color w:val="222222"/>
          <w:sz w:val="24"/>
          <w:szCs w:val="24"/>
          <w:shd w:val="clear" w:color="auto" w:fill="FFFFFF"/>
        </w:rPr>
        <w:fldChar w:fldCharType="begin"/>
      </w:r>
      <w:r w:rsidR="008F5898" w:rsidRPr="00665985">
        <w:rPr>
          <w:rFonts w:ascii="Arial" w:hAnsi="Arial" w:cs="Arial"/>
          <w:b/>
          <w:i/>
          <w:color w:val="222222"/>
          <w:sz w:val="24"/>
          <w:szCs w:val="24"/>
          <w:shd w:val="clear" w:color="auto" w:fill="FFFFFF"/>
        </w:rPr>
        <w:instrText xml:space="preserve"> REF _Ref508795067 \h  \* MERGEFORMAT </w:instrText>
      </w:r>
      <w:r w:rsidR="008F5898" w:rsidRPr="00665985">
        <w:rPr>
          <w:rFonts w:ascii="Arial" w:hAnsi="Arial" w:cs="Arial"/>
          <w:b/>
          <w:i/>
          <w:color w:val="222222"/>
          <w:sz w:val="24"/>
          <w:szCs w:val="24"/>
          <w:shd w:val="clear" w:color="auto" w:fill="FFFFFF"/>
        </w:rPr>
      </w:r>
      <w:r w:rsidR="008F5898" w:rsidRPr="00665985">
        <w:rPr>
          <w:rFonts w:ascii="Arial" w:hAnsi="Arial" w:cs="Arial"/>
          <w:b/>
          <w:i/>
          <w:color w:val="222222"/>
          <w:sz w:val="24"/>
          <w:szCs w:val="24"/>
          <w:shd w:val="clear" w:color="auto" w:fill="FFFFFF"/>
        </w:rPr>
        <w:fldChar w:fldCharType="separate"/>
      </w:r>
      <w:r w:rsidR="008F5898" w:rsidRPr="00665985">
        <w:rPr>
          <w:rFonts w:ascii="Arial" w:hAnsi="Arial" w:cs="Arial"/>
          <w:b/>
          <w:i/>
          <w:sz w:val="24"/>
          <w:szCs w:val="24"/>
        </w:rPr>
        <w:t>API</w:t>
      </w:r>
      <w:r w:rsidR="008F5898" w:rsidRPr="00665985">
        <w:rPr>
          <w:rFonts w:ascii="Arial" w:hAnsi="Arial" w:cs="Arial"/>
          <w:b/>
          <w:i/>
          <w:color w:val="222222"/>
          <w:sz w:val="24"/>
          <w:szCs w:val="24"/>
          <w:shd w:val="clear" w:color="auto" w:fill="FFFFFF"/>
        </w:rPr>
        <w:fldChar w:fldCharType="end"/>
      </w:r>
      <w:r w:rsidR="008F5898" w:rsidRPr="00665985">
        <w:rPr>
          <w:rFonts w:ascii="Arial" w:hAnsi="Arial" w:cs="Arial"/>
          <w:b/>
          <w:i/>
          <w:color w:val="222222"/>
          <w:sz w:val="24"/>
          <w:szCs w:val="24"/>
          <w:shd w:val="clear" w:color="auto" w:fill="FFFFFF"/>
        </w:rPr>
        <w:t>s</w:t>
      </w:r>
      <w:r w:rsidR="008F5898">
        <w:rPr>
          <w:rFonts w:ascii="Arial" w:hAnsi="Arial" w:cs="Arial"/>
          <w:color w:val="222222"/>
          <w:sz w:val="24"/>
          <w:szCs w:val="24"/>
          <w:shd w:val="clear" w:color="auto" w:fill="FFFFFF"/>
        </w:rPr>
        <w:t xml:space="preserve"> </w:t>
      </w:r>
      <w:r w:rsidR="00B74AE1" w:rsidRPr="00F06CD3">
        <w:rPr>
          <w:rFonts w:ascii="Arial" w:hAnsi="Arial" w:cs="Arial"/>
          <w:color w:val="222222"/>
          <w:sz w:val="24"/>
          <w:szCs w:val="24"/>
          <w:shd w:val="clear" w:color="auto" w:fill="FFFFFF"/>
        </w:rPr>
        <w:t xml:space="preserve">no-bloqueantes </w:t>
      </w:r>
      <w:r w:rsidR="00B74AE1" w:rsidRPr="00F06CD3">
        <w:rPr>
          <w:rFonts w:ascii="Arial" w:hAnsi="Arial" w:cs="Arial"/>
          <w:color w:val="222222"/>
          <w:sz w:val="24"/>
          <w:szCs w:val="24"/>
          <w:shd w:val="clear" w:color="auto" w:fill="FFFFFF"/>
        </w:rPr>
        <w:lastRenderedPageBreak/>
        <w:t>(asíncronas) que le proporcionan un rendimiento y una escalabilidad muy elevadas.</w:t>
      </w:r>
      <w:r w:rsidR="00B74AE1">
        <w:rPr>
          <w:rFonts w:ascii="Arial" w:hAnsi="Arial" w:cs="Arial"/>
          <w:color w:val="222222"/>
          <w:sz w:val="24"/>
          <w:szCs w:val="24"/>
          <w:shd w:val="clear" w:color="auto" w:fill="FFFFFF"/>
        </w:rPr>
        <w:t xml:space="preserve"> Esta característica se debe a una librería en C llamada LibUV (Unicornio Velocirraptors</w:t>
      </w:r>
      <w:r>
        <w:rPr>
          <w:rFonts w:ascii="Arial" w:hAnsi="Arial" w:cs="Arial"/>
          <w:color w:val="222222"/>
          <w:sz w:val="24"/>
          <w:szCs w:val="24"/>
          <w:shd w:val="clear" w:color="auto" w:fill="FFFFFF"/>
        </w:rPr>
        <w:t>), que</w:t>
      </w:r>
      <w:r w:rsidR="00B74AE1">
        <w:rPr>
          <w:rFonts w:ascii="Arial" w:hAnsi="Arial" w:cs="Arial"/>
          <w:color w:val="222222"/>
          <w:sz w:val="24"/>
          <w:szCs w:val="24"/>
          <w:shd w:val="clear" w:color="auto" w:fill="FFFFFF"/>
        </w:rPr>
        <w:t xml:space="preserve"> proporciona soporte de E/S asíncronas basada en bucles de eventos.</w:t>
      </w:r>
      <w:sdt>
        <w:sdtPr>
          <w:rPr>
            <w:rFonts w:ascii="Arial" w:hAnsi="Arial" w:cs="Arial"/>
            <w:color w:val="222222"/>
            <w:sz w:val="24"/>
            <w:szCs w:val="24"/>
            <w:shd w:val="clear" w:color="auto" w:fill="FFFFFF"/>
          </w:rPr>
          <w:id w:val="-1673783995"/>
          <w:citation/>
        </w:sdtPr>
        <w:sdtContent>
          <w:r w:rsidR="00511BA9">
            <w:rPr>
              <w:rFonts w:ascii="Arial" w:hAnsi="Arial" w:cs="Arial"/>
              <w:color w:val="222222"/>
              <w:sz w:val="24"/>
              <w:szCs w:val="24"/>
              <w:shd w:val="clear" w:color="auto" w:fill="FFFFFF"/>
            </w:rPr>
            <w:fldChar w:fldCharType="begin"/>
          </w:r>
          <w:r w:rsidR="00511BA9">
            <w:rPr>
              <w:rFonts w:ascii="Arial" w:hAnsi="Arial" w:cs="Arial"/>
              <w:color w:val="222222"/>
              <w:sz w:val="24"/>
              <w:szCs w:val="24"/>
              <w:shd w:val="clear" w:color="auto" w:fill="FFFFFF"/>
            </w:rPr>
            <w:instrText xml:space="preserve"> CITATION Wik176 \l 11274 </w:instrText>
          </w:r>
          <w:r w:rsidR="00511BA9">
            <w:rPr>
              <w:rFonts w:ascii="Arial" w:hAnsi="Arial" w:cs="Arial"/>
              <w:color w:val="222222"/>
              <w:sz w:val="24"/>
              <w:szCs w:val="24"/>
              <w:shd w:val="clear" w:color="auto" w:fill="FFFFFF"/>
            </w:rPr>
            <w:fldChar w:fldCharType="separate"/>
          </w:r>
          <w:r w:rsidR="00AB7AAE">
            <w:rPr>
              <w:rFonts w:ascii="Arial" w:hAnsi="Arial" w:cs="Arial"/>
              <w:noProof/>
              <w:color w:val="222222"/>
              <w:sz w:val="24"/>
              <w:szCs w:val="24"/>
              <w:shd w:val="clear" w:color="auto" w:fill="FFFFFF"/>
            </w:rPr>
            <w:t xml:space="preserve"> </w:t>
          </w:r>
          <w:r w:rsidR="00AB7AAE" w:rsidRPr="00AB7AAE">
            <w:rPr>
              <w:rFonts w:ascii="Arial" w:hAnsi="Arial" w:cs="Arial"/>
              <w:noProof/>
              <w:color w:val="222222"/>
              <w:sz w:val="24"/>
              <w:szCs w:val="24"/>
              <w:shd w:val="clear" w:color="auto" w:fill="FFFFFF"/>
            </w:rPr>
            <w:t>[24]</w:t>
          </w:r>
          <w:r w:rsidR="00511BA9">
            <w:rPr>
              <w:rFonts w:ascii="Arial" w:hAnsi="Arial" w:cs="Arial"/>
              <w:color w:val="222222"/>
              <w:sz w:val="24"/>
              <w:szCs w:val="24"/>
              <w:shd w:val="clear" w:color="auto" w:fill="FFFFFF"/>
            </w:rPr>
            <w:fldChar w:fldCharType="end"/>
          </w:r>
        </w:sdtContent>
      </w:sdt>
      <w:r w:rsidR="00B74AE1">
        <w:rPr>
          <w:rFonts w:ascii="Arial" w:hAnsi="Arial" w:cs="Arial"/>
          <w:color w:val="222222"/>
          <w:sz w:val="24"/>
          <w:szCs w:val="24"/>
          <w:shd w:val="clear" w:color="auto" w:fill="FFFFFF"/>
        </w:rPr>
        <w:t xml:space="preserve"> </w:t>
      </w:r>
    </w:p>
    <w:p w14:paraId="4BA0D5D0"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74376A38" w14:textId="4C973671"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Si bien NodeJS s</w:t>
      </w:r>
      <w:r w:rsidRPr="00F06CD3">
        <w:rPr>
          <w:rFonts w:ascii="Arial" w:hAnsi="Arial" w:cs="Arial"/>
          <w:color w:val="222222"/>
          <w:sz w:val="24"/>
          <w:szCs w:val="24"/>
          <w:shd w:val="clear" w:color="auto" w:fill="FFFFFF"/>
        </w:rPr>
        <w:t>e puede utilizar para crear cua</w:t>
      </w:r>
      <w:r w:rsidR="00665985">
        <w:rPr>
          <w:rFonts w:ascii="Arial" w:hAnsi="Arial" w:cs="Arial"/>
          <w:color w:val="222222"/>
          <w:sz w:val="24"/>
          <w:szCs w:val="24"/>
          <w:shd w:val="clear" w:color="auto" w:fill="FFFFFF"/>
        </w:rPr>
        <w:t>lquier tipo de aplicación, dado</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 xml:space="preserve">que incorpora un módulo </w:t>
      </w:r>
      <w:r>
        <w:rPr>
          <w:rFonts w:ascii="Arial" w:hAnsi="Arial" w:cs="Arial"/>
          <w:color w:val="222222"/>
          <w:sz w:val="24"/>
          <w:szCs w:val="24"/>
          <w:shd w:val="clear" w:color="auto" w:fill="FFFFFF"/>
        </w:rPr>
        <w:t xml:space="preserve">de </w:t>
      </w:r>
      <w:r w:rsidRPr="00F06CD3">
        <w:rPr>
          <w:rFonts w:ascii="Arial" w:hAnsi="Arial" w:cs="Arial"/>
          <w:color w:val="222222"/>
          <w:sz w:val="24"/>
          <w:szCs w:val="24"/>
          <w:shd w:val="clear" w:color="auto" w:fill="FFFFFF"/>
        </w:rPr>
        <w:t>servidor web</w:t>
      </w:r>
      <w:r>
        <w:rPr>
          <w:rFonts w:ascii="Arial" w:hAnsi="Arial" w:cs="Arial"/>
          <w:color w:val="222222"/>
          <w:sz w:val="24"/>
          <w:szCs w:val="24"/>
          <w:shd w:val="clear" w:color="auto" w:fill="FFFFFF"/>
        </w:rPr>
        <w:t xml:space="preserve"> dentro de su biblioteca estándar</w:t>
      </w:r>
      <w:r w:rsidRPr="00F06CD3">
        <w:rPr>
          <w:rFonts w:ascii="Arial" w:hAnsi="Arial" w:cs="Arial"/>
          <w:color w:val="222222"/>
          <w:sz w:val="24"/>
          <w:szCs w:val="24"/>
          <w:shd w:val="clear" w:color="auto" w:fill="FFFFFF"/>
        </w:rPr>
        <w:t>, es especialmente popular para crear aplicaciones web</w:t>
      </w:r>
      <w:r w:rsidR="00665985">
        <w:rPr>
          <w:rFonts w:ascii="Arial" w:hAnsi="Arial" w:cs="Arial"/>
          <w:color w:val="222222"/>
          <w:sz w:val="24"/>
          <w:szCs w:val="24"/>
          <w:shd w:val="clear" w:color="auto" w:fill="FFFFFF"/>
        </w:rPr>
        <w:t xml:space="preserve">. Por </w:t>
      </w:r>
      <w:r>
        <w:rPr>
          <w:rFonts w:ascii="Arial" w:hAnsi="Arial" w:cs="Arial"/>
          <w:color w:val="222222"/>
          <w:sz w:val="24"/>
          <w:szCs w:val="24"/>
          <w:shd w:val="clear" w:color="auto" w:fill="FFFFFF"/>
        </w:rPr>
        <w:t>lo cual lo ha popularizado entre empresas que se dedican a servicios basados en Internet.</w:t>
      </w:r>
      <w:r w:rsidRPr="00F06CD3">
        <w:rPr>
          <w:rFonts w:ascii="Arial" w:hAnsi="Arial" w:cs="Arial"/>
          <w:color w:val="222222"/>
          <w:sz w:val="24"/>
          <w:szCs w:val="24"/>
          <w:shd w:val="clear" w:color="auto" w:fill="FFFFFF"/>
        </w:rPr>
        <w:t xml:space="preserve"> </w:t>
      </w:r>
    </w:p>
    <w:p w14:paraId="0CF2E87F" w14:textId="1D34D48D"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Su uso no se encuentra limitado </w:t>
      </w:r>
      <w:r w:rsidR="00044D0F">
        <w:rPr>
          <w:rFonts w:ascii="Arial" w:hAnsi="Arial" w:cs="Arial"/>
          <w:color w:val="222222"/>
          <w:sz w:val="24"/>
          <w:szCs w:val="24"/>
          <w:shd w:val="clear" w:color="auto" w:fill="FFFFFF"/>
        </w:rPr>
        <w:t>a web</w:t>
      </w:r>
      <w:r>
        <w:rPr>
          <w:rFonts w:ascii="Arial" w:hAnsi="Arial" w:cs="Arial"/>
          <w:color w:val="222222"/>
          <w:sz w:val="24"/>
          <w:szCs w:val="24"/>
          <w:shd w:val="clear" w:color="auto" w:fill="FFFFFF"/>
        </w:rPr>
        <w:t xml:space="preserve">, sino que también existen aplicaciones de línea de comandos, scripts para administración de sistemas, aplicaciones de red, etc.  Su utilización es recomendada en aplicaciones </w:t>
      </w:r>
      <w:r w:rsidR="001E70C6">
        <w:rPr>
          <w:rFonts w:ascii="Arial" w:hAnsi="Arial" w:cs="Arial"/>
          <w:color w:val="222222"/>
          <w:sz w:val="24"/>
          <w:szCs w:val="24"/>
          <w:shd w:val="clear" w:color="auto" w:fill="FFFFFF"/>
        </w:rPr>
        <w:t>concurrentes</w:t>
      </w:r>
      <w:r>
        <w:rPr>
          <w:rFonts w:ascii="Arial" w:hAnsi="Arial" w:cs="Arial"/>
          <w:color w:val="222222"/>
          <w:sz w:val="24"/>
          <w:szCs w:val="24"/>
          <w:shd w:val="clear" w:color="auto" w:fill="FFFFFF"/>
        </w:rPr>
        <w:t xml:space="preserve"> por </w:t>
      </w:r>
      <w:r w:rsidR="009D4A4A">
        <w:rPr>
          <w:rFonts w:ascii="Arial" w:hAnsi="Arial" w:cs="Arial"/>
          <w:color w:val="222222"/>
          <w:sz w:val="24"/>
          <w:szCs w:val="24"/>
          <w:shd w:val="clear" w:color="auto" w:fill="FFFFFF"/>
        </w:rPr>
        <w:t>E/S</w:t>
      </w:r>
      <w:r>
        <w:rPr>
          <w:rFonts w:ascii="Arial" w:hAnsi="Arial" w:cs="Arial"/>
          <w:color w:val="222222"/>
          <w:sz w:val="24"/>
          <w:szCs w:val="24"/>
          <w:shd w:val="clear" w:color="auto" w:fill="FFFFFF"/>
        </w:rPr>
        <w:t xml:space="preserve"> como: chats, </w:t>
      </w:r>
      <w:r w:rsidR="008F5898" w:rsidRPr="00665985">
        <w:rPr>
          <w:rFonts w:ascii="Arial" w:hAnsi="Arial" w:cs="Arial"/>
          <w:i/>
          <w:color w:val="222222"/>
          <w:sz w:val="24"/>
          <w:szCs w:val="24"/>
          <w:highlight w:val="yellow"/>
          <w:shd w:val="clear" w:color="auto" w:fill="FFFFFF"/>
        </w:rPr>
        <w:fldChar w:fldCharType="begin"/>
      </w:r>
      <w:r w:rsidR="008F5898" w:rsidRPr="00665985">
        <w:rPr>
          <w:rFonts w:ascii="Arial" w:hAnsi="Arial" w:cs="Arial"/>
          <w:i/>
          <w:color w:val="222222"/>
          <w:sz w:val="24"/>
          <w:szCs w:val="24"/>
          <w:shd w:val="clear" w:color="auto" w:fill="FFFFFF"/>
        </w:rPr>
        <w:instrText xml:space="preserve"> REF _Ref508795073 \h </w:instrText>
      </w:r>
      <w:r w:rsidR="008F5898" w:rsidRPr="00665985">
        <w:rPr>
          <w:rFonts w:ascii="Arial" w:hAnsi="Arial" w:cs="Arial"/>
          <w:i/>
          <w:color w:val="222222"/>
          <w:sz w:val="24"/>
          <w:szCs w:val="24"/>
          <w:highlight w:val="yellow"/>
          <w:shd w:val="clear" w:color="auto" w:fill="FFFFFF"/>
        </w:rPr>
        <w:instrText xml:space="preserve"> \* MERGEFORMAT </w:instrText>
      </w:r>
      <w:r w:rsidR="008F5898" w:rsidRPr="00665985">
        <w:rPr>
          <w:rFonts w:ascii="Arial" w:hAnsi="Arial" w:cs="Arial"/>
          <w:i/>
          <w:color w:val="222222"/>
          <w:sz w:val="24"/>
          <w:szCs w:val="24"/>
          <w:highlight w:val="yellow"/>
          <w:shd w:val="clear" w:color="auto" w:fill="FFFFFF"/>
        </w:rPr>
      </w:r>
      <w:r w:rsidR="008F5898" w:rsidRPr="00665985">
        <w:rPr>
          <w:rFonts w:ascii="Arial" w:hAnsi="Arial" w:cs="Arial"/>
          <w:i/>
          <w:color w:val="222222"/>
          <w:sz w:val="24"/>
          <w:szCs w:val="24"/>
          <w:highlight w:val="yellow"/>
          <w:shd w:val="clear" w:color="auto" w:fill="FFFFFF"/>
        </w:rPr>
        <w:fldChar w:fldCharType="separate"/>
      </w:r>
      <w:r w:rsidR="008F5898" w:rsidRPr="00665985">
        <w:rPr>
          <w:rFonts w:ascii="Arial" w:hAnsi="Arial" w:cs="Arial"/>
          <w:b/>
          <w:i/>
          <w:sz w:val="24"/>
          <w:szCs w:val="24"/>
        </w:rPr>
        <w:t>API</w:t>
      </w:r>
      <w:r w:rsidR="008F5898">
        <w:rPr>
          <w:b/>
          <w:i/>
          <w:sz w:val="32"/>
          <w:szCs w:val="32"/>
        </w:rPr>
        <w:t xml:space="preserve"> </w:t>
      </w:r>
      <w:r w:rsidR="008F5898">
        <w:rPr>
          <w:rFonts w:ascii="Arial" w:hAnsi="Arial" w:cs="Arial"/>
          <w:color w:val="222222"/>
          <w:sz w:val="24"/>
          <w:szCs w:val="24"/>
          <w:highlight w:val="yellow"/>
          <w:shd w:val="clear" w:color="auto" w:fill="FFFFFF"/>
        </w:rPr>
        <w:fldChar w:fldCharType="end"/>
      </w:r>
      <w:r>
        <w:rPr>
          <w:rFonts w:ascii="Arial" w:hAnsi="Arial" w:cs="Arial"/>
          <w:color w:val="222222"/>
          <w:sz w:val="24"/>
          <w:szCs w:val="24"/>
          <w:shd w:val="clear" w:color="auto" w:fill="FFFFFF"/>
        </w:rPr>
        <w:t xml:space="preserve">REST, entrada de datos concurrentes, </w:t>
      </w:r>
      <w:r w:rsidR="001E70C6">
        <w:rPr>
          <w:rFonts w:ascii="Arial" w:hAnsi="Arial" w:cs="Arial"/>
          <w:color w:val="222222"/>
          <w:sz w:val="24"/>
          <w:szCs w:val="24"/>
          <w:shd w:val="clear" w:color="auto" w:fill="FFFFFF"/>
        </w:rPr>
        <w:t>aplicaciones</w:t>
      </w:r>
      <w:r>
        <w:rPr>
          <w:rFonts w:ascii="Arial" w:hAnsi="Arial" w:cs="Arial"/>
          <w:color w:val="222222"/>
          <w:sz w:val="24"/>
          <w:szCs w:val="24"/>
          <w:shd w:val="clear" w:color="auto" w:fill="FFFFFF"/>
        </w:rPr>
        <w:t xml:space="preserve"> cuya interacción sea con servicios bloqueantes como escritura en RDBMS, procesamiento de archivos, transmisión de datos, proxies, aplicaciones como corredores de bolsa (tiempo real), visualización de interacciones, etc. </w:t>
      </w:r>
    </w:p>
    <w:p w14:paraId="5DCE173E" w14:textId="4B385A2C" w:rsidR="00B74AE1" w:rsidRDefault="00B74AE1" w:rsidP="00B74AE1">
      <w:pPr>
        <w:rPr>
          <w:rFonts w:ascii="Helvetica" w:hAnsi="Helvetica" w:cs="Helvetica"/>
          <w:color w:val="303030"/>
          <w:spacing w:val="2"/>
          <w:sz w:val="25"/>
          <w:szCs w:val="25"/>
          <w:shd w:val="clear" w:color="auto" w:fill="FFFFFF"/>
        </w:rPr>
      </w:pPr>
      <w:r w:rsidRPr="009D4A4A">
        <w:rPr>
          <w:rFonts w:ascii="Arial" w:hAnsi="Arial" w:cs="Arial"/>
          <w:color w:val="auto"/>
          <w:sz w:val="24"/>
          <w:szCs w:val="24"/>
          <w:shd w:val="clear" w:color="auto" w:fill="FFFFFF"/>
        </w:rPr>
        <w:t xml:space="preserve">La principal razón de su utilización </w:t>
      </w:r>
      <w:r w:rsidRPr="009D4A4A">
        <w:rPr>
          <w:rFonts w:ascii="Arial" w:hAnsi="Arial" w:cs="Arial"/>
          <w:color w:val="auto"/>
          <w:spacing w:val="2"/>
          <w:sz w:val="24"/>
          <w:szCs w:val="24"/>
          <w:shd w:val="clear" w:color="auto" w:fill="FFFFFF"/>
        </w:rPr>
        <w:t xml:space="preserve">en la construcción y </w:t>
      </w:r>
      <w:r w:rsidR="005B1E59" w:rsidRPr="009D4A4A">
        <w:rPr>
          <w:rFonts w:ascii="Arial" w:hAnsi="Arial" w:cs="Arial"/>
          <w:color w:val="auto"/>
          <w:spacing w:val="2"/>
          <w:sz w:val="24"/>
          <w:szCs w:val="24"/>
          <w:shd w:val="clear" w:color="auto" w:fill="FFFFFF"/>
        </w:rPr>
        <w:t>escalabilidad</w:t>
      </w:r>
      <w:r w:rsidRPr="009D4A4A">
        <w:rPr>
          <w:rFonts w:ascii="Arial" w:hAnsi="Arial" w:cs="Arial"/>
          <w:color w:val="auto"/>
          <w:spacing w:val="2"/>
          <w:sz w:val="24"/>
          <w:szCs w:val="24"/>
          <w:shd w:val="clear" w:color="auto" w:fill="FFFFFF"/>
        </w:rPr>
        <w:t xml:space="preserve"> de aplicaciones de red, es su capacidad de afrontar la concurrencia mediante el procesamiento de eventos de manera no bloqueante (también conocido como, </w:t>
      </w:r>
      <w:r w:rsidRPr="009D4A4A">
        <w:rPr>
          <w:rFonts w:ascii="Arial" w:hAnsi="Arial" w:cs="Arial"/>
          <w:i/>
          <w:color w:val="auto"/>
          <w:spacing w:val="2"/>
          <w:sz w:val="24"/>
          <w:szCs w:val="24"/>
          <w:shd w:val="clear" w:color="auto" w:fill="FFFFFF"/>
        </w:rPr>
        <w:t>event-driven I/O</w:t>
      </w:r>
      <w:r w:rsidR="00052300" w:rsidRPr="009D4A4A">
        <w:rPr>
          <w:rFonts w:ascii="Arial" w:hAnsi="Arial" w:cs="Arial"/>
          <w:color w:val="auto"/>
          <w:spacing w:val="2"/>
          <w:sz w:val="24"/>
          <w:szCs w:val="24"/>
          <w:shd w:val="clear" w:color="auto" w:fill="FFFFFF"/>
        </w:rPr>
        <w:t>). En la siguiente imagen podemos apreciar</w:t>
      </w:r>
      <w:r w:rsidRPr="009D4A4A">
        <w:rPr>
          <w:rFonts w:ascii="Arial" w:hAnsi="Arial" w:cs="Arial"/>
          <w:color w:val="auto"/>
          <w:spacing w:val="2"/>
          <w:sz w:val="24"/>
          <w:szCs w:val="24"/>
          <w:shd w:val="clear" w:color="auto" w:fill="FFFFFF"/>
        </w:rPr>
        <w:t xml:space="preserve"> la comparativa entre los servidores tradicionales </w:t>
      </w:r>
      <w:r w:rsidRPr="009D4A4A">
        <w:rPr>
          <w:rFonts w:ascii="Arial" w:hAnsi="Arial" w:cs="Arial"/>
          <w:color w:val="auto"/>
          <w:spacing w:val="2"/>
          <w:sz w:val="24"/>
          <w:szCs w:val="24"/>
        </w:rPr>
        <w:t>y Node</w:t>
      </w:r>
      <w:r w:rsidR="00052300" w:rsidRPr="009D4A4A">
        <w:rPr>
          <w:rFonts w:ascii="Arial" w:hAnsi="Arial" w:cs="Arial"/>
          <w:color w:val="auto"/>
          <w:spacing w:val="2"/>
          <w:sz w:val="24"/>
          <w:szCs w:val="24"/>
        </w:rPr>
        <w:t xml:space="preserve">JS </w:t>
      </w:r>
      <w:r w:rsidR="00052300">
        <w:rPr>
          <w:rFonts w:ascii="Arial" w:hAnsi="Arial" w:cs="Arial"/>
          <w:color w:val="303030"/>
          <w:spacing w:val="2"/>
          <w:sz w:val="24"/>
          <w:szCs w:val="24"/>
        </w:rPr>
        <w:t>(</w:t>
      </w:r>
      <w:r w:rsidRPr="00052300">
        <w:rPr>
          <w:rFonts w:ascii="Arial" w:hAnsi="Arial" w:cs="Arial"/>
          <w:b/>
          <w:color w:val="303030"/>
          <w:spacing w:val="2"/>
          <w:sz w:val="24"/>
          <w:szCs w:val="24"/>
        </w:rPr>
        <w:fldChar w:fldCharType="begin"/>
      </w:r>
      <w:r w:rsidRPr="00052300">
        <w:rPr>
          <w:rFonts w:ascii="Arial" w:hAnsi="Arial" w:cs="Arial"/>
          <w:b/>
          <w:color w:val="303030"/>
          <w:spacing w:val="2"/>
          <w:sz w:val="24"/>
          <w:szCs w:val="24"/>
        </w:rPr>
        <w:instrText xml:space="preserve"> REF _Ref504776757 \h  \* MERGEFORMAT </w:instrText>
      </w:r>
      <w:r w:rsidRPr="00052300">
        <w:rPr>
          <w:rFonts w:ascii="Arial" w:hAnsi="Arial" w:cs="Arial"/>
          <w:b/>
          <w:color w:val="303030"/>
          <w:spacing w:val="2"/>
          <w:sz w:val="24"/>
          <w:szCs w:val="24"/>
        </w:rPr>
      </w:r>
      <w:r w:rsidRPr="00052300">
        <w:rPr>
          <w:rFonts w:ascii="Arial" w:hAnsi="Arial" w:cs="Arial"/>
          <w:b/>
          <w:color w:val="303030"/>
          <w:spacing w:val="2"/>
          <w:sz w:val="24"/>
          <w:szCs w:val="24"/>
        </w:rPr>
        <w:fldChar w:fldCharType="separate"/>
      </w:r>
      <w:r w:rsidR="00052300" w:rsidRPr="00052300">
        <w:rPr>
          <w:rFonts w:ascii="Arial" w:hAnsi="Arial" w:cs="Arial"/>
          <w:b/>
          <w:sz w:val="24"/>
          <w:szCs w:val="24"/>
        </w:rPr>
        <w:t xml:space="preserve">Ilustración </w:t>
      </w:r>
      <w:r w:rsidR="00052300" w:rsidRPr="00052300">
        <w:rPr>
          <w:rFonts w:ascii="Arial" w:hAnsi="Arial" w:cs="Arial"/>
          <w:b/>
          <w:noProof/>
          <w:sz w:val="24"/>
          <w:szCs w:val="24"/>
        </w:rPr>
        <w:t>42</w:t>
      </w:r>
      <w:r w:rsidR="00052300" w:rsidRPr="00052300">
        <w:rPr>
          <w:rFonts w:ascii="Arial" w:hAnsi="Arial" w:cs="Arial"/>
          <w:b/>
          <w:sz w:val="24"/>
          <w:szCs w:val="24"/>
        </w:rPr>
        <w:t xml:space="preserve"> Comparativa de servidores tradicionales y NodeJS</w:t>
      </w:r>
      <w:r w:rsidRPr="00052300">
        <w:rPr>
          <w:rFonts w:ascii="Arial" w:hAnsi="Arial" w:cs="Arial"/>
          <w:b/>
          <w:color w:val="303030"/>
          <w:spacing w:val="2"/>
          <w:sz w:val="24"/>
          <w:szCs w:val="24"/>
        </w:rPr>
        <w:fldChar w:fldCharType="end"/>
      </w:r>
      <w:r w:rsidRPr="00F06D19">
        <w:rPr>
          <w:rFonts w:ascii="Arial" w:hAnsi="Arial" w:cs="Arial"/>
          <w:color w:val="303030"/>
          <w:spacing w:val="2"/>
          <w:sz w:val="24"/>
          <w:szCs w:val="24"/>
          <w:shd w:val="clear" w:color="auto" w:fill="FFFFFF"/>
        </w:rPr>
        <w:t>).</w:t>
      </w:r>
    </w:p>
    <w:p w14:paraId="465E8DD3" w14:textId="77777777" w:rsidR="00B74AE1" w:rsidRDefault="00B74AE1" w:rsidP="00B74AE1">
      <w:pPr>
        <w:keepNext/>
      </w:pPr>
      <w:r>
        <w:rPr>
          <w:noProof/>
          <w:lang w:val="en-US" w:eastAsia="en-US"/>
        </w:rPr>
        <w:lastRenderedPageBreak/>
        <w:drawing>
          <wp:inline distT="0" distB="0" distL="0" distR="0" wp14:anchorId="3B530301" wp14:editId="501348F7">
            <wp:extent cx="5400040" cy="6925436"/>
            <wp:effectExtent l="0" t="0" r="0" b="8890"/>
            <wp:docPr id="231" name="Imagen 231"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p>
    <w:p w14:paraId="3473AB80" w14:textId="1290AB6C" w:rsidR="00B74AE1" w:rsidRDefault="00B74AE1" w:rsidP="001E70C6">
      <w:pPr>
        <w:pStyle w:val="Descripcin"/>
        <w:jc w:val="center"/>
      </w:pPr>
      <w:bookmarkStart w:id="324" w:name="_Ref504776757"/>
      <w:bookmarkStart w:id="325" w:name="_Toc510799578"/>
      <w:r>
        <w:t xml:space="preserve">Ilustración </w:t>
      </w:r>
      <w:fldSimple w:instr=" SEQ Ilustración \* ARABIC ">
        <w:r w:rsidR="00D63F0D">
          <w:rPr>
            <w:noProof/>
          </w:rPr>
          <w:t>42</w:t>
        </w:r>
      </w:fldSimple>
      <w:r>
        <w:t xml:space="preserve"> </w:t>
      </w:r>
      <w:r w:rsidRPr="001B1701">
        <w:t>Comparativa de servidores tradicionales y Node</w:t>
      </w:r>
      <w:r>
        <w:t>JS</w:t>
      </w:r>
      <w:bookmarkEnd w:id="324"/>
      <w:bookmarkEnd w:id="325"/>
    </w:p>
    <w:p w14:paraId="54870ACA" w14:textId="77777777" w:rsidR="00B74AE1" w:rsidRDefault="00B74AE1" w:rsidP="00B74AE1">
      <w:pPr>
        <w:rPr>
          <w:rFonts w:ascii="Arial" w:hAnsi="Arial" w:cs="Arial"/>
          <w:color w:val="222222"/>
          <w:sz w:val="24"/>
          <w:szCs w:val="24"/>
          <w:shd w:val="clear" w:color="auto" w:fill="FFFFFF"/>
        </w:rPr>
      </w:pPr>
    </w:p>
    <w:p w14:paraId="5BB5D78D" w14:textId="77777777" w:rsidR="00B74AE1" w:rsidRPr="00F06CD3" w:rsidRDefault="00B74AE1" w:rsidP="00B74AE1">
      <w:pPr>
        <w:rPr>
          <w:rFonts w:ascii="Arial" w:hAnsi="Arial" w:cs="Arial"/>
          <w:color w:val="222222"/>
          <w:sz w:val="24"/>
          <w:szCs w:val="24"/>
          <w:shd w:val="clear" w:color="auto" w:fill="FFFFFF"/>
        </w:rPr>
      </w:pPr>
    </w:p>
    <w:p w14:paraId="6A1B12D6" w14:textId="77777777" w:rsidR="00B74AE1" w:rsidRDefault="00B74AE1" w:rsidP="00B74AE1">
      <w:pPr>
        <w:rPr>
          <w:b/>
          <w:color w:val="666666"/>
          <w:sz w:val="32"/>
          <w:szCs w:val="32"/>
        </w:rPr>
      </w:pPr>
      <w:r>
        <w:rPr>
          <w:b/>
          <w:sz w:val="32"/>
          <w:szCs w:val="32"/>
        </w:rPr>
        <w:br w:type="page"/>
      </w:r>
    </w:p>
    <w:p w14:paraId="2BAE9B0C" w14:textId="77777777" w:rsidR="00B74AE1" w:rsidRPr="00F06CD3" w:rsidRDefault="00B74AE1" w:rsidP="00B74AE1">
      <w:pPr>
        <w:pStyle w:val="Ttulo2"/>
        <w:rPr>
          <w:b/>
          <w:sz w:val="32"/>
          <w:szCs w:val="32"/>
        </w:rPr>
      </w:pPr>
      <w:bookmarkStart w:id="326" w:name="_Toc510799418"/>
      <w:r>
        <w:rPr>
          <w:b/>
          <w:sz w:val="32"/>
          <w:szCs w:val="32"/>
        </w:rPr>
        <w:lastRenderedPageBreak/>
        <w:t xml:space="preserve">6.3 </w:t>
      </w:r>
      <w:r w:rsidRPr="00F06CD3">
        <w:rPr>
          <w:b/>
          <w:sz w:val="32"/>
          <w:szCs w:val="32"/>
        </w:rPr>
        <w:t>Otros complementos</w:t>
      </w:r>
      <w:bookmarkEnd w:id="326"/>
    </w:p>
    <w:p w14:paraId="647EE623" w14:textId="77777777" w:rsidR="00B74AE1" w:rsidRDefault="00B74AE1" w:rsidP="00B74AE1">
      <w:pPr>
        <w:pStyle w:val="Ttulo3"/>
        <w:rPr>
          <w:b w:val="0"/>
          <w:sz w:val="28"/>
          <w:szCs w:val="28"/>
        </w:rPr>
      </w:pPr>
      <w:bookmarkStart w:id="327" w:name="_Toc510799419"/>
      <w:r>
        <w:rPr>
          <w:b w:val="0"/>
          <w:sz w:val="28"/>
          <w:szCs w:val="28"/>
        </w:rPr>
        <w:t xml:space="preserve">6.3.1 </w:t>
      </w:r>
      <w:r w:rsidRPr="00F06CD3">
        <w:rPr>
          <w:b w:val="0"/>
          <w:sz w:val="28"/>
          <w:szCs w:val="28"/>
        </w:rPr>
        <w:t>Twitter Bootstrap</w:t>
      </w:r>
      <w:bookmarkEnd w:id="327"/>
    </w:p>
    <w:p w14:paraId="734FB131" w14:textId="77777777" w:rsidR="00B74AE1" w:rsidRPr="00F06CD3" w:rsidRDefault="00B74AE1" w:rsidP="00B74AE1"/>
    <w:p w14:paraId="534D94E5" w14:textId="5579A42A"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Se trata de uno de los </w:t>
      </w:r>
      <w:r w:rsidR="000B1150" w:rsidRPr="00E45AEE">
        <w:rPr>
          <w:rFonts w:ascii="Arial" w:hAnsi="Arial" w:cs="Arial"/>
          <w:b/>
          <w:i/>
          <w:color w:val="222222"/>
          <w:sz w:val="24"/>
          <w:szCs w:val="24"/>
          <w:highlight w:val="yellow"/>
          <w:shd w:val="clear" w:color="auto" w:fill="FFFFFF"/>
        </w:rPr>
        <w:fldChar w:fldCharType="begin"/>
      </w:r>
      <w:r w:rsidR="000B1150" w:rsidRPr="00E45AEE">
        <w:rPr>
          <w:rFonts w:ascii="Arial" w:hAnsi="Arial" w:cs="Arial"/>
          <w:b/>
          <w:i/>
          <w:color w:val="222222"/>
          <w:sz w:val="24"/>
          <w:szCs w:val="24"/>
          <w:shd w:val="clear" w:color="auto" w:fill="FFFFFF"/>
        </w:rPr>
        <w:instrText xml:space="preserve"> REF _Ref508731667 \h </w:instrText>
      </w:r>
      <w:r w:rsidR="000B1150" w:rsidRPr="00E45AEE">
        <w:rPr>
          <w:rFonts w:ascii="Arial" w:hAnsi="Arial" w:cs="Arial"/>
          <w:b/>
          <w:i/>
          <w:color w:val="222222"/>
          <w:sz w:val="24"/>
          <w:szCs w:val="24"/>
          <w:highlight w:val="yellow"/>
          <w:shd w:val="clear" w:color="auto" w:fill="FFFFFF"/>
        </w:rPr>
        <w:instrText xml:space="preserve"> \* MERGEFORMAT </w:instrText>
      </w:r>
      <w:r w:rsidR="000B1150" w:rsidRPr="00E45AEE">
        <w:rPr>
          <w:rFonts w:ascii="Arial" w:hAnsi="Arial" w:cs="Arial"/>
          <w:b/>
          <w:i/>
          <w:color w:val="222222"/>
          <w:sz w:val="24"/>
          <w:szCs w:val="24"/>
          <w:highlight w:val="yellow"/>
          <w:shd w:val="clear" w:color="auto" w:fill="FFFFFF"/>
        </w:rPr>
      </w:r>
      <w:r w:rsidR="000B1150" w:rsidRPr="00E45AEE">
        <w:rPr>
          <w:rFonts w:ascii="Arial" w:hAnsi="Arial" w:cs="Arial"/>
          <w:b/>
          <w:i/>
          <w:color w:val="222222"/>
          <w:sz w:val="24"/>
          <w:szCs w:val="24"/>
          <w:highlight w:val="yellow"/>
          <w:shd w:val="clear" w:color="auto" w:fill="FFFFFF"/>
        </w:rPr>
        <w:fldChar w:fldCharType="separate"/>
      </w:r>
      <w:r w:rsidR="00E45AEE" w:rsidRPr="00E45AEE">
        <w:rPr>
          <w:rFonts w:ascii="Arial" w:hAnsi="Arial" w:cs="Arial"/>
          <w:b/>
          <w:i/>
          <w:sz w:val="24"/>
          <w:szCs w:val="24"/>
        </w:rPr>
        <w:t>f</w:t>
      </w:r>
      <w:r w:rsidR="000B1150" w:rsidRPr="00E45AEE">
        <w:rPr>
          <w:rFonts w:ascii="Arial" w:hAnsi="Arial" w:cs="Arial"/>
          <w:b/>
          <w:i/>
          <w:sz w:val="24"/>
          <w:szCs w:val="24"/>
        </w:rPr>
        <w:t>ramework</w:t>
      </w:r>
      <w:r w:rsidR="000B1150" w:rsidRPr="00E45AEE">
        <w:rPr>
          <w:rFonts w:ascii="Arial" w:hAnsi="Arial" w:cs="Arial"/>
          <w:b/>
          <w:i/>
          <w:color w:val="222222"/>
          <w:sz w:val="24"/>
          <w:szCs w:val="24"/>
          <w:highlight w:val="yellow"/>
          <w:shd w:val="clear" w:color="auto" w:fill="FFFFFF"/>
        </w:rPr>
        <w:fldChar w:fldCharType="end"/>
      </w:r>
      <w:r w:rsidR="000B1150" w:rsidRPr="00E45AEE">
        <w:rPr>
          <w:rFonts w:ascii="Arial" w:hAnsi="Arial" w:cs="Arial"/>
          <w:b/>
          <w:i/>
          <w:color w:val="222222"/>
          <w:sz w:val="24"/>
          <w:szCs w:val="24"/>
          <w:shd w:val="clear" w:color="auto" w:fill="FFFFFF"/>
        </w:rPr>
        <w:t>s</w:t>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más populares</w:t>
      </w:r>
      <w:r w:rsidRPr="00F06CD3">
        <w:rPr>
          <w:rFonts w:ascii="Arial" w:hAnsi="Arial" w:cs="Arial"/>
          <w:color w:val="222222"/>
          <w:sz w:val="24"/>
          <w:szCs w:val="24"/>
          <w:shd w:val="clear" w:color="auto" w:fill="FFFFFF"/>
        </w:rPr>
        <w:t xml:space="preserve"> que integra </w:t>
      </w:r>
      <w:r w:rsidR="00D12099" w:rsidRPr="00D12099">
        <w:rPr>
          <w:rFonts w:ascii="Arial" w:hAnsi="Arial" w:cs="Arial"/>
          <w:color w:val="222222"/>
          <w:sz w:val="24"/>
          <w:szCs w:val="24"/>
          <w:shd w:val="clear" w:color="auto" w:fill="FFFFFF"/>
        </w:rPr>
        <w:fldChar w:fldCharType="begin"/>
      </w:r>
      <w:r w:rsidR="00D12099" w:rsidRPr="00D12099">
        <w:rPr>
          <w:rFonts w:ascii="Arial" w:hAnsi="Arial" w:cs="Arial"/>
          <w:color w:val="222222"/>
          <w:sz w:val="24"/>
          <w:szCs w:val="24"/>
          <w:shd w:val="clear" w:color="auto" w:fill="FFFFFF"/>
        </w:rPr>
        <w:instrText xml:space="preserve"> REF _Ref510608964 \h  \* MERGEFORMAT </w:instrText>
      </w:r>
      <w:r w:rsidR="00D12099" w:rsidRPr="00D12099">
        <w:rPr>
          <w:rFonts w:ascii="Arial" w:hAnsi="Arial" w:cs="Arial"/>
          <w:color w:val="222222"/>
          <w:sz w:val="24"/>
          <w:szCs w:val="24"/>
          <w:shd w:val="clear" w:color="auto" w:fill="FFFFFF"/>
        </w:rPr>
      </w:r>
      <w:r w:rsidR="00D12099" w:rsidRPr="00D12099">
        <w:rPr>
          <w:rFonts w:ascii="Arial" w:hAnsi="Arial" w:cs="Arial"/>
          <w:color w:val="222222"/>
          <w:sz w:val="24"/>
          <w:szCs w:val="24"/>
          <w:shd w:val="clear" w:color="auto" w:fill="FFFFFF"/>
        </w:rPr>
        <w:fldChar w:fldCharType="separate"/>
      </w:r>
      <w:r w:rsidR="00D12099" w:rsidRPr="00D12099">
        <w:rPr>
          <w:rFonts w:ascii="Arial" w:hAnsi="Arial" w:cs="Arial"/>
          <w:b/>
          <w:i/>
          <w:sz w:val="24"/>
          <w:szCs w:val="24"/>
        </w:rPr>
        <w:t>HTML</w:t>
      </w:r>
      <w:r w:rsidR="00D12099" w:rsidRPr="00D12099">
        <w:rPr>
          <w:rFonts w:ascii="Arial" w:hAnsi="Arial" w:cs="Arial"/>
          <w:color w:val="222222"/>
          <w:sz w:val="24"/>
          <w:szCs w:val="24"/>
          <w:shd w:val="clear" w:color="auto" w:fill="FFFFFF"/>
        </w:rPr>
        <w:fldChar w:fldCharType="end"/>
      </w:r>
      <w:r w:rsidRPr="00F06CD3">
        <w:rPr>
          <w:rFonts w:ascii="Arial" w:hAnsi="Arial" w:cs="Arial"/>
          <w:color w:val="222222"/>
          <w:sz w:val="24"/>
          <w:szCs w:val="24"/>
          <w:shd w:val="clear" w:color="auto" w:fill="FFFFFF"/>
        </w:rPr>
        <w:t xml:space="preserve">, CSS, y JS para el desarrollo </w:t>
      </w:r>
      <w:r>
        <w:rPr>
          <w:rFonts w:ascii="Arial" w:hAnsi="Arial" w:cs="Arial"/>
          <w:color w:val="222222"/>
          <w:sz w:val="24"/>
          <w:szCs w:val="24"/>
          <w:shd w:val="clear" w:color="auto" w:fill="FFFFFF"/>
        </w:rPr>
        <w:t xml:space="preserve">de aplicaciones web del lado del cliente </w:t>
      </w:r>
      <w:r w:rsidRPr="00F06CD3">
        <w:rPr>
          <w:rFonts w:ascii="Arial" w:hAnsi="Arial" w:cs="Arial"/>
          <w:color w:val="222222"/>
          <w:sz w:val="24"/>
          <w:szCs w:val="24"/>
          <w:shd w:val="clear" w:color="auto" w:fill="FFFFFF"/>
        </w:rPr>
        <w:t>adaptables</w:t>
      </w:r>
      <w:r>
        <w:rPr>
          <w:rFonts w:ascii="Arial" w:hAnsi="Arial" w:cs="Arial"/>
          <w:color w:val="222222"/>
          <w:sz w:val="24"/>
          <w:szCs w:val="24"/>
          <w:shd w:val="clear" w:color="auto" w:fill="FFFFFF"/>
        </w:rPr>
        <w:t>, es decir, que su presentación aproveche los</w:t>
      </w:r>
      <w:r w:rsidRPr="00F06CD3">
        <w:rPr>
          <w:rFonts w:ascii="Arial" w:hAnsi="Arial" w:cs="Arial"/>
          <w:color w:val="222222"/>
          <w:sz w:val="24"/>
          <w:szCs w:val="24"/>
          <w:shd w:val="clear" w:color="auto" w:fill="FFFFFF"/>
        </w:rPr>
        <w:t xml:space="preserve"> diferentes medios de reproducción (Responsive).</w:t>
      </w:r>
    </w:p>
    <w:p w14:paraId="6255E4D7" w14:textId="19222004"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Dentro de las ventajas que presenta este </w:t>
      </w:r>
      <w:r w:rsidR="000B1150" w:rsidRPr="00E45AEE">
        <w:rPr>
          <w:rFonts w:ascii="Arial" w:hAnsi="Arial" w:cs="Arial"/>
          <w:i/>
          <w:color w:val="222222"/>
          <w:sz w:val="24"/>
          <w:szCs w:val="24"/>
          <w:highlight w:val="yellow"/>
          <w:shd w:val="clear" w:color="auto" w:fill="FFFFFF"/>
        </w:rPr>
        <w:fldChar w:fldCharType="begin"/>
      </w:r>
      <w:r w:rsidR="000B1150" w:rsidRPr="00E45AEE">
        <w:rPr>
          <w:rFonts w:ascii="Arial" w:hAnsi="Arial" w:cs="Arial"/>
          <w:i/>
          <w:color w:val="222222"/>
          <w:sz w:val="24"/>
          <w:szCs w:val="24"/>
          <w:shd w:val="clear" w:color="auto" w:fill="FFFFFF"/>
        </w:rPr>
        <w:instrText xml:space="preserve"> REF _Ref508731667 \h </w:instrText>
      </w:r>
      <w:r w:rsidR="000B1150" w:rsidRPr="00E45AEE">
        <w:rPr>
          <w:rFonts w:ascii="Arial" w:hAnsi="Arial" w:cs="Arial"/>
          <w:i/>
          <w:color w:val="222222"/>
          <w:sz w:val="24"/>
          <w:szCs w:val="24"/>
          <w:highlight w:val="yellow"/>
          <w:shd w:val="clear" w:color="auto" w:fill="FFFFFF"/>
        </w:rPr>
        <w:instrText xml:space="preserve"> \* MERGEFORMAT </w:instrText>
      </w:r>
      <w:r w:rsidR="000B1150" w:rsidRPr="00E45AEE">
        <w:rPr>
          <w:rFonts w:ascii="Arial" w:hAnsi="Arial" w:cs="Arial"/>
          <w:i/>
          <w:color w:val="222222"/>
          <w:sz w:val="24"/>
          <w:szCs w:val="24"/>
          <w:highlight w:val="yellow"/>
          <w:shd w:val="clear" w:color="auto" w:fill="FFFFFF"/>
        </w:rPr>
      </w:r>
      <w:r w:rsidR="000B1150" w:rsidRPr="00E45AEE">
        <w:rPr>
          <w:rFonts w:ascii="Arial" w:hAnsi="Arial" w:cs="Arial"/>
          <w:i/>
          <w:color w:val="222222"/>
          <w:sz w:val="24"/>
          <w:szCs w:val="24"/>
          <w:highlight w:val="yellow"/>
          <w:shd w:val="clear" w:color="auto" w:fill="FFFFFF"/>
        </w:rPr>
        <w:fldChar w:fldCharType="separate"/>
      </w:r>
      <w:r w:rsidR="00E45AEE" w:rsidRPr="00E45AEE">
        <w:rPr>
          <w:rFonts w:ascii="Arial" w:hAnsi="Arial" w:cs="Arial"/>
          <w:b/>
          <w:i/>
          <w:sz w:val="24"/>
          <w:szCs w:val="24"/>
        </w:rPr>
        <w:t>f</w:t>
      </w:r>
      <w:r w:rsidR="000B1150" w:rsidRPr="00E45AEE">
        <w:rPr>
          <w:rFonts w:ascii="Arial" w:hAnsi="Arial" w:cs="Arial"/>
          <w:b/>
          <w:i/>
          <w:sz w:val="24"/>
          <w:szCs w:val="24"/>
        </w:rPr>
        <w:t>ramework</w:t>
      </w:r>
      <w:r w:rsidR="000B1150" w:rsidRPr="00E45AEE">
        <w:rPr>
          <w:rFonts w:ascii="Arial" w:hAnsi="Arial" w:cs="Arial"/>
          <w:i/>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son:</w:t>
      </w:r>
    </w:p>
    <w:p w14:paraId="1438E92B" w14:textId="77777777" w:rsidR="00B74AE1" w:rsidRDefault="00B74AE1" w:rsidP="00B74AE1">
      <w:pPr>
        <w:rPr>
          <w:rFonts w:ascii="Arial" w:hAnsi="Arial" w:cs="Arial"/>
          <w:color w:val="222222"/>
          <w:sz w:val="24"/>
          <w:szCs w:val="24"/>
          <w:shd w:val="clear" w:color="auto" w:fill="FFFFFF"/>
        </w:rPr>
      </w:pPr>
    </w:p>
    <w:p w14:paraId="6655E106"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350F73">
        <w:rPr>
          <w:rFonts w:ascii="Arial" w:hAnsi="Arial" w:cs="Arial"/>
          <w:color w:val="222222"/>
          <w:sz w:val="24"/>
          <w:szCs w:val="24"/>
          <w:shd w:val="clear" w:color="auto" w:fill="FFFFFF"/>
        </w:rPr>
        <w:t>Facilita un sistema de maquetado por columnas</w:t>
      </w:r>
      <w:r>
        <w:rPr>
          <w:rFonts w:ascii="Arial" w:hAnsi="Arial" w:cs="Arial"/>
          <w:color w:val="222222"/>
          <w:sz w:val="24"/>
          <w:szCs w:val="24"/>
          <w:shd w:val="clear" w:color="auto" w:fill="FFFFFF"/>
        </w:rPr>
        <w:t>.</w:t>
      </w:r>
    </w:p>
    <w:p w14:paraId="07A68B2F" w14:textId="77777777" w:rsidR="00B74AE1" w:rsidRPr="00350F73"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Cuenta con el soporte de una amplia comunidad.</w:t>
      </w:r>
    </w:p>
    <w:p w14:paraId="1B36420C" w14:textId="04263467" w:rsidR="00B74AE1" w:rsidRPr="00137C40" w:rsidRDefault="00B74AE1" w:rsidP="00AA0DB8">
      <w:pPr>
        <w:pStyle w:val="Prrafodelista"/>
        <w:numPr>
          <w:ilvl w:val="0"/>
          <w:numId w:val="23"/>
        </w:numPr>
        <w:spacing w:after="0" w:line="240" w:lineRule="auto"/>
        <w:jc w:val="both"/>
        <w:rPr>
          <w:rFonts w:ascii="Arial" w:hAnsi="Arial" w:cs="Arial"/>
          <w:color w:val="222222"/>
          <w:sz w:val="24"/>
          <w:szCs w:val="24"/>
          <w:shd w:val="clear" w:color="auto" w:fill="FFFFFF"/>
        </w:rPr>
      </w:pPr>
      <w:r w:rsidRPr="00137C40">
        <w:rPr>
          <w:rFonts w:ascii="Arial" w:hAnsi="Arial" w:cs="Arial"/>
          <w:color w:val="222222"/>
          <w:sz w:val="24"/>
          <w:szCs w:val="24"/>
          <w:shd w:val="clear" w:color="auto" w:fill="FFFFFF"/>
        </w:rPr>
        <w:t xml:space="preserve">Admite la reconfiguración y </w:t>
      </w:r>
      <w:r w:rsidR="00A20E6E" w:rsidRPr="00137C40">
        <w:rPr>
          <w:rFonts w:ascii="Arial" w:hAnsi="Arial" w:cs="Arial"/>
          <w:color w:val="222222"/>
          <w:sz w:val="24"/>
          <w:szCs w:val="24"/>
          <w:shd w:val="clear" w:color="auto" w:fill="FFFFFF"/>
        </w:rPr>
        <w:t>recopilación</w:t>
      </w:r>
      <w:r w:rsidRPr="00137C40">
        <w:rPr>
          <w:rFonts w:ascii="Arial" w:hAnsi="Arial" w:cs="Arial"/>
          <w:color w:val="222222"/>
          <w:sz w:val="24"/>
          <w:szCs w:val="24"/>
          <w:shd w:val="clear" w:color="auto" w:fill="FFFFFF"/>
        </w:rPr>
        <w:t xml:space="preserve"> mediante lenguajes como </w:t>
      </w:r>
      <w:r w:rsidR="000B1150" w:rsidRPr="009D4A4A">
        <w:rPr>
          <w:rFonts w:ascii="Arial" w:hAnsi="Arial" w:cs="Arial"/>
          <w:b/>
          <w:i/>
          <w:sz w:val="24"/>
          <w:szCs w:val="24"/>
          <w:shd w:val="clear" w:color="auto" w:fill="FFFFFF"/>
        </w:rPr>
        <w:fldChar w:fldCharType="begin"/>
      </w:r>
      <w:r w:rsidR="000B1150" w:rsidRPr="009D4A4A">
        <w:rPr>
          <w:rFonts w:ascii="Arial" w:hAnsi="Arial" w:cs="Arial"/>
          <w:b/>
          <w:i/>
          <w:sz w:val="24"/>
          <w:szCs w:val="24"/>
          <w:shd w:val="clear" w:color="auto" w:fill="FFFFFF"/>
        </w:rPr>
        <w:instrText xml:space="preserve"> REF _Ref508795734 \h  \* MERGEFORMAT </w:instrText>
      </w:r>
      <w:r w:rsidR="000B1150" w:rsidRPr="009D4A4A">
        <w:rPr>
          <w:rFonts w:ascii="Arial" w:hAnsi="Arial" w:cs="Arial"/>
          <w:b/>
          <w:i/>
          <w:sz w:val="24"/>
          <w:szCs w:val="24"/>
          <w:shd w:val="clear" w:color="auto" w:fill="FFFFFF"/>
        </w:rPr>
      </w:r>
      <w:r w:rsidR="000B1150" w:rsidRPr="009D4A4A">
        <w:rPr>
          <w:rFonts w:ascii="Arial" w:hAnsi="Arial" w:cs="Arial"/>
          <w:b/>
          <w:i/>
          <w:sz w:val="24"/>
          <w:szCs w:val="24"/>
          <w:shd w:val="clear" w:color="auto" w:fill="FFFFFF"/>
        </w:rPr>
        <w:fldChar w:fldCharType="separate"/>
      </w:r>
      <w:r w:rsidR="000B1150" w:rsidRPr="009D4A4A">
        <w:rPr>
          <w:rFonts w:ascii="Arial" w:hAnsi="Arial" w:cs="Arial"/>
          <w:b/>
          <w:i/>
          <w:iCs/>
          <w:sz w:val="24"/>
          <w:szCs w:val="24"/>
        </w:rPr>
        <w:t>LESS</w:t>
      </w:r>
      <w:r w:rsidR="000B1150" w:rsidRPr="009D4A4A">
        <w:rPr>
          <w:rFonts w:ascii="Arial" w:hAnsi="Arial" w:cs="Arial"/>
          <w:b/>
          <w:i/>
          <w:sz w:val="24"/>
          <w:szCs w:val="24"/>
          <w:shd w:val="clear" w:color="auto" w:fill="FFFFFF"/>
        </w:rPr>
        <w:fldChar w:fldCharType="end"/>
      </w:r>
      <w:r w:rsidR="000B1150">
        <w:rPr>
          <w:rFonts w:ascii="Arial" w:hAnsi="Arial" w:cs="Arial"/>
          <w:color w:val="222222"/>
          <w:sz w:val="24"/>
          <w:szCs w:val="24"/>
          <w:shd w:val="clear" w:color="auto" w:fill="FFFFFF"/>
        </w:rPr>
        <w:t>.</w:t>
      </w:r>
    </w:p>
    <w:p w14:paraId="0B909423" w14:textId="77777777" w:rsidR="00B74AE1" w:rsidRDefault="00B74AE1" w:rsidP="00B74AE1">
      <w:pPr>
        <w:pStyle w:val="Ttulo3"/>
        <w:rPr>
          <w:b w:val="0"/>
          <w:sz w:val="28"/>
          <w:szCs w:val="28"/>
        </w:rPr>
      </w:pPr>
      <w:bookmarkStart w:id="328" w:name="_Toc510799420"/>
      <w:r>
        <w:rPr>
          <w:b w:val="0"/>
          <w:sz w:val="28"/>
          <w:szCs w:val="28"/>
        </w:rPr>
        <w:t xml:space="preserve">6.3.2 </w:t>
      </w:r>
      <w:r w:rsidRPr="00F06CD3">
        <w:rPr>
          <w:b w:val="0"/>
          <w:sz w:val="28"/>
          <w:szCs w:val="28"/>
        </w:rPr>
        <w:t>Compodoc</w:t>
      </w:r>
      <w:bookmarkEnd w:id="328"/>
    </w:p>
    <w:p w14:paraId="448FCB05" w14:textId="77777777" w:rsidR="00B74AE1" w:rsidRPr="004533E2" w:rsidRDefault="00B74AE1" w:rsidP="00B74AE1"/>
    <w:p w14:paraId="5B6C6385" w14:textId="35DBAD7C" w:rsidR="00B74AE1" w:rsidRDefault="0005733A"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Se trata de un generador de d</w:t>
      </w:r>
      <w:r w:rsidR="00B74AE1">
        <w:rPr>
          <w:rFonts w:ascii="Arial" w:hAnsi="Arial" w:cs="Arial"/>
          <w:color w:val="222222"/>
          <w:sz w:val="24"/>
          <w:szCs w:val="24"/>
          <w:shd w:val="clear" w:color="auto" w:fill="FFFFFF"/>
        </w:rPr>
        <w:t xml:space="preserve">ocumentación, compatible con todas las definiciones de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_Ref508795669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0B1150" w:rsidRPr="00411E62">
        <w:rPr>
          <w:rFonts w:ascii="Arial" w:hAnsi="Arial" w:cs="Arial"/>
          <w:b/>
          <w:i/>
          <w:sz w:val="24"/>
          <w:szCs w:val="24"/>
        </w:rPr>
        <w:t>API</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sidR="00B74AE1">
        <w:rPr>
          <w:rFonts w:ascii="Arial" w:hAnsi="Arial" w:cs="Arial"/>
          <w:color w:val="222222"/>
          <w:sz w:val="24"/>
          <w:szCs w:val="24"/>
          <w:shd w:val="clear" w:color="auto" w:fill="FFFFFF"/>
        </w:rPr>
        <w:t>de Angular. Genera</w:t>
      </w:r>
      <w:r w:rsidR="009D4A4A">
        <w:rPr>
          <w:rFonts w:ascii="Arial" w:hAnsi="Arial" w:cs="Arial"/>
          <w:color w:val="222222"/>
          <w:sz w:val="24"/>
          <w:szCs w:val="24"/>
          <w:shd w:val="clear" w:color="auto" w:fill="FFFFFF"/>
        </w:rPr>
        <w:t xml:space="preserve"> contenidos estáticos, “responsivo</w:t>
      </w:r>
      <w:r w:rsidR="00B74AE1">
        <w:rPr>
          <w:rFonts w:ascii="Arial" w:hAnsi="Arial" w:cs="Arial"/>
          <w:color w:val="222222"/>
          <w:sz w:val="24"/>
          <w:szCs w:val="24"/>
          <w:shd w:val="clear" w:color="auto" w:fill="FFFFFF"/>
        </w:rPr>
        <w:t>s” y provee</w:t>
      </w:r>
      <w:r w:rsidR="009D4A4A">
        <w:rPr>
          <w:rFonts w:ascii="Arial" w:hAnsi="Arial" w:cs="Arial"/>
          <w:color w:val="222222"/>
          <w:sz w:val="24"/>
          <w:szCs w:val="24"/>
          <w:shd w:val="clear" w:color="auto" w:fill="FFFFFF"/>
        </w:rPr>
        <w:t xml:space="preserve"> de un</w:t>
      </w:r>
      <w:r w:rsidR="00B74AE1">
        <w:rPr>
          <w:rFonts w:ascii="Arial" w:hAnsi="Arial" w:cs="Arial"/>
          <w:color w:val="222222"/>
          <w:sz w:val="24"/>
          <w:szCs w:val="24"/>
          <w:shd w:val="clear" w:color="auto" w:fill="FFFFFF"/>
        </w:rPr>
        <w:t xml:space="preserve"> sistema de búsqueda basado en </w:t>
      </w:r>
      <w:r w:rsidR="00B74AE1" w:rsidRPr="000B1150">
        <w:rPr>
          <w:rFonts w:ascii="Arial" w:hAnsi="Arial" w:cs="Arial"/>
          <w:color w:val="222222"/>
          <w:sz w:val="24"/>
          <w:szCs w:val="24"/>
          <w:shd w:val="clear" w:color="auto" w:fill="FFFFFF"/>
        </w:rPr>
        <w:t>lunr.js</w:t>
      </w:r>
      <w:r w:rsidR="00B74AE1">
        <w:rPr>
          <w:rFonts w:ascii="Arial" w:hAnsi="Arial" w:cs="Arial"/>
          <w:color w:val="222222"/>
          <w:sz w:val="24"/>
          <w:szCs w:val="24"/>
          <w:shd w:val="clear" w:color="auto" w:fill="FFFFFF"/>
        </w:rPr>
        <w:t xml:space="preserve"> para indexar los componentes, módulos, servicios y modelos. </w:t>
      </w:r>
    </w:p>
    <w:p w14:paraId="7E942AEC" w14:textId="411BCBBD" w:rsidR="00B74AE1" w:rsidRDefault="00B74AE1" w:rsidP="00B74AE1">
      <w:r>
        <w:rPr>
          <w:rFonts w:ascii="Arial" w:hAnsi="Arial" w:cs="Arial"/>
          <w:color w:val="222222"/>
          <w:sz w:val="24"/>
          <w:szCs w:val="24"/>
          <w:shd w:val="clear" w:color="auto" w:fill="FFFFFF"/>
        </w:rPr>
        <w:t xml:space="preserve"> </w:t>
      </w:r>
    </w:p>
    <w:p w14:paraId="153FA449" w14:textId="77777777" w:rsidR="00B74AE1" w:rsidRDefault="00B74AE1" w:rsidP="00B74AE1">
      <w:pPr>
        <w:pStyle w:val="Ttulo3"/>
        <w:rPr>
          <w:b w:val="0"/>
          <w:sz w:val="28"/>
          <w:szCs w:val="28"/>
        </w:rPr>
      </w:pPr>
      <w:bookmarkStart w:id="329" w:name="_Ref508793067"/>
      <w:bookmarkStart w:id="330" w:name="_Toc510799421"/>
      <w:r>
        <w:rPr>
          <w:b w:val="0"/>
          <w:sz w:val="28"/>
          <w:szCs w:val="28"/>
        </w:rPr>
        <w:t>6.3.3 JSON</w:t>
      </w:r>
      <w:bookmarkEnd w:id="329"/>
      <w:bookmarkEnd w:id="330"/>
    </w:p>
    <w:p w14:paraId="458E446F" w14:textId="77777777" w:rsidR="00B74AE1" w:rsidRPr="006C2FA0" w:rsidRDefault="00B74AE1" w:rsidP="00B74AE1"/>
    <w:p w14:paraId="7DE42DD6" w14:textId="5A5F0B9A"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JavaScript Simple Object Notation</w:t>
      </w:r>
      <w:r w:rsidR="00A14110">
        <w:rPr>
          <w:rFonts w:ascii="Arial" w:hAnsi="Arial" w:cs="Arial"/>
          <w:color w:val="222222"/>
          <w:sz w:val="24"/>
          <w:szCs w:val="24"/>
          <w:shd w:val="clear" w:color="auto" w:fill="FFFFFF"/>
        </w:rPr>
        <w:t>, en la imagen (</w:t>
      </w:r>
      <w:r w:rsidR="00A14110" w:rsidRPr="00A14110">
        <w:rPr>
          <w:rFonts w:ascii="Arial" w:hAnsi="Arial" w:cs="Arial"/>
          <w:b/>
          <w:color w:val="222222"/>
          <w:sz w:val="24"/>
          <w:szCs w:val="24"/>
          <w:shd w:val="clear" w:color="auto" w:fill="FFFFFF"/>
        </w:rPr>
        <w:fldChar w:fldCharType="begin"/>
      </w:r>
      <w:r w:rsidR="00A14110" w:rsidRPr="00A14110">
        <w:rPr>
          <w:rFonts w:ascii="Arial" w:hAnsi="Arial" w:cs="Arial"/>
          <w:b/>
          <w:color w:val="222222"/>
          <w:sz w:val="24"/>
          <w:szCs w:val="24"/>
          <w:shd w:val="clear" w:color="auto" w:fill="FFFFFF"/>
        </w:rPr>
        <w:instrText xml:space="preserve"> REF _Ref508793609 \h  \* MERGEFORMAT </w:instrText>
      </w:r>
      <w:r w:rsidR="00A14110" w:rsidRPr="00A14110">
        <w:rPr>
          <w:rFonts w:ascii="Arial" w:hAnsi="Arial" w:cs="Arial"/>
          <w:b/>
          <w:color w:val="222222"/>
          <w:sz w:val="24"/>
          <w:szCs w:val="24"/>
          <w:shd w:val="clear" w:color="auto" w:fill="FFFFFF"/>
        </w:rPr>
      </w:r>
      <w:r w:rsidR="00A14110" w:rsidRPr="00A14110">
        <w:rPr>
          <w:rFonts w:ascii="Arial" w:hAnsi="Arial" w:cs="Arial"/>
          <w:b/>
          <w:color w:val="222222"/>
          <w:sz w:val="24"/>
          <w:szCs w:val="24"/>
          <w:shd w:val="clear" w:color="auto" w:fill="FFFFFF"/>
        </w:rPr>
        <w:fldChar w:fldCharType="separate"/>
      </w:r>
      <w:r w:rsidR="00A14110" w:rsidRPr="00A14110">
        <w:rPr>
          <w:rFonts w:ascii="Arial" w:hAnsi="Arial" w:cs="Arial"/>
          <w:b/>
          <w:sz w:val="24"/>
          <w:szCs w:val="24"/>
        </w:rPr>
        <w:t xml:space="preserve">Ilustración </w:t>
      </w:r>
      <w:r w:rsidR="00A14110" w:rsidRPr="00A14110">
        <w:rPr>
          <w:rFonts w:ascii="Arial" w:hAnsi="Arial" w:cs="Arial"/>
          <w:b/>
          <w:noProof/>
          <w:sz w:val="24"/>
          <w:szCs w:val="24"/>
        </w:rPr>
        <w:t>43</w:t>
      </w:r>
      <w:r w:rsidR="00A14110" w:rsidRPr="00A14110">
        <w:rPr>
          <w:rFonts w:ascii="Arial" w:hAnsi="Arial" w:cs="Arial"/>
          <w:b/>
          <w:sz w:val="24"/>
          <w:szCs w:val="24"/>
        </w:rPr>
        <w:t xml:space="preserve"> - Logo de JSON</w:t>
      </w:r>
      <w:r w:rsidR="00A14110" w:rsidRPr="00A14110">
        <w:rPr>
          <w:rFonts w:ascii="Arial" w:hAnsi="Arial" w:cs="Arial"/>
          <w:b/>
          <w:color w:val="222222"/>
          <w:sz w:val="24"/>
          <w:szCs w:val="24"/>
          <w:shd w:val="clear" w:color="auto" w:fill="FFFFFF"/>
        </w:rPr>
        <w:fldChar w:fldCharType="end"/>
      </w:r>
      <w:r w:rsidR="00A14110">
        <w:rPr>
          <w:rFonts w:ascii="Arial" w:hAnsi="Arial" w:cs="Arial"/>
          <w:color w:val="222222"/>
          <w:sz w:val="24"/>
          <w:szCs w:val="24"/>
          <w:shd w:val="clear" w:color="auto" w:fill="FFFFFF"/>
        </w:rPr>
        <w:t>) se puede ver su logo oficial</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Se trata de un mecanismo de </w:t>
      </w:r>
      <w:r w:rsidR="000B1150" w:rsidRPr="009A7EBC">
        <w:rPr>
          <w:rFonts w:ascii="Arial" w:hAnsi="Arial" w:cs="Arial"/>
          <w:i/>
          <w:color w:val="222222"/>
          <w:sz w:val="24"/>
          <w:szCs w:val="24"/>
          <w:highlight w:val="yellow"/>
          <w:shd w:val="clear" w:color="auto" w:fill="FFFFFF"/>
        </w:rPr>
        <w:fldChar w:fldCharType="begin"/>
      </w:r>
      <w:r w:rsidR="000B1150" w:rsidRPr="009A7EBC">
        <w:rPr>
          <w:rFonts w:ascii="Arial" w:hAnsi="Arial" w:cs="Arial"/>
          <w:color w:val="222222"/>
          <w:sz w:val="24"/>
          <w:szCs w:val="24"/>
          <w:shd w:val="clear" w:color="auto" w:fill="FFFFFF"/>
        </w:rPr>
        <w:instrText xml:space="preserve"> REF _Ref508795654 \h </w:instrText>
      </w:r>
      <w:r w:rsidR="000B1150" w:rsidRPr="009A7EBC">
        <w:rPr>
          <w:rFonts w:ascii="Arial" w:hAnsi="Arial" w:cs="Arial"/>
          <w:i/>
          <w:color w:val="222222"/>
          <w:sz w:val="24"/>
          <w:szCs w:val="24"/>
          <w:highlight w:val="yellow"/>
          <w:shd w:val="clear" w:color="auto" w:fill="FFFFFF"/>
        </w:rPr>
      </w:r>
      <w:r w:rsidR="009A7EBC" w:rsidRPr="009A7EBC">
        <w:rPr>
          <w:rFonts w:ascii="Arial" w:hAnsi="Arial" w:cs="Arial"/>
          <w:i/>
          <w:color w:val="222222"/>
          <w:sz w:val="24"/>
          <w:szCs w:val="24"/>
          <w:highlight w:val="yellow"/>
          <w:shd w:val="clear" w:color="auto" w:fill="FFFFFF"/>
        </w:rPr>
        <w:instrText xml:space="preserve"> \* MERGEFORMAT </w:instrText>
      </w:r>
      <w:r w:rsidR="000B1150" w:rsidRPr="009A7EBC">
        <w:rPr>
          <w:rFonts w:ascii="Arial" w:hAnsi="Arial" w:cs="Arial"/>
          <w:i/>
          <w:color w:val="222222"/>
          <w:sz w:val="24"/>
          <w:szCs w:val="24"/>
          <w:highlight w:val="yellow"/>
          <w:shd w:val="clear" w:color="auto" w:fill="FFFFFF"/>
        </w:rPr>
        <w:fldChar w:fldCharType="separate"/>
      </w:r>
      <w:r w:rsidR="000B1150" w:rsidRPr="009A7EBC">
        <w:rPr>
          <w:rFonts w:ascii="Arial" w:hAnsi="Arial" w:cs="Arial"/>
          <w:b/>
          <w:i/>
          <w:sz w:val="24"/>
          <w:szCs w:val="24"/>
        </w:rPr>
        <w:t>Marshaling</w:t>
      </w:r>
      <w:r w:rsidR="000B1150" w:rsidRPr="009A7EBC">
        <w:rPr>
          <w:rFonts w:ascii="Arial" w:hAnsi="Arial" w:cs="Arial"/>
          <w:i/>
          <w:color w:val="222222"/>
          <w:sz w:val="24"/>
          <w:szCs w:val="24"/>
          <w:highlight w:val="yellow"/>
          <w:shd w:val="clear" w:color="auto" w:fill="FFFFFF"/>
        </w:rPr>
        <w:fldChar w:fldCharType="end"/>
      </w:r>
      <w:r>
        <w:rPr>
          <w:rFonts w:ascii="Arial" w:hAnsi="Arial" w:cs="Arial"/>
          <w:color w:val="222222"/>
          <w:sz w:val="24"/>
          <w:szCs w:val="24"/>
          <w:shd w:val="clear" w:color="auto" w:fill="FFFFFF"/>
        </w:rPr>
        <w:t>, que permite transmitir en formato de cadenas de texto objetos (o estructuras complejas) que pueden ser luego des-</w:t>
      </w:r>
      <w:r>
        <w:rPr>
          <w:rFonts w:ascii="Arial" w:hAnsi="Arial" w:cs="Arial"/>
          <w:i/>
          <w:color w:val="222222"/>
          <w:sz w:val="24"/>
          <w:szCs w:val="24"/>
          <w:shd w:val="clear" w:color="auto" w:fill="FFFFFF"/>
        </w:rPr>
        <w:t>marshalizadas</w:t>
      </w:r>
      <w:r>
        <w:rPr>
          <w:rFonts w:ascii="Arial" w:hAnsi="Arial" w:cs="Arial"/>
          <w:color w:val="222222"/>
          <w:sz w:val="24"/>
          <w:szCs w:val="24"/>
          <w:shd w:val="clear" w:color="auto" w:fill="FFFFFF"/>
        </w:rPr>
        <w:t xml:space="preserve"> para recuperar los objetos originales.</w:t>
      </w:r>
    </w:p>
    <w:p w14:paraId="35BF70F1" w14:textId="77777777" w:rsidR="00B74AE1" w:rsidRPr="00186A4B" w:rsidRDefault="00B74AE1" w:rsidP="00B74AE1">
      <w:pPr>
        <w:rPr>
          <w:rFonts w:ascii="Arial" w:hAnsi="Arial" w:cs="Arial"/>
          <w:color w:val="222222"/>
          <w:sz w:val="24"/>
          <w:szCs w:val="24"/>
          <w:shd w:val="clear" w:color="auto" w:fill="FFFFFF"/>
        </w:rPr>
      </w:pPr>
    </w:p>
    <w:p w14:paraId="0C5C8D51" w14:textId="03F8C91F" w:rsidR="00B74AE1" w:rsidRPr="00B87FE2" w:rsidRDefault="00B74AE1" w:rsidP="00B74AE1">
      <w:pPr>
        <w:pStyle w:val="Descripcin"/>
        <w:jc w:val="both"/>
        <w:rPr>
          <w:rFonts w:ascii="Arial" w:hAnsi="Arial" w:cs="Arial"/>
          <w:i w:val="0"/>
          <w:color w:val="222222"/>
          <w:sz w:val="24"/>
          <w:szCs w:val="24"/>
          <w:shd w:val="clear" w:color="auto" w:fill="FFFFFF"/>
        </w:rPr>
      </w:pPr>
      <w:r>
        <w:rPr>
          <w:noProof/>
          <w:lang w:val="en-US"/>
        </w:rPr>
        <mc:AlternateContent>
          <mc:Choice Requires="wps">
            <w:drawing>
              <wp:anchor distT="0" distB="0" distL="114300" distR="114300" simplePos="0" relativeHeight="251554304" behindDoc="0" locked="0" layoutInCell="1" allowOverlap="1" wp14:anchorId="77AD9200" wp14:editId="0EE31F0C">
                <wp:simplePos x="0" y="0"/>
                <wp:positionH relativeFrom="column">
                  <wp:posOffset>4260850</wp:posOffset>
                </wp:positionH>
                <wp:positionV relativeFrom="paragraph">
                  <wp:posOffset>1127760</wp:posOffset>
                </wp:positionV>
                <wp:extent cx="1066800" cy="40576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37F9F4E5" w14:textId="0EFB0396" w:rsidR="00D311D0" w:rsidRPr="004F08F0" w:rsidRDefault="00D311D0" w:rsidP="00B74AE1">
                            <w:pPr>
                              <w:pStyle w:val="Descripcin"/>
                              <w:rPr>
                                <w:noProof/>
                              </w:rPr>
                            </w:pPr>
                            <w:bookmarkStart w:id="331" w:name="_Ref508793609"/>
                            <w:bookmarkStart w:id="332" w:name="_Toc510799579"/>
                            <w:r>
                              <w:t xml:space="preserve">Ilustración </w:t>
                            </w:r>
                            <w:fldSimple w:instr=" SEQ Ilustración \* ARABIC ">
                              <w:r>
                                <w:rPr>
                                  <w:noProof/>
                                </w:rPr>
                                <w:t>43</w:t>
                              </w:r>
                            </w:fldSimple>
                            <w:r>
                              <w:t xml:space="preserve"> - Logo de JSON</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D9200" id="Cuadro de texto 230" o:spid="_x0000_s1046" type="#_x0000_t202" style="position:absolute;left:0;text-align:left;margin-left:335.5pt;margin-top:88.8pt;width:84pt;height:31.95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" stroked="f">
                <v:textbox style="mso-fit-shape-to-text:t" inset="0,0,0,0">
                  <w:txbxContent>
                    <w:p w14:paraId="37F9F4E5" w14:textId="0EFB0396" w:rsidR="00D311D0" w:rsidRPr="004F08F0" w:rsidRDefault="00D311D0" w:rsidP="00B74AE1">
                      <w:pPr>
                        <w:pStyle w:val="Descripcin"/>
                        <w:rPr>
                          <w:noProof/>
                        </w:rPr>
                      </w:pPr>
                      <w:bookmarkStart w:id="333" w:name="_Ref508793609"/>
                      <w:bookmarkStart w:id="334" w:name="_Toc510799579"/>
                      <w:r>
                        <w:t xml:space="preserve">Ilustración </w:t>
                      </w:r>
                      <w:fldSimple w:instr=" SEQ Ilustración \* ARABIC ">
                        <w:r>
                          <w:rPr>
                            <w:noProof/>
                          </w:rPr>
                          <w:t>43</w:t>
                        </w:r>
                      </w:fldSimple>
                      <w:r>
                        <w:t xml:space="preserve"> - Logo de JSON</w:t>
                      </w:r>
                      <w:bookmarkEnd w:id="333"/>
                      <w:bookmarkEnd w:id="334"/>
                    </w:p>
                  </w:txbxContent>
                </v:textbox>
                <w10:wrap type="square"/>
              </v:shape>
            </w:pict>
          </mc:Fallback>
        </mc:AlternateContent>
      </w:r>
      <w:r w:rsidRPr="006C2FA0">
        <w:rPr>
          <w:i w:val="0"/>
          <w:noProof/>
          <w:lang w:val="en-US"/>
        </w:rPr>
        <w:drawing>
          <wp:anchor distT="0" distB="0" distL="114300" distR="114300" simplePos="0" relativeHeight="251558400" behindDoc="0" locked="0" layoutInCell="1" allowOverlap="1" wp14:anchorId="6341A847" wp14:editId="3A2AD7BE">
            <wp:simplePos x="0" y="0"/>
            <wp:positionH relativeFrom="column">
              <wp:posOffset>4260916</wp:posOffset>
            </wp:positionH>
            <wp:positionV relativeFrom="paragraph">
              <wp:posOffset>4360</wp:posOffset>
            </wp:positionV>
            <wp:extent cx="1066800" cy="1066800"/>
            <wp:effectExtent l="0" t="0" r="0" b="0"/>
            <wp:wrapSquare wrapText="bothSides"/>
            <wp:docPr id="1057" name="Imagen 10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2FA0">
        <w:rPr>
          <w:rFonts w:ascii="Arial" w:hAnsi="Arial" w:cs="Arial"/>
          <w:i w:val="0"/>
          <w:color w:val="222222"/>
          <w:sz w:val="24"/>
          <w:szCs w:val="24"/>
          <w:shd w:val="clear" w:color="auto" w:fill="FFFFFF"/>
        </w:rPr>
        <w:t>Una de las supuestas ventajas de JSON sobre XML</w:t>
      </w:r>
      <w:r w:rsidR="009A7EBC">
        <w:rPr>
          <w:rFonts w:ascii="Arial" w:hAnsi="Arial" w:cs="Arial"/>
          <w:i w:val="0"/>
          <w:color w:val="222222"/>
          <w:sz w:val="24"/>
          <w:szCs w:val="24"/>
          <w:shd w:val="clear" w:color="auto" w:fill="FFFFFF"/>
        </w:rPr>
        <w:t>,</w:t>
      </w:r>
      <w:r w:rsidRPr="006C2FA0">
        <w:rPr>
          <w:rFonts w:ascii="Arial" w:hAnsi="Arial" w:cs="Arial"/>
          <w:i w:val="0"/>
          <w:color w:val="222222"/>
          <w:sz w:val="24"/>
          <w:szCs w:val="24"/>
          <w:shd w:val="clear" w:color="auto" w:fill="FFFFFF"/>
        </w:rPr>
        <w:t xml:space="preserve"> como formato de intercambio de datos</w:t>
      </w:r>
      <w:r w:rsidR="009A7EBC">
        <w:rPr>
          <w:rFonts w:ascii="Arial" w:hAnsi="Arial" w:cs="Arial"/>
          <w:i w:val="0"/>
          <w:color w:val="222222"/>
          <w:sz w:val="24"/>
          <w:szCs w:val="24"/>
          <w:shd w:val="clear" w:color="auto" w:fill="FFFFFF"/>
        </w:rPr>
        <w:t>,</w:t>
      </w:r>
      <w:r w:rsidRPr="006C2FA0">
        <w:rPr>
          <w:rFonts w:ascii="Arial" w:hAnsi="Arial" w:cs="Arial"/>
          <w:i w:val="0"/>
          <w:color w:val="222222"/>
          <w:sz w:val="24"/>
          <w:szCs w:val="24"/>
          <w:shd w:val="clear" w:color="auto" w:fill="FFFFFF"/>
        </w:rPr>
        <w:t xml:space="preserve"> es que es mucho más sencillo escribir un analizador sintáctico (</w:t>
      </w:r>
      <w:r w:rsidRPr="006C10E2">
        <w:rPr>
          <w:rFonts w:ascii="Arial" w:hAnsi="Arial" w:cs="Arial"/>
          <w:color w:val="222222"/>
          <w:sz w:val="24"/>
          <w:szCs w:val="24"/>
          <w:shd w:val="clear" w:color="auto" w:fill="FFFFFF"/>
        </w:rPr>
        <w:t>parser</w:t>
      </w:r>
      <w:r w:rsidRPr="006C2FA0">
        <w:rPr>
          <w:rFonts w:ascii="Arial" w:hAnsi="Arial" w:cs="Arial"/>
          <w:i w:val="0"/>
          <w:color w:val="222222"/>
          <w:sz w:val="24"/>
          <w:szCs w:val="24"/>
          <w:shd w:val="clear" w:color="auto" w:fill="FFFFFF"/>
        </w:rPr>
        <w:t xml:space="preserve">) de </w:t>
      </w:r>
      <w:r w:rsidR="009A7EBC">
        <w:rPr>
          <w:rFonts w:ascii="Arial" w:hAnsi="Arial" w:cs="Arial"/>
          <w:i w:val="0"/>
          <w:color w:val="222222"/>
          <w:sz w:val="24"/>
          <w:szCs w:val="24"/>
          <w:shd w:val="clear" w:color="auto" w:fill="FFFFFF"/>
        </w:rPr>
        <w:t>él</w:t>
      </w:r>
      <w:r w:rsidRPr="006C2FA0">
        <w:rPr>
          <w:rFonts w:ascii="Arial" w:hAnsi="Arial" w:cs="Arial"/>
          <w:i w:val="0"/>
          <w:color w:val="222222"/>
          <w:sz w:val="24"/>
          <w:szCs w:val="24"/>
          <w:shd w:val="clear" w:color="auto" w:fill="FFFFFF"/>
        </w:rPr>
        <w:t>. En JavaScript, un texto JSON se puede analizar fácilmente usando la función </w:t>
      </w:r>
      <w:r>
        <w:rPr>
          <w:rFonts w:ascii="Arial" w:hAnsi="Arial" w:cs="Arial"/>
          <w:i w:val="0"/>
          <w:color w:val="222222"/>
          <w:sz w:val="24"/>
          <w:szCs w:val="24"/>
          <w:shd w:val="clear" w:color="auto" w:fill="FFFFFF"/>
        </w:rPr>
        <w:t>JSON.parse</w:t>
      </w:r>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55A62601" w14:textId="0E357B1B"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w:t>
      </w:r>
      <w:r>
        <w:rPr>
          <w:rFonts w:ascii="Arial" w:hAnsi="Arial" w:cs="Arial"/>
          <w:color w:val="222222"/>
          <w:sz w:val="24"/>
          <w:szCs w:val="24"/>
          <w:shd w:val="clear" w:color="auto" w:fill="FFFFFF"/>
        </w:rPr>
        <w:t>ervidor web y servidor de datos</w:t>
      </w:r>
      <w:r w:rsidR="00951EBB">
        <w:rPr>
          <w:rFonts w:ascii="Arial" w:hAnsi="Arial" w:cs="Arial"/>
          <w:color w:val="222222"/>
          <w:sz w:val="24"/>
          <w:szCs w:val="24"/>
          <w:shd w:val="clear" w:color="auto" w:fill="FFFFFF"/>
        </w:rPr>
        <w:t xml:space="preserve"> (</w:t>
      </w:r>
      <w:r w:rsidR="00951EBB" w:rsidRPr="00951EBB">
        <w:rPr>
          <w:rFonts w:ascii="Arial" w:hAnsi="Arial" w:cs="Arial"/>
          <w:b/>
          <w:color w:val="222222"/>
          <w:sz w:val="24"/>
          <w:szCs w:val="24"/>
          <w:shd w:val="clear" w:color="auto" w:fill="FFFFFF"/>
        </w:rPr>
        <w:fldChar w:fldCharType="begin"/>
      </w:r>
      <w:r w:rsidR="00951EBB" w:rsidRPr="00951EBB">
        <w:rPr>
          <w:rFonts w:ascii="Arial" w:hAnsi="Arial" w:cs="Arial"/>
          <w:b/>
          <w:color w:val="222222"/>
          <w:sz w:val="24"/>
          <w:szCs w:val="24"/>
          <w:shd w:val="clear" w:color="auto" w:fill="FFFFFF"/>
        </w:rPr>
        <w:instrText xml:space="preserve"> REF _Ref508793691 \h  \* MERGEFORMAT </w:instrText>
      </w:r>
      <w:r w:rsidR="00951EBB" w:rsidRPr="00951EBB">
        <w:rPr>
          <w:rFonts w:ascii="Arial" w:hAnsi="Arial" w:cs="Arial"/>
          <w:b/>
          <w:color w:val="222222"/>
          <w:sz w:val="24"/>
          <w:szCs w:val="24"/>
          <w:shd w:val="clear" w:color="auto" w:fill="FFFFFF"/>
        </w:rPr>
      </w:r>
      <w:r w:rsidR="00951EBB" w:rsidRPr="00951EBB">
        <w:rPr>
          <w:rFonts w:ascii="Arial" w:hAnsi="Arial" w:cs="Arial"/>
          <w:b/>
          <w:color w:val="222222"/>
          <w:sz w:val="24"/>
          <w:szCs w:val="24"/>
          <w:shd w:val="clear" w:color="auto" w:fill="FFFFFF"/>
        </w:rPr>
        <w:fldChar w:fldCharType="separate"/>
      </w:r>
      <w:r w:rsidR="00951EBB" w:rsidRPr="00951EBB">
        <w:rPr>
          <w:rFonts w:ascii="Arial" w:hAnsi="Arial" w:cs="Arial"/>
          <w:b/>
          <w:sz w:val="24"/>
          <w:szCs w:val="24"/>
        </w:rPr>
        <w:t xml:space="preserve">Ilustración </w:t>
      </w:r>
      <w:r w:rsidR="00951EBB" w:rsidRPr="00951EBB">
        <w:rPr>
          <w:rFonts w:ascii="Arial" w:hAnsi="Arial" w:cs="Arial"/>
          <w:b/>
          <w:noProof/>
          <w:sz w:val="24"/>
          <w:szCs w:val="24"/>
        </w:rPr>
        <w:t>44</w:t>
      </w:r>
      <w:r w:rsidR="00951EBB" w:rsidRPr="00951EBB">
        <w:rPr>
          <w:rFonts w:ascii="Arial" w:hAnsi="Arial" w:cs="Arial"/>
          <w:b/>
          <w:sz w:val="24"/>
          <w:szCs w:val="24"/>
        </w:rPr>
        <w:t xml:space="preserve"> - Json pegamento de tecnologías</w:t>
      </w:r>
      <w:r w:rsidR="00951EBB" w:rsidRPr="00951EBB">
        <w:rPr>
          <w:rFonts w:ascii="Arial" w:hAnsi="Arial" w:cs="Arial"/>
          <w:b/>
          <w:color w:val="222222"/>
          <w:sz w:val="24"/>
          <w:szCs w:val="24"/>
          <w:shd w:val="clear" w:color="auto" w:fill="FFFFFF"/>
        </w:rPr>
        <w:fldChar w:fldCharType="end"/>
      </w:r>
      <w:r w:rsidR="00951EBB">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21454B95" w14:textId="77777777" w:rsidR="00951EBB" w:rsidRDefault="00B74AE1" w:rsidP="00951EBB">
      <w:pPr>
        <w:keepNext/>
      </w:pPr>
      <w:r>
        <w:rPr>
          <w:noProof/>
          <w:lang w:val="en-US" w:eastAsia="en-US"/>
        </w:rPr>
        <w:lastRenderedPageBreak/>
        <w:drawing>
          <wp:inline distT="0" distB="0" distL="0" distR="0" wp14:anchorId="332E9737" wp14:editId="18A35956">
            <wp:extent cx="5400040" cy="3796828"/>
            <wp:effectExtent l="0" t="0" r="0" b="0"/>
            <wp:docPr id="1058" name="Imagen 10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20CDC70" w14:textId="21062E6C" w:rsidR="00B74AE1" w:rsidRDefault="00951EBB" w:rsidP="00951EBB">
      <w:pPr>
        <w:pStyle w:val="Descripcin"/>
        <w:jc w:val="center"/>
      </w:pPr>
      <w:bookmarkStart w:id="335" w:name="_Ref508793691"/>
      <w:bookmarkStart w:id="336" w:name="_Toc510799580"/>
      <w:r>
        <w:t xml:space="preserve">Ilustración </w:t>
      </w:r>
      <w:fldSimple w:instr=" SEQ Ilustración \* ARABIC ">
        <w:r w:rsidR="00D63F0D">
          <w:rPr>
            <w:noProof/>
          </w:rPr>
          <w:t>44</w:t>
        </w:r>
      </w:fldSimple>
      <w:r>
        <w:t xml:space="preserve"> - </w:t>
      </w:r>
      <w:r w:rsidRPr="004362B5">
        <w:t>Json pegamento de tecnologías</w:t>
      </w:r>
      <w:bookmarkEnd w:id="335"/>
      <w:bookmarkEnd w:id="336"/>
    </w:p>
    <w:p w14:paraId="7B2D6EED" w14:textId="77777777" w:rsidR="00B74AE1" w:rsidRDefault="00B74AE1" w:rsidP="00B74AE1"/>
    <w:p w14:paraId="19056925" w14:textId="09EB11FC" w:rsidR="00B74AE1" w:rsidRDefault="00B74AE1" w:rsidP="00B74AE1">
      <w:pPr>
        <w:pStyle w:val="Ttulo3"/>
        <w:rPr>
          <w:b w:val="0"/>
          <w:sz w:val="28"/>
          <w:szCs w:val="28"/>
        </w:rPr>
      </w:pPr>
      <w:bookmarkStart w:id="337" w:name="_Toc510799422"/>
      <w:r>
        <w:rPr>
          <w:b w:val="0"/>
          <w:sz w:val="28"/>
          <w:szCs w:val="28"/>
        </w:rPr>
        <w:t>6.3.3 JQuery</w:t>
      </w:r>
      <w:bookmarkEnd w:id="337"/>
    </w:p>
    <w:p w14:paraId="1A1DA406" w14:textId="77777777" w:rsidR="001E70C6" w:rsidRPr="001E70C6" w:rsidRDefault="001E70C6" w:rsidP="001E70C6"/>
    <w:p w14:paraId="7F9F6B68" w14:textId="206C2253" w:rsidR="00B74AE1" w:rsidRPr="00884C7C" w:rsidRDefault="00B74AE1" w:rsidP="00B74AE1">
      <w:pPr>
        <w:pStyle w:val="texto"/>
      </w:pPr>
      <w:r>
        <w:t>E</w:t>
      </w:r>
      <w:r w:rsidRPr="00884C7C">
        <w:t xml:space="preserve">s una biblioteca multiplataforma de JavaScript </w:t>
      </w:r>
      <w:r>
        <w:t xml:space="preserve">del lado del cliente, </w:t>
      </w:r>
      <w:r w:rsidRPr="00884C7C">
        <w:t>que permite simplificar la manera de interactuar con los documentos </w:t>
      </w:r>
      <w:r w:rsidR="004A3B7C" w:rsidRPr="004A3B7C">
        <w:fldChar w:fldCharType="begin"/>
      </w:r>
      <w:r w:rsidR="004A3B7C" w:rsidRPr="004A3B7C">
        <w:instrText xml:space="preserve"> REF _Ref510608964 \h </w:instrText>
      </w:r>
      <w:r w:rsidR="004A3B7C">
        <w:instrText xml:space="preserve"> \* MERGEFORMAT </w:instrText>
      </w:r>
      <w:r w:rsidR="004A3B7C" w:rsidRPr="004A3B7C">
        <w:fldChar w:fldCharType="separate"/>
      </w:r>
      <w:r w:rsidR="004A3B7C" w:rsidRPr="004A3B7C">
        <w:rPr>
          <w:b/>
          <w:i/>
        </w:rPr>
        <w:t>HTML</w:t>
      </w:r>
      <w:r w:rsidR="004A3B7C" w:rsidRPr="004A3B7C">
        <w:fldChar w:fldCharType="end"/>
      </w:r>
      <w:r w:rsidRPr="00884C7C">
        <w:t>, manipular el árbol </w:t>
      </w:r>
      <w:r w:rsidR="00240512" w:rsidRPr="009A7EBC">
        <w:rPr>
          <w:i/>
          <w:highlight w:val="yellow"/>
        </w:rPr>
        <w:fldChar w:fldCharType="begin"/>
      </w:r>
      <w:r w:rsidR="00240512" w:rsidRPr="009A7EBC">
        <w:rPr>
          <w:i/>
        </w:rPr>
        <w:instrText xml:space="preserve"> REF _Ref508796107 \h </w:instrText>
      </w:r>
      <w:r w:rsidR="00240512" w:rsidRPr="009A7EBC">
        <w:rPr>
          <w:i/>
          <w:highlight w:val="yellow"/>
        </w:rPr>
        <w:instrText xml:space="preserve"> \* MERGEFORMAT </w:instrText>
      </w:r>
      <w:r w:rsidR="00240512" w:rsidRPr="009A7EBC">
        <w:rPr>
          <w:i/>
          <w:highlight w:val="yellow"/>
        </w:rPr>
      </w:r>
      <w:r w:rsidR="00240512" w:rsidRPr="009A7EBC">
        <w:rPr>
          <w:i/>
          <w:highlight w:val="yellow"/>
        </w:rPr>
        <w:fldChar w:fldCharType="separate"/>
      </w:r>
      <w:r w:rsidR="00240512" w:rsidRPr="009A7EBC">
        <w:rPr>
          <w:b/>
          <w:i/>
        </w:rPr>
        <w:t>DOM (Document object Model)</w:t>
      </w:r>
      <w:r w:rsidR="00240512" w:rsidRPr="009A7EBC">
        <w:rPr>
          <w:i/>
          <w:highlight w:val="yellow"/>
        </w:rPr>
        <w:fldChar w:fldCharType="end"/>
      </w:r>
      <w:r w:rsidRPr="00884C7C">
        <w:t xml:space="preserve">, manejar eventos, desarrollar animaciones y agregar interacción </w:t>
      </w:r>
      <w:r>
        <w:t xml:space="preserve">mediante la simplificación de la utilización de </w:t>
      </w:r>
      <w:r w:rsidRPr="00884C7C">
        <w:t>AJA</w:t>
      </w:r>
      <w:r w:rsidR="00240512">
        <w:t>X.</w:t>
      </w:r>
    </w:p>
    <w:p w14:paraId="21E8731D" w14:textId="77777777" w:rsidR="00B74AE1" w:rsidRDefault="00B74AE1" w:rsidP="00B74AE1">
      <w:pPr>
        <w:rPr>
          <w:b/>
          <w:color w:val="434343"/>
          <w:sz w:val="36"/>
          <w:szCs w:val="36"/>
        </w:rPr>
      </w:pPr>
    </w:p>
    <w:p w14:paraId="6D94DC99" w14:textId="77777777" w:rsidR="00B74AE1" w:rsidRDefault="00B74AE1" w:rsidP="00B74AE1">
      <w:pPr>
        <w:spacing w:after="160" w:line="259" w:lineRule="auto"/>
        <w:jc w:val="left"/>
        <w:rPr>
          <w:rFonts w:ascii="Trebuchet MS" w:eastAsia="Trebuchet MS" w:hAnsi="Trebuchet MS" w:cs="Trebuchet MS"/>
          <w:color w:val="666666"/>
          <w:sz w:val="28"/>
          <w:szCs w:val="28"/>
        </w:rPr>
      </w:pPr>
      <w:r>
        <w:rPr>
          <w:b/>
          <w:sz w:val="28"/>
          <w:szCs w:val="28"/>
        </w:rPr>
        <w:br w:type="page"/>
      </w:r>
    </w:p>
    <w:p w14:paraId="02DFDB36" w14:textId="77777777" w:rsidR="00B74AE1" w:rsidRDefault="00B74AE1" w:rsidP="00B74AE1">
      <w:pPr>
        <w:pStyle w:val="Ttulo3"/>
        <w:rPr>
          <w:b w:val="0"/>
          <w:sz w:val="28"/>
          <w:szCs w:val="28"/>
        </w:rPr>
      </w:pPr>
      <w:bookmarkStart w:id="338" w:name="_Toc510799423"/>
      <w:r>
        <w:rPr>
          <w:b w:val="0"/>
          <w:sz w:val="28"/>
          <w:szCs w:val="28"/>
        </w:rPr>
        <w:lastRenderedPageBreak/>
        <w:t>Resumen</w:t>
      </w:r>
      <w:bookmarkEnd w:id="338"/>
    </w:p>
    <w:p w14:paraId="60E96362" w14:textId="77777777" w:rsidR="00B74AE1" w:rsidRDefault="00B74AE1" w:rsidP="00B74AE1"/>
    <w:p w14:paraId="74968C5B" w14:textId="586F7A71" w:rsidR="00B74AE1" w:rsidRDefault="00B74AE1" w:rsidP="00B74AE1">
      <w:pPr>
        <w:pStyle w:val="texto"/>
      </w:pPr>
      <w:r>
        <w:t xml:space="preserve">En este capítulo, </w:t>
      </w:r>
      <w:r w:rsidR="009A7EBC">
        <w:t>se vió</w:t>
      </w:r>
      <w:r>
        <w:t xml:space="preserve"> el concepto de MEAN y sus componentes. El mismo está compuesto por un conjunto de tecnologías respetando el acrónimo como sigue: MongoDB, Express, Angular y NodeJS y que todas </w:t>
      </w:r>
      <w:r w:rsidR="00B469BA">
        <w:t>ellas se</w:t>
      </w:r>
      <w:r>
        <w:t xml:space="preserve"> comunican mediante el formato JSON. </w:t>
      </w:r>
    </w:p>
    <w:p w14:paraId="4E93632A" w14:textId="36366A19" w:rsidR="00B74AE1" w:rsidRPr="00B25EBE" w:rsidRDefault="00B74AE1" w:rsidP="00B74AE1">
      <w:pPr>
        <w:pStyle w:val="texto"/>
      </w:pPr>
      <w:r>
        <w:t xml:space="preserve">Finalmente, </w:t>
      </w:r>
      <w:r w:rsidR="009A7EBC">
        <w:t>se analizaron</w:t>
      </w:r>
      <w:r>
        <w:t xml:space="preserve"> distintas herramientas complementarias como Compodoc (documentador), </w:t>
      </w:r>
      <w:r w:rsidR="00BA684E" w:rsidRPr="00E45AEE">
        <w:rPr>
          <w:b/>
          <w:i/>
          <w:highlight w:val="yellow"/>
        </w:rPr>
        <w:fldChar w:fldCharType="begin"/>
      </w:r>
      <w:r w:rsidR="00BA684E" w:rsidRPr="00E45AEE">
        <w:rPr>
          <w:b/>
          <w:i/>
        </w:rPr>
        <w:instrText xml:space="preserve"> REF _Ref508731667 \h </w:instrText>
      </w:r>
      <w:r w:rsidR="00BA684E" w:rsidRPr="00E45AEE">
        <w:rPr>
          <w:b/>
          <w:i/>
          <w:highlight w:val="yellow"/>
        </w:rPr>
        <w:instrText xml:space="preserve"> \* MERGEFORMAT </w:instrText>
      </w:r>
      <w:r w:rsidR="00BA684E" w:rsidRPr="00E45AEE">
        <w:rPr>
          <w:b/>
          <w:i/>
          <w:highlight w:val="yellow"/>
        </w:rPr>
      </w:r>
      <w:r w:rsidR="00BA684E" w:rsidRPr="00E45AEE">
        <w:rPr>
          <w:b/>
          <w:i/>
          <w:highlight w:val="yellow"/>
        </w:rPr>
        <w:fldChar w:fldCharType="separate"/>
      </w:r>
      <w:r w:rsidR="00E45AEE" w:rsidRPr="00E45AEE">
        <w:rPr>
          <w:b/>
          <w:i/>
        </w:rPr>
        <w:t>f</w:t>
      </w:r>
      <w:r w:rsidR="00BA684E" w:rsidRPr="00E45AEE">
        <w:rPr>
          <w:b/>
          <w:i/>
        </w:rPr>
        <w:t>ramework</w:t>
      </w:r>
      <w:r w:rsidR="00BA684E" w:rsidRPr="00E45AEE">
        <w:rPr>
          <w:b/>
          <w:i/>
          <w:highlight w:val="yellow"/>
        </w:rPr>
        <w:fldChar w:fldCharType="end"/>
      </w:r>
      <w:r w:rsidR="00BA684E" w:rsidRPr="00E45AEE">
        <w:rPr>
          <w:b/>
          <w:i/>
        </w:rPr>
        <w:t>s</w:t>
      </w:r>
      <w:r w:rsidR="00BA684E">
        <w:t xml:space="preserve"> </w:t>
      </w:r>
      <w:r>
        <w:t xml:space="preserve">y bibliotecas orientados a la vista como Bootstrap y JQuery. </w:t>
      </w:r>
    </w:p>
    <w:p w14:paraId="07500F83" w14:textId="77777777" w:rsidR="00B74AE1" w:rsidRPr="00BC5A9D" w:rsidRDefault="00B74AE1" w:rsidP="00B74AE1"/>
    <w:p w14:paraId="256FD27C" w14:textId="77777777" w:rsidR="00B74AE1" w:rsidRDefault="00B74AE1" w:rsidP="00B74AE1"/>
    <w:p w14:paraId="583A593F" w14:textId="77777777" w:rsidR="0080658D" w:rsidRDefault="0080658D">
      <w:pPr>
        <w:rPr>
          <w:b/>
          <w:color w:val="434343"/>
          <w:sz w:val="36"/>
          <w:szCs w:val="36"/>
        </w:rPr>
      </w:pPr>
      <w:r>
        <w:rPr>
          <w:sz w:val="36"/>
          <w:szCs w:val="36"/>
        </w:rPr>
        <w:br w:type="page"/>
      </w:r>
    </w:p>
    <w:p w14:paraId="3C7809A6" w14:textId="77777777" w:rsidR="0018673B" w:rsidRPr="008831B2" w:rsidRDefault="0018673B" w:rsidP="0018673B">
      <w:pPr>
        <w:pStyle w:val="Ttulo1"/>
        <w:rPr>
          <w:sz w:val="36"/>
          <w:szCs w:val="36"/>
        </w:rPr>
      </w:pPr>
      <w:bookmarkStart w:id="339" w:name="_Toc504153925"/>
      <w:bookmarkStart w:id="340" w:name="_Ref509658720"/>
      <w:bookmarkStart w:id="341" w:name="_Toc510799424"/>
      <w:r w:rsidRPr="008831B2">
        <w:rPr>
          <w:sz w:val="36"/>
          <w:szCs w:val="36"/>
        </w:rPr>
        <w:lastRenderedPageBreak/>
        <w:t xml:space="preserve">Capítulo 7 – </w:t>
      </w:r>
      <w:bookmarkEnd w:id="339"/>
      <w:r>
        <w:rPr>
          <w:sz w:val="36"/>
          <w:szCs w:val="36"/>
        </w:rPr>
        <w:t>Comunicación NodeJS con Arduino</w:t>
      </w:r>
      <w:bookmarkEnd w:id="340"/>
      <w:bookmarkEnd w:id="341"/>
    </w:p>
    <w:p w14:paraId="6416EDC2" w14:textId="77777777" w:rsidR="0018673B" w:rsidRDefault="0018673B" w:rsidP="0018673B">
      <w:pPr>
        <w:rPr>
          <w:rFonts w:ascii="Arial" w:hAnsi="Arial" w:cs="Arial"/>
          <w:sz w:val="24"/>
          <w:szCs w:val="24"/>
          <w:shd w:val="clear" w:color="auto" w:fill="FFFFFF"/>
        </w:rPr>
      </w:pPr>
    </w:p>
    <w:p w14:paraId="5EAC1E1E" w14:textId="1445BF85" w:rsidR="0018673B" w:rsidRPr="0061361E" w:rsidRDefault="0018673B" w:rsidP="0018673B">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w:t>
      </w:r>
      <w:r w:rsidR="00ED3D26" w:rsidRPr="00CE3BB4">
        <w:rPr>
          <w:rFonts w:ascii="Arial" w:hAnsi="Arial" w:cs="Arial"/>
          <w:sz w:val="24"/>
          <w:szCs w:val="24"/>
          <w:shd w:val="clear" w:color="auto" w:fill="FFFFFF"/>
        </w:rPr>
        <w:fldChar w:fldCharType="begin"/>
      </w:r>
      <w:r w:rsidR="00ED3D26" w:rsidRPr="00CE3BB4">
        <w:rPr>
          <w:rFonts w:ascii="Arial" w:hAnsi="Arial" w:cs="Arial"/>
          <w:sz w:val="24"/>
          <w:szCs w:val="24"/>
          <w:shd w:val="clear" w:color="auto" w:fill="FFFFFF"/>
        </w:rPr>
        <w:instrText xml:space="preserve"> REF _Ref508731667 \h </w:instrText>
      </w:r>
      <w:r w:rsidR="00CE3BB4" w:rsidRPr="00CE3BB4">
        <w:rPr>
          <w:rFonts w:ascii="Arial" w:hAnsi="Arial" w:cs="Arial"/>
          <w:sz w:val="24"/>
          <w:szCs w:val="24"/>
          <w:shd w:val="clear" w:color="auto" w:fill="FFFFFF"/>
        </w:rPr>
        <w:instrText xml:space="preserve"> \* MERGEFORMAT </w:instrText>
      </w:r>
      <w:r w:rsidR="00ED3D26" w:rsidRPr="00CE3BB4">
        <w:rPr>
          <w:rFonts w:ascii="Arial" w:hAnsi="Arial" w:cs="Arial"/>
          <w:sz w:val="24"/>
          <w:szCs w:val="24"/>
          <w:shd w:val="clear" w:color="auto" w:fill="FFFFFF"/>
        </w:rPr>
      </w:r>
      <w:r w:rsidR="00ED3D26" w:rsidRPr="00CE3BB4">
        <w:rPr>
          <w:rFonts w:ascii="Arial" w:hAnsi="Arial" w:cs="Arial"/>
          <w:sz w:val="24"/>
          <w:szCs w:val="24"/>
          <w:shd w:val="clear" w:color="auto" w:fill="FFFFFF"/>
        </w:rPr>
        <w:fldChar w:fldCharType="separate"/>
      </w:r>
      <w:r w:rsidR="00980ACB" w:rsidRPr="00E45AEE">
        <w:rPr>
          <w:rFonts w:ascii="Arial" w:hAnsi="Arial" w:cs="Arial"/>
          <w:b/>
          <w:i/>
          <w:sz w:val="24"/>
          <w:szCs w:val="24"/>
        </w:rPr>
        <w:t>f</w:t>
      </w:r>
      <w:r w:rsidR="00ED3D26" w:rsidRPr="00E45AEE">
        <w:rPr>
          <w:rFonts w:ascii="Arial" w:hAnsi="Arial" w:cs="Arial"/>
          <w:b/>
          <w:i/>
          <w:sz w:val="24"/>
          <w:szCs w:val="24"/>
        </w:rPr>
        <w:t>ramework</w:t>
      </w:r>
      <w:r w:rsidR="00ED3D26" w:rsidRPr="00CE3BB4">
        <w:rPr>
          <w:rFonts w:ascii="Arial" w:hAnsi="Arial" w:cs="Arial"/>
          <w:sz w:val="24"/>
          <w:szCs w:val="24"/>
          <w:shd w:val="clear" w:color="auto" w:fill="FFFFFF"/>
        </w:rPr>
        <w:fldChar w:fldCharType="end"/>
      </w:r>
      <w:r w:rsidR="00CE3BB4">
        <w:rPr>
          <w:rFonts w:ascii="Arial" w:hAnsi="Arial" w:cs="Arial"/>
          <w:sz w:val="24"/>
          <w:szCs w:val="24"/>
          <w:shd w:val="clear" w:color="auto" w:fill="FFFFFF"/>
        </w:rPr>
        <w:t xml:space="preserve"> </w:t>
      </w:r>
      <w:r w:rsidRPr="0061361E">
        <w:rPr>
          <w:rFonts w:ascii="Arial" w:hAnsi="Arial" w:cs="Arial"/>
          <w:sz w:val="24"/>
          <w:szCs w:val="24"/>
          <w:shd w:val="clear" w:color="auto" w:fill="FFFFFF"/>
        </w:rPr>
        <w:t>denominado Johnny-five el cual es utilizado para la</w:t>
      </w:r>
      <w:r>
        <w:rPr>
          <w:rFonts w:ascii="Arial" w:hAnsi="Arial" w:cs="Arial"/>
          <w:sz w:val="24"/>
          <w:szCs w:val="24"/>
          <w:shd w:val="clear" w:color="auto" w:fill="FFFFFF"/>
        </w:rPr>
        <w:t>s</w:t>
      </w:r>
      <w:r w:rsidRPr="0061361E">
        <w:rPr>
          <w:rFonts w:ascii="Arial" w:hAnsi="Arial" w:cs="Arial"/>
          <w:sz w:val="24"/>
          <w:szCs w:val="24"/>
          <w:shd w:val="clear" w:color="auto" w:fill="FFFFFF"/>
        </w:rPr>
        <w:t xml:space="preserve"> comunicaci</w:t>
      </w:r>
      <w:r>
        <w:rPr>
          <w:rFonts w:ascii="Arial" w:hAnsi="Arial" w:cs="Arial"/>
          <w:sz w:val="24"/>
          <w:szCs w:val="24"/>
          <w:shd w:val="clear" w:color="auto" w:fill="FFFFFF"/>
        </w:rPr>
        <w:t>ones</w:t>
      </w:r>
      <w:r w:rsidRPr="0061361E">
        <w:rPr>
          <w:rFonts w:ascii="Arial" w:hAnsi="Arial" w:cs="Arial"/>
          <w:sz w:val="24"/>
          <w:szCs w:val="24"/>
          <w:shd w:val="clear" w:color="auto" w:fill="FFFFFF"/>
        </w:rPr>
        <w:t xml:space="preserve"> entre la aplicación web y las placas Arduinos que componen al SAR. Además, se explica en detalle </w:t>
      </w:r>
      <w:r>
        <w:rPr>
          <w:rFonts w:ascii="Arial" w:hAnsi="Arial" w:cs="Arial"/>
          <w:sz w:val="24"/>
          <w:szCs w:val="24"/>
          <w:shd w:val="clear" w:color="auto" w:fill="FFFFFF"/>
        </w:rPr>
        <w:t xml:space="preserve">el </w:t>
      </w:r>
      <w:r w:rsidRPr="0061361E">
        <w:rPr>
          <w:rFonts w:ascii="Arial" w:hAnsi="Arial" w:cs="Arial"/>
          <w:sz w:val="24"/>
          <w:szCs w:val="24"/>
          <w:shd w:val="clear" w:color="auto" w:fill="FFFFFF"/>
        </w:rPr>
        <w:t>protocolo</w:t>
      </w:r>
      <w:r>
        <w:rPr>
          <w:rFonts w:ascii="Arial" w:hAnsi="Arial" w:cs="Arial"/>
          <w:sz w:val="24"/>
          <w:szCs w:val="24"/>
          <w:shd w:val="clear" w:color="auto" w:fill="FFFFFF"/>
        </w:rPr>
        <w:t xml:space="preserve"> subyacente a esta librería</w:t>
      </w:r>
      <w:r w:rsidRPr="0061361E">
        <w:rPr>
          <w:rFonts w:ascii="Arial" w:hAnsi="Arial" w:cs="Arial"/>
          <w:sz w:val="24"/>
          <w:szCs w:val="24"/>
          <w:shd w:val="clear" w:color="auto" w:fill="FFFFFF"/>
        </w:rPr>
        <w:t xml:space="preserve">, </w:t>
      </w:r>
      <w:r>
        <w:rPr>
          <w:rFonts w:ascii="Arial" w:hAnsi="Arial" w:cs="Arial"/>
          <w:sz w:val="24"/>
          <w:szCs w:val="24"/>
          <w:shd w:val="clear" w:color="auto" w:fill="FFFFFF"/>
        </w:rPr>
        <w:t xml:space="preserve">conocido como </w:t>
      </w:r>
      <w:r w:rsidRPr="0061361E">
        <w:rPr>
          <w:rFonts w:ascii="Arial" w:hAnsi="Arial" w:cs="Arial"/>
          <w:sz w:val="24"/>
          <w:szCs w:val="24"/>
          <w:shd w:val="clear" w:color="auto" w:fill="FFFFFF"/>
        </w:rPr>
        <w:t>Firmata, que</w:t>
      </w:r>
      <w:r>
        <w:rPr>
          <w:rFonts w:ascii="Arial" w:hAnsi="Arial" w:cs="Arial"/>
          <w:sz w:val="24"/>
          <w:szCs w:val="24"/>
          <w:shd w:val="clear" w:color="auto" w:fill="FFFFFF"/>
        </w:rPr>
        <w:t xml:space="preserve"> en esta tesina</w:t>
      </w:r>
      <w:r w:rsidRPr="0061361E">
        <w:rPr>
          <w:rFonts w:ascii="Arial" w:hAnsi="Arial" w:cs="Arial"/>
          <w:sz w:val="24"/>
          <w:szCs w:val="24"/>
          <w:shd w:val="clear" w:color="auto" w:fill="FFFFFF"/>
        </w:rPr>
        <w:t xml:space="preserve"> es </w:t>
      </w:r>
      <w:r>
        <w:rPr>
          <w:rFonts w:ascii="Arial" w:hAnsi="Arial" w:cs="Arial"/>
          <w:sz w:val="24"/>
          <w:szCs w:val="24"/>
          <w:shd w:val="clear" w:color="auto" w:fill="FFFFFF"/>
        </w:rPr>
        <w:t>implementado</w:t>
      </w:r>
      <w:r w:rsidRPr="0061361E">
        <w:rPr>
          <w:rFonts w:ascii="Arial" w:hAnsi="Arial" w:cs="Arial"/>
          <w:sz w:val="24"/>
          <w:szCs w:val="24"/>
          <w:shd w:val="clear" w:color="auto" w:fill="FFFFFF"/>
        </w:rPr>
        <w:t xml:space="preserve"> en cada uno de los Arduinos.</w:t>
      </w:r>
    </w:p>
    <w:p w14:paraId="0C0C3B4B" w14:textId="77777777" w:rsidR="0018673B" w:rsidRPr="008831B2" w:rsidRDefault="0018673B" w:rsidP="0018673B">
      <w:pPr>
        <w:pStyle w:val="Ttulo2"/>
        <w:rPr>
          <w:b/>
          <w:sz w:val="32"/>
          <w:szCs w:val="32"/>
        </w:rPr>
      </w:pPr>
      <w:bookmarkStart w:id="342" w:name="_Toc499023888"/>
      <w:bookmarkStart w:id="343" w:name="_Toc504153926"/>
      <w:bookmarkStart w:id="344" w:name="_Toc510799425"/>
      <w:r>
        <w:rPr>
          <w:b/>
          <w:sz w:val="32"/>
          <w:szCs w:val="32"/>
        </w:rPr>
        <w:t xml:space="preserve">7.1 </w:t>
      </w:r>
      <w:r w:rsidRPr="008831B2">
        <w:rPr>
          <w:b/>
          <w:sz w:val="32"/>
          <w:szCs w:val="32"/>
        </w:rPr>
        <w:t>Johnny-five</w:t>
      </w:r>
      <w:bookmarkEnd w:id="342"/>
      <w:bookmarkEnd w:id="343"/>
      <w:bookmarkEnd w:id="344"/>
    </w:p>
    <w:p w14:paraId="4C4B7048" w14:textId="77777777" w:rsidR="0018673B" w:rsidRPr="0086071F" w:rsidRDefault="0018673B" w:rsidP="0018673B"/>
    <w:p w14:paraId="051F514D" w14:textId="0FFA5BD1" w:rsidR="0018673B" w:rsidRDefault="00980ACB" w:rsidP="0018673B">
      <w:pPr>
        <w:rPr>
          <w:rFonts w:ascii="Arial" w:hAnsi="Arial" w:cs="Arial"/>
          <w:sz w:val="24"/>
          <w:szCs w:val="24"/>
          <w:shd w:val="clear" w:color="auto" w:fill="FFFFFF"/>
        </w:rPr>
      </w:pPr>
      <w:r>
        <w:rPr>
          <w:noProof/>
        </w:rPr>
        <mc:AlternateContent>
          <mc:Choice Requires="wps">
            <w:drawing>
              <wp:anchor distT="0" distB="0" distL="114300" distR="114300" simplePos="0" relativeHeight="251608576" behindDoc="0" locked="0" layoutInCell="1" allowOverlap="1" wp14:anchorId="28EF9008" wp14:editId="4DA6EC64">
                <wp:simplePos x="0" y="0"/>
                <wp:positionH relativeFrom="column">
                  <wp:posOffset>1695450</wp:posOffset>
                </wp:positionH>
                <wp:positionV relativeFrom="paragraph">
                  <wp:posOffset>1955800</wp:posOffset>
                </wp:positionV>
                <wp:extent cx="3704590" cy="635"/>
                <wp:effectExtent l="0" t="0" r="0" b="0"/>
                <wp:wrapSquare wrapText="bothSides"/>
                <wp:docPr id="1068" name="Cuadro de texto 1068"/>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6F05602E" w14:textId="0A985F16" w:rsidR="00D311D0" w:rsidRPr="00980ACB" w:rsidRDefault="00D311D0" w:rsidP="00980ACB">
                            <w:pPr>
                              <w:pStyle w:val="Descripcin"/>
                              <w:rPr>
                                <w:rFonts w:ascii="Calibri" w:eastAsia="Calibri" w:hAnsi="Calibri" w:cs="Calibri"/>
                                <w:noProof/>
                                <w:color w:val="000000"/>
                              </w:rPr>
                            </w:pPr>
                            <w:bookmarkStart w:id="345" w:name="_Ref508797476"/>
                            <w:bookmarkStart w:id="346" w:name="_Toc510799581"/>
                            <w:r>
                              <w:t xml:space="preserve">Ilustración </w:t>
                            </w:r>
                            <w:fldSimple w:instr=" SEQ Ilustración \* ARABIC ">
                              <w:r>
                                <w:rPr>
                                  <w:noProof/>
                                </w:rPr>
                                <w:t>45</w:t>
                              </w:r>
                            </w:fldSimple>
                            <w:r>
                              <w:t xml:space="preserve"> - </w:t>
                            </w:r>
                            <w:r w:rsidRPr="00841443">
                              <w:t>Sitio web oficial de Johnny-Five (</w:t>
                            </w:r>
                            <w:hyperlink r:id="rId113" w:history="1">
                              <w:r w:rsidRPr="00DC7101">
                                <w:rPr>
                                  <w:rStyle w:val="Hipervnculo"/>
                                </w:rPr>
                                <w:t>http://johnny-five.io/</w:t>
                              </w:r>
                            </w:hyperlink>
                            <w:r w:rsidRPr="00841443">
                              <w:t>)</w:t>
                            </w:r>
                            <w:bookmarkEnd w:id="345"/>
                            <w:bookmarkEnd w:id="3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F9008" id="Cuadro de texto 1068" o:spid="_x0000_s1047" type="#_x0000_t202" style="position:absolute;left:0;text-align:left;margin-left:133.5pt;margin-top:154pt;width:291.7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" stroked="f">
                <v:textbox style="mso-fit-shape-to-text:t" inset="0,0,0,0">
                  <w:txbxContent>
                    <w:p w14:paraId="6F05602E" w14:textId="0A985F16" w:rsidR="00D311D0" w:rsidRPr="00980ACB" w:rsidRDefault="00D311D0" w:rsidP="00980ACB">
                      <w:pPr>
                        <w:pStyle w:val="Descripcin"/>
                        <w:rPr>
                          <w:rFonts w:ascii="Calibri" w:eastAsia="Calibri" w:hAnsi="Calibri" w:cs="Calibri"/>
                          <w:noProof/>
                          <w:color w:val="000000"/>
                        </w:rPr>
                      </w:pPr>
                      <w:bookmarkStart w:id="347" w:name="_Ref508797476"/>
                      <w:bookmarkStart w:id="348" w:name="_Toc510799581"/>
                      <w:r>
                        <w:t xml:space="preserve">Ilustración </w:t>
                      </w:r>
                      <w:fldSimple w:instr=" SEQ Ilustración \* ARABIC ">
                        <w:r>
                          <w:rPr>
                            <w:noProof/>
                          </w:rPr>
                          <w:t>45</w:t>
                        </w:r>
                      </w:fldSimple>
                      <w:r>
                        <w:t xml:space="preserve"> - </w:t>
                      </w:r>
                      <w:r w:rsidRPr="00841443">
                        <w:t>Sitio web oficial de Johnny-Five (</w:t>
                      </w:r>
                      <w:hyperlink r:id="rId114" w:history="1">
                        <w:r w:rsidRPr="00DC7101">
                          <w:rPr>
                            <w:rStyle w:val="Hipervnculo"/>
                          </w:rPr>
                          <w:t>http://johnny-five.io/</w:t>
                        </w:r>
                      </w:hyperlink>
                      <w:r w:rsidRPr="00841443">
                        <w:t>)</w:t>
                      </w:r>
                      <w:bookmarkEnd w:id="347"/>
                      <w:bookmarkEnd w:id="348"/>
                      <w:r>
                        <w:t xml:space="preserve"> </w:t>
                      </w:r>
                    </w:p>
                  </w:txbxContent>
                </v:textbox>
                <w10:wrap type="square"/>
              </v:shape>
            </w:pict>
          </mc:Fallback>
        </mc:AlternateContent>
      </w:r>
      <w:r w:rsidR="0018673B">
        <w:rPr>
          <w:noProof/>
          <w:lang w:val="en-US" w:eastAsia="en-US"/>
        </w:rPr>
        <w:drawing>
          <wp:anchor distT="0" distB="0" distL="114300" distR="114300" simplePos="0" relativeHeight="251570688" behindDoc="0" locked="0" layoutInCell="1" allowOverlap="1" wp14:anchorId="1249403B" wp14:editId="17C7A25B">
            <wp:simplePos x="0" y="0"/>
            <wp:positionH relativeFrom="margin">
              <wp:posOffset>1695450</wp:posOffset>
            </wp:positionH>
            <wp:positionV relativeFrom="paragraph">
              <wp:posOffset>12433</wp:posOffset>
            </wp:positionV>
            <wp:extent cx="3705013" cy="1886728"/>
            <wp:effectExtent l="0" t="0" r="0" b="0"/>
            <wp:wrapSquare wrapText="bothSides"/>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sz w:val="24"/>
          <w:szCs w:val="24"/>
          <w:shd w:val="clear" w:color="auto" w:fill="FFFFFF"/>
        </w:rPr>
        <w:t xml:space="preserve">Johnny-five, más conocido como J5, es un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Pr="00E45AEE">
        <w:rPr>
          <w:rFonts w:ascii="Arial" w:hAnsi="Arial" w:cs="Arial"/>
          <w:b/>
          <w:i/>
          <w:sz w:val="24"/>
          <w:szCs w:val="24"/>
        </w:rPr>
        <w:t>framework</w:t>
      </w:r>
      <w:r w:rsidRPr="00980ACB">
        <w:rPr>
          <w:rFonts w:ascii="Arial" w:hAnsi="Arial" w:cs="Arial"/>
          <w:b/>
          <w:sz w:val="24"/>
          <w:szCs w:val="24"/>
          <w:shd w:val="clear" w:color="auto" w:fill="FFFFFF"/>
        </w:rPr>
        <w:fldChar w:fldCharType="end"/>
      </w:r>
      <w:r>
        <w:rPr>
          <w:rFonts w:ascii="Arial" w:hAnsi="Arial" w:cs="Arial"/>
          <w:sz w:val="24"/>
          <w:szCs w:val="24"/>
          <w:shd w:val="clear" w:color="auto" w:fill="FFFFFF"/>
        </w:rPr>
        <w:t xml:space="preserve"> </w:t>
      </w:r>
      <w:r w:rsidR="0018673B" w:rsidRPr="00E455FC">
        <w:rPr>
          <w:rFonts w:ascii="Arial" w:hAnsi="Arial" w:cs="Arial"/>
          <w:sz w:val="24"/>
          <w:szCs w:val="24"/>
          <w:shd w:val="clear" w:color="auto" w:fill="FFFFFF"/>
        </w:rPr>
        <w:t xml:space="preserve">de programación robótica basado en </w:t>
      </w:r>
      <w:r w:rsidR="0018673B">
        <w:rPr>
          <w:rFonts w:ascii="Arial" w:hAnsi="Arial" w:cs="Arial"/>
          <w:sz w:val="24"/>
          <w:szCs w:val="24"/>
          <w:shd w:val="clear" w:color="auto" w:fill="FFFFFF"/>
        </w:rPr>
        <w:t>J</w:t>
      </w:r>
      <w:r w:rsidR="0018673B" w:rsidRPr="00E455FC">
        <w:rPr>
          <w:rFonts w:ascii="Arial" w:hAnsi="Arial" w:cs="Arial"/>
          <w:sz w:val="24"/>
          <w:szCs w:val="24"/>
          <w:shd w:val="clear" w:color="auto" w:fill="FFFFFF"/>
        </w:rPr>
        <w:t>ava</w:t>
      </w:r>
      <w:r w:rsidR="0018673B">
        <w:rPr>
          <w:rFonts w:ascii="Arial" w:hAnsi="Arial" w:cs="Arial"/>
          <w:sz w:val="24"/>
          <w:szCs w:val="24"/>
          <w:shd w:val="clear" w:color="auto" w:fill="FFFFFF"/>
        </w:rPr>
        <w:t>S</w:t>
      </w:r>
      <w:r w:rsidR="0018673B" w:rsidRPr="00E455FC">
        <w:rPr>
          <w:rFonts w:ascii="Arial" w:hAnsi="Arial" w:cs="Arial"/>
          <w:sz w:val="24"/>
          <w:szCs w:val="24"/>
          <w:shd w:val="clear" w:color="auto" w:fill="FFFFFF"/>
        </w:rPr>
        <w:t>cript lanzado por la compañía Bocoup en el 2012</w:t>
      </w:r>
      <w:r w:rsidR="00F52C91">
        <w:rPr>
          <w:rFonts w:ascii="Arial" w:hAnsi="Arial" w:cs="Arial"/>
          <w:sz w:val="24"/>
          <w:szCs w:val="24"/>
          <w:shd w:val="clear" w:color="auto" w:fill="FFFFFF"/>
        </w:rPr>
        <w:t>,</w:t>
      </w:r>
      <w:r w:rsidR="0018673B">
        <w:rPr>
          <w:rFonts w:ascii="Arial" w:hAnsi="Arial" w:cs="Arial"/>
          <w:sz w:val="24"/>
          <w:szCs w:val="24"/>
          <w:shd w:val="clear" w:color="auto" w:fill="FFFFFF"/>
        </w:rPr>
        <w:t xml:space="preserve"> bajo licencia abierta</w:t>
      </w:r>
      <w:r w:rsidR="00F52C91">
        <w:rPr>
          <w:rFonts w:ascii="Arial" w:hAnsi="Arial" w:cs="Arial"/>
          <w:sz w:val="24"/>
          <w:szCs w:val="24"/>
          <w:shd w:val="clear" w:color="auto" w:fill="FFFFFF"/>
        </w:rPr>
        <w:t>,</w:t>
      </w:r>
      <w:r w:rsidR="0018673B">
        <w:rPr>
          <w:rFonts w:ascii="Arial" w:hAnsi="Arial" w:cs="Arial"/>
          <w:sz w:val="24"/>
          <w:szCs w:val="24"/>
          <w:shd w:val="clear" w:color="auto" w:fill="FFFFFF"/>
        </w:rPr>
        <w:t xml:space="preserve"> y que ha logrado ser adoptado tanto por </w:t>
      </w:r>
      <w:r w:rsidR="0018673B" w:rsidRPr="00E455FC">
        <w:rPr>
          <w:rFonts w:ascii="Arial" w:hAnsi="Arial" w:cs="Arial"/>
          <w:sz w:val="24"/>
          <w:szCs w:val="24"/>
          <w:shd w:val="clear" w:color="auto" w:fill="FFFFFF"/>
        </w:rPr>
        <w:t>desarrolladores</w:t>
      </w:r>
      <w:r w:rsidR="0018673B">
        <w:rPr>
          <w:rFonts w:ascii="Arial" w:hAnsi="Arial" w:cs="Arial"/>
          <w:sz w:val="24"/>
          <w:szCs w:val="24"/>
          <w:shd w:val="clear" w:color="auto" w:fill="FFFFFF"/>
        </w:rPr>
        <w:t xml:space="preserve"> como por</w:t>
      </w:r>
      <w:r w:rsidR="0018673B" w:rsidRPr="00E455FC">
        <w:rPr>
          <w:rFonts w:ascii="Arial" w:hAnsi="Arial" w:cs="Arial"/>
          <w:sz w:val="24"/>
          <w:szCs w:val="24"/>
          <w:shd w:val="clear" w:color="auto" w:fill="FFFFFF"/>
        </w:rPr>
        <w:t xml:space="preserve"> ingenieros</w:t>
      </w:r>
      <w:r w:rsidR="00F52C91">
        <w:rPr>
          <w:rFonts w:ascii="Arial" w:hAnsi="Arial" w:cs="Arial"/>
          <w:sz w:val="24"/>
          <w:szCs w:val="24"/>
          <w:shd w:val="clear" w:color="auto" w:fill="FFFFFF"/>
        </w:rPr>
        <w:t>.</w:t>
      </w:r>
      <w:r w:rsidR="0018673B">
        <w:rPr>
          <w:rFonts w:ascii="Arial" w:hAnsi="Arial" w:cs="Arial"/>
          <w:sz w:val="24"/>
          <w:szCs w:val="24"/>
          <w:shd w:val="clear" w:color="auto" w:fill="FFFFFF"/>
        </w:rPr>
        <w:t xml:space="preserve"> </w:t>
      </w:r>
      <w:r w:rsidR="00F52C91">
        <w:rPr>
          <w:rFonts w:ascii="Arial" w:hAnsi="Arial" w:cs="Arial"/>
          <w:sz w:val="24"/>
          <w:szCs w:val="24"/>
          <w:shd w:val="clear" w:color="auto" w:fill="FFFFFF"/>
        </w:rPr>
        <w:t xml:space="preserve">Estos </w:t>
      </w:r>
      <w:r w:rsidR="00F52C91">
        <w:rPr>
          <w:rFonts w:ascii="Arial" w:hAnsi="Arial" w:cs="Arial"/>
          <w:sz w:val="24"/>
          <w:szCs w:val="24"/>
          <w:shd w:val="clear" w:color="auto" w:fill="FFFFFF"/>
        </w:rPr>
        <w:t>no solo son usuarios</w:t>
      </w:r>
      <w:r w:rsidR="00F52C91">
        <w:rPr>
          <w:rFonts w:ascii="Arial" w:hAnsi="Arial" w:cs="Arial"/>
          <w:sz w:val="24"/>
          <w:szCs w:val="24"/>
          <w:shd w:val="clear" w:color="auto" w:fill="FFFFFF"/>
        </w:rPr>
        <w:t>, sino que, co</w:t>
      </w:r>
      <w:r w:rsidR="0018673B">
        <w:rPr>
          <w:rFonts w:ascii="Arial" w:hAnsi="Arial" w:cs="Arial"/>
          <w:sz w:val="24"/>
          <w:szCs w:val="24"/>
          <w:shd w:val="clear" w:color="auto" w:fill="FFFFFF"/>
        </w:rPr>
        <w:t>mo comunidad</w:t>
      </w:r>
      <w:r>
        <w:rPr>
          <w:rFonts w:ascii="Arial" w:hAnsi="Arial" w:cs="Arial"/>
          <w:sz w:val="24"/>
          <w:szCs w:val="24"/>
          <w:shd w:val="clear" w:color="auto" w:fill="FFFFFF"/>
        </w:rPr>
        <w:t xml:space="preserve"> </w:t>
      </w:r>
      <w:r w:rsidR="0018673B">
        <w:rPr>
          <w:rFonts w:ascii="Arial" w:hAnsi="Arial" w:cs="Arial"/>
          <w:sz w:val="24"/>
          <w:szCs w:val="24"/>
          <w:shd w:val="clear" w:color="auto" w:fill="FFFFFF"/>
        </w:rPr>
        <w:t>también provee</w:t>
      </w:r>
      <w:r w:rsidR="00F52C91">
        <w:rPr>
          <w:rFonts w:ascii="Arial" w:hAnsi="Arial" w:cs="Arial"/>
          <w:sz w:val="24"/>
          <w:szCs w:val="24"/>
          <w:shd w:val="clear" w:color="auto" w:fill="FFFFFF"/>
        </w:rPr>
        <w:t>n</w:t>
      </w:r>
      <w:r w:rsidR="0018673B">
        <w:rPr>
          <w:rFonts w:ascii="Arial" w:hAnsi="Arial" w:cs="Arial"/>
          <w:sz w:val="24"/>
          <w:szCs w:val="24"/>
          <w:shd w:val="clear" w:color="auto" w:fill="FFFFFF"/>
        </w:rPr>
        <w:t xml:space="preserve"> soporte, mejor</w:t>
      </w:r>
      <w:r>
        <w:rPr>
          <w:rFonts w:ascii="Arial" w:hAnsi="Arial" w:cs="Arial"/>
          <w:sz w:val="24"/>
          <w:szCs w:val="24"/>
          <w:shd w:val="clear" w:color="auto" w:fill="FFFFFF"/>
        </w:rPr>
        <w:t xml:space="preserve">as y nuevas características al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Pr="00E45AEE">
        <w:rPr>
          <w:rFonts w:ascii="Arial" w:hAnsi="Arial" w:cs="Arial"/>
          <w:b/>
          <w:i/>
          <w:sz w:val="24"/>
          <w:szCs w:val="24"/>
        </w:rPr>
        <w:t>framework</w:t>
      </w:r>
      <w:r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 Una captura de pantal</w:t>
      </w:r>
      <w:r>
        <w:rPr>
          <w:rFonts w:ascii="Arial" w:hAnsi="Arial" w:cs="Arial"/>
          <w:sz w:val="24"/>
          <w:szCs w:val="24"/>
          <w:shd w:val="clear" w:color="auto" w:fill="FFFFFF"/>
        </w:rPr>
        <w:t xml:space="preserve">la de su sitio se encuentra en la </w:t>
      </w:r>
      <w:r w:rsidR="0018673B" w:rsidRPr="00980ACB">
        <w:rPr>
          <w:rFonts w:ascii="Arial" w:hAnsi="Arial" w:cs="Arial"/>
          <w:b/>
          <w:sz w:val="24"/>
          <w:szCs w:val="24"/>
          <w:shd w:val="clear" w:color="auto" w:fill="FFFFFF"/>
        </w:rPr>
        <w:fldChar w:fldCharType="begin"/>
      </w:r>
      <w:r w:rsidR="0018673B" w:rsidRPr="00980ACB">
        <w:rPr>
          <w:rFonts w:ascii="Arial" w:hAnsi="Arial" w:cs="Arial"/>
          <w:b/>
          <w:sz w:val="24"/>
          <w:szCs w:val="24"/>
          <w:shd w:val="clear" w:color="auto" w:fill="FFFFFF"/>
        </w:rPr>
        <w:instrText xml:space="preserve"> REF _Ref503536925 \h </w:instrText>
      </w:r>
      <w:r w:rsidRPr="00980ACB">
        <w:rPr>
          <w:rFonts w:ascii="Arial" w:hAnsi="Arial" w:cs="Arial"/>
          <w:b/>
          <w:sz w:val="24"/>
          <w:szCs w:val="24"/>
          <w:shd w:val="clear" w:color="auto" w:fill="FFFFFF"/>
        </w:rPr>
        <w:instrText xml:space="preserve"> \* MERGEFORMAT </w:instrText>
      </w:r>
      <w:r w:rsidR="0018673B" w:rsidRPr="00980ACB">
        <w:rPr>
          <w:rFonts w:ascii="Arial" w:hAnsi="Arial" w:cs="Arial"/>
          <w:b/>
          <w:sz w:val="24"/>
          <w:szCs w:val="24"/>
          <w:shd w:val="clear" w:color="auto" w:fill="FFFFFF"/>
        </w:rPr>
      </w:r>
      <w:r w:rsidR="0018673B" w:rsidRPr="00980ACB">
        <w:rPr>
          <w:rFonts w:ascii="Arial" w:hAnsi="Arial" w:cs="Arial"/>
          <w:b/>
          <w:sz w:val="24"/>
          <w:szCs w:val="24"/>
          <w:shd w:val="clear" w:color="auto" w:fill="FFFFFF"/>
        </w:rPr>
        <w:fldChar w:fldCharType="separate"/>
      </w:r>
      <w:r w:rsidRPr="00980ACB">
        <w:rPr>
          <w:rFonts w:ascii="Arial" w:hAnsi="Arial" w:cs="Arial"/>
          <w:b/>
          <w:bCs/>
          <w:sz w:val="24"/>
          <w:szCs w:val="24"/>
          <w:shd w:val="clear" w:color="auto" w:fill="FFFFFF"/>
          <w:lang w:val="es-ES"/>
        </w:rPr>
        <w:fldChar w:fldCharType="begin"/>
      </w:r>
      <w:r w:rsidRPr="00980ACB">
        <w:rPr>
          <w:rFonts w:ascii="Arial" w:hAnsi="Arial" w:cs="Arial"/>
          <w:b/>
          <w:sz w:val="24"/>
          <w:szCs w:val="24"/>
          <w:shd w:val="clear" w:color="auto" w:fill="FFFFFF"/>
        </w:rPr>
        <w:instrText xml:space="preserve"> REF _Ref508797476 \h </w:instrText>
      </w:r>
      <w:r w:rsidRPr="00980ACB">
        <w:rPr>
          <w:rFonts w:ascii="Arial" w:hAnsi="Arial" w:cs="Arial"/>
          <w:b/>
          <w:bCs/>
          <w:sz w:val="24"/>
          <w:szCs w:val="24"/>
          <w:shd w:val="clear" w:color="auto" w:fill="FFFFFF"/>
          <w:lang w:val="es-ES"/>
        </w:rPr>
        <w:instrText xml:space="preserve"> \* MERGEFORMAT </w:instrText>
      </w:r>
      <w:r w:rsidRPr="00980ACB">
        <w:rPr>
          <w:rFonts w:ascii="Arial" w:hAnsi="Arial" w:cs="Arial"/>
          <w:b/>
          <w:bCs/>
          <w:sz w:val="24"/>
          <w:szCs w:val="24"/>
          <w:shd w:val="clear" w:color="auto" w:fill="FFFFFF"/>
          <w:lang w:val="es-ES"/>
        </w:rPr>
      </w:r>
      <w:r w:rsidRPr="00980ACB">
        <w:rPr>
          <w:rFonts w:ascii="Arial" w:hAnsi="Arial" w:cs="Arial"/>
          <w:b/>
          <w:bCs/>
          <w:sz w:val="24"/>
          <w:szCs w:val="24"/>
          <w:shd w:val="clear" w:color="auto" w:fill="FFFFFF"/>
          <w:lang w:val="es-ES"/>
        </w:rPr>
        <w:fldChar w:fldCharType="separate"/>
      </w:r>
      <w:r w:rsidRPr="00980ACB">
        <w:rPr>
          <w:rFonts w:ascii="Arial" w:hAnsi="Arial" w:cs="Arial"/>
          <w:b/>
          <w:sz w:val="24"/>
          <w:szCs w:val="24"/>
        </w:rPr>
        <w:t xml:space="preserve">Ilustración </w:t>
      </w:r>
      <w:r w:rsidRPr="00980ACB">
        <w:rPr>
          <w:rFonts w:ascii="Arial" w:hAnsi="Arial" w:cs="Arial"/>
          <w:b/>
          <w:noProof/>
          <w:sz w:val="24"/>
          <w:szCs w:val="24"/>
        </w:rPr>
        <w:t>45</w:t>
      </w:r>
      <w:r w:rsidRPr="00980ACB">
        <w:rPr>
          <w:rFonts w:ascii="Arial" w:hAnsi="Arial" w:cs="Arial"/>
          <w:b/>
          <w:sz w:val="24"/>
          <w:szCs w:val="24"/>
        </w:rPr>
        <w:t xml:space="preserve"> - Sitio web oficial de Johnny-Five (http://johnny-five.io/)</w:t>
      </w:r>
      <w:r w:rsidRPr="00980ACB">
        <w:rPr>
          <w:rFonts w:ascii="Arial" w:hAnsi="Arial" w:cs="Arial"/>
          <w:b/>
          <w:bCs/>
          <w:sz w:val="24"/>
          <w:szCs w:val="24"/>
          <w:shd w:val="clear" w:color="auto" w:fill="FFFFFF"/>
          <w:lang w:val="es-ES"/>
        </w:rPr>
        <w:fldChar w:fldCharType="end"/>
      </w:r>
      <w:r w:rsidR="0018673B"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w:t>
      </w:r>
    </w:p>
    <w:p w14:paraId="1D7EB3F7" w14:textId="77777777" w:rsidR="0018673B" w:rsidRPr="00E455FC" w:rsidRDefault="0018673B" w:rsidP="0018673B">
      <w:pPr>
        <w:rPr>
          <w:rFonts w:ascii="Arial" w:hAnsi="Arial" w:cs="Arial"/>
          <w:sz w:val="24"/>
          <w:szCs w:val="24"/>
          <w:shd w:val="clear" w:color="auto" w:fill="FFFFFF"/>
        </w:rPr>
      </w:pPr>
    </w:p>
    <w:p w14:paraId="20CADF07" w14:textId="79124865"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sidR="00F52C91">
        <w:rPr>
          <w:rFonts w:ascii="Arial" w:hAnsi="Arial" w:cs="Arial"/>
          <w:sz w:val="24"/>
          <w:szCs w:val="24"/>
          <w:shd w:val="clear" w:color="auto" w:fill="FFFFFF"/>
        </w:rPr>
        <w:t>con la</w:t>
      </w:r>
      <w:r>
        <w:rPr>
          <w:rFonts w:ascii="Arial" w:hAnsi="Arial" w:cs="Arial"/>
          <w:sz w:val="24"/>
          <w:szCs w:val="24"/>
          <w:shd w:val="clear" w:color="auto" w:fill="FFFFFF"/>
        </w:rPr>
        <w:t xml:space="preserve"> gran</w:t>
      </w:r>
      <w:r w:rsidRPr="00E455FC">
        <w:rPr>
          <w:rFonts w:ascii="Arial" w:hAnsi="Arial" w:cs="Arial"/>
          <w:sz w:val="24"/>
          <w:szCs w:val="24"/>
          <w:shd w:val="clear" w:color="auto" w:fill="FFFFFF"/>
        </w:rPr>
        <w:t xml:space="preserve"> mayoría de microcontroladores y SBC más populares,</w:t>
      </w:r>
      <w:r>
        <w:rPr>
          <w:rFonts w:ascii="Arial" w:hAnsi="Arial" w:cs="Arial"/>
          <w:sz w:val="24"/>
          <w:szCs w:val="24"/>
          <w:shd w:val="clear" w:color="auto" w:fill="FFFFFF"/>
        </w:rPr>
        <w:t xml:space="preserve"> incluyendo</w:t>
      </w:r>
      <w:r w:rsidRPr="00E455FC">
        <w:rPr>
          <w:rFonts w:ascii="Arial" w:hAnsi="Arial" w:cs="Arial"/>
          <w:sz w:val="24"/>
          <w:szCs w:val="24"/>
          <w:shd w:val="clear" w:color="auto" w:fill="FFFFFF"/>
        </w:rPr>
        <w:t xml:space="preserve"> los utilizados en el desarrollo de esta tesina</w:t>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Arduino y Raspberry Pi (ambos en todas sus versiones). </w:t>
      </w:r>
      <w:r w:rsidR="00980ACB">
        <w:rPr>
          <w:rFonts w:ascii="Arial" w:hAnsi="Arial" w:cs="Arial"/>
          <w:sz w:val="24"/>
          <w:szCs w:val="24"/>
          <w:shd w:val="clear" w:color="auto" w:fill="FFFFFF"/>
        </w:rPr>
        <w:t>Dentro</w:t>
      </w:r>
      <w:r>
        <w:rPr>
          <w:rFonts w:ascii="Arial" w:hAnsi="Arial" w:cs="Arial"/>
          <w:sz w:val="24"/>
          <w:szCs w:val="24"/>
          <w:shd w:val="clear" w:color="auto" w:fill="FFFFFF"/>
        </w:rPr>
        <w:t xml:space="preserve"> de la variedad de dispositivos soportados se encuentran</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las</w:t>
      </w:r>
      <w:r w:rsidRPr="00E455FC">
        <w:rPr>
          <w:rFonts w:ascii="Arial" w:hAnsi="Arial" w:cs="Arial"/>
          <w:sz w:val="24"/>
          <w:szCs w:val="24"/>
          <w:shd w:val="clear" w:color="auto" w:fill="FFFFFF"/>
        </w:rPr>
        <w:t xml:space="preserve"> placas como BeagleBone, SparkFun, ChipKit, Intel-Galileo, entre otras.</w:t>
      </w:r>
    </w:p>
    <w:p w14:paraId="21DAD048" w14:textId="77777777" w:rsidR="0018673B" w:rsidRPr="00E455FC" w:rsidRDefault="0018673B" w:rsidP="0018673B">
      <w:pPr>
        <w:rPr>
          <w:rFonts w:ascii="Arial" w:hAnsi="Arial" w:cs="Arial"/>
          <w:sz w:val="24"/>
          <w:szCs w:val="24"/>
          <w:shd w:val="clear" w:color="auto" w:fill="FFFFFF"/>
        </w:rPr>
      </w:pPr>
    </w:p>
    <w:p w14:paraId="62753199" w14:textId="73571B54"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w:t>
      </w:r>
      <w:r w:rsidRPr="00E455FC">
        <w:rPr>
          <w:rFonts w:ascii="Arial" w:hAnsi="Arial" w:cs="Arial"/>
          <w:sz w:val="24"/>
          <w:szCs w:val="24"/>
          <w:shd w:val="clear" w:color="auto" w:fill="FFFFFF"/>
        </w:rPr>
        <w:t xml:space="preserve">librería </w:t>
      </w:r>
      <w:r>
        <w:rPr>
          <w:rFonts w:ascii="Arial" w:hAnsi="Arial" w:cs="Arial"/>
          <w:sz w:val="24"/>
          <w:szCs w:val="24"/>
          <w:shd w:val="clear" w:color="auto" w:fill="FFFFFF"/>
        </w:rPr>
        <w:t>posee</w:t>
      </w:r>
      <w:r w:rsidRPr="00E455FC">
        <w:rPr>
          <w:rFonts w:ascii="Arial" w:hAnsi="Arial" w:cs="Arial"/>
          <w:sz w:val="24"/>
          <w:szCs w:val="24"/>
          <w:shd w:val="clear" w:color="auto" w:fill="FFFFFF"/>
        </w:rPr>
        <w:t xml:space="preserve"> compatibilidad a una </w:t>
      </w:r>
      <w:r>
        <w:rPr>
          <w:rFonts w:ascii="Arial" w:hAnsi="Arial" w:cs="Arial"/>
          <w:sz w:val="24"/>
          <w:szCs w:val="24"/>
          <w:shd w:val="clear" w:color="auto" w:fill="FFFFFF"/>
        </w:rPr>
        <w:t>gran</w:t>
      </w:r>
      <w:r w:rsidRPr="00E455FC">
        <w:rPr>
          <w:rFonts w:ascii="Arial" w:hAnsi="Arial" w:cs="Arial"/>
          <w:sz w:val="24"/>
          <w:szCs w:val="24"/>
          <w:shd w:val="clear" w:color="auto" w:fill="FFFFFF"/>
        </w:rPr>
        <w:t xml:space="preserve"> cantidad de sensores y actuadores,</w:t>
      </w:r>
      <w:r>
        <w:rPr>
          <w:rFonts w:ascii="Arial" w:hAnsi="Arial" w:cs="Arial"/>
          <w:sz w:val="24"/>
          <w:szCs w:val="24"/>
          <w:shd w:val="clear" w:color="auto" w:fill="FFFFFF"/>
        </w:rPr>
        <w:t xml:space="preserve"> así </w:t>
      </w:r>
      <w:r w:rsidR="00980ACB">
        <w:rPr>
          <w:rFonts w:ascii="Arial" w:hAnsi="Arial" w:cs="Arial"/>
          <w:sz w:val="24"/>
          <w:szCs w:val="24"/>
          <w:shd w:val="clear" w:color="auto" w:fill="FFFFFF"/>
        </w:rPr>
        <w:t xml:space="preserve">como </w:t>
      </w:r>
      <w:r w:rsidR="00980ACB" w:rsidRPr="00E455FC">
        <w:rPr>
          <w:rFonts w:ascii="Arial" w:hAnsi="Arial" w:cs="Arial"/>
          <w:sz w:val="24"/>
          <w:szCs w:val="24"/>
          <w:shd w:val="clear" w:color="auto" w:fill="FFFFFF"/>
        </w:rPr>
        <w:t>ejemplos</w:t>
      </w:r>
      <w:r w:rsidRPr="00E455FC">
        <w:rPr>
          <w:rFonts w:ascii="Arial" w:hAnsi="Arial" w:cs="Arial"/>
          <w:sz w:val="24"/>
          <w:szCs w:val="24"/>
          <w:shd w:val="clear" w:color="auto" w:fill="FFFFFF"/>
        </w:rPr>
        <w:t xml:space="preserve"> de u</w:t>
      </w:r>
      <w:r>
        <w:rPr>
          <w:rFonts w:ascii="Arial" w:hAnsi="Arial" w:cs="Arial"/>
          <w:sz w:val="24"/>
          <w:szCs w:val="24"/>
          <w:shd w:val="clear" w:color="auto" w:fill="FFFFFF"/>
        </w:rPr>
        <w:t>tilización</w:t>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Éstos se encuentran disponibles en su página oficial, complementado con esquemas de conexión de los componentes, para </w:t>
      </w:r>
      <w:r w:rsidR="00980ACB">
        <w:rPr>
          <w:rFonts w:ascii="Arial" w:hAnsi="Arial" w:cs="Arial"/>
          <w:sz w:val="24"/>
          <w:szCs w:val="24"/>
          <w:shd w:val="clear" w:color="auto" w:fill="FFFFFF"/>
        </w:rPr>
        <w:t>cada plataforma</w:t>
      </w:r>
      <w:r>
        <w:rPr>
          <w:rFonts w:ascii="Arial" w:hAnsi="Arial" w:cs="Arial"/>
          <w:sz w:val="24"/>
          <w:szCs w:val="24"/>
          <w:shd w:val="clear" w:color="auto" w:fill="FFFFFF"/>
        </w:rPr>
        <w:t xml:space="preserve"> soportada.</w:t>
      </w:r>
    </w:p>
    <w:p w14:paraId="28B16697" w14:textId="77777777" w:rsidR="0018673B" w:rsidRPr="008831B2" w:rsidRDefault="0018673B" w:rsidP="0018673B">
      <w:pPr>
        <w:pStyle w:val="Ttulo2"/>
        <w:rPr>
          <w:b/>
          <w:sz w:val="32"/>
          <w:szCs w:val="32"/>
        </w:rPr>
      </w:pPr>
      <w:bookmarkStart w:id="349" w:name="_Toc499023889"/>
      <w:bookmarkStart w:id="350" w:name="_Toc504153927"/>
      <w:bookmarkStart w:id="351" w:name="_Toc510799426"/>
      <w:r>
        <w:rPr>
          <w:b/>
          <w:sz w:val="32"/>
          <w:szCs w:val="32"/>
        </w:rPr>
        <w:t xml:space="preserve">7.2 </w:t>
      </w:r>
      <w:r w:rsidRPr="008831B2">
        <w:rPr>
          <w:b/>
          <w:sz w:val="32"/>
          <w:szCs w:val="32"/>
        </w:rPr>
        <w:t>Instalación</w:t>
      </w:r>
      <w:bookmarkEnd w:id="349"/>
      <w:bookmarkEnd w:id="350"/>
      <w:bookmarkEnd w:id="351"/>
    </w:p>
    <w:p w14:paraId="38B97118" w14:textId="77777777" w:rsidR="0018673B" w:rsidRPr="00D50977" w:rsidRDefault="0018673B" w:rsidP="0018673B">
      <w:pPr>
        <w:rPr>
          <w:rFonts w:ascii="Verdana" w:hAnsi="Verdana" w:cs="Helvetica"/>
          <w:color w:val="373737"/>
          <w:shd w:val="clear" w:color="auto" w:fill="FFFFFF"/>
        </w:rPr>
      </w:pPr>
    </w:p>
    <w:p w14:paraId="3D346F13" w14:textId="2DBDA4E3"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w:t>
      </w:r>
      <w:r>
        <w:rPr>
          <w:rFonts w:ascii="Arial" w:hAnsi="Arial" w:cs="Arial"/>
          <w:sz w:val="24"/>
          <w:szCs w:val="24"/>
          <w:shd w:val="clear" w:color="auto" w:fill="FFFFFF"/>
        </w:rPr>
        <w:t>N</w:t>
      </w:r>
      <w:r w:rsidRPr="00E455FC">
        <w:rPr>
          <w:rFonts w:ascii="Arial" w:hAnsi="Arial" w:cs="Arial"/>
          <w:sz w:val="24"/>
          <w:szCs w:val="24"/>
          <w:shd w:val="clear" w:color="auto" w:fill="FFFFFF"/>
        </w:rPr>
        <w:t>ode</w:t>
      </w:r>
      <w:r>
        <w:rPr>
          <w:rFonts w:ascii="Arial" w:hAnsi="Arial" w:cs="Arial"/>
          <w:sz w:val="24"/>
          <w:szCs w:val="24"/>
          <w:shd w:val="clear" w:color="auto" w:fill="FFFFFF"/>
        </w:rPr>
        <w:t>JS</w:t>
      </w:r>
      <w:r w:rsidRPr="00E455FC">
        <w:rPr>
          <w:rFonts w:ascii="Arial" w:hAnsi="Arial" w:cs="Arial"/>
          <w:sz w:val="24"/>
          <w:szCs w:val="24"/>
          <w:shd w:val="clear" w:color="auto" w:fill="FFFFFF"/>
        </w:rPr>
        <w:t xml:space="preserve"> (visto en el </w:t>
      </w:r>
      <w:r>
        <w:rPr>
          <w:rFonts w:ascii="Arial" w:hAnsi="Arial" w:cs="Arial"/>
          <w:sz w:val="24"/>
          <w:szCs w:val="24"/>
          <w:shd w:val="clear" w:color="auto" w:fill="FFFFFF"/>
        </w:rPr>
        <w:t>apartado</w:t>
      </w:r>
      <w:r w:rsidR="00975822">
        <w:rPr>
          <w:rFonts w:ascii="Arial" w:hAnsi="Arial" w:cs="Arial"/>
          <w:sz w:val="24"/>
          <w:szCs w:val="24"/>
          <w:shd w:val="clear" w:color="auto" w:fill="FFFFFF"/>
        </w:rPr>
        <w:t xml:space="preserve"> </w:t>
      </w:r>
      <w:r w:rsidR="00975822" w:rsidRPr="00F16B93">
        <w:rPr>
          <w:rFonts w:ascii="Arial" w:hAnsi="Arial" w:cs="Arial"/>
          <w:b/>
          <w:sz w:val="24"/>
          <w:szCs w:val="24"/>
          <w:shd w:val="clear" w:color="auto" w:fill="FFFFFF"/>
        </w:rPr>
        <w:fldChar w:fldCharType="begin"/>
      </w:r>
      <w:r w:rsidR="00975822" w:rsidRPr="00F16B93">
        <w:rPr>
          <w:rFonts w:ascii="Arial" w:hAnsi="Arial" w:cs="Arial"/>
          <w:b/>
          <w:sz w:val="24"/>
          <w:szCs w:val="24"/>
          <w:shd w:val="clear" w:color="auto" w:fill="FFFFFF"/>
        </w:rPr>
        <w:instrText xml:space="preserve"> REF _Ref508877334 \h </w:instrText>
      </w:r>
      <w:r w:rsidR="00F16B93" w:rsidRPr="00F16B93">
        <w:rPr>
          <w:rFonts w:ascii="Arial" w:hAnsi="Arial" w:cs="Arial"/>
          <w:b/>
          <w:sz w:val="24"/>
          <w:szCs w:val="24"/>
          <w:shd w:val="clear" w:color="auto" w:fill="FFFFFF"/>
        </w:rPr>
        <w:instrText xml:space="preserve"> \* MERGEFORMAT </w:instrText>
      </w:r>
      <w:r w:rsidR="00975822" w:rsidRPr="00F16B93">
        <w:rPr>
          <w:rFonts w:ascii="Arial" w:hAnsi="Arial" w:cs="Arial"/>
          <w:b/>
          <w:sz w:val="24"/>
          <w:szCs w:val="24"/>
          <w:shd w:val="clear" w:color="auto" w:fill="FFFFFF"/>
        </w:rPr>
      </w:r>
      <w:r w:rsidR="00975822" w:rsidRPr="00F16B93">
        <w:rPr>
          <w:rFonts w:ascii="Arial" w:hAnsi="Arial" w:cs="Arial"/>
          <w:b/>
          <w:sz w:val="24"/>
          <w:szCs w:val="24"/>
          <w:shd w:val="clear" w:color="auto" w:fill="FFFFFF"/>
        </w:rPr>
        <w:fldChar w:fldCharType="separate"/>
      </w:r>
      <w:r w:rsidR="00975822" w:rsidRPr="00F16B93">
        <w:rPr>
          <w:rFonts w:ascii="Arial" w:hAnsi="Arial" w:cs="Arial"/>
          <w:b/>
          <w:sz w:val="24"/>
          <w:szCs w:val="24"/>
        </w:rPr>
        <w:t>6.2.4 NodeJS</w:t>
      </w:r>
      <w:r w:rsidR="00975822" w:rsidRPr="00F16B93">
        <w:rPr>
          <w:rFonts w:ascii="Arial" w:hAnsi="Arial" w:cs="Arial"/>
          <w:b/>
          <w:sz w:val="24"/>
          <w:szCs w:val="24"/>
          <w:shd w:val="clear" w:color="auto" w:fill="FFFFFF"/>
        </w:rPr>
        <w:fldChar w:fldCharType="end"/>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Se realiza a través </w:t>
      </w:r>
      <w:r w:rsidR="00980ACB">
        <w:rPr>
          <w:rFonts w:ascii="Arial" w:hAnsi="Arial" w:cs="Arial"/>
          <w:sz w:val="24"/>
          <w:szCs w:val="24"/>
          <w:shd w:val="clear" w:color="auto" w:fill="FFFFFF"/>
        </w:rPr>
        <w:t>del</w:t>
      </w:r>
      <w:r>
        <w:rPr>
          <w:rFonts w:ascii="Arial" w:hAnsi="Arial" w:cs="Arial"/>
          <w:sz w:val="24"/>
          <w:szCs w:val="24"/>
          <w:shd w:val="clear" w:color="auto" w:fill="FFFFFF"/>
        </w:rPr>
        <w:t xml:space="preserve"> gestor de paquetes de NodeJS, llamado npm, que permite la gestión de proyectos y administración de </w:t>
      </w:r>
      <w:r w:rsidR="00980ACB">
        <w:rPr>
          <w:rFonts w:ascii="Arial" w:hAnsi="Arial" w:cs="Arial"/>
          <w:sz w:val="24"/>
          <w:szCs w:val="24"/>
          <w:shd w:val="clear" w:color="auto" w:fill="FFFFFF"/>
        </w:rPr>
        <w:t>software</w:t>
      </w:r>
      <w:r>
        <w:rPr>
          <w:rFonts w:ascii="Arial" w:hAnsi="Arial" w:cs="Arial"/>
          <w:sz w:val="24"/>
          <w:szCs w:val="24"/>
          <w:shd w:val="clear" w:color="auto" w:fill="FFFFFF"/>
        </w:rPr>
        <w:t xml:space="preserve"> de terceros.</w:t>
      </w:r>
    </w:p>
    <w:p w14:paraId="27FE13D9" w14:textId="77777777" w:rsidR="00F16B93" w:rsidRDefault="00F16B93" w:rsidP="0018673B">
      <w:pPr>
        <w:rPr>
          <w:rFonts w:ascii="Arial" w:hAnsi="Arial" w:cs="Arial"/>
          <w:sz w:val="24"/>
          <w:szCs w:val="24"/>
          <w:shd w:val="clear" w:color="auto" w:fill="FFFFFF"/>
        </w:rPr>
      </w:pPr>
    </w:p>
    <w:p w14:paraId="58674734" w14:textId="797C135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D</w:t>
      </w:r>
      <w:r w:rsidRPr="00E455FC">
        <w:rPr>
          <w:rFonts w:ascii="Arial" w:hAnsi="Arial" w:cs="Arial"/>
          <w:sz w:val="24"/>
          <w:szCs w:val="24"/>
          <w:shd w:val="clear" w:color="auto" w:fill="FFFFFF"/>
        </w:rPr>
        <w:t>entro del directorio del proyecto</w:t>
      </w:r>
      <w:r>
        <w:rPr>
          <w:rFonts w:ascii="Arial" w:hAnsi="Arial" w:cs="Arial"/>
          <w:sz w:val="24"/>
          <w:szCs w:val="24"/>
          <w:shd w:val="clear" w:color="auto" w:fill="FFFFFF"/>
        </w:rPr>
        <w:t xml:space="preserve"> de debe ejecutar la </w:t>
      </w:r>
      <w:r w:rsidR="00980ACB">
        <w:rPr>
          <w:rFonts w:ascii="Arial" w:hAnsi="Arial" w:cs="Arial"/>
          <w:sz w:val="24"/>
          <w:szCs w:val="24"/>
          <w:shd w:val="clear" w:color="auto" w:fill="FFFFFF"/>
        </w:rPr>
        <w:t>siguiente</w:t>
      </w:r>
      <w:r>
        <w:rPr>
          <w:rFonts w:ascii="Arial" w:hAnsi="Arial" w:cs="Arial"/>
          <w:sz w:val="24"/>
          <w:szCs w:val="24"/>
          <w:shd w:val="clear" w:color="auto" w:fill="FFFFFF"/>
        </w:rPr>
        <w:t xml:space="preserve"> orden</w:t>
      </w:r>
      <w:r w:rsidRPr="00E455FC">
        <w:rPr>
          <w:rFonts w:ascii="Arial" w:hAnsi="Arial" w:cs="Arial"/>
          <w:sz w:val="24"/>
          <w:szCs w:val="24"/>
          <w:shd w:val="clear" w:color="auto" w:fill="FFFFFF"/>
        </w:rPr>
        <w:t>:</w:t>
      </w:r>
    </w:p>
    <w:p w14:paraId="0D2384CA" w14:textId="77777777" w:rsidR="0018673B" w:rsidRDefault="0018673B" w:rsidP="0018673B">
      <w:pPr>
        <w:rPr>
          <w:rFonts w:ascii="Arial" w:hAnsi="Arial" w:cs="Arial"/>
          <w:sz w:val="24"/>
          <w:szCs w:val="24"/>
          <w:shd w:val="clear" w:color="auto" w:fill="FFFFFF"/>
        </w:rPr>
      </w:pPr>
    </w:p>
    <w:p w14:paraId="26A9E644" w14:textId="77777777" w:rsidR="0018673B" w:rsidRPr="00C66805" w:rsidRDefault="0018673B" w:rsidP="0018673B">
      <w:pPr>
        <w:rPr>
          <w:rFonts w:ascii="Courier New" w:hAnsi="Courier New" w:cs="Courier New"/>
          <w:sz w:val="24"/>
          <w:szCs w:val="24"/>
          <w:shd w:val="clear" w:color="auto" w:fill="FFFFFF"/>
          <w:lang w:val="en-US"/>
        </w:rPr>
      </w:pPr>
      <w:r w:rsidRPr="00C66805">
        <w:rPr>
          <w:rFonts w:ascii="Courier New" w:hAnsi="Courier New" w:cs="Courier New"/>
          <w:sz w:val="24"/>
          <w:szCs w:val="24"/>
          <w:shd w:val="clear" w:color="auto" w:fill="FFFFFF"/>
          <w:lang w:val="en-US"/>
        </w:rPr>
        <w:t>npm install Johnny-five</w:t>
      </w:r>
    </w:p>
    <w:p w14:paraId="3FA32A0E" w14:textId="77777777" w:rsidR="0018673B" w:rsidRPr="00C66805" w:rsidRDefault="0018673B" w:rsidP="0018673B">
      <w:pPr>
        <w:pStyle w:val="Ttulo2"/>
        <w:rPr>
          <w:b/>
          <w:sz w:val="32"/>
          <w:szCs w:val="32"/>
          <w:lang w:val="en-US"/>
        </w:rPr>
      </w:pPr>
      <w:bookmarkStart w:id="352" w:name="_Toc499023890"/>
      <w:bookmarkStart w:id="353" w:name="_Toc504153928"/>
      <w:bookmarkStart w:id="354" w:name="_Toc510799427"/>
      <w:r w:rsidRPr="00C66805">
        <w:rPr>
          <w:b/>
          <w:sz w:val="32"/>
          <w:szCs w:val="32"/>
          <w:lang w:val="en-US"/>
        </w:rPr>
        <w:lastRenderedPageBreak/>
        <w:t>7.3 Arduino Firmata</w:t>
      </w:r>
      <w:bookmarkEnd w:id="352"/>
      <w:bookmarkEnd w:id="353"/>
      <w:bookmarkEnd w:id="354"/>
    </w:p>
    <w:p w14:paraId="719129D5" w14:textId="77777777" w:rsidR="0018673B" w:rsidRPr="00C66805" w:rsidRDefault="0018673B" w:rsidP="0018673B">
      <w:pPr>
        <w:rPr>
          <w:lang w:val="en-US"/>
        </w:rPr>
      </w:pPr>
    </w:p>
    <w:p w14:paraId="68FECCE8" w14:textId="0DF957F1" w:rsidR="0018673B" w:rsidRPr="00E455FC" w:rsidRDefault="0018673B" w:rsidP="0018673B">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582976" behindDoc="0" locked="0" layoutInCell="1" allowOverlap="1" wp14:anchorId="57A63742" wp14:editId="60AC315B">
                <wp:simplePos x="0" y="0"/>
                <wp:positionH relativeFrom="column">
                  <wp:posOffset>2306320</wp:posOffset>
                </wp:positionH>
                <wp:positionV relativeFrom="paragraph">
                  <wp:posOffset>939546</wp:posOffset>
                </wp:positionV>
                <wp:extent cx="2633345" cy="635"/>
                <wp:effectExtent l="0" t="0" r="0" b="0"/>
                <wp:wrapSquare wrapText="bothSides"/>
                <wp:docPr id="1061" name="Cuadro de texto 1061"/>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17F10DC7" w14:textId="11319357" w:rsidR="00D311D0" w:rsidRPr="00E41B16" w:rsidRDefault="00D311D0" w:rsidP="0018673B">
                            <w:pPr>
                              <w:pStyle w:val="Descripcin"/>
                              <w:jc w:val="center"/>
                              <w:rPr>
                                <w:rFonts w:ascii="Calibri" w:eastAsia="Calibri" w:hAnsi="Calibri" w:cs="Calibri"/>
                                <w:noProof/>
                                <w:color w:val="000000"/>
                                <w:lang w:val="es-ES_tradnl" w:eastAsia="es-ES_tradnl"/>
                              </w:rPr>
                            </w:pPr>
                            <w:bookmarkStart w:id="355" w:name="_Ref503537432"/>
                            <w:bookmarkStart w:id="356" w:name="_Toc504153997"/>
                            <w:bookmarkStart w:id="357" w:name="_Ref508877444"/>
                            <w:bookmarkStart w:id="358" w:name="_Toc510799582"/>
                            <w:r>
                              <w:t xml:space="preserve">Ilustración </w:t>
                            </w:r>
                            <w:fldSimple w:instr=" SEQ Ilustración \* ARABIC ">
                              <w:r>
                                <w:rPr>
                                  <w:noProof/>
                                </w:rPr>
                                <w:t>46</w:t>
                              </w:r>
                            </w:fldSimple>
                            <w:r>
                              <w:t xml:space="preserve"> – </w:t>
                            </w:r>
                            <w:bookmarkEnd w:id="355"/>
                            <w:bookmarkEnd w:id="356"/>
                            <w:r>
                              <w:t>Firmata como interfaz</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63742" id="Cuadro de texto 1061" o:spid="_x0000_s1048" type="#_x0000_t202" style="position:absolute;left:0;text-align:left;margin-left:181.6pt;margin-top:74pt;width:207.35pt;height:.05pt;z-index:25158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" stroked="f">
                <v:textbox style="mso-fit-shape-to-text:t" inset="0,0,0,0">
                  <w:txbxContent>
                    <w:p w14:paraId="17F10DC7" w14:textId="11319357" w:rsidR="00D311D0" w:rsidRPr="00E41B16" w:rsidRDefault="00D311D0" w:rsidP="0018673B">
                      <w:pPr>
                        <w:pStyle w:val="Descripcin"/>
                        <w:jc w:val="center"/>
                        <w:rPr>
                          <w:rFonts w:ascii="Calibri" w:eastAsia="Calibri" w:hAnsi="Calibri" w:cs="Calibri"/>
                          <w:noProof/>
                          <w:color w:val="000000"/>
                          <w:lang w:val="es-ES_tradnl" w:eastAsia="es-ES_tradnl"/>
                        </w:rPr>
                      </w:pPr>
                      <w:bookmarkStart w:id="359" w:name="_Ref503537432"/>
                      <w:bookmarkStart w:id="360" w:name="_Toc504153997"/>
                      <w:bookmarkStart w:id="361" w:name="_Ref508877444"/>
                      <w:bookmarkStart w:id="362" w:name="_Toc510799582"/>
                      <w:r>
                        <w:t xml:space="preserve">Ilustración </w:t>
                      </w:r>
                      <w:fldSimple w:instr=" SEQ Ilustración \* ARABIC ">
                        <w:r>
                          <w:rPr>
                            <w:noProof/>
                          </w:rPr>
                          <w:t>46</w:t>
                        </w:r>
                      </w:fldSimple>
                      <w:r>
                        <w:t xml:space="preserve"> – </w:t>
                      </w:r>
                      <w:bookmarkEnd w:id="359"/>
                      <w:bookmarkEnd w:id="360"/>
                      <w:r>
                        <w:t>Firmata como interfaz</w:t>
                      </w:r>
                      <w:bookmarkEnd w:id="361"/>
                      <w:bookmarkEnd w:id="362"/>
                    </w:p>
                  </w:txbxContent>
                </v:textbox>
                <w10:wrap type="square"/>
              </v:shape>
            </w:pict>
          </mc:Fallback>
        </mc:AlternateContent>
      </w:r>
      <w:r>
        <w:rPr>
          <w:noProof/>
        </w:rPr>
        <w:drawing>
          <wp:anchor distT="0" distB="0" distL="114300" distR="114300" simplePos="0" relativeHeight="251614720" behindDoc="0" locked="0" layoutInCell="1" allowOverlap="1" wp14:anchorId="66BDD762" wp14:editId="48EE6805">
            <wp:simplePos x="0" y="0"/>
            <wp:positionH relativeFrom="margin">
              <wp:align>right</wp:align>
            </wp:positionH>
            <wp:positionV relativeFrom="paragraph">
              <wp:posOffset>3810</wp:posOffset>
            </wp:positionV>
            <wp:extent cx="3086100" cy="876300"/>
            <wp:effectExtent l="0" t="0" r="0" b="0"/>
            <wp:wrapSquare wrapText="bothSides"/>
            <wp:docPr id="1064" name="Imagen 1064" descr="Resultado de imagen para fi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irmata"/>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229" t="26740" r="9915" b="30376"/>
                    <a:stretch/>
                  </pic:blipFill>
                  <pic:spPr bwMode="auto">
                    <a:xfrm>
                      <a:off x="0" y="0"/>
                      <a:ext cx="3086100"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55FC">
        <w:rPr>
          <w:rFonts w:ascii="Arial" w:hAnsi="Arial" w:cs="Arial"/>
          <w:sz w:val="24"/>
          <w:szCs w:val="24"/>
          <w:shd w:val="clear" w:color="auto" w:fill="FFFFFF"/>
        </w:rPr>
        <w:t xml:space="preserve">Firmata </w:t>
      </w:r>
      <w:r>
        <w:rPr>
          <w:rFonts w:ascii="Arial" w:hAnsi="Arial" w:cs="Arial"/>
          <w:sz w:val="24"/>
          <w:szCs w:val="24"/>
          <w:shd w:val="clear" w:color="auto" w:fill="FFFFFF"/>
        </w:rPr>
        <w:t>se trata de</w:t>
      </w:r>
      <w:r w:rsidRPr="00E455FC">
        <w:rPr>
          <w:rFonts w:ascii="Arial" w:hAnsi="Arial" w:cs="Arial"/>
          <w:sz w:val="24"/>
          <w:szCs w:val="24"/>
          <w:shd w:val="clear" w:color="auto" w:fill="FFFFFF"/>
        </w:rPr>
        <w:t xml:space="preserve"> un protocolo </w:t>
      </w:r>
      <w:r>
        <w:rPr>
          <w:rFonts w:ascii="Arial" w:hAnsi="Arial" w:cs="Arial"/>
          <w:sz w:val="24"/>
          <w:szCs w:val="24"/>
          <w:shd w:val="clear" w:color="auto" w:fill="FFFFFF"/>
        </w:rPr>
        <w:t xml:space="preserve">serial, </w:t>
      </w:r>
      <w:r w:rsidRPr="00E455FC">
        <w:rPr>
          <w:rFonts w:ascii="Arial" w:hAnsi="Arial" w:cs="Arial"/>
          <w:sz w:val="24"/>
          <w:szCs w:val="24"/>
          <w:shd w:val="clear" w:color="auto" w:fill="FFFFFF"/>
        </w:rPr>
        <w:t xml:space="preserve">genérico </w:t>
      </w:r>
      <w:r>
        <w:rPr>
          <w:rFonts w:ascii="Arial" w:hAnsi="Arial" w:cs="Arial"/>
          <w:sz w:val="24"/>
          <w:szCs w:val="24"/>
          <w:shd w:val="clear" w:color="auto" w:fill="FFFFFF"/>
        </w:rPr>
        <w:t>orientado</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 </w:t>
      </w:r>
      <w:r w:rsidR="001F5C12">
        <w:rPr>
          <w:rFonts w:ascii="Arial" w:hAnsi="Arial" w:cs="Arial"/>
          <w:sz w:val="24"/>
          <w:szCs w:val="24"/>
          <w:shd w:val="clear" w:color="auto" w:fill="FFFFFF"/>
        </w:rPr>
        <w:t xml:space="preserve">la comunicación </w:t>
      </w:r>
      <w:r>
        <w:rPr>
          <w:rFonts w:ascii="Arial" w:hAnsi="Arial" w:cs="Arial"/>
          <w:sz w:val="24"/>
          <w:szCs w:val="24"/>
          <w:shd w:val="clear" w:color="auto" w:fill="FFFFFF"/>
        </w:rPr>
        <w:t>entre</w:t>
      </w:r>
      <w:r w:rsidRPr="00E455FC">
        <w:rPr>
          <w:rFonts w:ascii="Arial" w:hAnsi="Arial" w:cs="Arial"/>
          <w:sz w:val="24"/>
          <w:szCs w:val="24"/>
          <w:shd w:val="clear" w:color="auto" w:fill="FFFFFF"/>
        </w:rPr>
        <w:t xml:space="preserve"> microcontroladores </w:t>
      </w:r>
      <w:r>
        <w:rPr>
          <w:rFonts w:ascii="Arial" w:hAnsi="Arial" w:cs="Arial"/>
          <w:sz w:val="24"/>
          <w:szCs w:val="24"/>
          <w:shd w:val="clear" w:color="auto" w:fill="FFFFFF"/>
        </w:rPr>
        <w:t xml:space="preserve">y </w:t>
      </w:r>
      <w:r w:rsidR="00980ACB">
        <w:rPr>
          <w:rFonts w:ascii="Arial" w:hAnsi="Arial" w:cs="Arial"/>
          <w:sz w:val="24"/>
          <w:szCs w:val="24"/>
          <w:shd w:val="clear" w:color="auto" w:fill="FFFFFF"/>
        </w:rPr>
        <w:t xml:space="preserve">una </w:t>
      </w:r>
      <w:r w:rsidR="00980ACB" w:rsidRPr="00E455FC">
        <w:rPr>
          <w:rFonts w:ascii="Arial" w:hAnsi="Arial" w:cs="Arial"/>
          <w:sz w:val="24"/>
          <w:szCs w:val="24"/>
          <w:shd w:val="clear" w:color="auto" w:fill="FFFFFF"/>
        </w:rPr>
        <w:t>computadora</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Al ser genérico, </w:t>
      </w:r>
      <w:r w:rsidRPr="00E455FC">
        <w:rPr>
          <w:rFonts w:ascii="Arial" w:hAnsi="Arial" w:cs="Arial"/>
          <w:sz w:val="24"/>
          <w:szCs w:val="24"/>
          <w:shd w:val="clear" w:color="auto" w:fill="FFFFFF"/>
        </w:rPr>
        <w:t>se puede implementar en cualquier arquitectura de</w:t>
      </w:r>
      <w:r>
        <w:rPr>
          <w:rFonts w:ascii="Arial" w:hAnsi="Arial" w:cs="Arial"/>
          <w:sz w:val="24"/>
          <w:szCs w:val="24"/>
          <w:shd w:val="clear" w:color="auto" w:fill="FFFFFF"/>
        </w:rPr>
        <w:t xml:space="preserve"> </w:t>
      </w:r>
      <w:r w:rsidR="00980ACB" w:rsidRPr="00E455FC">
        <w:rPr>
          <w:rFonts w:ascii="Arial" w:hAnsi="Arial" w:cs="Arial"/>
          <w:sz w:val="24"/>
          <w:szCs w:val="24"/>
          <w:shd w:val="clear" w:color="auto" w:fill="FFFFFF"/>
        </w:rPr>
        <w:t>microcontroladores,</w:t>
      </w:r>
      <w:r>
        <w:rPr>
          <w:rFonts w:ascii="Arial" w:hAnsi="Arial" w:cs="Arial"/>
          <w:sz w:val="24"/>
          <w:szCs w:val="24"/>
          <w:shd w:val="clear" w:color="auto" w:fill="FFFFFF"/>
        </w:rPr>
        <w:t xml:space="preserve"> </w:t>
      </w:r>
      <w:r w:rsidR="00980ACB">
        <w:rPr>
          <w:rFonts w:ascii="Arial" w:hAnsi="Arial" w:cs="Arial"/>
          <w:sz w:val="24"/>
          <w:szCs w:val="24"/>
          <w:shd w:val="clear" w:color="auto" w:fill="FFFFFF"/>
        </w:rPr>
        <w:t>así</w:t>
      </w:r>
      <w:r>
        <w:rPr>
          <w:rFonts w:ascii="Arial" w:hAnsi="Arial" w:cs="Arial"/>
          <w:sz w:val="24"/>
          <w:szCs w:val="24"/>
          <w:shd w:val="clear" w:color="auto" w:fill="FFFFFF"/>
        </w:rPr>
        <w:t xml:space="preserve"> como también las bibliotecas para utilizarlo desde la computadora se pueden implementar en cualquier lenguaje.</w:t>
      </w:r>
    </w:p>
    <w:p w14:paraId="1207DC4A" w14:textId="1C4C1DEC"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br/>
      </w:r>
      <w:r>
        <w:rPr>
          <w:rFonts w:ascii="Arial" w:hAnsi="Arial" w:cs="Arial"/>
          <w:sz w:val="24"/>
          <w:szCs w:val="24"/>
          <w:shd w:val="clear" w:color="auto" w:fill="FFFFFF"/>
        </w:rPr>
        <w:t>Su</w:t>
      </w:r>
      <w:r w:rsidRPr="00E455FC">
        <w:rPr>
          <w:rFonts w:ascii="Arial" w:hAnsi="Arial" w:cs="Arial"/>
          <w:sz w:val="24"/>
          <w:szCs w:val="24"/>
          <w:shd w:val="clear" w:color="auto" w:fill="FFFFFF"/>
        </w:rPr>
        <w:t xml:space="preserve"> objetivo es permitir controlar completamente un microcontrolador</w:t>
      </w:r>
      <w:r>
        <w:rPr>
          <w:rFonts w:ascii="Arial" w:hAnsi="Arial" w:cs="Arial"/>
          <w:sz w:val="24"/>
          <w:szCs w:val="24"/>
          <w:shd w:val="clear" w:color="auto" w:fill="FFFFFF"/>
        </w:rPr>
        <w:t xml:space="preserve"> de forma remota (</w:t>
      </w:r>
      <w:r w:rsidR="00F16B93" w:rsidRPr="00F16B93">
        <w:rPr>
          <w:rFonts w:ascii="Arial" w:hAnsi="Arial" w:cs="Arial"/>
          <w:b/>
          <w:sz w:val="24"/>
          <w:szCs w:val="24"/>
          <w:shd w:val="clear" w:color="auto" w:fill="FFFFFF"/>
        </w:rPr>
        <w:fldChar w:fldCharType="begin"/>
      </w:r>
      <w:r w:rsidR="00F16B93" w:rsidRPr="00F16B93">
        <w:rPr>
          <w:rFonts w:ascii="Arial" w:hAnsi="Arial" w:cs="Arial"/>
          <w:b/>
          <w:sz w:val="24"/>
          <w:szCs w:val="24"/>
          <w:shd w:val="clear" w:color="auto" w:fill="FFFFFF"/>
        </w:rPr>
        <w:instrText xml:space="preserve"> REF _Ref508877444 \h  \* MERGEFORMAT </w:instrText>
      </w:r>
      <w:r w:rsidR="00F16B93" w:rsidRPr="00F16B93">
        <w:rPr>
          <w:rFonts w:ascii="Arial" w:hAnsi="Arial" w:cs="Arial"/>
          <w:b/>
          <w:sz w:val="24"/>
          <w:szCs w:val="24"/>
          <w:shd w:val="clear" w:color="auto" w:fill="FFFFFF"/>
        </w:rPr>
      </w:r>
      <w:r w:rsidR="00F16B93" w:rsidRPr="00F16B93">
        <w:rPr>
          <w:rFonts w:ascii="Arial" w:hAnsi="Arial" w:cs="Arial"/>
          <w:b/>
          <w:sz w:val="24"/>
          <w:szCs w:val="24"/>
          <w:shd w:val="clear" w:color="auto" w:fill="FFFFFF"/>
        </w:rPr>
        <w:fldChar w:fldCharType="separate"/>
      </w:r>
      <w:r w:rsidR="00F16B93" w:rsidRPr="00F16B93">
        <w:rPr>
          <w:rFonts w:ascii="Arial" w:hAnsi="Arial" w:cs="Arial"/>
          <w:b/>
          <w:sz w:val="24"/>
          <w:szCs w:val="24"/>
        </w:rPr>
        <w:t xml:space="preserve">Ilustración </w:t>
      </w:r>
      <w:r w:rsidR="00F16B93" w:rsidRPr="00F16B93">
        <w:rPr>
          <w:rFonts w:ascii="Arial" w:hAnsi="Arial" w:cs="Arial"/>
          <w:b/>
          <w:noProof/>
          <w:sz w:val="24"/>
          <w:szCs w:val="24"/>
        </w:rPr>
        <w:t>46</w:t>
      </w:r>
      <w:r w:rsidR="00F16B93" w:rsidRPr="00F16B93">
        <w:rPr>
          <w:rFonts w:ascii="Arial" w:hAnsi="Arial" w:cs="Arial"/>
          <w:b/>
          <w:sz w:val="24"/>
          <w:szCs w:val="24"/>
        </w:rPr>
        <w:t xml:space="preserve"> – Firmata como interfaz</w:t>
      </w:r>
      <w:r w:rsidR="00F16B93" w:rsidRPr="00F16B93">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eliminando la necesidad de la escritura de código específico para cada </w:t>
      </w:r>
      <w:r w:rsidR="00980ACB">
        <w:rPr>
          <w:rFonts w:ascii="Arial" w:hAnsi="Arial" w:cs="Arial"/>
          <w:sz w:val="24"/>
          <w:szCs w:val="24"/>
          <w:shd w:val="clear" w:color="auto" w:fill="FFFFFF"/>
        </w:rPr>
        <w:t>microcontrolador</w:t>
      </w:r>
      <w:r w:rsidRPr="00E455FC">
        <w:rPr>
          <w:rFonts w:ascii="Arial" w:hAnsi="Arial" w:cs="Arial"/>
          <w:sz w:val="24"/>
          <w:szCs w:val="24"/>
          <w:shd w:val="clear" w:color="auto" w:fill="FFFFFF"/>
        </w:rPr>
        <w:t>.</w:t>
      </w:r>
      <w:sdt>
        <w:sdtPr>
          <w:rPr>
            <w:rFonts w:ascii="Arial" w:hAnsi="Arial" w:cs="Arial"/>
            <w:sz w:val="24"/>
            <w:szCs w:val="24"/>
            <w:shd w:val="clear" w:color="auto" w:fill="FFFFFF"/>
          </w:rPr>
          <w:id w:val="-643038494"/>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git17 \l 11274 </w:instrText>
          </w:r>
          <w:r w:rsidR="005675C3">
            <w:rPr>
              <w:rFonts w:ascii="Arial" w:hAnsi="Arial" w:cs="Arial"/>
              <w:sz w:val="24"/>
              <w:szCs w:val="24"/>
              <w:shd w:val="clear" w:color="auto" w:fill="FFFFFF"/>
            </w:rPr>
            <w:fldChar w:fldCharType="separate"/>
          </w:r>
          <w:r w:rsidR="00AB7AAE">
            <w:rPr>
              <w:rFonts w:ascii="Arial" w:hAnsi="Arial" w:cs="Arial"/>
              <w:noProof/>
              <w:sz w:val="24"/>
              <w:szCs w:val="24"/>
              <w:shd w:val="clear" w:color="auto" w:fill="FFFFFF"/>
            </w:rPr>
            <w:t xml:space="preserve"> </w:t>
          </w:r>
          <w:r w:rsidR="00AB7AAE" w:rsidRPr="00AB7AAE">
            <w:rPr>
              <w:rFonts w:ascii="Arial" w:hAnsi="Arial" w:cs="Arial"/>
              <w:noProof/>
              <w:sz w:val="24"/>
              <w:szCs w:val="24"/>
              <w:shd w:val="clear" w:color="auto" w:fill="FFFFFF"/>
            </w:rPr>
            <w:t>[25]</w:t>
          </w:r>
          <w:r w:rsidR="005675C3">
            <w:rPr>
              <w:rFonts w:ascii="Arial" w:hAnsi="Arial" w:cs="Arial"/>
              <w:sz w:val="24"/>
              <w:szCs w:val="24"/>
              <w:shd w:val="clear" w:color="auto" w:fill="FFFFFF"/>
            </w:rPr>
            <w:fldChar w:fldCharType="end"/>
          </w:r>
        </w:sdtContent>
      </w:sdt>
    </w:p>
    <w:p w14:paraId="529ACDF6" w14:textId="77777777" w:rsidR="0018673B" w:rsidRDefault="0018673B" w:rsidP="0018673B">
      <w:pPr>
        <w:rPr>
          <w:rFonts w:ascii="Arial" w:hAnsi="Arial" w:cs="Arial"/>
          <w:sz w:val="24"/>
          <w:szCs w:val="24"/>
          <w:shd w:val="clear" w:color="auto" w:fill="FFFFFF"/>
        </w:rPr>
      </w:pPr>
    </w:p>
    <w:p w14:paraId="17DC305C" w14:textId="77777777" w:rsidR="0018673B" w:rsidRDefault="0018673B" w:rsidP="0018673B">
      <w:pPr>
        <w:rPr>
          <w:rFonts w:ascii="Arial" w:hAnsi="Arial" w:cs="Arial"/>
          <w:color w:val="373737"/>
          <w:sz w:val="24"/>
          <w:szCs w:val="24"/>
          <w:shd w:val="clear" w:color="auto" w:fill="FFFFFF"/>
        </w:rPr>
      </w:pPr>
      <w:r>
        <w:rPr>
          <w:rFonts w:ascii="Arial" w:hAnsi="Arial" w:cs="Arial"/>
          <w:sz w:val="24"/>
          <w:szCs w:val="24"/>
          <w:shd w:val="clear" w:color="auto" w:fill="FFFFFF"/>
        </w:rPr>
        <w:t>Podemos enumerar las siguientes</w:t>
      </w:r>
      <w:r w:rsidRPr="00F16B93">
        <w:rPr>
          <w:rFonts w:ascii="Arial" w:hAnsi="Arial" w:cs="Arial"/>
          <w:color w:val="auto"/>
          <w:sz w:val="24"/>
          <w:szCs w:val="24"/>
          <w:shd w:val="clear" w:color="auto" w:fill="FFFFFF"/>
        </w:rPr>
        <w:t xml:space="preserve"> ventajas</w:t>
      </w:r>
      <w:r w:rsidRPr="00585D96">
        <w:rPr>
          <w:rFonts w:ascii="Arial" w:hAnsi="Arial" w:cs="Arial"/>
          <w:color w:val="373737"/>
          <w:sz w:val="24"/>
          <w:szCs w:val="24"/>
          <w:shd w:val="clear" w:color="auto" w:fill="FFFFFF"/>
        </w:rPr>
        <w:t>:</w:t>
      </w:r>
    </w:p>
    <w:p w14:paraId="7537F2AA" w14:textId="77777777" w:rsidR="0018673B" w:rsidRPr="00585D96" w:rsidRDefault="0018673B" w:rsidP="0018673B">
      <w:pPr>
        <w:rPr>
          <w:rFonts w:ascii="Arial" w:hAnsi="Arial" w:cs="Arial"/>
          <w:color w:val="373737"/>
          <w:sz w:val="24"/>
          <w:szCs w:val="24"/>
          <w:shd w:val="clear" w:color="auto" w:fill="FFFFFF"/>
        </w:rPr>
      </w:pPr>
    </w:p>
    <w:p w14:paraId="7E655B44" w14:textId="77777777" w:rsidR="0018673B" w:rsidRPr="00585D96" w:rsidRDefault="0018673B" w:rsidP="00AA0DB8">
      <w:pPr>
        <w:numPr>
          <w:ilvl w:val="0"/>
          <w:numId w:val="10"/>
        </w:numPr>
        <w:shd w:val="clear" w:color="auto" w:fill="FFFFFF"/>
        <w:ind w:left="300"/>
        <w:textAlignment w:val="baseline"/>
        <w:rPr>
          <w:rFonts w:ascii="Arial" w:hAnsi="Arial" w:cs="Arial"/>
          <w:sz w:val="24"/>
          <w:szCs w:val="24"/>
        </w:rPr>
      </w:pPr>
      <w:r>
        <w:rPr>
          <w:rFonts w:ascii="Arial" w:hAnsi="Arial" w:cs="Arial"/>
          <w:sz w:val="24"/>
          <w:szCs w:val="24"/>
        </w:rPr>
        <w:t>El</w:t>
      </w:r>
      <w:r w:rsidRPr="00585D96">
        <w:rPr>
          <w:rFonts w:ascii="Arial" w:hAnsi="Arial" w:cs="Arial"/>
          <w:sz w:val="24"/>
          <w:szCs w:val="24"/>
        </w:rPr>
        <w:t xml:space="preserve"> programa no está limitado por la memoria RAM </w:t>
      </w:r>
      <w:r>
        <w:rPr>
          <w:rFonts w:ascii="Arial" w:hAnsi="Arial" w:cs="Arial"/>
          <w:sz w:val="24"/>
          <w:szCs w:val="24"/>
        </w:rPr>
        <w:t xml:space="preserve">ni </w:t>
      </w:r>
      <w:r w:rsidRPr="00585D96">
        <w:rPr>
          <w:rFonts w:ascii="Arial" w:hAnsi="Arial" w:cs="Arial"/>
          <w:sz w:val="24"/>
          <w:szCs w:val="24"/>
        </w:rPr>
        <w:t>Flash de Arduino</w:t>
      </w:r>
      <w:r>
        <w:rPr>
          <w:rFonts w:ascii="Arial" w:hAnsi="Arial" w:cs="Arial"/>
          <w:sz w:val="24"/>
          <w:szCs w:val="24"/>
        </w:rPr>
        <w:t>.</w:t>
      </w:r>
    </w:p>
    <w:p w14:paraId="116B351E" w14:textId="05FAE56C" w:rsidR="0018673B" w:rsidRDefault="0018673B" w:rsidP="00AA0DB8">
      <w:pPr>
        <w:numPr>
          <w:ilvl w:val="0"/>
          <w:numId w:val="10"/>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que tenga soporte para </w:t>
      </w:r>
      <w:r>
        <w:rPr>
          <w:rFonts w:ascii="Arial" w:hAnsi="Arial" w:cs="Arial"/>
          <w:sz w:val="24"/>
          <w:szCs w:val="24"/>
        </w:rPr>
        <w:t>F</w:t>
      </w:r>
      <w:r w:rsidRPr="00585D96">
        <w:rPr>
          <w:rFonts w:ascii="Arial" w:hAnsi="Arial" w:cs="Arial"/>
          <w:sz w:val="24"/>
          <w:szCs w:val="24"/>
        </w:rPr>
        <w:t xml:space="preserve">irmata. </w:t>
      </w:r>
      <w:r>
        <w:rPr>
          <w:rFonts w:ascii="Arial" w:hAnsi="Arial" w:cs="Arial"/>
          <w:sz w:val="24"/>
          <w:szCs w:val="24"/>
        </w:rPr>
        <w:t>Algunos</w:t>
      </w:r>
      <w:r w:rsidRPr="00585D96">
        <w:rPr>
          <w:rFonts w:ascii="Arial" w:hAnsi="Arial" w:cs="Arial"/>
          <w:sz w:val="24"/>
          <w:szCs w:val="24"/>
        </w:rPr>
        <w:t xml:space="preserve"> </w:t>
      </w:r>
      <w:r w:rsidR="00980ACB">
        <w:rPr>
          <w:rFonts w:ascii="Arial" w:hAnsi="Arial" w:cs="Arial"/>
          <w:sz w:val="24"/>
          <w:szCs w:val="24"/>
        </w:rPr>
        <w:t>lenguajes</w:t>
      </w:r>
      <w:r>
        <w:rPr>
          <w:rFonts w:ascii="Arial" w:hAnsi="Arial" w:cs="Arial"/>
          <w:sz w:val="24"/>
          <w:szCs w:val="24"/>
        </w:rPr>
        <w:t xml:space="preserve"> </w:t>
      </w:r>
      <w:r w:rsidR="005675C3">
        <w:rPr>
          <w:rFonts w:ascii="Arial" w:hAnsi="Arial" w:cs="Arial"/>
          <w:sz w:val="24"/>
          <w:szCs w:val="24"/>
        </w:rPr>
        <w:t>son,</w:t>
      </w:r>
      <w:r>
        <w:rPr>
          <w:rFonts w:ascii="Arial" w:hAnsi="Arial" w:cs="Arial"/>
          <w:sz w:val="24"/>
          <w:szCs w:val="24"/>
        </w:rPr>
        <w:t xml:space="preserve"> por </w:t>
      </w:r>
      <w:r w:rsidRPr="00585D96">
        <w:rPr>
          <w:rFonts w:ascii="Arial" w:hAnsi="Arial" w:cs="Arial"/>
          <w:sz w:val="24"/>
          <w:szCs w:val="24"/>
        </w:rPr>
        <w:t xml:space="preserve">ejemplo: Firmata: Processing, Visual Basic, Perl, C#, PHP, Java, </w:t>
      </w:r>
      <w:r w:rsidRPr="00A56233">
        <w:rPr>
          <w:rFonts w:ascii="Arial" w:hAnsi="Arial" w:cs="Arial"/>
          <w:b/>
          <w:sz w:val="24"/>
          <w:szCs w:val="24"/>
        </w:rPr>
        <w:t>JavaScript</w:t>
      </w:r>
      <w:r>
        <w:rPr>
          <w:rFonts w:ascii="Arial" w:hAnsi="Arial" w:cs="Arial"/>
          <w:b/>
          <w:sz w:val="24"/>
          <w:szCs w:val="24"/>
        </w:rPr>
        <w:t xml:space="preserve"> </w:t>
      </w:r>
      <w:r w:rsidRPr="00C66805">
        <w:rPr>
          <w:rFonts w:ascii="Arial" w:hAnsi="Arial" w:cs="Arial"/>
          <w:sz w:val="24"/>
          <w:szCs w:val="24"/>
        </w:rPr>
        <w:t>(a través de Jhonny</w:t>
      </w:r>
      <w:r w:rsidR="00980ACB">
        <w:rPr>
          <w:rFonts w:ascii="Arial" w:hAnsi="Arial" w:cs="Arial"/>
          <w:sz w:val="24"/>
          <w:szCs w:val="24"/>
        </w:rPr>
        <w:t>-</w:t>
      </w:r>
      <w:r w:rsidRPr="00C66805">
        <w:rPr>
          <w:rFonts w:ascii="Arial" w:hAnsi="Arial" w:cs="Arial"/>
          <w:sz w:val="24"/>
          <w:szCs w:val="24"/>
        </w:rPr>
        <w:t>Five</w:t>
      </w:r>
      <w:r>
        <w:rPr>
          <w:rFonts w:ascii="Arial" w:hAnsi="Arial" w:cs="Arial"/>
          <w:sz w:val="24"/>
          <w:szCs w:val="24"/>
        </w:rPr>
        <w:t xml:space="preserve"> u otras bibliotecas</w:t>
      </w:r>
      <w:r w:rsidRPr="00C66805">
        <w:rPr>
          <w:rFonts w:ascii="Arial" w:hAnsi="Arial" w:cs="Arial"/>
          <w:sz w:val="24"/>
          <w:szCs w:val="24"/>
        </w:rPr>
        <w:t>)</w:t>
      </w:r>
      <w:r w:rsidRPr="00585D96">
        <w:rPr>
          <w:rFonts w:ascii="Arial" w:hAnsi="Arial" w:cs="Arial"/>
          <w:sz w:val="24"/>
          <w:szCs w:val="24"/>
        </w:rPr>
        <w:t xml:space="preserve">, </w:t>
      </w:r>
      <w:r w:rsidR="005675C3" w:rsidRPr="00585D96">
        <w:rPr>
          <w:rFonts w:ascii="Arial" w:hAnsi="Arial" w:cs="Arial"/>
          <w:sz w:val="24"/>
          <w:szCs w:val="24"/>
        </w:rPr>
        <w:t>Ruby</w:t>
      </w:r>
      <w:r w:rsidR="005675C3">
        <w:rPr>
          <w:rFonts w:ascii="Arial" w:hAnsi="Arial" w:cs="Arial"/>
          <w:sz w:val="24"/>
          <w:szCs w:val="24"/>
        </w:rPr>
        <w:t xml:space="preserve">, </w:t>
      </w:r>
      <w:r w:rsidR="005675C3" w:rsidRPr="00585D96">
        <w:rPr>
          <w:rFonts w:ascii="Arial" w:hAnsi="Arial" w:cs="Arial"/>
          <w:sz w:val="24"/>
          <w:szCs w:val="24"/>
        </w:rPr>
        <w:t>Python</w:t>
      </w:r>
      <w:r>
        <w:rPr>
          <w:rFonts w:ascii="Arial" w:hAnsi="Arial" w:cs="Arial"/>
          <w:sz w:val="24"/>
          <w:szCs w:val="24"/>
        </w:rPr>
        <w:t>, etc.</w:t>
      </w:r>
    </w:p>
    <w:p w14:paraId="58E18BA6" w14:textId="77777777" w:rsidR="0018673B" w:rsidRPr="00361C40" w:rsidRDefault="0018673B" w:rsidP="0018673B">
      <w:pPr>
        <w:shd w:val="clear" w:color="auto" w:fill="FFFFFF"/>
        <w:ind w:left="300"/>
        <w:textAlignment w:val="baseline"/>
        <w:rPr>
          <w:rFonts w:ascii="Arial" w:hAnsi="Arial" w:cs="Arial"/>
          <w:sz w:val="24"/>
          <w:szCs w:val="24"/>
        </w:rPr>
      </w:pPr>
    </w:p>
    <w:p w14:paraId="5FB751A5" w14:textId="77777777" w:rsidR="0018673B" w:rsidRPr="000360D5" w:rsidRDefault="0018673B" w:rsidP="0018673B">
      <w:pPr>
        <w:rPr>
          <w:rFonts w:ascii="Arial" w:hAnsi="Arial" w:cs="Arial"/>
          <w:sz w:val="24"/>
          <w:szCs w:val="24"/>
          <w:shd w:val="clear" w:color="auto" w:fill="FFFFFF"/>
        </w:rPr>
      </w:pPr>
      <w:r w:rsidRPr="00C66805">
        <w:rPr>
          <w:rFonts w:ascii="Arial" w:hAnsi="Arial" w:cs="Arial"/>
          <w:sz w:val="24"/>
          <w:szCs w:val="24"/>
          <w:shd w:val="clear" w:color="auto" w:fill="FFFFFF"/>
        </w:rPr>
        <w:t>Sin embargo, podemos enumerar también una serie de Desventajas</w:t>
      </w:r>
      <w:r w:rsidRPr="000360D5">
        <w:rPr>
          <w:rFonts w:ascii="Arial" w:hAnsi="Arial" w:cs="Arial"/>
          <w:sz w:val="24"/>
          <w:szCs w:val="24"/>
          <w:shd w:val="clear" w:color="auto" w:fill="FFFFFF"/>
        </w:rPr>
        <w:t>:</w:t>
      </w:r>
    </w:p>
    <w:p w14:paraId="16C407D4" w14:textId="77777777" w:rsidR="0018673B" w:rsidRDefault="0018673B" w:rsidP="0018673B">
      <w:pPr>
        <w:rPr>
          <w:rFonts w:ascii="Times New Roman" w:hAnsi="Times New Roman" w:cs="Times New Roman"/>
          <w:sz w:val="24"/>
          <w:szCs w:val="24"/>
        </w:rPr>
      </w:pPr>
    </w:p>
    <w:p w14:paraId="796CFE2B" w14:textId="77777777" w:rsidR="0018673B" w:rsidRPr="00585D96" w:rsidRDefault="0018673B" w:rsidP="00AA0DB8">
      <w:pPr>
        <w:numPr>
          <w:ilvl w:val="0"/>
          <w:numId w:val="1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Programas más restringidos, operaciones </w:t>
      </w:r>
      <w:r>
        <w:rPr>
          <w:rFonts w:ascii="Arial" w:hAnsi="Arial" w:cs="Arial"/>
          <w:sz w:val="24"/>
          <w:szCs w:val="24"/>
        </w:rPr>
        <w:t>específicas como manejo pormenorizado de interrupciones no es posible.</w:t>
      </w:r>
    </w:p>
    <w:p w14:paraId="655FB3A0" w14:textId="77777777" w:rsidR="0018673B" w:rsidRPr="00D15376" w:rsidRDefault="0018673B" w:rsidP="00AA0DB8">
      <w:pPr>
        <w:numPr>
          <w:ilvl w:val="0"/>
          <w:numId w:val="11"/>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deja de ser autónomo, es decir,</w:t>
      </w:r>
      <w:r w:rsidRPr="007A7721">
        <w:rPr>
          <w:rFonts w:ascii="Arial" w:hAnsi="Arial" w:cs="Arial"/>
          <w:sz w:val="24"/>
          <w:szCs w:val="24"/>
        </w:rPr>
        <w:t xml:space="preserve"> </w:t>
      </w:r>
      <w:r>
        <w:rPr>
          <w:rFonts w:ascii="Arial" w:hAnsi="Arial" w:cs="Arial"/>
          <w:sz w:val="24"/>
          <w:szCs w:val="24"/>
        </w:rPr>
        <w:t xml:space="preserve">depende de la </w:t>
      </w:r>
      <w:r w:rsidRPr="007A7721">
        <w:rPr>
          <w:rFonts w:ascii="Arial" w:hAnsi="Arial" w:cs="Arial"/>
          <w:sz w:val="24"/>
          <w:szCs w:val="24"/>
        </w:rPr>
        <w:t>cone</w:t>
      </w:r>
      <w:r>
        <w:rPr>
          <w:rFonts w:ascii="Arial" w:hAnsi="Arial" w:cs="Arial"/>
          <w:sz w:val="24"/>
          <w:szCs w:val="24"/>
        </w:rPr>
        <w:t>xión</w:t>
      </w:r>
      <w:r w:rsidRPr="007A7721">
        <w:rPr>
          <w:rFonts w:ascii="Arial" w:hAnsi="Arial" w:cs="Arial"/>
          <w:sz w:val="24"/>
          <w:szCs w:val="24"/>
        </w:rPr>
        <w:t xml:space="preserve">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37AF2A5" w14:textId="77777777" w:rsidR="0018673B" w:rsidRDefault="0018673B" w:rsidP="0018673B">
      <w:pPr>
        <w:rPr>
          <w:b/>
          <w:color w:val="666666"/>
          <w:sz w:val="32"/>
          <w:szCs w:val="32"/>
        </w:rPr>
      </w:pPr>
      <w:bookmarkStart w:id="363" w:name="_Toc499023891"/>
    </w:p>
    <w:p w14:paraId="3EBB5E89" w14:textId="77777777" w:rsidR="0018673B" w:rsidRDefault="0018673B" w:rsidP="0018673B">
      <w:pPr>
        <w:pStyle w:val="Ttulo2"/>
        <w:rPr>
          <w:b/>
          <w:sz w:val="32"/>
          <w:szCs w:val="32"/>
        </w:rPr>
      </w:pPr>
      <w:bookmarkStart w:id="364" w:name="_Toc510799428"/>
      <w:r>
        <w:rPr>
          <w:b/>
          <w:sz w:val="32"/>
          <w:szCs w:val="32"/>
        </w:rPr>
        <w:t>7.4 Surgimiento y funcionamiento de Firmata</w:t>
      </w:r>
      <w:bookmarkEnd w:id="364"/>
    </w:p>
    <w:p w14:paraId="35268942" w14:textId="77777777" w:rsidR="0018673B" w:rsidRDefault="0018673B" w:rsidP="0018673B">
      <w:pPr>
        <w:rPr>
          <w:rFonts w:ascii="Arial" w:hAnsi="Arial" w:cs="Arial"/>
          <w:sz w:val="24"/>
          <w:szCs w:val="24"/>
          <w:shd w:val="clear" w:color="auto" w:fill="FFFFFF"/>
        </w:rPr>
      </w:pPr>
    </w:p>
    <w:p w14:paraId="226C7A80" w14:textId="40A4B8E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El protocolo surge con el objetivo de hacer del microcontrolador una extensión del entorno de desarrollo, quitando del foco la programación embebida y </w:t>
      </w:r>
      <w:r w:rsidR="00980ACB">
        <w:rPr>
          <w:rFonts w:ascii="Arial" w:hAnsi="Arial" w:cs="Arial"/>
          <w:sz w:val="24"/>
          <w:szCs w:val="24"/>
          <w:shd w:val="clear" w:color="auto" w:fill="FFFFFF"/>
        </w:rPr>
        <w:t>permitiendo</w:t>
      </w:r>
      <w:r>
        <w:rPr>
          <w:rFonts w:ascii="Arial" w:hAnsi="Arial" w:cs="Arial"/>
          <w:sz w:val="24"/>
          <w:szCs w:val="24"/>
          <w:shd w:val="clear" w:color="auto" w:fill="FFFFFF"/>
        </w:rPr>
        <w:t xml:space="preserve"> el uso de lenguajes de mayor nivel de abstracción o familiaridad con el desarrollador.</w:t>
      </w:r>
    </w:p>
    <w:p w14:paraId="36A44BF4" w14:textId="77777777" w:rsidR="0018673B" w:rsidRDefault="0018673B" w:rsidP="0018673B">
      <w:pPr>
        <w:rPr>
          <w:rFonts w:ascii="Arial" w:hAnsi="Arial" w:cs="Arial"/>
          <w:sz w:val="24"/>
          <w:szCs w:val="24"/>
          <w:shd w:val="clear" w:color="auto" w:fill="FFFFFF"/>
        </w:rPr>
      </w:pPr>
    </w:p>
    <w:p w14:paraId="5802A61B" w14:textId="782FB40B"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creación data del </w:t>
      </w:r>
      <w:r w:rsidRPr="00DC3114">
        <w:rPr>
          <w:rFonts w:ascii="Arial" w:hAnsi="Arial" w:cs="Arial"/>
          <w:sz w:val="24"/>
          <w:szCs w:val="24"/>
          <w:shd w:val="clear" w:color="auto" w:fill="FFFFFF"/>
        </w:rPr>
        <w:t>año 2006 como una demo</w:t>
      </w:r>
      <w:r>
        <w:rPr>
          <w:rFonts w:ascii="Arial" w:hAnsi="Arial" w:cs="Arial"/>
          <w:sz w:val="24"/>
          <w:szCs w:val="24"/>
          <w:shd w:val="clear" w:color="auto" w:fill="FFFFFF"/>
        </w:rPr>
        <w:t>stración</w:t>
      </w:r>
      <w:r w:rsidRPr="00DC3114">
        <w:rPr>
          <w:rFonts w:ascii="Arial" w:hAnsi="Arial" w:cs="Arial"/>
          <w:sz w:val="24"/>
          <w:szCs w:val="24"/>
          <w:shd w:val="clear" w:color="auto" w:fill="FFFFFF"/>
        </w:rPr>
        <w:t xml:space="preserve"> para Arduino por Hans-Chistoph Steiner</w:t>
      </w:r>
      <w:r>
        <w:rPr>
          <w:rFonts w:ascii="Arial" w:hAnsi="Arial" w:cs="Arial"/>
          <w:sz w:val="24"/>
          <w:szCs w:val="24"/>
          <w:shd w:val="clear" w:color="auto" w:fill="FFFFFF"/>
        </w:rPr>
        <w:t xml:space="preserve">, </w:t>
      </w:r>
      <w:r w:rsidRPr="00DC3114">
        <w:rPr>
          <w:rFonts w:ascii="Arial" w:hAnsi="Arial" w:cs="Arial"/>
          <w:sz w:val="24"/>
          <w:szCs w:val="24"/>
          <w:shd w:val="clear" w:color="auto" w:fill="FFFFFF"/>
        </w:rPr>
        <w:t>mientras trabaja</w:t>
      </w:r>
      <w:r>
        <w:rPr>
          <w:rFonts w:ascii="Arial" w:hAnsi="Arial" w:cs="Arial"/>
          <w:sz w:val="24"/>
          <w:szCs w:val="24"/>
          <w:shd w:val="clear" w:color="auto" w:fill="FFFFFF"/>
        </w:rPr>
        <w:t>ba</w:t>
      </w:r>
      <w:r w:rsidRPr="00DC3114">
        <w:rPr>
          <w:rFonts w:ascii="Arial" w:hAnsi="Arial" w:cs="Arial"/>
          <w:sz w:val="24"/>
          <w:szCs w:val="24"/>
          <w:shd w:val="clear" w:color="auto" w:fill="FFFFFF"/>
        </w:rPr>
        <w:t xml:space="preserve"> en un proyecto musical con dispositivos </w:t>
      </w:r>
      <w:r>
        <w:rPr>
          <w:rFonts w:ascii="Arial" w:hAnsi="Arial" w:cs="Arial"/>
          <w:sz w:val="24"/>
          <w:szCs w:val="24"/>
          <w:shd w:val="clear" w:color="auto" w:fill="FFFFFF"/>
        </w:rPr>
        <w:t>MIDI inter</w:t>
      </w:r>
      <w:r w:rsidRPr="00DC3114">
        <w:rPr>
          <w:rFonts w:ascii="Arial" w:hAnsi="Arial" w:cs="Arial"/>
          <w:sz w:val="24"/>
          <w:szCs w:val="24"/>
          <w:shd w:val="clear" w:color="auto" w:fill="FFFFFF"/>
        </w:rPr>
        <w:t>conectados a varios Arduinos</w:t>
      </w:r>
      <w:r w:rsidR="007E5206">
        <w:rPr>
          <w:rFonts w:ascii="Arial" w:hAnsi="Arial" w:cs="Arial"/>
          <w:sz w:val="24"/>
          <w:szCs w:val="24"/>
          <w:shd w:val="clear" w:color="auto" w:fill="FFFFFF"/>
        </w:rPr>
        <w:t>,</w:t>
      </w:r>
      <w:r w:rsidRPr="00DC3114">
        <w:rPr>
          <w:rFonts w:ascii="Arial" w:hAnsi="Arial" w:cs="Arial"/>
          <w:sz w:val="24"/>
          <w:szCs w:val="24"/>
          <w:shd w:val="clear" w:color="auto" w:fill="FFFFFF"/>
        </w:rPr>
        <w:t xml:space="preserve"> </w:t>
      </w:r>
      <w:r>
        <w:rPr>
          <w:rFonts w:ascii="Arial" w:hAnsi="Arial" w:cs="Arial"/>
          <w:sz w:val="24"/>
          <w:szCs w:val="24"/>
          <w:shd w:val="clear" w:color="auto" w:fill="FFFFFF"/>
        </w:rPr>
        <w:t xml:space="preserve">que contaban </w:t>
      </w:r>
      <w:r w:rsidRPr="00DC3114">
        <w:rPr>
          <w:rFonts w:ascii="Arial" w:hAnsi="Arial" w:cs="Arial"/>
          <w:sz w:val="24"/>
          <w:szCs w:val="24"/>
          <w:shd w:val="clear" w:color="auto" w:fill="FFFFFF"/>
        </w:rPr>
        <w:t xml:space="preserve">con varios sensores. </w:t>
      </w:r>
      <w:r>
        <w:rPr>
          <w:rFonts w:ascii="Arial" w:hAnsi="Arial" w:cs="Arial"/>
          <w:sz w:val="24"/>
          <w:szCs w:val="24"/>
          <w:shd w:val="clear" w:color="auto" w:fill="FFFFFF"/>
        </w:rPr>
        <w:t xml:space="preserve">La </w:t>
      </w:r>
      <w:r w:rsidR="00980ACB">
        <w:rPr>
          <w:rFonts w:ascii="Arial" w:hAnsi="Arial" w:cs="Arial"/>
          <w:sz w:val="24"/>
          <w:szCs w:val="24"/>
          <w:shd w:val="clear" w:color="auto" w:fill="FFFFFF"/>
        </w:rPr>
        <w:t>problemática</w:t>
      </w:r>
      <w:r>
        <w:rPr>
          <w:rFonts w:ascii="Arial" w:hAnsi="Arial" w:cs="Arial"/>
          <w:sz w:val="24"/>
          <w:szCs w:val="24"/>
          <w:shd w:val="clear" w:color="auto" w:fill="FFFFFF"/>
        </w:rPr>
        <w:t xml:space="preserve"> de </w:t>
      </w:r>
      <w:r w:rsidRPr="00DC3114">
        <w:rPr>
          <w:rFonts w:ascii="Arial" w:hAnsi="Arial" w:cs="Arial"/>
          <w:sz w:val="24"/>
          <w:szCs w:val="24"/>
          <w:shd w:val="clear" w:color="auto" w:fill="FFFFFF"/>
        </w:rPr>
        <w:t xml:space="preserve">Hans </w:t>
      </w:r>
      <w:r>
        <w:rPr>
          <w:rFonts w:ascii="Arial" w:hAnsi="Arial" w:cs="Arial"/>
          <w:sz w:val="24"/>
          <w:szCs w:val="24"/>
          <w:shd w:val="clear" w:color="auto" w:fill="FFFFFF"/>
        </w:rPr>
        <w:t>era que debía replicar en cada microcontrolador cada cambio realizado.</w:t>
      </w:r>
    </w:p>
    <w:p w14:paraId="78AB4B2C" w14:textId="77777777" w:rsidR="0018673B" w:rsidRDefault="0018673B" w:rsidP="0018673B">
      <w:pPr>
        <w:rPr>
          <w:rFonts w:ascii="Arial" w:hAnsi="Arial" w:cs="Arial"/>
          <w:sz w:val="24"/>
          <w:szCs w:val="24"/>
          <w:shd w:val="clear" w:color="auto" w:fill="FFFFFF"/>
        </w:rPr>
      </w:pPr>
    </w:p>
    <w:p w14:paraId="5E6FD05E" w14:textId="7AD9112E"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Actualmente l</w:t>
      </w:r>
      <w:r w:rsidRPr="00DC3114">
        <w:rPr>
          <w:rFonts w:ascii="Arial" w:eastAsia="Calibri" w:hAnsi="Arial" w:cs="Arial"/>
          <w:color w:val="000000"/>
          <w:shd w:val="clear" w:color="auto" w:fill="FFFFFF"/>
        </w:rPr>
        <w:t xml:space="preserve">a implementación de referencia </w:t>
      </w:r>
      <w:r>
        <w:rPr>
          <w:rFonts w:ascii="Arial" w:eastAsia="Calibri" w:hAnsi="Arial" w:cs="Arial"/>
          <w:color w:val="000000"/>
          <w:shd w:val="clear" w:color="auto" w:fill="FFFFFF"/>
        </w:rPr>
        <w:t>se encuentra</w:t>
      </w:r>
      <w:r w:rsidRPr="00DC3114">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 xml:space="preserve">en la biblioteca de Arduino </w:t>
      </w:r>
      <w:r w:rsidR="005675C3" w:rsidRPr="0086299B">
        <w:rPr>
          <w:rFonts w:ascii="Arial" w:eastAsia="Calibri" w:hAnsi="Arial" w:cs="Arial"/>
          <w:i/>
          <w:color w:val="000000"/>
          <w:shd w:val="clear" w:color="auto" w:fill="FFFFFF"/>
        </w:rPr>
        <w:fldChar w:fldCharType="begin"/>
      </w:r>
      <w:r w:rsidR="005675C3" w:rsidRPr="0086299B">
        <w:rPr>
          <w:rFonts w:ascii="Arial" w:eastAsia="Calibri" w:hAnsi="Arial" w:cs="Arial"/>
          <w:i/>
          <w:color w:val="000000"/>
          <w:shd w:val="clear" w:color="auto" w:fill="FFFFFF"/>
        </w:rPr>
        <w:instrText xml:space="preserve"> REF _Ref508737417 \h  \* MERGEFORMAT </w:instrText>
      </w:r>
      <w:r w:rsidR="005675C3" w:rsidRPr="0086299B">
        <w:rPr>
          <w:rFonts w:ascii="Arial" w:eastAsia="Calibri" w:hAnsi="Arial" w:cs="Arial"/>
          <w:i/>
          <w:color w:val="000000"/>
          <w:shd w:val="clear" w:color="auto" w:fill="FFFFFF"/>
        </w:rPr>
      </w:r>
      <w:r w:rsidR="005675C3" w:rsidRPr="0086299B">
        <w:rPr>
          <w:rFonts w:ascii="Arial" w:eastAsia="Calibri" w:hAnsi="Arial" w:cs="Arial"/>
          <w:i/>
          <w:color w:val="000000"/>
          <w:shd w:val="clear" w:color="auto" w:fill="FFFFFF"/>
        </w:rPr>
        <w:fldChar w:fldCharType="separate"/>
      </w:r>
      <w:r w:rsidR="005675C3" w:rsidRPr="0086299B">
        <w:rPr>
          <w:rFonts w:ascii="Arial" w:hAnsi="Arial" w:cs="Arial"/>
          <w:b/>
          <w:i/>
        </w:rPr>
        <w:t>IDE</w:t>
      </w:r>
      <w:r w:rsidR="005675C3" w:rsidRPr="0086299B">
        <w:rPr>
          <w:rFonts w:ascii="Arial" w:eastAsia="Calibri" w:hAnsi="Arial" w:cs="Arial"/>
          <w:i/>
          <w:color w:val="000000"/>
          <w:shd w:val="clear" w:color="auto" w:fill="FFFFFF"/>
        </w:rPr>
        <w:fldChar w:fldCharType="end"/>
      </w:r>
      <w:r>
        <w:rPr>
          <w:rFonts w:ascii="Arial" w:eastAsia="Calibri" w:hAnsi="Arial" w:cs="Arial"/>
          <w:color w:val="000000"/>
          <w:shd w:val="clear" w:color="auto" w:fill="FFFFFF"/>
        </w:rPr>
        <w:t xml:space="preserve">, incluida a </w:t>
      </w:r>
      <w:r w:rsidRPr="00DC3114">
        <w:rPr>
          <w:rFonts w:ascii="Arial" w:eastAsia="Calibri" w:hAnsi="Arial" w:cs="Arial"/>
          <w:color w:val="000000"/>
          <w:shd w:val="clear" w:color="auto" w:fill="FFFFFF"/>
        </w:rPr>
        <w:t>partir de la versión 0012</w:t>
      </w:r>
      <w:r>
        <w:rPr>
          <w:rFonts w:ascii="Arial" w:eastAsia="Calibri" w:hAnsi="Arial" w:cs="Arial"/>
          <w:color w:val="000000"/>
          <w:shd w:val="clear" w:color="auto" w:fill="FFFFFF"/>
        </w:rPr>
        <w:t xml:space="preserve"> y está disponible para cualquier placa compatible.</w:t>
      </w:r>
    </w:p>
    <w:p w14:paraId="029989E2"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74B4D83" w14:textId="5DFA40B6" w:rsidR="0018673B" w:rsidRDefault="007E5206"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Firmata expone </w:t>
      </w:r>
      <w:r w:rsidR="0018673B">
        <w:rPr>
          <w:rFonts w:ascii="Arial" w:eastAsia="Calibri" w:hAnsi="Arial" w:cs="Arial"/>
          <w:color w:val="000000"/>
          <w:shd w:val="clear" w:color="auto" w:fill="FFFFFF"/>
        </w:rPr>
        <w:t xml:space="preserve">la </w:t>
      </w:r>
      <w:r w:rsid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_Ref508736466 \h  \* MERGEFORMAT </w:instrText>
      </w:r>
      <w:r w:rsidR="005675C3">
        <w:rPr>
          <w:rFonts w:ascii="Arial" w:eastAsia="Calibri" w:hAnsi="Arial" w:cs="Arial"/>
          <w:color w:val="000000"/>
          <w:shd w:val="clear" w:color="auto" w:fill="FFFFFF"/>
        </w:rPr>
      </w:r>
      <w:r w:rsidR="005675C3">
        <w:rPr>
          <w:rFonts w:ascii="Arial" w:eastAsia="Calibri" w:hAnsi="Arial" w:cs="Arial"/>
          <w:color w:val="000000"/>
          <w:shd w:val="clear" w:color="auto" w:fill="FFFFFF"/>
        </w:rPr>
        <w:fldChar w:fldCharType="separate"/>
      </w:r>
      <w:r w:rsidR="005675C3" w:rsidRPr="00411E62">
        <w:rPr>
          <w:rFonts w:ascii="Arial" w:hAnsi="Arial" w:cs="Arial"/>
          <w:b/>
          <w:i/>
        </w:rPr>
        <w:t>API</w:t>
      </w:r>
      <w:r w:rsidR="005675C3" w:rsidRPr="00FA1017">
        <w:rPr>
          <w:b/>
          <w:i/>
          <w:sz w:val="32"/>
          <w:szCs w:val="32"/>
        </w:rPr>
        <w:t xml:space="preserve"> </w:t>
      </w:r>
      <w:r w:rsidR="005675C3">
        <w:rPr>
          <w:rFonts w:ascii="Arial" w:eastAsia="Calibri" w:hAnsi="Arial" w:cs="Arial"/>
          <w:color w:val="000000"/>
          <w:shd w:val="clear" w:color="auto" w:fill="FFFFFF"/>
        </w:rPr>
        <w:fldChar w:fldCharType="end"/>
      </w:r>
      <w:r w:rsidR="0018673B">
        <w:rPr>
          <w:rFonts w:ascii="Arial" w:eastAsia="Calibri" w:hAnsi="Arial" w:cs="Arial"/>
          <w:color w:val="000000"/>
          <w:shd w:val="clear" w:color="auto" w:fill="FFFFFF"/>
        </w:rPr>
        <w:t xml:space="preserve">de Arduino en la computadora conectada al microcontrolador, </w:t>
      </w:r>
      <w:r w:rsidR="00980ACB">
        <w:rPr>
          <w:rFonts w:ascii="Arial" w:eastAsia="Calibri" w:hAnsi="Arial" w:cs="Arial"/>
          <w:color w:val="000000"/>
          <w:shd w:val="clear" w:color="auto" w:fill="FFFFFF"/>
        </w:rPr>
        <w:t>permitiendo</w:t>
      </w:r>
      <w:r w:rsidR="0018673B">
        <w:rPr>
          <w:rFonts w:ascii="Arial" w:eastAsia="Calibri" w:hAnsi="Arial" w:cs="Arial"/>
          <w:color w:val="000000"/>
          <w:shd w:val="clear" w:color="auto" w:fill="FFFFFF"/>
        </w:rPr>
        <w:t xml:space="preserve"> la operación remota. A través del puerto serie se codifican los mensajes utilizando la codificación del protocolo MIDI (Musical Instrument Digital Interface), un </w:t>
      </w:r>
      <w:r w:rsidR="00980ACB">
        <w:rPr>
          <w:rFonts w:ascii="Arial" w:eastAsia="Calibri" w:hAnsi="Arial" w:cs="Arial"/>
          <w:color w:val="000000"/>
          <w:shd w:val="clear" w:color="auto" w:fill="FFFFFF"/>
        </w:rPr>
        <w:t>protocolo</w:t>
      </w:r>
      <w:r w:rsidR="0018673B">
        <w:rPr>
          <w:rFonts w:ascii="Arial" w:eastAsia="Calibri" w:hAnsi="Arial" w:cs="Arial"/>
          <w:color w:val="000000"/>
          <w:shd w:val="clear" w:color="auto" w:fill="FFFFFF"/>
        </w:rPr>
        <w:t xml:space="preserve"> orientado a la comunicación de dispositivos musicales con computadoras.</w:t>
      </w:r>
    </w:p>
    <w:p w14:paraId="7EE96D16"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C0AD54F" w14:textId="670864A8"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Estos mensajes se conforman de bytes de comando seguidos de bytes de datos.</w:t>
      </w:r>
      <w:r w:rsidRPr="001824DC">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L</w:t>
      </w:r>
      <w:r w:rsidRPr="001824DC">
        <w:rPr>
          <w:rFonts w:ascii="Arial" w:eastAsia="Calibri" w:hAnsi="Arial" w:cs="Arial"/>
          <w:color w:val="000000"/>
          <w:shd w:val="clear" w:color="auto" w:fill="FFFFFF"/>
        </w:rPr>
        <w:t xml:space="preserve">os bytes de comando son 8 bits y los bytes de datos son 7 bits. Por ejemplo, el mensaje </w:t>
      </w:r>
      <w:r>
        <w:rPr>
          <w:rFonts w:ascii="Arial" w:eastAsia="Calibri" w:hAnsi="Arial" w:cs="Arial"/>
          <w:color w:val="000000"/>
          <w:shd w:val="clear" w:color="auto" w:fill="FFFFFF"/>
        </w:rPr>
        <w:t>MIDI</w:t>
      </w:r>
      <w:r w:rsidRPr="001824DC">
        <w:rPr>
          <w:rFonts w:ascii="Arial" w:eastAsia="Calibri" w:hAnsi="Arial" w:cs="Arial"/>
          <w:color w:val="000000"/>
          <w:shd w:val="clear" w:color="auto" w:fill="FFFFFF"/>
        </w:rPr>
        <w:t xml:space="preserve"> Channel Pressure (Comando: 0xD0) tiene 2 bytes de longitud, en Firmata se utiliza para habilitar informes para un puerto digital (colección de 8 pines). </w:t>
      </w:r>
      <w:r>
        <w:rPr>
          <w:rFonts w:ascii="Arial" w:eastAsia="Calibri" w:hAnsi="Arial" w:cs="Arial"/>
          <w:color w:val="000000"/>
          <w:shd w:val="clear" w:color="auto" w:fill="FFFFFF"/>
        </w:rPr>
        <w:t xml:space="preserve">Si bien </w:t>
      </w:r>
      <w:r w:rsidRPr="001824DC">
        <w:rPr>
          <w:rFonts w:ascii="Arial" w:eastAsia="Calibri" w:hAnsi="Arial" w:cs="Arial"/>
          <w:color w:val="000000"/>
          <w:shd w:val="clear" w:color="auto" w:fill="FFFFFF"/>
        </w:rPr>
        <w:t>Firmata</w:t>
      </w:r>
      <w:r w:rsidR="007E5206">
        <w:rPr>
          <w:rFonts w:ascii="Arial" w:eastAsia="Calibri" w:hAnsi="Arial" w:cs="Arial"/>
          <w:color w:val="000000"/>
          <w:shd w:val="clear" w:color="auto" w:fill="FFFFFF"/>
        </w:rPr>
        <w:t xml:space="preserve"> respeta la ca</w:t>
      </w:r>
      <w:r>
        <w:rPr>
          <w:rFonts w:ascii="Arial" w:eastAsia="Calibri" w:hAnsi="Arial" w:cs="Arial"/>
          <w:color w:val="000000"/>
          <w:shd w:val="clear" w:color="auto" w:fill="FFFFFF"/>
        </w:rPr>
        <w:t>n</w:t>
      </w:r>
      <w:r w:rsidR="007E5206">
        <w:rPr>
          <w:rFonts w:ascii="Arial" w:eastAsia="Calibri" w:hAnsi="Arial" w:cs="Arial"/>
          <w:color w:val="000000"/>
          <w:shd w:val="clear" w:color="auto" w:fill="FFFFFF"/>
        </w:rPr>
        <w:t>t</w:t>
      </w:r>
      <w:r>
        <w:rPr>
          <w:rFonts w:ascii="Arial" w:eastAsia="Calibri" w:hAnsi="Arial" w:cs="Arial"/>
          <w:color w:val="000000"/>
          <w:shd w:val="clear" w:color="auto" w:fill="FFFFFF"/>
        </w:rPr>
        <w:t xml:space="preserve">idad de bytes de cada comando MIDI que reemplaza, hace uso </w:t>
      </w:r>
      <w:r w:rsidR="00980ACB">
        <w:rPr>
          <w:rFonts w:ascii="Arial" w:eastAsia="Calibri" w:hAnsi="Arial" w:cs="Arial"/>
          <w:color w:val="000000"/>
          <w:shd w:val="clear" w:color="auto" w:fill="FFFFFF"/>
        </w:rPr>
        <w:t xml:space="preserve">de </w:t>
      </w:r>
      <w:r w:rsidR="00980ACB" w:rsidRPr="001824DC">
        <w:rPr>
          <w:rFonts w:ascii="Arial" w:eastAsia="Calibri" w:hAnsi="Arial" w:cs="Arial"/>
          <w:color w:val="000000"/>
          <w:shd w:val="clear" w:color="auto" w:fill="FFFFFF"/>
        </w:rPr>
        <w:t>los</w:t>
      </w:r>
      <w:r w:rsidRPr="001824DC">
        <w:rPr>
          <w:rFonts w:ascii="Arial" w:eastAsia="Calibri" w:hAnsi="Arial" w:cs="Arial"/>
          <w:color w:val="000000"/>
          <w:shd w:val="clear" w:color="auto" w:fill="FFFFFF"/>
        </w:rPr>
        <w:t xml:space="preserve"> mensajes de Midi System Exclusive (</w:t>
      </w:r>
      <w:r w:rsidR="00980ACB" w:rsidRPr="001824DC">
        <w:rPr>
          <w:rFonts w:ascii="Arial" w:eastAsia="Calibri" w:hAnsi="Arial" w:cs="Arial"/>
          <w:color w:val="000000"/>
          <w:shd w:val="clear" w:color="auto" w:fill="FFFFFF"/>
        </w:rPr>
        <w:t xml:space="preserve">Sysex) </w:t>
      </w:r>
      <w:r w:rsidR="00980ACB">
        <w:rPr>
          <w:rFonts w:ascii="Arial" w:eastAsia="Calibri" w:hAnsi="Arial" w:cs="Arial"/>
          <w:color w:val="000000"/>
          <w:shd w:val="clear" w:color="auto" w:fill="FFFFFF"/>
        </w:rPr>
        <w:t>para</w:t>
      </w:r>
      <w:r>
        <w:rPr>
          <w:rFonts w:ascii="Arial" w:eastAsia="Calibri" w:hAnsi="Arial" w:cs="Arial"/>
          <w:color w:val="000000"/>
          <w:shd w:val="clear" w:color="auto" w:fill="FFFFFF"/>
        </w:rPr>
        <w:t xml:space="preserve"> comunicaciones dónde se necesite un mensaje de longitud arbitraria.</w:t>
      </w:r>
    </w:p>
    <w:p w14:paraId="26A61C54"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4D999A2E" w14:textId="5F037FEA" w:rsidR="0018673B" w:rsidRDefault="00980AC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sidRPr="001824DC">
        <w:rPr>
          <w:rFonts w:ascii="Arial" w:eastAsia="Calibri" w:hAnsi="Arial" w:cs="Arial"/>
          <w:color w:val="000000"/>
          <w:shd w:val="clear" w:color="auto" w:fill="FFFFFF"/>
        </w:rPr>
        <w:t>Firmata permite</w:t>
      </w:r>
      <w:r w:rsidR="0018673B">
        <w:rPr>
          <w:rFonts w:ascii="Arial" w:eastAsia="Calibri" w:hAnsi="Arial" w:cs="Arial"/>
          <w:color w:val="000000"/>
          <w:shd w:val="clear" w:color="auto" w:fill="FFFFFF"/>
        </w:rPr>
        <w:t xml:space="preserve"> operar</w:t>
      </w:r>
      <w:r w:rsidR="0018673B" w:rsidRPr="001824DC">
        <w:rPr>
          <w:rFonts w:ascii="Arial" w:eastAsia="Calibri" w:hAnsi="Arial" w:cs="Arial"/>
          <w:color w:val="000000"/>
          <w:shd w:val="clear" w:color="auto" w:fill="FFFFFF"/>
        </w:rPr>
        <w:t xml:space="preserve"> tanto </w:t>
      </w:r>
      <w:r w:rsidR="0018673B">
        <w:rPr>
          <w:rFonts w:ascii="Arial" w:eastAsia="Calibri" w:hAnsi="Arial" w:cs="Arial"/>
          <w:color w:val="000000"/>
          <w:shd w:val="clear" w:color="auto" w:fill="FFFFFF"/>
        </w:rPr>
        <w:t xml:space="preserve">entradas y salidas </w:t>
      </w:r>
      <w:r w:rsidR="0018673B" w:rsidRPr="001824DC">
        <w:rPr>
          <w:rFonts w:ascii="Arial" w:eastAsia="Calibri" w:hAnsi="Arial" w:cs="Arial"/>
          <w:color w:val="000000"/>
          <w:shd w:val="clear" w:color="auto" w:fill="FFFFFF"/>
        </w:rPr>
        <w:t>analógic</w:t>
      </w:r>
      <w:r w:rsidR="0018673B">
        <w:rPr>
          <w:rFonts w:ascii="Arial" w:eastAsia="Calibri" w:hAnsi="Arial" w:cs="Arial"/>
          <w:color w:val="000000"/>
          <w:shd w:val="clear" w:color="auto" w:fill="FFFFFF"/>
        </w:rPr>
        <w:t>as</w:t>
      </w:r>
      <w:r w:rsidR="007E5206">
        <w:rPr>
          <w:rFonts w:ascii="Arial" w:eastAsia="Calibri" w:hAnsi="Arial" w:cs="Arial"/>
          <w:color w:val="000000"/>
          <w:shd w:val="clear" w:color="auto" w:fill="FFFFFF"/>
        </w:rPr>
        <w:t>, como</w:t>
      </w:r>
      <w:r w:rsidR="0018673B" w:rsidRPr="001824DC">
        <w:rPr>
          <w:rFonts w:ascii="Arial" w:eastAsia="Calibri" w:hAnsi="Arial" w:cs="Arial"/>
          <w:color w:val="000000"/>
          <w:shd w:val="clear" w:color="auto" w:fill="FFFFFF"/>
        </w:rPr>
        <w:t xml:space="preserve"> digitales</w:t>
      </w:r>
      <w:r w:rsidR="0018673B">
        <w:rPr>
          <w:rFonts w:ascii="Arial" w:eastAsia="Calibri" w:hAnsi="Arial" w:cs="Arial"/>
          <w:color w:val="000000"/>
          <w:shd w:val="clear" w:color="auto" w:fill="FFFFFF"/>
        </w:rPr>
        <w:t>. Soporta</w:t>
      </w:r>
      <w:r w:rsidR="0018673B" w:rsidRPr="001824DC">
        <w:rPr>
          <w:rFonts w:ascii="Arial" w:eastAsia="Calibri" w:hAnsi="Arial" w:cs="Arial"/>
          <w:color w:val="000000"/>
          <w:shd w:val="clear" w:color="auto" w:fill="FFFFFF"/>
        </w:rPr>
        <w:t xml:space="preserve"> más de 16 pines analógicos con una resolución de 14 bits y más de 128 pines digitales.</w:t>
      </w:r>
    </w:p>
    <w:p w14:paraId="05DF4331" w14:textId="77777777" w:rsidR="005675C3" w:rsidRDefault="005675C3"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8BCC47C" w14:textId="5A80183B"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Por ser de código abierto, se han implementado diferentes versiones con características específicas para dar soporte a gran variedad de funcionalidades más allá de la operación de </w:t>
      </w:r>
      <w:r w:rsidR="007E5206">
        <w:rPr>
          <w:rFonts w:ascii="Arial" w:eastAsia="Calibri" w:hAnsi="Arial" w:cs="Arial"/>
          <w:color w:val="000000"/>
          <w:shd w:val="clear" w:color="auto" w:fill="FFFFFF"/>
        </w:rPr>
        <w:t>E/S</w:t>
      </w:r>
      <w:r>
        <w:rPr>
          <w:rFonts w:ascii="Arial" w:eastAsia="Calibri" w:hAnsi="Arial" w:cs="Arial"/>
          <w:color w:val="000000"/>
          <w:shd w:val="clear" w:color="auto" w:fill="FFFFFF"/>
        </w:rPr>
        <w:t xml:space="preserve"> analógica y digital. La versión original, Standard_Firmata, se incluye dentro de las versiones del entorno oficial de Arduino y Wiring e incluye soporte para las siguientes características</w:t>
      </w:r>
      <w:sdt>
        <w:sdtPr>
          <w:rPr>
            <w:rFonts w:ascii="Arial" w:eastAsia="Calibri" w:hAnsi="Arial" w:cs="Arial"/>
            <w:color w:val="000000"/>
            <w:shd w:val="clear" w:color="auto" w:fill="FFFFFF"/>
          </w:rPr>
          <w:id w:val="1676381325"/>
          <w:citation/>
        </w:sdtPr>
        <w:sdtContent>
          <w:r w:rsidR="005675C3">
            <w:rPr>
              <w:rFonts w:ascii="Arial" w:eastAsia="Calibri" w:hAnsi="Arial" w:cs="Arial"/>
              <w:color w:val="000000"/>
              <w:shd w:val="clear" w:color="auto" w:fill="FFFFFF"/>
            </w:rPr>
            <w:fldChar w:fldCharType="begin"/>
          </w:r>
          <w:r w:rsidR="005675C3">
            <w:rPr>
              <w:rFonts w:ascii="Arial" w:eastAsia="Calibri" w:hAnsi="Arial" w:cs="Arial"/>
              <w:color w:val="000000"/>
              <w:shd w:val="clear" w:color="auto" w:fill="FFFFFF"/>
            </w:rPr>
            <w:instrText xml:space="preserve"> CITATION htt172 \l 11274 </w:instrText>
          </w:r>
          <w:r w:rsidR="005675C3">
            <w:rPr>
              <w:rFonts w:ascii="Arial" w:eastAsia="Calibri" w:hAnsi="Arial" w:cs="Arial"/>
              <w:color w:val="000000"/>
              <w:shd w:val="clear" w:color="auto" w:fill="FFFFFF"/>
            </w:rPr>
            <w:fldChar w:fldCharType="separate"/>
          </w:r>
          <w:r w:rsidR="00AB7AAE">
            <w:rPr>
              <w:rFonts w:ascii="Arial" w:eastAsia="Calibri" w:hAnsi="Arial" w:cs="Arial"/>
              <w:noProof/>
              <w:color w:val="000000"/>
              <w:shd w:val="clear" w:color="auto" w:fill="FFFFFF"/>
            </w:rPr>
            <w:t xml:space="preserve"> </w:t>
          </w:r>
          <w:r w:rsidR="00AB7AAE" w:rsidRPr="00AB7AAE">
            <w:rPr>
              <w:rFonts w:ascii="Arial" w:eastAsia="Calibri" w:hAnsi="Arial" w:cs="Arial"/>
              <w:noProof/>
              <w:color w:val="000000"/>
              <w:shd w:val="clear" w:color="auto" w:fill="FFFFFF"/>
            </w:rPr>
            <w:t>[26]</w:t>
          </w:r>
          <w:r w:rsidR="005675C3">
            <w:rPr>
              <w:rFonts w:ascii="Arial" w:eastAsia="Calibri" w:hAnsi="Arial" w:cs="Arial"/>
              <w:color w:val="000000"/>
              <w:shd w:val="clear" w:color="auto" w:fill="FFFFFF"/>
            </w:rPr>
            <w:fldChar w:fldCharType="end"/>
          </w:r>
        </w:sdtContent>
      </w:sdt>
      <w:r>
        <w:rPr>
          <w:rFonts w:ascii="Arial" w:eastAsia="Calibri" w:hAnsi="Arial" w:cs="Arial"/>
          <w:color w:val="000000"/>
          <w:shd w:val="clear" w:color="auto" w:fill="FFFFFF"/>
        </w:rPr>
        <w:t>:</w:t>
      </w:r>
    </w:p>
    <w:p w14:paraId="1CCA807F"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FB04B80" w14:textId="77777777" w:rsidR="0018673B" w:rsidRPr="008412D1"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Entradas y salidas analógicas</w:t>
      </w:r>
    </w:p>
    <w:p w14:paraId="494D2C4A"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Salidas PWM</w:t>
      </w:r>
    </w:p>
    <w:p w14:paraId="30A8F4F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Conmutación entre entradas y salidas analógicas</w:t>
      </w:r>
    </w:p>
    <w:p w14:paraId="5CCA78A7"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Control de </w:t>
      </w:r>
      <w:r w:rsidRPr="001824DC">
        <w:rPr>
          <w:rFonts w:ascii="Arial" w:hAnsi="Arial" w:cs="Arial"/>
          <w:sz w:val="24"/>
          <w:szCs w:val="24"/>
          <w:shd w:val="clear" w:color="auto" w:fill="FFFFFF"/>
        </w:rPr>
        <w:t>Servomotores</w:t>
      </w:r>
    </w:p>
    <w:p w14:paraId="5E837F19" w14:textId="77777777" w:rsidR="0018673B" w:rsidRPr="001824DC" w:rsidRDefault="0018673B" w:rsidP="00AA0DB8">
      <w:pPr>
        <w:numPr>
          <w:ilvl w:val="0"/>
          <w:numId w:val="24"/>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Matrices de LEDs</w:t>
      </w:r>
    </w:p>
    <w:p w14:paraId="75AFD984" w14:textId="77777777" w:rsidR="0018673B" w:rsidRPr="00D30434" w:rsidRDefault="0018673B" w:rsidP="00AA0DB8">
      <w:pPr>
        <w:numPr>
          <w:ilvl w:val="0"/>
          <w:numId w:val="24"/>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Comunicación </w:t>
      </w:r>
      <w:r w:rsidRPr="001824DC">
        <w:rPr>
          <w:rFonts w:ascii="Arial" w:hAnsi="Arial" w:cs="Arial"/>
          <w:sz w:val="24"/>
          <w:szCs w:val="24"/>
          <w:shd w:val="clear" w:color="auto" w:fill="FFFFFF"/>
        </w:rPr>
        <w:t>I2C</w:t>
      </w:r>
    </w:p>
    <w:p w14:paraId="76388B52" w14:textId="77777777" w:rsidR="0018673B" w:rsidRDefault="0018673B" w:rsidP="0018673B">
      <w:pPr>
        <w:pStyle w:val="Ttulo2"/>
        <w:rPr>
          <w:b/>
          <w:sz w:val="32"/>
          <w:szCs w:val="32"/>
        </w:rPr>
      </w:pPr>
      <w:bookmarkStart w:id="365" w:name="_Toc504153929"/>
      <w:bookmarkStart w:id="366" w:name="_Toc510799429"/>
      <w:r>
        <w:rPr>
          <w:b/>
          <w:sz w:val="32"/>
          <w:szCs w:val="32"/>
        </w:rPr>
        <w:t>7.5 Métodos de librería Firmata en Arduino</w:t>
      </w:r>
      <w:bookmarkEnd w:id="366"/>
    </w:p>
    <w:p w14:paraId="7245B80E" w14:textId="77777777" w:rsidR="0018673B" w:rsidRPr="006E10DE" w:rsidRDefault="0018673B" w:rsidP="0018673B">
      <w:pPr>
        <w:rPr>
          <w:rFonts w:ascii="Arial" w:hAnsi="Arial" w:cs="Arial"/>
          <w:sz w:val="24"/>
          <w:szCs w:val="24"/>
          <w:shd w:val="clear" w:color="auto" w:fill="FFFFFF"/>
        </w:rPr>
      </w:pPr>
    </w:p>
    <w:p w14:paraId="77B2E73F" w14:textId="4619DCF5" w:rsidR="0018673B" w:rsidRDefault="0018673B" w:rsidP="0018673B">
      <w:pPr>
        <w:rPr>
          <w:rFonts w:ascii="Arial" w:hAnsi="Arial" w:cs="Arial"/>
          <w:sz w:val="24"/>
          <w:szCs w:val="24"/>
          <w:shd w:val="clear" w:color="auto" w:fill="FFFFFF"/>
        </w:rPr>
      </w:pPr>
      <w:r w:rsidRPr="006E10DE">
        <w:rPr>
          <w:rFonts w:ascii="Arial" w:hAnsi="Arial" w:cs="Arial"/>
          <w:sz w:val="24"/>
          <w:szCs w:val="24"/>
          <w:shd w:val="clear" w:color="auto" w:fill="FFFFFF"/>
        </w:rPr>
        <w:t xml:space="preserve">La librería Firmata de Arduino cuenta con un conjunto de métodos, relacionados con la </w:t>
      </w:r>
      <w:r w:rsidR="005675C3">
        <w:rPr>
          <w:rFonts w:ascii="Arial" w:hAnsi="Arial" w:cs="Arial"/>
          <w:sz w:val="24"/>
          <w:szCs w:val="24"/>
          <w:shd w:val="clear" w:color="auto" w:fill="FFFFFF"/>
        </w:rPr>
        <w:fldChar w:fldCharType="begin"/>
      </w:r>
      <w:r w:rsidR="005675C3" w:rsidRPr="005675C3">
        <w:rPr>
          <w:rFonts w:ascii="Arial" w:hAnsi="Arial" w:cs="Arial"/>
          <w:sz w:val="24"/>
          <w:szCs w:val="24"/>
          <w:shd w:val="clear" w:color="auto" w:fill="FFFFFF"/>
        </w:rPr>
        <w:instrText xml:space="preserve"> REF _Ref508736466 \h  \* MERGEFORMAT </w:instrText>
      </w:r>
      <w:r w:rsidR="005675C3">
        <w:rPr>
          <w:rFonts w:ascii="Arial" w:hAnsi="Arial" w:cs="Arial"/>
          <w:sz w:val="24"/>
          <w:szCs w:val="24"/>
          <w:shd w:val="clear" w:color="auto" w:fill="FFFFFF"/>
        </w:rPr>
      </w:r>
      <w:r w:rsidR="005675C3">
        <w:rPr>
          <w:rFonts w:ascii="Arial" w:hAnsi="Arial" w:cs="Arial"/>
          <w:sz w:val="24"/>
          <w:szCs w:val="24"/>
          <w:shd w:val="clear" w:color="auto" w:fill="FFFFFF"/>
        </w:rPr>
        <w:fldChar w:fldCharType="separate"/>
      </w:r>
      <w:r w:rsidR="005675C3" w:rsidRPr="00411E62">
        <w:rPr>
          <w:rFonts w:ascii="Arial" w:hAnsi="Arial" w:cs="Arial"/>
          <w:b/>
          <w:i/>
          <w:sz w:val="24"/>
          <w:szCs w:val="24"/>
        </w:rPr>
        <w:t>API</w:t>
      </w:r>
      <w:r w:rsidR="005675C3" w:rsidRPr="00FA1017">
        <w:rPr>
          <w:b/>
          <w:i/>
          <w:sz w:val="32"/>
          <w:szCs w:val="32"/>
        </w:rPr>
        <w:t xml:space="preserve"> </w:t>
      </w:r>
      <w:r w:rsidR="005675C3">
        <w:rPr>
          <w:rFonts w:ascii="Arial" w:hAnsi="Arial" w:cs="Arial"/>
          <w:sz w:val="24"/>
          <w:szCs w:val="24"/>
          <w:shd w:val="clear" w:color="auto" w:fill="FFFFFF"/>
        </w:rPr>
        <w:fldChar w:fldCharType="end"/>
      </w:r>
      <w:r w:rsidRPr="006E10DE">
        <w:rPr>
          <w:rFonts w:ascii="Arial" w:hAnsi="Arial" w:cs="Arial"/>
          <w:sz w:val="24"/>
          <w:szCs w:val="24"/>
          <w:shd w:val="clear" w:color="auto" w:fill="FFFFFF"/>
        </w:rPr>
        <w:t>de Arduino (como se describió en el apartado anterior)</w:t>
      </w:r>
      <w:r>
        <w:rPr>
          <w:rFonts w:ascii="Arial" w:hAnsi="Arial" w:cs="Arial"/>
          <w:sz w:val="24"/>
          <w:szCs w:val="24"/>
          <w:shd w:val="clear" w:color="auto" w:fill="FFFFFF"/>
        </w:rPr>
        <w:t xml:space="preserve">. A continuación, </w:t>
      </w:r>
      <w:r w:rsidRPr="006E10DE">
        <w:rPr>
          <w:rFonts w:ascii="Arial" w:hAnsi="Arial" w:cs="Arial"/>
          <w:sz w:val="24"/>
          <w:szCs w:val="24"/>
          <w:shd w:val="clear" w:color="auto" w:fill="FFFFFF"/>
        </w:rPr>
        <w:t>se detallan</w:t>
      </w:r>
      <w:r>
        <w:rPr>
          <w:rFonts w:ascii="Arial" w:hAnsi="Arial" w:cs="Arial"/>
          <w:sz w:val="24"/>
          <w:szCs w:val="24"/>
          <w:shd w:val="clear" w:color="auto" w:fill="FFFFFF"/>
        </w:rPr>
        <w:t xml:space="preserve"> los más relevantes</w:t>
      </w:r>
      <w:sdt>
        <w:sdtPr>
          <w:rPr>
            <w:rFonts w:ascii="Arial" w:hAnsi="Arial" w:cs="Arial"/>
            <w:sz w:val="24"/>
            <w:szCs w:val="24"/>
            <w:shd w:val="clear" w:color="auto" w:fill="FFFFFF"/>
          </w:rPr>
          <w:id w:val="909738202"/>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Ard173 \l 11274 </w:instrText>
          </w:r>
          <w:r w:rsidR="005675C3">
            <w:rPr>
              <w:rFonts w:ascii="Arial" w:hAnsi="Arial" w:cs="Arial"/>
              <w:sz w:val="24"/>
              <w:szCs w:val="24"/>
              <w:shd w:val="clear" w:color="auto" w:fill="FFFFFF"/>
            </w:rPr>
            <w:fldChar w:fldCharType="separate"/>
          </w:r>
          <w:r w:rsidR="00AB7AAE">
            <w:rPr>
              <w:rFonts w:ascii="Arial" w:hAnsi="Arial" w:cs="Arial"/>
              <w:noProof/>
              <w:sz w:val="24"/>
              <w:szCs w:val="24"/>
              <w:shd w:val="clear" w:color="auto" w:fill="FFFFFF"/>
            </w:rPr>
            <w:t xml:space="preserve"> </w:t>
          </w:r>
          <w:r w:rsidR="00AB7AAE" w:rsidRPr="00AB7AAE">
            <w:rPr>
              <w:rFonts w:ascii="Arial" w:hAnsi="Arial" w:cs="Arial"/>
              <w:noProof/>
              <w:sz w:val="24"/>
              <w:szCs w:val="24"/>
              <w:shd w:val="clear" w:color="auto" w:fill="FFFFFF"/>
            </w:rPr>
            <w:t>[27]</w:t>
          </w:r>
          <w:r w:rsidR="005675C3">
            <w:rPr>
              <w:rFonts w:ascii="Arial" w:hAnsi="Arial" w:cs="Arial"/>
              <w:sz w:val="24"/>
              <w:szCs w:val="24"/>
              <w:shd w:val="clear" w:color="auto" w:fill="FFFFFF"/>
            </w:rPr>
            <w:fldChar w:fldCharType="end"/>
          </w:r>
        </w:sdtContent>
      </w:sdt>
      <w:r w:rsidRPr="006E10DE">
        <w:rPr>
          <w:rFonts w:ascii="Arial" w:hAnsi="Arial" w:cs="Arial"/>
          <w:sz w:val="24"/>
          <w:szCs w:val="24"/>
          <w:shd w:val="clear" w:color="auto" w:fill="FFFFFF"/>
        </w:rPr>
        <w:t>:</w:t>
      </w:r>
    </w:p>
    <w:p w14:paraId="255E46F6" w14:textId="77777777" w:rsidR="0018673B" w:rsidRDefault="0018673B" w:rsidP="0018673B">
      <w:pPr>
        <w:rPr>
          <w:rFonts w:ascii="Arial" w:hAnsi="Arial" w:cs="Arial"/>
          <w:sz w:val="24"/>
          <w:szCs w:val="24"/>
          <w:shd w:val="clear" w:color="auto" w:fill="FFFFFF"/>
        </w:rPr>
      </w:pPr>
    </w:p>
    <w:p w14:paraId="2CD51493" w14:textId="77777777" w:rsidR="0018673B" w:rsidRPr="00726ACF" w:rsidRDefault="0018673B" w:rsidP="0018673B">
      <w:pPr>
        <w:pStyle w:val="Ttulo3"/>
        <w:rPr>
          <w:b w:val="0"/>
          <w:sz w:val="28"/>
          <w:szCs w:val="28"/>
        </w:rPr>
      </w:pPr>
      <w:bookmarkStart w:id="367" w:name="_Toc510799430"/>
      <w:r w:rsidRPr="00830802">
        <w:rPr>
          <w:b w:val="0"/>
          <w:sz w:val="28"/>
          <w:szCs w:val="28"/>
        </w:rPr>
        <w:t>7.5.1 Métodos de propósito general</w:t>
      </w:r>
      <w:bookmarkEnd w:id="367"/>
    </w:p>
    <w:p w14:paraId="058310A4"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begin</w:t>
      </w:r>
      <w:r w:rsidRPr="00830802">
        <w:rPr>
          <w:rFonts w:ascii="Courier New" w:eastAsia="Times New Roman" w:hAnsi="Courier New" w:cs="Courier New"/>
          <w:color w:val="444444"/>
          <w:sz w:val="24"/>
          <w:szCs w:val="24"/>
          <w:bdr w:val="none" w:sz="0" w:space="0" w:color="auto" w:frame="1"/>
        </w:rPr>
        <w:t>(long)</w:t>
      </w:r>
      <w:r w:rsidRPr="000F2179">
        <w:rPr>
          <w:rFonts w:ascii="Arial" w:hAnsi="Arial" w:cs="Arial"/>
          <w:sz w:val="24"/>
          <w:szCs w:val="24"/>
          <w:shd w:val="clear" w:color="auto" w:fill="FFFFFF"/>
        </w:rPr>
        <w:t>: Comienza</w:t>
      </w:r>
      <w:r w:rsidRPr="00830802">
        <w:rPr>
          <w:rFonts w:ascii="Arial" w:hAnsi="Arial" w:cs="Arial"/>
          <w:sz w:val="24"/>
          <w:szCs w:val="24"/>
          <w:shd w:val="clear" w:color="auto" w:fill="FFFFFF"/>
        </w:rPr>
        <w:t xml:space="preserve"> la librería, es posible </w:t>
      </w:r>
      <w:r>
        <w:rPr>
          <w:rFonts w:ascii="Arial" w:hAnsi="Arial" w:cs="Arial"/>
          <w:sz w:val="24"/>
          <w:szCs w:val="24"/>
          <w:shd w:val="clear" w:color="auto" w:fill="FFFFFF"/>
        </w:rPr>
        <w:t>utilizar</w:t>
      </w:r>
      <w:r w:rsidRPr="00830802">
        <w:rPr>
          <w:rFonts w:ascii="Arial" w:hAnsi="Arial" w:cs="Arial"/>
          <w:sz w:val="24"/>
          <w:szCs w:val="24"/>
          <w:shd w:val="clear" w:color="auto" w:fill="FFFFFF"/>
        </w:rPr>
        <w:t xml:space="preserve"> otra velocidad diferente a la velocidad por defecto que es 57600 baudios. También es posible iniciar el protocolo </w:t>
      </w:r>
      <w:r>
        <w:rPr>
          <w:rFonts w:ascii="Arial" w:hAnsi="Arial" w:cs="Arial"/>
          <w:sz w:val="24"/>
          <w:szCs w:val="24"/>
          <w:shd w:val="clear" w:color="auto" w:fill="FFFFFF"/>
        </w:rPr>
        <w:t>F</w:t>
      </w:r>
      <w:r w:rsidRPr="00830802">
        <w:rPr>
          <w:rFonts w:ascii="Arial" w:hAnsi="Arial" w:cs="Arial"/>
          <w:sz w:val="24"/>
          <w:szCs w:val="24"/>
          <w:shd w:val="clear" w:color="auto" w:fill="FFFFFF"/>
        </w:rPr>
        <w:t>irmata desde otro Stream que no sea el que viene por defecto que es Serial</w:t>
      </w:r>
      <w:r>
        <w:rPr>
          <w:rFonts w:ascii="Arial" w:hAnsi="Arial" w:cs="Arial"/>
          <w:sz w:val="24"/>
          <w:szCs w:val="24"/>
          <w:shd w:val="clear" w:color="auto" w:fill="FFFFFF"/>
        </w:rPr>
        <w:t>.</w:t>
      </w:r>
    </w:p>
    <w:p w14:paraId="102210C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printVersion()</w:t>
      </w:r>
      <w:r>
        <w:rPr>
          <w:rFonts w:ascii="Helvetica" w:eastAsia="Times New Roman" w:hAnsi="Helvetica" w:cs="Helvetica"/>
          <w:color w:val="444444"/>
          <w:sz w:val="21"/>
          <w:szCs w:val="21"/>
          <w:bdr w:val="none" w:sz="0" w:space="0" w:color="auto" w:frame="1"/>
        </w:rPr>
        <w:t>:</w:t>
      </w:r>
      <w:r>
        <w:rPr>
          <w:rFonts w:ascii="Arial" w:hAnsi="Arial" w:cs="Arial"/>
          <w:sz w:val="24"/>
          <w:szCs w:val="24"/>
          <w:shd w:val="clear" w:color="auto" w:fill="FFFFFF"/>
        </w:rPr>
        <w:t xml:space="preserve"> E</w:t>
      </w:r>
      <w:r w:rsidRPr="00830802">
        <w:rPr>
          <w:rFonts w:ascii="Arial" w:hAnsi="Arial" w:cs="Arial"/>
          <w:sz w:val="24"/>
          <w:szCs w:val="24"/>
          <w:shd w:val="clear" w:color="auto" w:fill="FFFFFF"/>
        </w:rPr>
        <w:t>nvía la versión del protocolo al ordenador</w:t>
      </w:r>
      <w:r>
        <w:rPr>
          <w:rFonts w:ascii="Arial" w:hAnsi="Arial" w:cs="Arial"/>
          <w:sz w:val="24"/>
          <w:szCs w:val="24"/>
          <w:shd w:val="clear" w:color="auto" w:fill="FFFFFF"/>
        </w:rPr>
        <w:t>.</w:t>
      </w:r>
    </w:p>
    <w:p w14:paraId="05E9D0A0"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blinkVersion()</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P</w:t>
      </w:r>
      <w:r w:rsidRPr="00830802">
        <w:rPr>
          <w:rFonts w:ascii="Arial" w:hAnsi="Arial" w:cs="Arial"/>
          <w:sz w:val="24"/>
          <w:szCs w:val="24"/>
          <w:shd w:val="clear" w:color="auto" w:fill="FFFFFF"/>
        </w:rPr>
        <w:t>arpadea la versión de protocolo en el “build in LED”, generalmente el pin 13.</w:t>
      </w:r>
    </w:p>
    <w:p w14:paraId="75F53E0C"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lastRenderedPageBreak/>
        <w:t>printFirmwareVersion()</w:t>
      </w:r>
      <w:r>
        <w:rPr>
          <w:rFonts w:ascii="Courier New" w:eastAsia="Times New Roman" w:hAnsi="Courier New" w:cs="Courier New"/>
          <w:b/>
          <w:bCs/>
          <w:color w:val="444444"/>
          <w:sz w:val="24"/>
          <w:szCs w:val="24"/>
          <w:bdr w:val="none" w:sz="0" w:space="0" w:color="auto" w:frame="1"/>
        </w:rPr>
        <w:t xml:space="preserve">: </w:t>
      </w:r>
      <w:r w:rsidRPr="000F2179">
        <w:rPr>
          <w:rFonts w:ascii="Arial" w:hAnsi="Arial" w:cs="Arial"/>
          <w:sz w:val="24"/>
          <w:szCs w:val="24"/>
          <w:shd w:val="clear" w:color="auto" w:fill="FFFFFF"/>
        </w:rPr>
        <w:t>E</w:t>
      </w:r>
      <w:r w:rsidRPr="00830802">
        <w:rPr>
          <w:rFonts w:ascii="Arial" w:hAnsi="Arial" w:cs="Arial"/>
          <w:sz w:val="24"/>
          <w:szCs w:val="24"/>
          <w:shd w:val="clear" w:color="auto" w:fill="FFFFFF"/>
        </w:rPr>
        <w:t>nvía la versión de firmware y su versión al ordenador</w:t>
      </w:r>
      <w:r>
        <w:rPr>
          <w:rFonts w:ascii="Arial" w:hAnsi="Arial" w:cs="Arial"/>
          <w:sz w:val="24"/>
          <w:szCs w:val="24"/>
          <w:shd w:val="clear" w:color="auto" w:fill="FFFFFF"/>
        </w:rPr>
        <w:t>.</w:t>
      </w:r>
    </w:p>
    <w:p w14:paraId="5C5A4DD7"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setFirmwareVersion(</w:t>
      </w:r>
      <w:r w:rsidRPr="00830802">
        <w:rPr>
          <w:rFonts w:ascii="Courier New" w:eastAsia="Times New Roman" w:hAnsi="Courier New" w:cs="Courier New"/>
          <w:bCs/>
          <w:color w:val="444444"/>
          <w:sz w:val="24"/>
          <w:szCs w:val="24"/>
          <w:bdr w:val="none" w:sz="0" w:space="0" w:color="auto" w:frame="1"/>
        </w:rPr>
        <w:t>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la versión del firmware</w:t>
      </w:r>
      <w:r>
        <w:rPr>
          <w:rFonts w:ascii="Arial" w:hAnsi="Arial" w:cs="Arial"/>
          <w:sz w:val="24"/>
          <w:szCs w:val="24"/>
          <w:shd w:val="clear" w:color="auto" w:fill="FFFFFF"/>
        </w:rPr>
        <w:t>.</w:t>
      </w:r>
    </w:p>
    <w:p w14:paraId="0F691823" w14:textId="77777777" w:rsidR="0018673B" w:rsidRPr="00830802" w:rsidRDefault="0018673B" w:rsidP="00AA0DB8">
      <w:pPr>
        <w:numPr>
          <w:ilvl w:val="0"/>
          <w:numId w:val="25"/>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setFirmwareNameAndVersion(</w:t>
      </w:r>
      <w:r w:rsidRPr="00830802">
        <w:rPr>
          <w:rFonts w:ascii="Courier New" w:eastAsia="Times New Roman" w:hAnsi="Courier New" w:cs="Courier New"/>
          <w:bCs/>
          <w:color w:val="444444"/>
          <w:sz w:val="24"/>
          <w:szCs w:val="24"/>
          <w:bdr w:val="none" w:sz="0" w:space="0" w:color="auto" w:frame="1"/>
        </w:rPr>
        <w:t>const char *name, 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nombre y versión del firmware</w:t>
      </w:r>
      <w:r>
        <w:rPr>
          <w:rFonts w:ascii="Arial" w:hAnsi="Arial" w:cs="Arial"/>
          <w:sz w:val="24"/>
          <w:szCs w:val="24"/>
          <w:shd w:val="clear" w:color="auto" w:fill="FFFFFF"/>
        </w:rPr>
        <w:t>.</w:t>
      </w:r>
    </w:p>
    <w:p w14:paraId="4DCFA0D3" w14:textId="77777777" w:rsidR="0018673B" w:rsidRPr="00726ACF" w:rsidRDefault="0018673B" w:rsidP="0018673B">
      <w:pPr>
        <w:pStyle w:val="Ttulo3"/>
        <w:rPr>
          <w:b w:val="0"/>
          <w:sz w:val="28"/>
          <w:szCs w:val="28"/>
        </w:rPr>
      </w:pPr>
      <w:bookmarkStart w:id="368" w:name="_Toc510799431"/>
      <w:r w:rsidRPr="00830802">
        <w:rPr>
          <w:b w:val="0"/>
          <w:sz w:val="28"/>
          <w:szCs w:val="28"/>
        </w:rPr>
        <w:t>7.5.2 Métodos para el envío de mensajes</w:t>
      </w:r>
      <w:bookmarkEnd w:id="368"/>
    </w:p>
    <w:p w14:paraId="31599BA4" w14:textId="77777777" w:rsidR="0018673B" w:rsidRPr="00AF7E2E" w:rsidRDefault="0018673B" w:rsidP="00AA0DB8">
      <w:pPr>
        <w:numPr>
          <w:ilvl w:val="0"/>
          <w:numId w:val="26"/>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sendAnalog(</w:t>
      </w:r>
      <w:r w:rsidRPr="00AF7E2E">
        <w:rPr>
          <w:rFonts w:ascii="Courier New" w:eastAsia="Times New Roman" w:hAnsi="Courier New" w:cs="Courier New"/>
          <w:bCs/>
          <w:color w:val="444444"/>
          <w:sz w:val="24"/>
          <w:szCs w:val="24"/>
          <w:bdr w:val="none" w:sz="0" w:space="0" w:color="auto" w:frame="1"/>
        </w:rPr>
        <w:t>byte pin, int value</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w:t>
      </w:r>
      <w:r w:rsidRPr="000F2179">
        <w:rPr>
          <w:rFonts w:ascii="Arial" w:hAnsi="Arial" w:cs="Arial"/>
          <w:sz w:val="24"/>
          <w:szCs w:val="24"/>
          <w:shd w:val="clear" w:color="auto" w:fill="FFFFFF"/>
        </w:rPr>
        <w:t xml:space="preserve"> Envía</w:t>
      </w:r>
      <w:r w:rsidRPr="00AF7E2E">
        <w:rPr>
          <w:rFonts w:ascii="Arial" w:hAnsi="Arial" w:cs="Arial"/>
          <w:sz w:val="24"/>
          <w:szCs w:val="24"/>
          <w:shd w:val="clear" w:color="auto" w:fill="FFFFFF"/>
        </w:rPr>
        <w:t xml:space="preserve"> el valor del pin analógico</w:t>
      </w:r>
      <w:r>
        <w:rPr>
          <w:rFonts w:ascii="Arial" w:hAnsi="Arial" w:cs="Arial"/>
          <w:sz w:val="24"/>
          <w:szCs w:val="24"/>
          <w:shd w:val="clear" w:color="auto" w:fill="FFFFFF"/>
        </w:rPr>
        <w:t>.</w:t>
      </w:r>
    </w:p>
    <w:p w14:paraId="55B4A60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sendDigitalPort(</w:t>
      </w:r>
      <w:r w:rsidRPr="00AF7E2E">
        <w:rPr>
          <w:rFonts w:ascii="Courier New" w:eastAsia="Times New Roman" w:hAnsi="Courier New" w:cs="Courier New"/>
          <w:bCs/>
          <w:color w:val="444444"/>
          <w:sz w:val="24"/>
          <w:szCs w:val="24"/>
          <w:bdr w:val="none" w:sz="0" w:space="0" w:color="auto" w:frame="1"/>
        </w:rPr>
        <w:t>byte portNumber, int portData</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el valor de un puerto digital de 8 bits.</w:t>
      </w:r>
    </w:p>
    <w:p w14:paraId="0E51AD37"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const char* string</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 un</w:t>
      </w:r>
      <w:r>
        <w:rPr>
          <w:rFonts w:ascii="Arial" w:hAnsi="Arial" w:cs="Arial"/>
          <w:sz w:val="24"/>
          <w:szCs w:val="24"/>
          <w:shd w:val="clear" w:color="auto" w:fill="FFFFFF"/>
        </w:rPr>
        <w:t>a</w:t>
      </w:r>
      <w:r w:rsidRPr="00AF7E2E">
        <w:rPr>
          <w:rFonts w:ascii="Arial" w:hAnsi="Arial" w:cs="Arial"/>
          <w:sz w:val="24"/>
          <w:szCs w:val="24"/>
          <w:shd w:val="clear" w:color="auto" w:fill="FFFFFF"/>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w:t>
      </w:r>
    </w:p>
    <w:p w14:paraId="6E6ECE93"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w:t>
      </w:r>
      <w:r>
        <w:rPr>
          <w:rFonts w:ascii="Arial" w:hAnsi="Arial" w:cs="Arial"/>
          <w:sz w:val="24"/>
          <w:szCs w:val="24"/>
          <w:shd w:val="clear" w:color="auto" w:fill="FFFFFF"/>
        </w:rPr>
        <w:t xml:space="preserve"> la</w:t>
      </w:r>
      <w:r w:rsidRPr="00AF7E2E">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 xml:space="preserve"> usando un tipo de comando</w:t>
      </w:r>
      <w:r>
        <w:rPr>
          <w:rFonts w:ascii="Arial" w:hAnsi="Arial" w:cs="Arial"/>
          <w:sz w:val="24"/>
          <w:szCs w:val="24"/>
          <w:shd w:val="clear" w:color="auto" w:fill="FFFFFF"/>
        </w:rPr>
        <w:t>.</w:t>
      </w:r>
    </w:p>
    <w:p w14:paraId="2BF7D510"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sendSysex(</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comando un con array de bytes</w:t>
      </w:r>
    </w:p>
    <w:p w14:paraId="5DB5A3CC" w14:textId="77777777" w:rsidR="0018673B" w:rsidRPr="00AF7E2E" w:rsidRDefault="0018673B" w:rsidP="00AA0DB8">
      <w:pPr>
        <w:numPr>
          <w:ilvl w:val="0"/>
          <w:numId w:val="2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write(</w:t>
      </w:r>
      <w:r w:rsidRPr="00AF7E2E">
        <w:rPr>
          <w:rFonts w:ascii="Courier New" w:eastAsia="Times New Roman" w:hAnsi="Courier New" w:cs="Courier New"/>
          <w:bCs/>
          <w:color w:val="444444"/>
          <w:sz w:val="24"/>
          <w:szCs w:val="24"/>
          <w:bdr w:val="none" w:sz="0" w:space="0" w:color="auto" w:frame="1"/>
        </w:rPr>
        <w:t>byte c</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byte al stream de datos.</w:t>
      </w:r>
    </w:p>
    <w:p w14:paraId="1C59B2E9" w14:textId="77777777" w:rsidR="0018673B" w:rsidRPr="00AF7E2E" w:rsidRDefault="0018673B" w:rsidP="0018673B"/>
    <w:p w14:paraId="38315A67" w14:textId="77777777" w:rsidR="0018673B" w:rsidRDefault="0018673B" w:rsidP="0018673B">
      <w:pPr>
        <w:pStyle w:val="Ttulo3"/>
        <w:rPr>
          <w:b w:val="0"/>
          <w:sz w:val="28"/>
          <w:szCs w:val="28"/>
        </w:rPr>
      </w:pPr>
      <w:bookmarkStart w:id="369" w:name="_Toc510799432"/>
      <w:r w:rsidRPr="00830802">
        <w:rPr>
          <w:b w:val="0"/>
          <w:sz w:val="28"/>
          <w:szCs w:val="28"/>
        </w:rPr>
        <w:t>7.5.</w:t>
      </w:r>
      <w:r>
        <w:rPr>
          <w:b w:val="0"/>
          <w:sz w:val="28"/>
          <w:szCs w:val="28"/>
        </w:rPr>
        <w:t>3</w:t>
      </w:r>
      <w:r w:rsidRPr="00830802">
        <w:rPr>
          <w:b w:val="0"/>
          <w:sz w:val="28"/>
          <w:szCs w:val="28"/>
        </w:rPr>
        <w:t xml:space="preserve"> Métodos para </w:t>
      </w:r>
      <w:r>
        <w:rPr>
          <w:b w:val="0"/>
          <w:sz w:val="28"/>
          <w:szCs w:val="28"/>
        </w:rPr>
        <w:t>la recepción</w:t>
      </w:r>
      <w:r w:rsidRPr="00830802">
        <w:rPr>
          <w:b w:val="0"/>
          <w:sz w:val="28"/>
          <w:szCs w:val="28"/>
        </w:rPr>
        <w:t xml:space="preserve"> de mensajes</w:t>
      </w:r>
      <w:bookmarkEnd w:id="369"/>
    </w:p>
    <w:p w14:paraId="5865FF60" w14:textId="77777777" w:rsidR="0018673B" w:rsidRDefault="0018673B" w:rsidP="0018673B"/>
    <w:p w14:paraId="5C02FD89"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available()</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Comprueba si hay algún mensaje entrante en el buffer</w:t>
      </w:r>
      <w:r>
        <w:rPr>
          <w:rFonts w:ascii="Arial" w:hAnsi="Arial" w:cs="Arial"/>
          <w:sz w:val="24"/>
          <w:szCs w:val="24"/>
          <w:shd w:val="clear" w:color="auto" w:fill="FFFFFF"/>
        </w:rPr>
        <w:t>.</w:t>
      </w:r>
    </w:p>
    <w:p w14:paraId="79C54DAD" w14:textId="1796187C"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processInput()</w:t>
      </w:r>
      <w:r>
        <w:rPr>
          <w:rFonts w:ascii="Helvetica" w:eastAsia="Times New Roman" w:hAnsi="Helvetica" w:cs="Helvetica"/>
          <w:color w:val="444444"/>
          <w:sz w:val="21"/>
          <w:szCs w:val="21"/>
          <w:bdr w:val="none" w:sz="0" w:space="0" w:color="auto" w:frame="1"/>
        </w:rPr>
        <w:t xml:space="preserve">: </w:t>
      </w:r>
      <w:r w:rsidR="00033932">
        <w:rPr>
          <w:rFonts w:ascii="Arial" w:hAnsi="Arial" w:cs="Arial"/>
          <w:sz w:val="24"/>
          <w:szCs w:val="24"/>
          <w:shd w:val="clear" w:color="auto" w:fill="FFFFFF"/>
        </w:rPr>
        <w:t>Procesa</w:t>
      </w:r>
      <w:r w:rsidRPr="00AF7E2E">
        <w:rPr>
          <w:rFonts w:ascii="Arial" w:hAnsi="Arial" w:cs="Arial"/>
          <w:sz w:val="24"/>
          <w:szCs w:val="24"/>
          <w:shd w:val="clear" w:color="auto" w:fill="FFFFFF"/>
        </w:rPr>
        <w:t xml:space="preserve"> los mensajes entrantes que hay en el buffer, mandado los datos a cualquiera de las funciones de callback registradas.</w:t>
      </w:r>
    </w:p>
    <w:p w14:paraId="2141EF0B" w14:textId="77777777" w:rsidR="0018673B" w:rsidRPr="00AF7E2E" w:rsidRDefault="0018673B" w:rsidP="00AA0DB8">
      <w:pPr>
        <w:numPr>
          <w:ilvl w:val="0"/>
          <w:numId w:val="2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attach(</w:t>
      </w:r>
      <w:r w:rsidRPr="00AF7E2E">
        <w:rPr>
          <w:rFonts w:ascii="Courier New" w:eastAsia="Times New Roman" w:hAnsi="Courier New" w:cs="Courier New"/>
          <w:bCs/>
          <w:color w:val="444444"/>
          <w:sz w:val="24"/>
          <w:szCs w:val="24"/>
          <w:bdr w:val="none" w:sz="0" w:space="0" w:color="auto" w:frame="1"/>
        </w:rPr>
        <w:t>byte command, callbackFunction myFunction</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Registrar una función a un tipo de mensaje entrante.</w:t>
      </w:r>
    </w:p>
    <w:p w14:paraId="797C42F2" w14:textId="4D3B013D" w:rsidR="0018673B" w:rsidRPr="00AF7E2E" w:rsidRDefault="0018673B" w:rsidP="00AA0DB8">
      <w:pPr>
        <w:numPr>
          <w:ilvl w:val="0"/>
          <w:numId w:val="2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detach(</w:t>
      </w:r>
      <w:r w:rsidRPr="00AF7E2E">
        <w:rPr>
          <w:rFonts w:ascii="Courier New" w:eastAsia="Times New Roman" w:hAnsi="Courier New" w:cs="Courier New"/>
          <w:bCs/>
          <w:color w:val="444444"/>
          <w:sz w:val="24"/>
          <w:szCs w:val="24"/>
          <w:bdr w:val="none" w:sz="0" w:space="0" w:color="auto" w:frame="1"/>
        </w:rPr>
        <w:t>byte command</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009004FF">
        <w:rPr>
          <w:rFonts w:ascii="Arial" w:hAnsi="Arial" w:cs="Arial"/>
          <w:sz w:val="24"/>
          <w:szCs w:val="24"/>
          <w:shd w:val="clear" w:color="auto" w:fill="FFFFFF"/>
        </w:rPr>
        <w:t>Desvincular</w:t>
      </w:r>
      <w:r w:rsidRPr="00AF7E2E">
        <w:rPr>
          <w:rFonts w:ascii="Arial" w:hAnsi="Arial" w:cs="Arial"/>
          <w:sz w:val="24"/>
          <w:szCs w:val="24"/>
          <w:shd w:val="clear" w:color="auto" w:fill="FFFFFF"/>
        </w:rPr>
        <w:t xml:space="preserve"> la función del tipo de mensaje</w:t>
      </w:r>
    </w:p>
    <w:p w14:paraId="2F2148D5" w14:textId="77777777" w:rsidR="0018673B" w:rsidRDefault="0018673B" w:rsidP="0018673B">
      <w:pPr>
        <w:pStyle w:val="Ttulo3"/>
        <w:rPr>
          <w:b w:val="0"/>
          <w:sz w:val="28"/>
          <w:szCs w:val="28"/>
        </w:rPr>
      </w:pPr>
      <w:bookmarkStart w:id="370" w:name="_Toc510799433"/>
      <w:r w:rsidRPr="00830802">
        <w:rPr>
          <w:b w:val="0"/>
          <w:sz w:val="28"/>
          <w:szCs w:val="28"/>
        </w:rPr>
        <w:t>7.5.</w:t>
      </w:r>
      <w:r>
        <w:rPr>
          <w:b w:val="0"/>
          <w:sz w:val="28"/>
          <w:szCs w:val="28"/>
        </w:rPr>
        <w:t>4</w:t>
      </w:r>
      <w:r w:rsidRPr="00830802">
        <w:rPr>
          <w:b w:val="0"/>
          <w:sz w:val="28"/>
          <w:szCs w:val="28"/>
        </w:rPr>
        <w:t xml:space="preserve"> </w:t>
      </w:r>
      <w:r>
        <w:rPr>
          <w:b w:val="0"/>
          <w:sz w:val="28"/>
          <w:szCs w:val="28"/>
        </w:rPr>
        <w:t>Otros métodos</w:t>
      </w:r>
      <w:bookmarkEnd w:id="370"/>
    </w:p>
    <w:p w14:paraId="2AF3E43A" w14:textId="77777777"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sendValueAsTwo7bitBytes(</w:t>
      </w:r>
      <w:r w:rsidRPr="00AF7E2E">
        <w:rPr>
          <w:rFonts w:ascii="Courier New" w:eastAsia="Times New Roman" w:hAnsi="Courier New" w:cs="Courier New"/>
          <w:bCs/>
          <w:color w:val="444444"/>
          <w:sz w:val="24"/>
          <w:szCs w:val="24"/>
          <w:bdr w:val="none" w:sz="0" w:space="0" w:color="auto" w:frame="1"/>
        </w:rPr>
        <w:t>int value</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Escribe el valor como 2 bytes</w:t>
      </w:r>
      <w:r>
        <w:rPr>
          <w:rFonts w:ascii="Arial" w:hAnsi="Arial" w:cs="Arial"/>
          <w:sz w:val="24"/>
          <w:szCs w:val="24"/>
          <w:shd w:val="clear" w:color="auto" w:fill="FFFFFF"/>
        </w:rPr>
        <w:t>.</w:t>
      </w:r>
    </w:p>
    <w:p w14:paraId="69875E88" w14:textId="480C24BB"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startSysex(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005A2DB8">
        <w:rPr>
          <w:rFonts w:ascii="Arial" w:hAnsi="Arial" w:cs="Arial"/>
          <w:sz w:val="24"/>
          <w:szCs w:val="24"/>
          <w:shd w:val="clear" w:color="auto" w:fill="FFFFFF"/>
        </w:rPr>
        <w:t>Comienza</w:t>
      </w:r>
      <w:r w:rsidRPr="00AF7E2E">
        <w:rPr>
          <w:rFonts w:ascii="Arial" w:hAnsi="Arial" w:cs="Arial"/>
          <w:sz w:val="24"/>
          <w:szCs w:val="24"/>
          <w:shd w:val="clear" w:color="auto" w:fill="FFFFFF"/>
        </w:rPr>
        <w:t xml:space="preserve"> mensaje sysex</w:t>
      </w:r>
      <w:r>
        <w:rPr>
          <w:rFonts w:ascii="Arial" w:hAnsi="Arial" w:cs="Arial"/>
          <w:sz w:val="24"/>
          <w:szCs w:val="24"/>
          <w:shd w:val="clear" w:color="auto" w:fill="FFFFFF"/>
        </w:rPr>
        <w:t>.</w:t>
      </w:r>
    </w:p>
    <w:p w14:paraId="094282F7" w14:textId="3BE48E2D" w:rsidR="0018673B" w:rsidRPr="00AF7E2E" w:rsidRDefault="0018673B" w:rsidP="00AA0DB8">
      <w:pPr>
        <w:numPr>
          <w:ilvl w:val="0"/>
          <w:numId w:val="2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endSysex(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005A2DB8">
        <w:rPr>
          <w:rFonts w:ascii="Arial" w:hAnsi="Arial" w:cs="Arial"/>
          <w:sz w:val="24"/>
          <w:szCs w:val="24"/>
          <w:shd w:val="clear" w:color="auto" w:fill="FFFFFF"/>
        </w:rPr>
        <w:t>Finaliza</w:t>
      </w:r>
      <w:r w:rsidRPr="00AF7E2E">
        <w:rPr>
          <w:rFonts w:ascii="Arial" w:hAnsi="Arial" w:cs="Arial"/>
          <w:sz w:val="24"/>
          <w:szCs w:val="24"/>
          <w:shd w:val="clear" w:color="auto" w:fill="FFFFFF"/>
        </w:rPr>
        <w:t xml:space="preserve"> mensaje sysex</w:t>
      </w:r>
      <w:r>
        <w:rPr>
          <w:rFonts w:ascii="Arial" w:hAnsi="Arial" w:cs="Arial"/>
          <w:sz w:val="24"/>
          <w:szCs w:val="24"/>
          <w:shd w:val="clear" w:color="auto" w:fill="FFFFFF"/>
        </w:rPr>
        <w:t>.</w:t>
      </w:r>
    </w:p>
    <w:p w14:paraId="7E4712AB" w14:textId="77777777" w:rsidR="00F93F72" w:rsidRDefault="00F93F72">
      <w:pPr>
        <w:rPr>
          <w:b/>
          <w:color w:val="666666"/>
          <w:sz w:val="32"/>
          <w:szCs w:val="32"/>
        </w:rPr>
      </w:pPr>
      <w:r>
        <w:rPr>
          <w:b/>
          <w:sz w:val="32"/>
          <w:szCs w:val="32"/>
        </w:rPr>
        <w:br w:type="page"/>
      </w:r>
    </w:p>
    <w:p w14:paraId="57A7055C" w14:textId="1A5D09A1" w:rsidR="0018673B" w:rsidRDefault="0018673B" w:rsidP="0018673B">
      <w:pPr>
        <w:pStyle w:val="Ttulo2"/>
        <w:rPr>
          <w:b/>
          <w:sz w:val="32"/>
          <w:szCs w:val="32"/>
        </w:rPr>
      </w:pPr>
      <w:bookmarkStart w:id="371" w:name="_Toc510799434"/>
      <w:r>
        <w:rPr>
          <w:b/>
          <w:sz w:val="32"/>
          <w:szCs w:val="32"/>
        </w:rPr>
        <w:lastRenderedPageBreak/>
        <w:t xml:space="preserve">7.6 </w:t>
      </w:r>
      <w:r w:rsidRPr="008831B2">
        <w:rPr>
          <w:b/>
          <w:sz w:val="32"/>
          <w:szCs w:val="32"/>
        </w:rPr>
        <w:t>Instalación</w:t>
      </w:r>
      <w:r>
        <w:rPr>
          <w:b/>
          <w:sz w:val="32"/>
          <w:szCs w:val="32"/>
        </w:rPr>
        <w:t xml:space="preserve"> de</w:t>
      </w:r>
      <w:r w:rsidRPr="008831B2">
        <w:rPr>
          <w:b/>
          <w:sz w:val="32"/>
          <w:szCs w:val="32"/>
        </w:rPr>
        <w:t xml:space="preserve"> Firmata</w:t>
      </w:r>
      <w:bookmarkEnd w:id="363"/>
      <w:bookmarkEnd w:id="365"/>
      <w:r>
        <w:rPr>
          <w:b/>
          <w:sz w:val="32"/>
          <w:szCs w:val="32"/>
        </w:rPr>
        <w:t xml:space="preserve"> en Arduino</w:t>
      </w:r>
      <w:bookmarkEnd w:id="371"/>
    </w:p>
    <w:p w14:paraId="3D858D23" w14:textId="77777777" w:rsidR="0018673B" w:rsidRPr="00FF26D6" w:rsidRDefault="0018673B" w:rsidP="0018673B"/>
    <w:p w14:paraId="47845513" w14:textId="490FBFD3" w:rsidR="0018673B" w:rsidRDefault="00F93F72" w:rsidP="0018673B">
      <w:pPr>
        <w:rPr>
          <w:rFonts w:ascii="Arial" w:hAnsi="Arial" w:cs="Arial"/>
          <w:sz w:val="24"/>
          <w:szCs w:val="24"/>
          <w:shd w:val="clear" w:color="auto" w:fill="FFFFFF"/>
        </w:rPr>
      </w:pPr>
      <w:r>
        <w:rPr>
          <w:noProof/>
          <w:lang w:val="en-US" w:eastAsia="en-US"/>
        </w:rPr>
        <w:drawing>
          <wp:anchor distT="0" distB="0" distL="114300" distR="114300" simplePos="0" relativeHeight="251566592" behindDoc="0" locked="0" layoutInCell="1" allowOverlap="1" wp14:anchorId="18A1B84D" wp14:editId="7D195A3C">
            <wp:simplePos x="0" y="0"/>
            <wp:positionH relativeFrom="margin">
              <wp:posOffset>8890</wp:posOffset>
            </wp:positionH>
            <wp:positionV relativeFrom="paragraph">
              <wp:posOffset>1705743</wp:posOffset>
            </wp:positionV>
            <wp:extent cx="5391150" cy="6144895"/>
            <wp:effectExtent l="0" t="0" r="0" b="8255"/>
            <wp:wrapTopAndBottom/>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91150" cy="6144895"/>
                    </a:xfrm>
                    <a:prstGeom prst="rect">
                      <a:avLst/>
                    </a:prstGeom>
                  </pic:spPr>
                </pic:pic>
              </a:graphicData>
            </a:graphic>
            <wp14:sizeRelH relativeFrom="page">
              <wp14:pctWidth>0</wp14:pctWidth>
            </wp14:sizeRelH>
            <wp14:sizeRelV relativeFrom="page">
              <wp14:pctHeight>0</wp14:pctHeight>
            </wp14:sizeRelV>
          </wp:anchor>
        </w:drawing>
      </w:r>
      <w:r w:rsidR="0018673B">
        <w:rPr>
          <w:rFonts w:ascii="Arial" w:hAnsi="Arial" w:cs="Arial"/>
          <w:sz w:val="24"/>
          <w:szCs w:val="24"/>
          <w:shd w:val="clear" w:color="auto" w:fill="FFFFFF"/>
        </w:rPr>
        <w:t xml:space="preserve">Con la instalación del </w:t>
      </w:r>
      <w:r w:rsidR="007C200B" w:rsidRPr="0086299B">
        <w:rPr>
          <w:rFonts w:ascii="Arial" w:hAnsi="Arial" w:cs="Arial"/>
          <w:i/>
          <w:sz w:val="24"/>
          <w:szCs w:val="24"/>
          <w:shd w:val="clear" w:color="auto" w:fill="FFFFFF"/>
        </w:rPr>
        <w:fldChar w:fldCharType="begin"/>
      </w:r>
      <w:r w:rsidR="007C200B" w:rsidRPr="0086299B">
        <w:rPr>
          <w:rFonts w:ascii="Arial" w:hAnsi="Arial" w:cs="Arial"/>
          <w:i/>
          <w:sz w:val="24"/>
          <w:szCs w:val="24"/>
          <w:shd w:val="clear" w:color="auto" w:fill="FFFFFF"/>
        </w:rPr>
        <w:instrText xml:space="preserve"> REF _Ref508737417 \h  \* MERGEFORMAT </w:instrText>
      </w:r>
      <w:r w:rsidR="007C200B" w:rsidRPr="0086299B">
        <w:rPr>
          <w:rFonts w:ascii="Arial" w:hAnsi="Arial" w:cs="Arial"/>
          <w:i/>
          <w:sz w:val="24"/>
          <w:szCs w:val="24"/>
          <w:shd w:val="clear" w:color="auto" w:fill="FFFFFF"/>
        </w:rPr>
      </w:r>
      <w:r w:rsidR="007C200B" w:rsidRPr="0086299B">
        <w:rPr>
          <w:rFonts w:ascii="Arial" w:hAnsi="Arial" w:cs="Arial"/>
          <w:i/>
          <w:sz w:val="24"/>
          <w:szCs w:val="24"/>
          <w:shd w:val="clear" w:color="auto" w:fill="FFFFFF"/>
        </w:rPr>
        <w:fldChar w:fldCharType="separate"/>
      </w:r>
      <w:r w:rsidR="007C200B" w:rsidRPr="0086299B">
        <w:rPr>
          <w:rFonts w:ascii="Arial" w:hAnsi="Arial" w:cs="Arial"/>
          <w:b/>
          <w:i/>
          <w:sz w:val="24"/>
          <w:szCs w:val="24"/>
        </w:rPr>
        <w:t>IDE</w:t>
      </w:r>
      <w:r w:rsidR="007C200B" w:rsidRPr="0086299B">
        <w:rPr>
          <w:rFonts w:ascii="Arial" w:hAnsi="Arial" w:cs="Arial"/>
          <w:i/>
          <w:sz w:val="24"/>
          <w:szCs w:val="24"/>
          <w:shd w:val="clear" w:color="auto" w:fill="FFFFFF"/>
        </w:rPr>
        <w:fldChar w:fldCharType="end"/>
      </w:r>
      <w:r w:rsidR="007C200B">
        <w:rPr>
          <w:rFonts w:ascii="Arial" w:hAnsi="Arial" w:cs="Arial"/>
          <w:sz w:val="24"/>
          <w:szCs w:val="24"/>
          <w:shd w:val="clear" w:color="auto" w:fill="FFFFFF"/>
        </w:rPr>
        <w:t xml:space="preserve"> </w:t>
      </w:r>
      <w:r w:rsidR="0018673B">
        <w:rPr>
          <w:rFonts w:ascii="Arial" w:hAnsi="Arial" w:cs="Arial"/>
          <w:sz w:val="24"/>
          <w:szCs w:val="24"/>
          <w:shd w:val="clear" w:color="auto" w:fill="FFFFFF"/>
        </w:rPr>
        <w:t xml:space="preserve">Arduino en una computadora se incluyen librerías y ejemplos que permiten manipular diversos componentes que se conecten a la plataforma. Dentro de estos ejemplos de códigos se encuentran los del protocolo Firmata. </w:t>
      </w:r>
      <w:r w:rsidR="0018673B" w:rsidRPr="00D34F34">
        <w:rPr>
          <w:rFonts w:ascii="Arial" w:hAnsi="Arial" w:cs="Arial"/>
          <w:sz w:val="24"/>
          <w:szCs w:val="24"/>
          <w:shd w:val="clear" w:color="auto" w:fill="FFFFFF"/>
        </w:rPr>
        <w:t>Para instalar Firmata</w:t>
      </w:r>
      <w:r w:rsidR="0018673B">
        <w:rPr>
          <w:rFonts w:ascii="Arial" w:hAnsi="Arial" w:cs="Arial"/>
          <w:sz w:val="24"/>
          <w:szCs w:val="24"/>
          <w:shd w:val="clear" w:color="auto" w:fill="FFFFFF"/>
        </w:rPr>
        <w:t xml:space="preserve"> se</w:t>
      </w:r>
      <w:r w:rsidR="0018673B" w:rsidRPr="00D34F34">
        <w:rPr>
          <w:rFonts w:ascii="Arial" w:hAnsi="Arial" w:cs="Arial"/>
          <w:sz w:val="24"/>
          <w:szCs w:val="24"/>
          <w:shd w:val="clear" w:color="auto" w:fill="FFFFFF"/>
        </w:rPr>
        <w:t xml:space="preserve"> neces</w:t>
      </w:r>
      <w:r w:rsidR="0018673B">
        <w:rPr>
          <w:rFonts w:ascii="Arial" w:hAnsi="Arial" w:cs="Arial"/>
          <w:sz w:val="24"/>
          <w:szCs w:val="24"/>
          <w:shd w:val="clear" w:color="auto" w:fill="FFFFFF"/>
        </w:rPr>
        <w:t xml:space="preserve">ita tener conectada la placa </w:t>
      </w:r>
      <w:r w:rsidR="0018673B" w:rsidRPr="00D34F34">
        <w:rPr>
          <w:rFonts w:ascii="Arial" w:hAnsi="Arial" w:cs="Arial"/>
          <w:sz w:val="24"/>
          <w:szCs w:val="24"/>
          <w:shd w:val="clear" w:color="auto" w:fill="FFFFFF"/>
        </w:rPr>
        <w:t>Arduino a la computadora a través de un puerto USB.</w:t>
      </w:r>
      <w:r w:rsidR="0018673B">
        <w:rPr>
          <w:rFonts w:ascii="Arial" w:hAnsi="Arial" w:cs="Arial"/>
          <w:sz w:val="24"/>
          <w:szCs w:val="24"/>
          <w:shd w:val="clear" w:color="auto" w:fill="FFFFFF"/>
        </w:rPr>
        <w:t xml:space="preserve"> Luego de ello se debe seleccionar desde el </w:t>
      </w:r>
      <w:r w:rsidR="007C200B">
        <w:rPr>
          <w:rFonts w:ascii="Arial" w:hAnsi="Arial" w:cs="Arial"/>
          <w:i/>
          <w:sz w:val="24"/>
          <w:szCs w:val="24"/>
          <w:shd w:val="clear" w:color="auto" w:fill="FFFFFF"/>
        </w:rPr>
        <w:fldChar w:fldCharType="begin"/>
      </w:r>
      <w:r w:rsidR="007C200B" w:rsidRPr="0086299B">
        <w:rPr>
          <w:rFonts w:ascii="Arial" w:hAnsi="Arial" w:cs="Arial"/>
          <w:i/>
          <w:sz w:val="24"/>
          <w:szCs w:val="24"/>
          <w:shd w:val="clear" w:color="auto" w:fill="FFFFFF"/>
        </w:rPr>
        <w:instrText xml:space="preserve"> REF _Ref508737417 \h  \* MERGEFORMAT </w:instrText>
      </w:r>
      <w:r w:rsidR="007C200B">
        <w:rPr>
          <w:rFonts w:ascii="Arial" w:hAnsi="Arial" w:cs="Arial"/>
          <w:i/>
          <w:sz w:val="24"/>
          <w:szCs w:val="24"/>
          <w:shd w:val="clear" w:color="auto" w:fill="FFFFFF"/>
        </w:rPr>
      </w:r>
      <w:r w:rsidR="007C200B">
        <w:rPr>
          <w:rFonts w:ascii="Arial" w:hAnsi="Arial" w:cs="Arial"/>
          <w:i/>
          <w:sz w:val="24"/>
          <w:szCs w:val="24"/>
          <w:shd w:val="clear" w:color="auto" w:fill="FFFFFF"/>
        </w:rPr>
        <w:fldChar w:fldCharType="separate"/>
      </w:r>
      <w:r w:rsidR="007C200B" w:rsidRPr="0086299B">
        <w:rPr>
          <w:rFonts w:ascii="Arial" w:hAnsi="Arial" w:cs="Arial"/>
          <w:b/>
          <w:i/>
          <w:sz w:val="24"/>
          <w:szCs w:val="24"/>
        </w:rPr>
        <w:t>IDE</w:t>
      </w:r>
      <w:r w:rsidR="007C200B" w:rsidRPr="00FA1017">
        <w:rPr>
          <w:b/>
          <w:i/>
          <w:sz w:val="32"/>
          <w:szCs w:val="32"/>
        </w:rPr>
        <w:t xml:space="preserve"> </w:t>
      </w:r>
      <w:r w:rsidR="007C200B">
        <w:rPr>
          <w:rFonts w:ascii="Arial" w:hAnsi="Arial" w:cs="Arial"/>
          <w:sz w:val="24"/>
          <w:szCs w:val="24"/>
          <w:shd w:val="clear" w:color="auto" w:fill="FFFFFF"/>
        </w:rPr>
        <w:fldChar w:fldCharType="end"/>
      </w:r>
      <w:r w:rsidR="0018673B">
        <w:rPr>
          <w:rFonts w:ascii="Arial" w:hAnsi="Arial" w:cs="Arial"/>
          <w:sz w:val="24"/>
          <w:szCs w:val="24"/>
          <w:shd w:val="clear" w:color="auto" w:fill="FFFFFF"/>
        </w:rPr>
        <w:t>de Arduino (</w:t>
      </w:r>
      <w:r w:rsidR="0018673B" w:rsidRPr="00D75417">
        <w:rPr>
          <w:rFonts w:ascii="Arial" w:hAnsi="Arial" w:cs="Arial"/>
          <w:b/>
          <w:sz w:val="24"/>
          <w:szCs w:val="24"/>
          <w:shd w:val="clear" w:color="auto" w:fill="FFFFFF"/>
        </w:rPr>
        <w:fldChar w:fldCharType="begin"/>
      </w:r>
      <w:r w:rsidR="0018673B" w:rsidRPr="00D75417">
        <w:rPr>
          <w:rFonts w:ascii="Arial" w:hAnsi="Arial" w:cs="Arial"/>
          <w:b/>
          <w:sz w:val="24"/>
          <w:szCs w:val="24"/>
          <w:shd w:val="clear" w:color="auto" w:fill="FFFFFF"/>
        </w:rPr>
        <w:instrText xml:space="preserve"> REF _Ref503538451 \h </w:instrText>
      </w:r>
      <w:r w:rsidR="00D75417" w:rsidRPr="00D75417">
        <w:rPr>
          <w:rFonts w:ascii="Arial" w:hAnsi="Arial" w:cs="Arial"/>
          <w:b/>
          <w:sz w:val="24"/>
          <w:szCs w:val="24"/>
          <w:shd w:val="clear" w:color="auto" w:fill="FFFFFF"/>
        </w:rPr>
        <w:instrText xml:space="preserve"> \* MERGEFORMAT </w:instrText>
      </w:r>
      <w:r w:rsidR="0018673B" w:rsidRPr="00D75417">
        <w:rPr>
          <w:rFonts w:ascii="Arial" w:hAnsi="Arial" w:cs="Arial"/>
          <w:b/>
          <w:sz w:val="24"/>
          <w:szCs w:val="24"/>
          <w:shd w:val="clear" w:color="auto" w:fill="FFFFFF"/>
        </w:rPr>
      </w:r>
      <w:r w:rsidR="0018673B" w:rsidRPr="00D75417">
        <w:rPr>
          <w:rFonts w:ascii="Arial" w:hAnsi="Arial" w:cs="Arial"/>
          <w:b/>
          <w:sz w:val="24"/>
          <w:szCs w:val="24"/>
          <w:shd w:val="clear" w:color="auto" w:fill="FFFFFF"/>
        </w:rPr>
        <w:fldChar w:fldCharType="separate"/>
      </w:r>
      <w:r w:rsidR="00D75417" w:rsidRPr="00D75417">
        <w:rPr>
          <w:rFonts w:ascii="Arial" w:hAnsi="Arial" w:cs="Arial"/>
          <w:b/>
          <w:sz w:val="24"/>
          <w:szCs w:val="24"/>
        </w:rPr>
        <w:t xml:space="preserve">Ilustración </w:t>
      </w:r>
      <w:r w:rsidR="00D75417" w:rsidRPr="00D75417">
        <w:rPr>
          <w:rFonts w:ascii="Arial" w:hAnsi="Arial" w:cs="Arial"/>
          <w:b/>
          <w:noProof/>
          <w:sz w:val="24"/>
          <w:szCs w:val="24"/>
        </w:rPr>
        <w:t>47</w:t>
      </w:r>
      <w:r w:rsidR="00D75417" w:rsidRPr="00D75417">
        <w:rPr>
          <w:rFonts w:ascii="Arial" w:hAnsi="Arial" w:cs="Arial"/>
          <w:b/>
          <w:sz w:val="24"/>
          <w:szCs w:val="24"/>
        </w:rPr>
        <w:t xml:space="preserve"> - IDE de Arduino</w:t>
      </w:r>
      <w:r w:rsidR="0018673B" w:rsidRPr="00D75417">
        <w:rPr>
          <w:rFonts w:ascii="Arial" w:hAnsi="Arial" w:cs="Arial"/>
          <w:b/>
          <w:sz w:val="24"/>
          <w:szCs w:val="24"/>
          <w:shd w:val="clear" w:color="auto" w:fill="FFFFFF"/>
        </w:rPr>
        <w:fldChar w:fldCharType="end"/>
      </w:r>
      <w:r w:rsidR="0018673B">
        <w:rPr>
          <w:rFonts w:ascii="Arial" w:hAnsi="Arial" w:cs="Arial"/>
          <w:sz w:val="24"/>
          <w:szCs w:val="24"/>
          <w:shd w:val="clear" w:color="auto" w:fill="FFFFFF"/>
        </w:rPr>
        <w:t xml:space="preserve">) el código Firmata, dentro de su respectiva librería, según los dispositivos que se requieran comunicar con el mismo. Para ello se debe ir a Archivo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Ejemplos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Firmata.</w:t>
      </w:r>
    </w:p>
    <w:p w14:paraId="3AC0A02E" w14:textId="64BEDA19" w:rsidR="0018673B" w:rsidRDefault="00F93F72" w:rsidP="0018673B">
      <w:pPr>
        <w:spacing w:after="160" w:line="259" w:lineRule="auto"/>
        <w:jc w:val="left"/>
        <w:rPr>
          <w:rFonts w:ascii="Arial" w:hAnsi="Arial" w:cs="Arial"/>
          <w:sz w:val="24"/>
          <w:szCs w:val="24"/>
        </w:rPr>
      </w:pPr>
      <w:r>
        <w:rPr>
          <w:noProof/>
          <w:lang w:val="en-US" w:eastAsia="en-US"/>
        </w:rPr>
        <mc:AlternateContent>
          <mc:Choice Requires="wps">
            <w:drawing>
              <wp:anchor distT="0" distB="0" distL="114300" distR="114300" simplePos="0" relativeHeight="251594240" behindDoc="0" locked="0" layoutInCell="1" allowOverlap="1" wp14:anchorId="4B78D875" wp14:editId="50A7A881">
                <wp:simplePos x="0" y="0"/>
                <wp:positionH relativeFrom="margin">
                  <wp:posOffset>1496533</wp:posOffset>
                </wp:positionH>
                <wp:positionV relativeFrom="paragraph">
                  <wp:posOffset>6338983</wp:posOffset>
                </wp:positionV>
                <wp:extent cx="2428240" cy="635"/>
                <wp:effectExtent l="0" t="0" r="0" b="0"/>
                <wp:wrapSquare wrapText="bothSides"/>
                <wp:docPr id="1062" name="Cuadro de texto 1062"/>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40CF0AE0" w14:textId="58C02AAA" w:rsidR="00D311D0" w:rsidRPr="00D92153" w:rsidRDefault="00D311D0" w:rsidP="0018673B">
                            <w:pPr>
                              <w:pStyle w:val="Descripcin"/>
                              <w:jc w:val="center"/>
                              <w:rPr>
                                <w:rFonts w:ascii="Calibri" w:eastAsia="Calibri" w:hAnsi="Calibri" w:cs="Calibri"/>
                                <w:noProof/>
                                <w:color w:val="000000"/>
                                <w:lang w:val="es-ES_tradnl" w:eastAsia="es-ES_tradnl"/>
                              </w:rPr>
                            </w:pPr>
                            <w:bookmarkStart w:id="372" w:name="_Ref503538451"/>
                            <w:bookmarkStart w:id="373" w:name="_Toc504153998"/>
                            <w:bookmarkStart w:id="374" w:name="_Toc510799583"/>
                            <w:r>
                              <w:t xml:space="preserve">Ilustración </w:t>
                            </w:r>
                            <w:fldSimple w:instr=" SEQ Ilustración \* ARABIC ">
                              <w:r>
                                <w:rPr>
                                  <w:noProof/>
                                </w:rPr>
                                <w:t>47</w:t>
                              </w:r>
                            </w:fldSimple>
                            <w:r>
                              <w:t xml:space="preserve"> - IDE de Arduino</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D875" id="Cuadro de texto 1062" o:spid="_x0000_s1049" type="#_x0000_t202" style="position:absolute;margin-left:117.85pt;margin-top:499.15pt;width:191.2pt;height:.05pt;z-index:251594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" stroked="f">
                <v:textbox style="mso-fit-shape-to-text:t" inset="0,0,0,0">
                  <w:txbxContent>
                    <w:p w14:paraId="40CF0AE0" w14:textId="58C02AAA" w:rsidR="00D311D0" w:rsidRPr="00D92153" w:rsidRDefault="00D311D0" w:rsidP="0018673B">
                      <w:pPr>
                        <w:pStyle w:val="Descripcin"/>
                        <w:jc w:val="center"/>
                        <w:rPr>
                          <w:rFonts w:ascii="Calibri" w:eastAsia="Calibri" w:hAnsi="Calibri" w:cs="Calibri"/>
                          <w:noProof/>
                          <w:color w:val="000000"/>
                          <w:lang w:val="es-ES_tradnl" w:eastAsia="es-ES_tradnl"/>
                        </w:rPr>
                      </w:pPr>
                      <w:bookmarkStart w:id="375" w:name="_Ref503538451"/>
                      <w:bookmarkStart w:id="376" w:name="_Toc504153998"/>
                      <w:bookmarkStart w:id="377" w:name="_Toc510799583"/>
                      <w:r>
                        <w:t xml:space="preserve">Ilustración </w:t>
                      </w:r>
                      <w:fldSimple w:instr=" SEQ Ilustración \* ARABIC ">
                        <w:r>
                          <w:rPr>
                            <w:noProof/>
                          </w:rPr>
                          <w:t>47</w:t>
                        </w:r>
                      </w:fldSimple>
                      <w:r>
                        <w:t xml:space="preserve"> - IDE de Arduino</w:t>
                      </w:r>
                      <w:bookmarkEnd w:id="375"/>
                      <w:bookmarkEnd w:id="376"/>
                      <w:bookmarkEnd w:id="377"/>
                    </w:p>
                  </w:txbxContent>
                </v:textbox>
                <w10:wrap type="square" anchorx="margin"/>
              </v:shape>
            </w:pict>
          </mc:Fallback>
        </mc:AlternateContent>
      </w:r>
    </w:p>
    <w:p w14:paraId="0ACDDC3B" w14:textId="77777777" w:rsidR="0018673B" w:rsidRDefault="0018673B" w:rsidP="0018673B">
      <w:pPr>
        <w:spacing w:after="160" w:line="259" w:lineRule="auto"/>
        <w:jc w:val="left"/>
        <w:rPr>
          <w:rFonts w:ascii="Arial" w:hAnsi="Arial" w:cs="Arial"/>
          <w:sz w:val="24"/>
          <w:szCs w:val="24"/>
        </w:rPr>
      </w:pPr>
      <w:r>
        <w:rPr>
          <w:rFonts w:ascii="Arial" w:hAnsi="Arial" w:cs="Arial"/>
          <w:sz w:val="24"/>
          <w:szCs w:val="24"/>
        </w:rPr>
        <w:lastRenderedPageBreak/>
        <w:t>En nuestro caso se utilizaron dos códigos Firmata:</w:t>
      </w:r>
    </w:p>
    <w:p w14:paraId="16867CE8" w14:textId="77777777" w:rsidR="0018673B" w:rsidRDefault="0018673B" w:rsidP="0018673B">
      <w:pPr>
        <w:rPr>
          <w:rFonts w:ascii="Arial" w:hAnsi="Arial" w:cs="Arial"/>
          <w:sz w:val="24"/>
          <w:szCs w:val="24"/>
        </w:rPr>
      </w:pPr>
    </w:p>
    <w:p w14:paraId="40728FF8" w14:textId="64870D7F" w:rsidR="0018673B" w:rsidRDefault="009E0764" w:rsidP="0018673B">
      <w:pPr>
        <w:rPr>
          <w:rFonts w:ascii="Arial" w:hAnsi="Arial" w:cs="Arial"/>
          <w:sz w:val="24"/>
          <w:szCs w:val="24"/>
        </w:rPr>
      </w:pPr>
      <w:r>
        <w:rPr>
          <w:noProof/>
          <w:lang w:val="en-US" w:eastAsia="en-US"/>
        </w:rPr>
        <mc:AlternateContent>
          <mc:Choice Requires="wps">
            <w:drawing>
              <wp:anchor distT="0" distB="0" distL="114300" distR="114300" simplePos="0" relativeHeight="251629056" behindDoc="0" locked="0" layoutInCell="1" allowOverlap="1" wp14:anchorId="0EFCB7C4" wp14:editId="4AF84EAE">
                <wp:simplePos x="0" y="0"/>
                <wp:positionH relativeFrom="margin">
                  <wp:posOffset>1395095</wp:posOffset>
                </wp:positionH>
                <wp:positionV relativeFrom="paragraph">
                  <wp:posOffset>6550025</wp:posOffset>
                </wp:positionV>
                <wp:extent cx="2601595" cy="635"/>
                <wp:effectExtent l="0" t="0" r="8255"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03DDA3E" w14:textId="24BDC30E" w:rsidR="00D311D0" w:rsidRPr="00500DC0" w:rsidRDefault="00D311D0" w:rsidP="0018673B">
                            <w:pPr>
                              <w:pStyle w:val="Descripcin"/>
                              <w:jc w:val="center"/>
                              <w:rPr>
                                <w:rFonts w:ascii="Calibri" w:eastAsia="Calibri" w:hAnsi="Calibri" w:cs="Calibri"/>
                                <w:noProof/>
                                <w:color w:val="000000"/>
                                <w:lang w:val="es-ES_tradnl" w:eastAsia="es-ES_tradnl"/>
                              </w:rPr>
                            </w:pPr>
                            <w:bookmarkStart w:id="378" w:name="_Toc504153999"/>
                            <w:bookmarkStart w:id="379" w:name="_Ref510796267"/>
                            <w:bookmarkStart w:id="380" w:name="_Toc510799584"/>
                            <w:r>
                              <w:t xml:space="preserve">Ilustración </w:t>
                            </w:r>
                            <w:fldSimple w:instr=" SEQ Ilustración \* ARABIC ">
                              <w:r>
                                <w:rPr>
                                  <w:noProof/>
                                </w:rPr>
                                <w:t>48</w:t>
                              </w:r>
                            </w:fldSimple>
                            <w:r>
                              <w:t xml:space="preserve"> - </w:t>
                            </w:r>
                            <w:r w:rsidRPr="00EE1AB1">
                              <w:t>Código StandardFirmata</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CB7C4" id="Cuadro de texto 196" o:spid="_x0000_s1050" type="#_x0000_t202" style="position:absolute;left:0;text-align:left;margin-left:109.85pt;margin-top:515.75pt;width:204.85pt;height:.05pt;z-index:251629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qfNgIAAHA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" stroked="f">
                <v:textbox style="mso-fit-shape-to-text:t" inset="0,0,0,0">
                  <w:txbxContent>
                    <w:p w14:paraId="103DDA3E" w14:textId="24BDC30E" w:rsidR="00D311D0" w:rsidRPr="00500DC0" w:rsidRDefault="00D311D0" w:rsidP="0018673B">
                      <w:pPr>
                        <w:pStyle w:val="Descripcin"/>
                        <w:jc w:val="center"/>
                        <w:rPr>
                          <w:rFonts w:ascii="Calibri" w:eastAsia="Calibri" w:hAnsi="Calibri" w:cs="Calibri"/>
                          <w:noProof/>
                          <w:color w:val="000000"/>
                          <w:lang w:val="es-ES_tradnl" w:eastAsia="es-ES_tradnl"/>
                        </w:rPr>
                      </w:pPr>
                      <w:bookmarkStart w:id="381" w:name="_Toc504153999"/>
                      <w:bookmarkStart w:id="382" w:name="_Ref510796267"/>
                      <w:bookmarkStart w:id="383" w:name="_Toc510799584"/>
                      <w:r>
                        <w:t xml:space="preserve">Ilustración </w:t>
                      </w:r>
                      <w:fldSimple w:instr=" SEQ Ilustración \* ARABIC ">
                        <w:r>
                          <w:rPr>
                            <w:noProof/>
                          </w:rPr>
                          <w:t>48</w:t>
                        </w:r>
                      </w:fldSimple>
                      <w:r>
                        <w:t xml:space="preserve"> - </w:t>
                      </w:r>
                      <w:r w:rsidRPr="00EE1AB1">
                        <w:t>Código StandardFirmata</w:t>
                      </w:r>
                      <w:bookmarkEnd w:id="381"/>
                      <w:bookmarkEnd w:id="382"/>
                      <w:bookmarkEnd w:id="383"/>
                    </w:p>
                  </w:txbxContent>
                </v:textbox>
                <w10:wrap type="square" anchorx="margin"/>
              </v:shape>
            </w:pict>
          </mc:Fallback>
        </mc:AlternateContent>
      </w:r>
      <w:r>
        <w:rPr>
          <w:noProof/>
          <w:lang w:val="en-US" w:eastAsia="en-US"/>
        </w:rPr>
        <w:drawing>
          <wp:anchor distT="0" distB="0" distL="114300" distR="114300" simplePos="0" relativeHeight="251604480" behindDoc="0" locked="0" layoutInCell="1" allowOverlap="1" wp14:anchorId="1709F040" wp14:editId="32EF3FAE">
            <wp:simplePos x="0" y="0"/>
            <wp:positionH relativeFrom="margin">
              <wp:posOffset>3175</wp:posOffset>
            </wp:positionH>
            <wp:positionV relativeFrom="paragraph">
              <wp:posOffset>1379855</wp:posOffset>
            </wp:positionV>
            <wp:extent cx="5391785" cy="5097145"/>
            <wp:effectExtent l="0" t="0" r="0" b="8255"/>
            <wp:wrapSquare wrapText="bothSides"/>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b="17064"/>
                    <a:stretch/>
                  </pic:blipFill>
                  <pic:spPr bwMode="auto">
                    <a:xfrm>
                      <a:off x="0" y="0"/>
                      <a:ext cx="5391785" cy="509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Standar</w:t>
      </w:r>
      <w:r w:rsidR="0018673B">
        <w:rPr>
          <w:rFonts w:ascii="Arial" w:hAnsi="Arial" w:cs="Arial"/>
          <w:b/>
          <w:sz w:val="24"/>
          <w:szCs w:val="24"/>
          <w:u w:val="single"/>
        </w:rPr>
        <w:t>d</w:t>
      </w:r>
      <w:r w:rsidR="0018673B" w:rsidRPr="00E455FC">
        <w:rPr>
          <w:rFonts w:ascii="Arial" w:hAnsi="Arial" w:cs="Arial"/>
          <w:b/>
          <w:sz w:val="24"/>
          <w:szCs w:val="24"/>
          <w:u w:val="single"/>
        </w:rPr>
        <w:t>Firmata</w:t>
      </w:r>
      <w:r w:rsidR="0018673B">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 (</w:t>
      </w:r>
      <w:r w:rsidR="00E45AEE" w:rsidRPr="00E45AEE">
        <w:rPr>
          <w:rFonts w:ascii="Arial" w:hAnsi="Arial" w:cs="Arial"/>
          <w:b/>
          <w:i/>
          <w:sz w:val="24"/>
          <w:szCs w:val="24"/>
          <w:highlight w:val="yellow"/>
        </w:rPr>
        <w:fldChar w:fldCharType="begin"/>
      </w:r>
      <w:r w:rsidR="00E45AEE" w:rsidRPr="00E45AEE">
        <w:rPr>
          <w:rFonts w:ascii="Arial" w:hAnsi="Arial" w:cs="Arial"/>
          <w:b/>
          <w:i/>
          <w:sz w:val="24"/>
          <w:szCs w:val="24"/>
        </w:rPr>
        <w:instrText xml:space="preserve"> REF _Ref510711015 \h </w:instrText>
      </w:r>
      <w:r w:rsidR="00E45AEE" w:rsidRPr="00E45AEE">
        <w:rPr>
          <w:rFonts w:ascii="Arial" w:hAnsi="Arial" w:cs="Arial"/>
          <w:b/>
          <w:i/>
          <w:sz w:val="24"/>
          <w:szCs w:val="24"/>
          <w:highlight w:val="yellow"/>
        </w:rPr>
        <w:instrText xml:space="preserve"> \* MERGEFORMAT </w:instrText>
      </w:r>
      <w:r w:rsidR="00E45AEE" w:rsidRPr="00E45AEE">
        <w:rPr>
          <w:rFonts w:ascii="Arial" w:hAnsi="Arial" w:cs="Arial"/>
          <w:b/>
          <w:i/>
          <w:sz w:val="24"/>
          <w:szCs w:val="24"/>
          <w:highlight w:val="yellow"/>
        </w:rPr>
      </w:r>
      <w:r w:rsidR="00E45AEE" w:rsidRPr="00E45AEE">
        <w:rPr>
          <w:rFonts w:ascii="Arial" w:hAnsi="Arial" w:cs="Arial"/>
          <w:b/>
          <w:i/>
          <w:sz w:val="24"/>
          <w:szCs w:val="24"/>
          <w:highlight w:val="yellow"/>
        </w:rPr>
        <w:fldChar w:fldCharType="separate"/>
      </w:r>
      <w:r w:rsidR="00E45AEE" w:rsidRPr="00E45AEE">
        <w:rPr>
          <w:rFonts w:ascii="Arial" w:hAnsi="Arial" w:cs="Arial"/>
          <w:b/>
          <w:i/>
          <w:sz w:val="24"/>
          <w:szCs w:val="24"/>
        </w:rPr>
        <w:t>Código StandarFirmata utilizado en el Arduino MEGA</w:t>
      </w:r>
      <w:r w:rsidR="00E45AEE" w:rsidRPr="00E45AEE">
        <w:rPr>
          <w:rFonts w:ascii="Arial" w:hAnsi="Arial" w:cs="Arial"/>
          <w:b/>
          <w:i/>
          <w:sz w:val="24"/>
          <w:szCs w:val="24"/>
          <w:highlight w:val="yellow"/>
        </w:rPr>
        <w:fldChar w:fldCharType="end"/>
      </w:r>
      <w:r w:rsidR="00E45AEE">
        <w:rPr>
          <w:rFonts w:ascii="Arial" w:hAnsi="Arial" w:cs="Arial"/>
          <w:sz w:val="24"/>
          <w:szCs w:val="24"/>
        </w:rPr>
        <w:t>)</w:t>
      </w:r>
      <w:r>
        <w:rPr>
          <w:rFonts w:ascii="Arial" w:hAnsi="Arial" w:cs="Arial"/>
          <w:sz w:val="24"/>
          <w:szCs w:val="24"/>
        </w:rPr>
        <w:t>. En la siguiente imagen (</w:t>
      </w:r>
      <w:r w:rsidRPr="009E0764">
        <w:rPr>
          <w:rFonts w:ascii="Arial" w:hAnsi="Arial" w:cs="Arial"/>
          <w:b/>
          <w:i/>
          <w:sz w:val="24"/>
          <w:szCs w:val="24"/>
        </w:rPr>
        <w:fldChar w:fldCharType="begin"/>
      </w:r>
      <w:r w:rsidRPr="009E0764">
        <w:rPr>
          <w:rFonts w:ascii="Arial" w:hAnsi="Arial" w:cs="Arial"/>
          <w:b/>
          <w:i/>
          <w:sz w:val="24"/>
          <w:szCs w:val="24"/>
        </w:rPr>
        <w:instrText xml:space="preserve"> REF _Ref510796267 \h </w:instrText>
      </w:r>
      <w:r w:rsidRPr="009E0764">
        <w:rPr>
          <w:rFonts w:ascii="Arial" w:hAnsi="Arial" w:cs="Arial"/>
          <w:b/>
          <w:i/>
          <w:sz w:val="24"/>
          <w:szCs w:val="24"/>
        </w:rPr>
      </w:r>
      <w:r w:rsidRPr="009E0764">
        <w:rPr>
          <w:rFonts w:ascii="Arial" w:hAnsi="Arial" w:cs="Arial"/>
          <w:b/>
          <w:i/>
          <w:sz w:val="24"/>
          <w:szCs w:val="24"/>
        </w:rPr>
        <w:instrText xml:space="preserve"> \* MERGEFORMAT </w:instrText>
      </w:r>
      <w:r w:rsidRPr="009E0764">
        <w:rPr>
          <w:rFonts w:ascii="Arial" w:hAnsi="Arial" w:cs="Arial"/>
          <w:b/>
          <w:i/>
          <w:sz w:val="24"/>
          <w:szCs w:val="24"/>
        </w:rPr>
        <w:fldChar w:fldCharType="separate"/>
      </w:r>
      <w:r w:rsidRPr="009E0764">
        <w:rPr>
          <w:rFonts w:ascii="Arial" w:hAnsi="Arial" w:cs="Arial"/>
          <w:b/>
          <w:i/>
          <w:sz w:val="24"/>
          <w:szCs w:val="24"/>
        </w:rPr>
        <w:t xml:space="preserve">Ilustración </w:t>
      </w:r>
      <w:r w:rsidRPr="009E0764">
        <w:rPr>
          <w:rFonts w:ascii="Arial" w:hAnsi="Arial" w:cs="Arial"/>
          <w:b/>
          <w:i/>
          <w:noProof/>
          <w:sz w:val="24"/>
          <w:szCs w:val="24"/>
        </w:rPr>
        <w:t>48</w:t>
      </w:r>
      <w:r w:rsidRPr="009E0764">
        <w:rPr>
          <w:rFonts w:ascii="Arial" w:hAnsi="Arial" w:cs="Arial"/>
          <w:b/>
          <w:i/>
          <w:sz w:val="24"/>
          <w:szCs w:val="24"/>
        </w:rPr>
        <w:t xml:space="preserve"> - Código StandardFirmata</w:t>
      </w:r>
      <w:r w:rsidRPr="009E0764">
        <w:rPr>
          <w:rFonts w:ascii="Arial" w:hAnsi="Arial" w:cs="Arial"/>
          <w:b/>
          <w:i/>
          <w:sz w:val="24"/>
          <w:szCs w:val="24"/>
        </w:rPr>
        <w:fldChar w:fldCharType="end"/>
      </w:r>
      <w:r>
        <w:rPr>
          <w:rFonts w:ascii="Arial" w:hAnsi="Arial" w:cs="Arial"/>
          <w:sz w:val="24"/>
          <w:szCs w:val="24"/>
        </w:rPr>
        <w:t xml:space="preserve">) se puede apreciar el código, de este protocolo, abierto desde el </w:t>
      </w:r>
      <w:r w:rsidRPr="009E0764">
        <w:rPr>
          <w:rFonts w:ascii="Arial" w:hAnsi="Arial" w:cs="Arial"/>
          <w:sz w:val="24"/>
          <w:szCs w:val="24"/>
        </w:rPr>
        <w:fldChar w:fldCharType="begin"/>
      </w:r>
      <w:r w:rsidRPr="009E0764">
        <w:rPr>
          <w:rFonts w:ascii="Arial" w:hAnsi="Arial" w:cs="Arial"/>
          <w:sz w:val="24"/>
          <w:szCs w:val="24"/>
        </w:rPr>
        <w:instrText xml:space="preserve"> REF _Ref510715629 \h </w:instrText>
      </w:r>
      <w:r w:rsidRPr="009E0764">
        <w:rPr>
          <w:rFonts w:ascii="Arial" w:hAnsi="Arial" w:cs="Arial"/>
          <w:sz w:val="24"/>
          <w:szCs w:val="24"/>
        </w:rPr>
      </w:r>
      <w:r w:rsidRPr="009E0764">
        <w:rPr>
          <w:rFonts w:ascii="Arial" w:hAnsi="Arial" w:cs="Arial"/>
          <w:sz w:val="24"/>
          <w:szCs w:val="24"/>
        </w:rPr>
        <w:instrText xml:space="preserve"> \* MERGEFORMAT </w:instrText>
      </w:r>
      <w:r w:rsidRPr="009E0764">
        <w:rPr>
          <w:rFonts w:ascii="Arial" w:hAnsi="Arial" w:cs="Arial"/>
          <w:sz w:val="24"/>
          <w:szCs w:val="24"/>
        </w:rPr>
        <w:fldChar w:fldCharType="separate"/>
      </w:r>
      <w:r w:rsidRPr="009E0764">
        <w:rPr>
          <w:rFonts w:ascii="Arial" w:hAnsi="Arial" w:cs="Arial"/>
          <w:b/>
          <w:i/>
          <w:sz w:val="24"/>
          <w:szCs w:val="24"/>
        </w:rPr>
        <w:t>IDE</w:t>
      </w:r>
      <w:r w:rsidRPr="009E0764">
        <w:rPr>
          <w:rFonts w:ascii="Arial" w:hAnsi="Arial" w:cs="Arial"/>
          <w:sz w:val="24"/>
          <w:szCs w:val="24"/>
        </w:rPr>
        <w:fldChar w:fldCharType="end"/>
      </w:r>
      <w:r>
        <w:rPr>
          <w:rFonts w:ascii="Arial" w:hAnsi="Arial" w:cs="Arial"/>
          <w:sz w:val="24"/>
          <w:szCs w:val="24"/>
        </w:rPr>
        <w:t xml:space="preserve"> de Arduino.</w:t>
      </w:r>
    </w:p>
    <w:p w14:paraId="6F716BBC" w14:textId="77777777" w:rsidR="001F4223" w:rsidRDefault="001F4223">
      <w:pPr>
        <w:rPr>
          <w:rFonts w:ascii="Arial" w:hAnsi="Arial" w:cs="Arial"/>
          <w:b/>
          <w:sz w:val="24"/>
          <w:szCs w:val="24"/>
          <w:u w:val="single"/>
        </w:rPr>
      </w:pPr>
      <w:r>
        <w:rPr>
          <w:rFonts w:ascii="Arial" w:hAnsi="Arial" w:cs="Arial"/>
          <w:b/>
          <w:sz w:val="24"/>
          <w:szCs w:val="24"/>
          <w:u w:val="single"/>
        </w:rPr>
        <w:br w:type="page"/>
      </w:r>
    </w:p>
    <w:p w14:paraId="127E0F3B" w14:textId="517786A8" w:rsidR="0018673B" w:rsidRDefault="001F4223" w:rsidP="0018673B">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590144" behindDoc="0" locked="0" layoutInCell="1" allowOverlap="1" wp14:anchorId="3F9F7335" wp14:editId="1F6AC137">
                <wp:simplePos x="0" y="0"/>
                <wp:positionH relativeFrom="margin">
                  <wp:posOffset>1508125</wp:posOffset>
                </wp:positionH>
                <wp:positionV relativeFrom="paragraph">
                  <wp:posOffset>6633210</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49AFDA19" w14:textId="698C8293" w:rsidR="00D311D0" w:rsidRPr="004866F2" w:rsidRDefault="00D311D0" w:rsidP="0018673B">
                            <w:pPr>
                              <w:pStyle w:val="Descripcin"/>
                              <w:rPr>
                                <w:rFonts w:ascii="Calibri" w:eastAsia="Calibri" w:hAnsi="Calibri" w:cs="Calibri"/>
                                <w:noProof/>
                                <w:color w:val="000000"/>
                                <w:lang w:val="es-ES_tradnl" w:eastAsia="es-ES_tradnl"/>
                              </w:rPr>
                            </w:pPr>
                            <w:bookmarkStart w:id="384" w:name="_Toc504154000"/>
                            <w:bookmarkStart w:id="385" w:name="_Ref510796571"/>
                            <w:bookmarkStart w:id="386" w:name="_Toc510799585"/>
                            <w:r>
                              <w:t xml:space="preserve">Ilustración </w:t>
                            </w:r>
                            <w:fldSimple w:instr=" SEQ Ilustración \* ARABIC ">
                              <w:r>
                                <w:rPr>
                                  <w:noProof/>
                                </w:rPr>
                                <w:t>49</w:t>
                              </w:r>
                            </w:fldSimple>
                            <w:r>
                              <w:t xml:space="preserve"> - Código ConfigurableFirmata</w:t>
                            </w:r>
                            <w:bookmarkEnd w:id="384"/>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F7335" id="Cuadro de texto 198" o:spid="_x0000_s1051" type="#_x0000_t202" style="position:absolute;left:0;text-align:left;margin-left:118.75pt;margin-top:522.3pt;width:187.7pt;height:13.5pt;z-index:251590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" stroked="f">
                <v:textbox inset="0,0,0,0">
                  <w:txbxContent>
                    <w:p w14:paraId="49AFDA19" w14:textId="698C8293" w:rsidR="00D311D0" w:rsidRPr="004866F2" w:rsidRDefault="00D311D0" w:rsidP="0018673B">
                      <w:pPr>
                        <w:pStyle w:val="Descripcin"/>
                        <w:rPr>
                          <w:rFonts w:ascii="Calibri" w:eastAsia="Calibri" w:hAnsi="Calibri" w:cs="Calibri"/>
                          <w:noProof/>
                          <w:color w:val="000000"/>
                          <w:lang w:val="es-ES_tradnl" w:eastAsia="es-ES_tradnl"/>
                        </w:rPr>
                      </w:pPr>
                      <w:bookmarkStart w:id="387" w:name="_Toc504154000"/>
                      <w:bookmarkStart w:id="388" w:name="_Ref510796571"/>
                      <w:bookmarkStart w:id="389" w:name="_Toc510799585"/>
                      <w:r>
                        <w:t xml:space="preserve">Ilustración </w:t>
                      </w:r>
                      <w:fldSimple w:instr=" SEQ Ilustración \* ARABIC ">
                        <w:r>
                          <w:rPr>
                            <w:noProof/>
                          </w:rPr>
                          <w:t>49</w:t>
                        </w:r>
                      </w:fldSimple>
                      <w:r>
                        <w:t xml:space="preserve"> - Código ConfigurableFirmata</w:t>
                      </w:r>
                      <w:bookmarkEnd w:id="387"/>
                      <w:bookmarkEnd w:id="388"/>
                      <w:bookmarkEnd w:id="389"/>
                    </w:p>
                  </w:txbxContent>
                </v:textbox>
                <w10:wrap type="square" anchorx="margin"/>
              </v:shape>
            </w:pict>
          </mc:Fallback>
        </mc:AlternateContent>
      </w:r>
      <w:r>
        <w:rPr>
          <w:noProof/>
          <w:lang w:val="en-US" w:eastAsia="en-US"/>
        </w:rPr>
        <w:drawing>
          <wp:anchor distT="0" distB="0" distL="114300" distR="114300" simplePos="0" relativeHeight="251578880" behindDoc="0" locked="0" layoutInCell="1" allowOverlap="1" wp14:anchorId="7EF58A1D" wp14:editId="5D832E00">
            <wp:simplePos x="0" y="0"/>
            <wp:positionH relativeFrom="margin">
              <wp:posOffset>-635</wp:posOffset>
            </wp:positionH>
            <wp:positionV relativeFrom="paragraph">
              <wp:posOffset>1543050</wp:posOffset>
            </wp:positionV>
            <wp:extent cx="5385435" cy="5046980"/>
            <wp:effectExtent l="0" t="0" r="5715" b="1270"/>
            <wp:wrapTopAndBottom/>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b="17771"/>
                    <a:stretch/>
                  </pic:blipFill>
                  <pic:spPr bwMode="auto">
                    <a:xfrm>
                      <a:off x="0" y="0"/>
                      <a:ext cx="5385435" cy="504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ConfigurableFirmata</w:t>
      </w:r>
      <w:r w:rsidR="0018673B">
        <w:rPr>
          <w:rFonts w:ascii="Arial" w:hAnsi="Arial" w:cs="Arial"/>
          <w:sz w:val="24"/>
          <w:szCs w:val="24"/>
        </w:rPr>
        <w:t>: Esta versión personalizada del protocolo</w:t>
      </w:r>
      <w:r w:rsidR="0018673B">
        <w:rPr>
          <w:rStyle w:val="Refdenotaalpie"/>
          <w:rFonts w:ascii="Arial" w:hAnsi="Arial" w:cs="Arial"/>
          <w:sz w:val="24"/>
          <w:szCs w:val="24"/>
        </w:rPr>
        <w:footnoteReference w:id="5"/>
      </w:r>
      <w:r w:rsidR="0018673B">
        <w:rPr>
          <w:rFonts w:ascii="Arial" w:hAnsi="Arial" w:cs="Arial"/>
          <w:sz w:val="24"/>
          <w:szCs w:val="24"/>
        </w:rPr>
        <w:t>, es la utilizada</w:t>
      </w:r>
      <w:r w:rsidR="00F93F72">
        <w:rPr>
          <w:rFonts w:ascii="Arial" w:hAnsi="Arial" w:cs="Arial"/>
          <w:sz w:val="24"/>
          <w:szCs w:val="24"/>
        </w:rPr>
        <w:t xml:space="preserve"> </w:t>
      </w:r>
      <w:r w:rsidR="0018673B">
        <w:rPr>
          <w:rFonts w:ascii="Arial" w:hAnsi="Arial" w:cs="Arial"/>
          <w:sz w:val="24"/>
          <w:szCs w:val="24"/>
        </w:rPr>
        <w:t>para captar la temperatura mediante el sensor para dicho fin conectado a un Arduino Nano. Permite separar las características del protocolo en clases individuales, haciendo más sencillo mezclar las características estándar del protocolo con otras personalizadas. (</w:t>
      </w:r>
      <w:r w:rsidR="00E45AEE" w:rsidRPr="0086299B">
        <w:rPr>
          <w:rFonts w:ascii="Arial" w:hAnsi="Arial" w:cs="Arial"/>
          <w:b/>
          <w:i/>
          <w:sz w:val="24"/>
          <w:szCs w:val="24"/>
          <w:highlight w:val="yellow"/>
        </w:rPr>
        <w:fldChar w:fldCharType="begin"/>
      </w:r>
      <w:r w:rsidR="00E45AEE" w:rsidRPr="0086299B">
        <w:rPr>
          <w:rFonts w:ascii="Arial" w:hAnsi="Arial" w:cs="Arial"/>
          <w:b/>
          <w:i/>
          <w:sz w:val="24"/>
          <w:szCs w:val="24"/>
        </w:rPr>
        <w:instrText xml:space="preserve"> REF _Ref510711042 \h </w:instrText>
      </w:r>
      <w:r w:rsidR="0086299B" w:rsidRPr="0086299B">
        <w:rPr>
          <w:rFonts w:ascii="Arial" w:hAnsi="Arial" w:cs="Arial"/>
          <w:b/>
          <w:i/>
          <w:sz w:val="24"/>
          <w:szCs w:val="24"/>
          <w:highlight w:val="yellow"/>
        </w:rPr>
        <w:instrText xml:space="preserve"> \* MERGEFORMAT </w:instrText>
      </w:r>
      <w:r w:rsidR="00E45AEE" w:rsidRPr="0086299B">
        <w:rPr>
          <w:rFonts w:ascii="Arial" w:hAnsi="Arial" w:cs="Arial"/>
          <w:b/>
          <w:i/>
          <w:sz w:val="24"/>
          <w:szCs w:val="24"/>
          <w:highlight w:val="yellow"/>
        </w:rPr>
      </w:r>
      <w:r w:rsidR="00E45AEE" w:rsidRPr="0086299B">
        <w:rPr>
          <w:rFonts w:ascii="Arial" w:hAnsi="Arial" w:cs="Arial"/>
          <w:b/>
          <w:i/>
          <w:sz w:val="24"/>
          <w:szCs w:val="24"/>
          <w:highlight w:val="yellow"/>
        </w:rPr>
        <w:fldChar w:fldCharType="separate"/>
      </w:r>
      <w:r w:rsidR="00E45AEE" w:rsidRPr="0086299B">
        <w:rPr>
          <w:rFonts w:ascii="Arial" w:hAnsi="Arial" w:cs="Arial"/>
          <w:b/>
          <w:i/>
          <w:sz w:val="24"/>
          <w:szCs w:val="24"/>
        </w:rPr>
        <w:t>Código ConfigurableFirmata utilizado en el Arduino NANO</w:t>
      </w:r>
      <w:r w:rsidR="00E45AEE" w:rsidRPr="0086299B">
        <w:rPr>
          <w:rFonts w:ascii="Arial" w:hAnsi="Arial" w:cs="Arial"/>
          <w:b/>
          <w:i/>
          <w:sz w:val="24"/>
          <w:szCs w:val="24"/>
          <w:highlight w:val="yellow"/>
        </w:rPr>
        <w:fldChar w:fldCharType="end"/>
      </w:r>
      <w:r w:rsidR="0018673B" w:rsidRPr="0086299B">
        <w:rPr>
          <w:rFonts w:ascii="Arial" w:hAnsi="Arial" w:cs="Arial"/>
          <w:b/>
          <w:i/>
          <w:sz w:val="24"/>
          <w:szCs w:val="24"/>
        </w:rPr>
        <w:t>)</w:t>
      </w:r>
      <w:r w:rsidR="006A3F38">
        <w:rPr>
          <w:rFonts w:ascii="Arial" w:hAnsi="Arial" w:cs="Arial"/>
          <w:b/>
          <w:i/>
          <w:sz w:val="24"/>
          <w:szCs w:val="24"/>
        </w:rPr>
        <w:t xml:space="preserve">. </w:t>
      </w:r>
      <w:r w:rsidR="006A3F38">
        <w:rPr>
          <w:rFonts w:ascii="Arial" w:hAnsi="Arial" w:cs="Arial"/>
          <w:sz w:val="24"/>
          <w:szCs w:val="24"/>
        </w:rPr>
        <w:t>En la siguiente imagen (</w:t>
      </w:r>
      <w:r w:rsidR="008A0DC2" w:rsidRPr="008A0DC2">
        <w:rPr>
          <w:rFonts w:ascii="Arial" w:hAnsi="Arial" w:cs="Arial"/>
          <w:b/>
          <w:i/>
          <w:sz w:val="24"/>
          <w:szCs w:val="24"/>
        </w:rPr>
        <w:fldChar w:fldCharType="begin"/>
      </w:r>
      <w:r w:rsidR="008A0DC2" w:rsidRPr="008A0DC2">
        <w:rPr>
          <w:rFonts w:ascii="Arial" w:hAnsi="Arial" w:cs="Arial"/>
          <w:b/>
          <w:i/>
          <w:sz w:val="24"/>
          <w:szCs w:val="24"/>
        </w:rPr>
        <w:instrText xml:space="preserve"> REF _Ref510796571 \h </w:instrText>
      </w:r>
      <w:r w:rsidR="008A0DC2" w:rsidRPr="008A0DC2">
        <w:rPr>
          <w:rFonts w:ascii="Arial" w:hAnsi="Arial" w:cs="Arial"/>
          <w:b/>
          <w:i/>
          <w:sz w:val="24"/>
          <w:szCs w:val="24"/>
        </w:rPr>
      </w:r>
      <w:r w:rsidR="008A0DC2" w:rsidRPr="008A0DC2">
        <w:rPr>
          <w:rFonts w:ascii="Arial" w:hAnsi="Arial" w:cs="Arial"/>
          <w:b/>
          <w:i/>
          <w:sz w:val="24"/>
          <w:szCs w:val="24"/>
        </w:rPr>
        <w:instrText xml:space="preserve"> \* MERGEFORMAT </w:instrText>
      </w:r>
      <w:r w:rsidR="008A0DC2" w:rsidRPr="008A0DC2">
        <w:rPr>
          <w:rFonts w:ascii="Arial" w:hAnsi="Arial" w:cs="Arial"/>
          <w:b/>
          <w:i/>
          <w:sz w:val="24"/>
          <w:szCs w:val="24"/>
        </w:rPr>
        <w:fldChar w:fldCharType="separate"/>
      </w:r>
      <w:r w:rsidR="008A0DC2" w:rsidRPr="008A0DC2">
        <w:rPr>
          <w:rFonts w:ascii="Arial" w:hAnsi="Arial" w:cs="Arial"/>
          <w:b/>
          <w:i/>
          <w:sz w:val="24"/>
          <w:szCs w:val="24"/>
        </w:rPr>
        <w:t xml:space="preserve">Ilustración </w:t>
      </w:r>
      <w:r w:rsidR="008A0DC2" w:rsidRPr="008A0DC2">
        <w:rPr>
          <w:rFonts w:ascii="Arial" w:hAnsi="Arial" w:cs="Arial"/>
          <w:b/>
          <w:i/>
          <w:noProof/>
          <w:sz w:val="24"/>
          <w:szCs w:val="24"/>
        </w:rPr>
        <w:t>49</w:t>
      </w:r>
      <w:r w:rsidR="008A0DC2" w:rsidRPr="008A0DC2">
        <w:rPr>
          <w:rFonts w:ascii="Arial" w:hAnsi="Arial" w:cs="Arial"/>
          <w:b/>
          <w:i/>
          <w:sz w:val="24"/>
          <w:szCs w:val="24"/>
        </w:rPr>
        <w:t xml:space="preserve"> - Código ConfigurableFirmata</w:t>
      </w:r>
      <w:r w:rsidR="008A0DC2" w:rsidRPr="008A0DC2">
        <w:rPr>
          <w:rFonts w:ascii="Arial" w:hAnsi="Arial" w:cs="Arial"/>
          <w:b/>
          <w:i/>
          <w:sz w:val="24"/>
          <w:szCs w:val="24"/>
        </w:rPr>
        <w:fldChar w:fldCharType="end"/>
      </w:r>
      <w:r w:rsidR="006A3F38">
        <w:rPr>
          <w:rFonts w:ascii="Arial" w:hAnsi="Arial" w:cs="Arial"/>
          <w:sz w:val="24"/>
          <w:szCs w:val="24"/>
        </w:rPr>
        <w:t xml:space="preserve">) se puede apreciar el código, de este protocolo, abierto desde el </w:t>
      </w:r>
      <w:r w:rsidR="006A3F38" w:rsidRPr="009E0764">
        <w:rPr>
          <w:rFonts w:ascii="Arial" w:hAnsi="Arial" w:cs="Arial"/>
          <w:sz w:val="24"/>
          <w:szCs w:val="24"/>
        </w:rPr>
        <w:fldChar w:fldCharType="begin"/>
      </w:r>
      <w:r w:rsidR="006A3F38" w:rsidRPr="009E0764">
        <w:rPr>
          <w:rFonts w:ascii="Arial" w:hAnsi="Arial" w:cs="Arial"/>
          <w:sz w:val="24"/>
          <w:szCs w:val="24"/>
        </w:rPr>
        <w:instrText xml:space="preserve"> REF _Ref510715629 \h </w:instrText>
      </w:r>
      <w:r w:rsidR="006A3F38" w:rsidRPr="009E0764">
        <w:rPr>
          <w:rFonts w:ascii="Arial" w:hAnsi="Arial" w:cs="Arial"/>
          <w:sz w:val="24"/>
          <w:szCs w:val="24"/>
        </w:rPr>
      </w:r>
      <w:r w:rsidR="006A3F38" w:rsidRPr="009E0764">
        <w:rPr>
          <w:rFonts w:ascii="Arial" w:hAnsi="Arial" w:cs="Arial"/>
          <w:sz w:val="24"/>
          <w:szCs w:val="24"/>
        </w:rPr>
        <w:instrText xml:space="preserve"> \* MERGEFORMAT </w:instrText>
      </w:r>
      <w:r w:rsidR="006A3F38" w:rsidRPr="009E0764">
        <w:rPr>
          <w:rFonts w:ascii="Arial" w:hAnsi="Arial" w:cs="Arial"/>
          <w:sz w:val="24"/>
          <w:szCs w:val="24"/>
        </w:rPr>
        <w:fldChar w:fldCharType="separate"/>
      </w:r>
      <w:r w:rsidR="006A3F38" w:rsidRPr="009E0764">
        <w:rPr>
          <w:rFonts w:ascii="Arial" w:hAnsi="Arial" w:cs="Arial"/>
          <w:b/>
          <w:i/>
          <w:sz w:val="24"/>
          <w:szCs w:val="24"/>
        </w:rPr>
        <w:t>IDE</w:t>
      </w:r>
      <w:r w:rsidR="006A3F38" w:rsidRPr="009E0764">
        <w:rPr>
          <w:rFonts w:ascii="Arial" w:hAnsi="Arial" w:cs="Arial"/>
          <w:sz w:val="24"/>
          <w:szCs w:val="24"/>
        </w:rPr>
        <w:fldChar w:fldCharType="end"/>
      </w:r>
      <w:r w:rsidR="006A3F38">
        <w:rPr>
          <w:rFonts w:ascii="Arial" w:hAnsi="Arial" w:cs="Arial"/>
          <w:sz w:val="24"/>
          <w:szCs w:val="24"/>
        </w:rPr>
        <w:t xml:space="preserve"> de Arduino.</w:t>
      </w:r>
    </w:p>
    <w:p w14:paraId="37F8F4C9" w14:textId="77777777" w:rsidR="0018673B" w:rsidRPr="001125AC" w:rsidRDefault="0018673B" w:rsidP="0018673B">
      <w:pPr>
        <w:pStyle w:val="Ttulo2"/>
        <w:rPr>
          <w:b/>
          <w:sz w:val="32"/>
          <w:szCs w:val="32"/>
        </w:rPr>
      </w:pPr>
      <w:bookmarkStart w:id="390" w:name="_Toc510799435"/>
      <w:r w:rsidRPr="001125AC">
        <w:rPr>
          <w:b/>
          <w:sz w:val="32"/>
          <w:szCs w:val="32"/>
        </w:rPr>
        <w:lastRenderedPageBreak/>
        <w:t>Resumen</w:t>
      </w:r>
      <w:bookmarkEnd w:id="390"/>
    </w:p>
    <w:p w14:paraId="64D3A28D" w14:textId="77777777" w:rsidR="0018673B" w:rsidRDefault="0018673B" w:rsidP="0018673B">
      <w:pPr>
        <w:spacing w:line="259" w:lineRule="auto"/>
        <w:jc w:val="left"/>
        <w:rPr>
          <w:rFonts w:ascii="Arial" w:hAnsi="Arial" w:cs="Arial"/>
          <w:sz w:val="24"/>
          <w:szCs w:val="24"/>
        </w:rPr>
      </w:pPr>
    </w:p>
    <w:p w14:paraId="260FEBC4" w14:textId="61B9DCD5" w:rsidR="0018673B" w:rsidRDefault="00EC7DEF" w:rsidP="0018673B">
      <w:pPr>
        <w:spacing w:line="259" w:lineRule="auto"/>
        <w:rPr>
          <w:rFonts w:ascii="Arial" w:hAnsi="Arial" w:cs="Arial"/>
          <w:sz w:val="24"/>
          <w:szCs w:val="24"/>
        </w:rPr>
      </w:pPr>
      <w:r>
        <w:rPr>
          <w:rFonts w:ascii="Arial" w:hAnsi="Arial" w:cs="Arial"/>
          <w:sz w:val="24"/>
          <w:szCs w:val="24"/>
        </w:rPr>
        <w:t>E</w:t>
      </w:r>
      <w:r w:rsidR="0018673B" w:rsidRPr="004D77BB">
        <w:rPr>
          <w:rFonts w:ascii="Arial" w:hAnsi="Arial" w:cs="Arial"/>
          <w:sz w:val="24"/>
          <w:szCs w:val="24"/>
        </w:rPr>
        <w:t xml:space="preserve">n este capítulo, se </w:t>
      </w:r>
      <w:r w:rsidR="00F93F72" w:rsidRPr="004D77BB">
        <w:rPr>
          <w:rFonts w:ascii="Arial" w:hAnsi="Arial" w:cs="Arial"/>
          <w:sz w:val="24"/>
          <w:szCs w:val="24"/>
        </w:rPr>
        <w:t>abordó</w:t>
      </w:r>
      <w:r w:rsidR="0018673B" w:rsidRPr="004D77BB">
        <w:rPr>
          <w:rFonts w:ascii="Arial" w:hAnsi="Arial" w:cs="Arial"/>
          <w:sz w:val="24"/>
          <w:szCs w:val="24"/>
        </w:rPr>
        <w:t xml:space="preserve"> la utilidad en el SAR de un </w:t>
      </w:r>
      <w:r w:rsidR="009A4F67" w:rsidRPr="009A4F67">
        <w:rPr>
          <w:rFonts w:ascii="Arial" w:hAnsi="Arial" w:cs="Arial"/>
          <w:sz w:val="24"/>
          <w:szCs w:val="24"/>
        </w:rPr>
        <w:fldChar w:fldCharType="begin"/>
      </w:r>
      <w:r w:rsidR="009A4F67" w:rsidRPr="009A4F67">
        <w:rPr>
          <w:rFonts w:ascii="Arial" w:hAnsi="Arial" w:cs="Arial"/>
          <w:sz w:val="24"/>
          <w:szCs w:val="24"/>
        </w:rPr>
        <w:instrText xml:space="preserve"> REF _Ref508731667 \h  \* MERGEFORMAT </w:instrText>
      </w:r>
      <w:r w:rsidR="009A4F67" w:rsidRPr="009A4F67">
        <w:rPr>
          <w:rFonts w:ascii="Arial" w:hAnsi="Arial" w:cs="Arial"/>
          <w:sz w:val="24"/>
          <w:szCs w:val="24"/>
        </w:rPr>
      </w:r>
      <w:r w:rsidR="009A4F67" w:rsidRPr="009A4F67">
        <w:rPr>
          <w:rFonts w:ascii="Arial" w:hAnsi="Arial" w:cs="Arial"/>
          <w:sz w:val="24"/>
          <w:szCs w:val="24"/>
        </w:rPr>
        <w:fldChar w:fldCharType="separate"/>
      </w:r>
      <w:r w:rsidR="00E45AEE">
        <w:rPr>
          <w:rFonts w:ascii="Arial" w:hAnsi="Arial" w:cs="Arial"/>
          <w:b/>
          <w:i/>
          <w:sz w:val="24"/>
          <w:szCs w:val="24"/>
        </w:rPr>
        <w:t>f</w:t>
      </w:r>
      <w:r w:rsidR="009A4F67" w:rsidRPr="009A4F67">
        <w:rPr>
          <w:rFonts w:ascii="Arial" w:hAnsi="Arial" w:cs="Arial"/>
          <w:b/>
          <w:i/>
          <w:sz w:val="24"/>
          <w:szCs w:val="24"/>
        </w:rPr>
        <w:t>ramework</w:t>
      </w:r>
      <w:r w:rsidR="009A4F67" w:rsidRPr="009A4F67">
        <w:rPr>
          <w:rFonts w:ascii="Arial" w:hAnsi="Arial" w:cs="Arial"/>
          <w:sz w:val="24"/>
          <w:szCs w:val="24"/>
        </w:rPr>
        <w:fldChar w:fldCharType="end"/>
      </w:r>
      <w:r w:rsidR="009A4F67">
        <w:rPr>
          <w:rFonts w:ascii="Arial" w:hAnsi="Arial" w:cs="Arial"/>
          <w:sz w:val="24"/>
          <w:szCs w:val="24"/>
        </w:rPr>
        <w:t xml:space="preserve"> </w:t>
      </w:r>
      <w:r w:rsidR="0018673B" w:rsidRPr="004D77BB">
        <w:rPr>
          <w:rFonts w:ascii="Arial" w:hAnsi="Arial" w:cs="Arial"/>
          <w:sz w:val="24"/>
          <w:szCs w:val="24"/>
        </w:rPr>
        <w:t xml:space="preserve">denominado Johnny-five, el cual es utilizado para la programación robótica y está basado en </w:t>
      </w:r>
      <w:r w:rsidR="0018673B">
        <w:rPr>
          <w:rFonts w:ascii="Arial" w:hAnsi="Arial" w:cs="Arial"/>
          <w:sz w:val="24"/>
          <w:szCs w:val="24"/>
        </w:rPr>
        <w:t>J</w:t>
      </w:r>
      <w:r w:rsidR="0018673B" w:rsidRPr="004D77BB">
        <w:rPr>
          <w:rFonts w:ascii="Arial" w:hAnsi="Arial" w:cs="Arial"/>
          <w:sz w:val="24"/>
          <w:szCs w:val="24"/>
        </w:rPr>
        <w:t>ava</w:t>
      </w:r>
      <w:r w:rsidR="0018673B">
        <w:rPr>
          <w:rFonts w:ascii="Arial" w:hAnsi="Arial" w:cs="Arial"/>
          <w:sz w:val="24"/>
          <w:szCs w:val="24"/>
        </w:rPr>
        <w:t>S</w:t>
      </w:r>
      <w:r w:rsidR="0018673B" w:rsidRPr="004D77BB">
        <w:rPr>
          <w:rFonts w:ascii="Arial" w:hAnsi="Arial" w:cs="Arial"/>
          <w:sz w:val="24"/>
          <w:szCs w:val="24"/>
        </w:rPr>
        <w:t>cript</w:t>
      </w:r>
      <w:r w:rsidR="008A0DC2">
        <w:rPr>
          <w:rFonts w:ascii="Arial" w:hAnsi="Arial" w:cs="Arial"/>
          <w:sz w:val="24"/>
          <w:szCs w:val="24"/>
        </w:rPr>
        <w:t>,</w:t>
      </w:r>
      <w:r w:rsidR="0018673B">
        <w:rPr>
          <w:rFonts w:ascii="Arial" w:hAnsi="Arial" w:cs="Arial"/>
          <w:sz w:val="24"/>
          <w:szCs w:val="24"/>
        </w:rPr>
        <w:t xml:space="preserve"> utilizando Firmata.</w:t>
      </w:r>
    </w:p>
    <w:p w14:paraId="4BD4914C" w14:textId="77777777" w:rsidR="0018673B" w:rsidRPr="004D77BB" w:rsidRDefault="0018673B" w:rsidP="0018673B">
      <w:pPr>
        <w:spacing w:line="259" w:lineRule="auto"/>
        <w:rPr>
          <w:rFonts w:ascii="Arial" w:hAnsi="Arial" w:cs="Arial"/>
          <w:sz w:val="24"/>
          <w:szCs w:val="24"/>
        </w:rPr>
      </w:pPr>
    </w:p>
    <w:p w14:paraId="34D6FB4F" w14:textId="01421AC5" w:rsidR="0018673B" w:rsidRPr="004D77BB" w:rsidRDefault="0018673B" w:rsidP="0018673B">
      <w:pPr>
        <w:spacing w:line="259" w:lineRule="auto"/>
        <w:rPr>
          <w:rFonts w:ascii="Arial" w:hAnsi="Arial" w:cs="Arial"/>
          <w:sz w:val="24"/>
          <w:szCs w:val="24"/>
        </w:rPr>
      </w:pPr>
      <w:r>
        <w:rPr>
          <w:rFonts w:ascii="Arial" w:hAnsi="Arial" w:cs="Arial"/>
          <w:sz w:val="24"/>
          <w:szCs w:val="24"/>
        </w:rPr>
        <w:t xml:space="preserve">A </w:t>
      </w:r>
      <w:r w:rsidR="00F93F72">
        <w:rPr>
          <w:rFonts w:ascii="Arial" w:hAnsi="Arial" w:cs="Arial"/>
          <w:sz w:val="24"/>
          <w:szCs w:val="24"/>
        </w:rPr>
        <w:t>continuación,</w:t>
      </w:r>
      <w:r>
        <w:rPr>
          <w:rFonts w:ascii="Arial" w:hAnsi="Arial" w:cs="Arial"/>
          <w:sz w:val="24"/>
          <w:szCs w:val="24"/>
        </w:rPr>
        <w:t xml:space="preserve"> </w:t>
      </w:r>
      <w:r w:rsidR="00163501">
        <w:rPr>
          <w:rFonts w:ascii="Arial" w:hAnsi="Arial" w:cs="Arial"/>
          <w:sz w:val="24"/>
          <w:szCs w:val="24"/>
        </w:rPr>
        <w:t xml:space="preserve">se definió </w:t>
      </w:r>
      <w:r w:rsidR="003A616E">
        <w:rPr>
          <w:rFonts w:ascii="Arial" w:hAnsi="Arial" w:cs="Arial"/>
          <w:sz w:val="24"/>
          <w:szCs w:val="24"/>
        </w:rPr>
        <w:t>este</w:t>
      </w:r>
      <w:r w:rsidR="00163501">
        <w:rPr>
          <w:rFonts w:ascii="Arial" w:hAnsi="Arial" w:cs="Arial"/>
          <w:sz w:val="24"/>
          <w:szCs w:val="24"/>
        </w:rPr>
        <w:t xml:space="preserve"> protocolo mencionando</w:t>
      </w:r>
      <w:r>
        <w:rPr>
          <w:rFonts w:ascii="Arial" w:hAnsi="Arial" w:cs="Arial"/>
          <w:sz w:val="24"/>
          <w:szCs w:val="24"/>
        </w:rPr>
        <w:t xml:space="preserve"> </w:t>
      </w:r>
      <w:r w:rsidRPr="004D77BB">
        <w:rPr>
          <w:rFonts w:ascii="Arial" w:hAnsi="Arial" w:cs="Arial"/>
          <w:sz w:val="24"/>
          <w:szCs w:val="24"/>
        </w:rPr>
        <w:t>ventajas y desventajas en su utilización. Se explicó su surgimiento y su funcionamiento en general,</w:t>
      </w:r>
      <w:r w:rsidR="00EC7DEF">
        <w:rPr>
          <w:rFonts w:ascii="Arial" w:hAnsi="Arial" w:cs="Arial"/>
          <w:sz w:val="24"/>
          <w:szCs w:val="24"/>
        </w:rPr>
        <w:t xml:space="preserve"> además de</w:t>
      </w:r>
      <w:r w:rsidRPr="004D77BB">
        <w:rPr>
          <w:rFonts w:ascii="Arial" w:hAnsi="Arial" w:cs="Arial"/>
          <w:sz w:val="24"/>
          <w:szCs w:val="24"/>
        </w:rPr>
        <w:t>l formato de sus mensajes. Finalmente se vio como instalar y/o cargar este protocolo en la familia de placas Arduino y los dos códigos utilizados en el desarrollo de esta tesina (StandardFirmata y ConfigurableFirmata)</w:t>
      </w:r>
    </w:p>
    <w:p w14:paraId="14599992" w14:textId="2E2B7CA9" w:rsidR="0018673B" w:rsidRPr="003E1A03" w:rsidRDefault="0018673B" w:rsidP="0018673B">
      <w:pPr>
        <w:spacing w:after="160" w:line="259" w:lineRule="auto"/>
        <w:jc w:val="left"/>
        <w:rPr>
          <w:rFonts w:ascii="Arial" w:hAnsi="Arial" w:cs="Arial"/>
          <w:sz w:val="24"/>
          <w:szCs w:val="24"/>
        </w:rPr>
      </w:pPr>
      <w:r w:rsidRPr="003E1A03">
        <w:rPr>
          <w:rFonts w:ascii="Arial" w:hAnsi="Arial" w:cs="Arial"/>
          <w:sz w:val="24"/>
          <w:szCs w:val="24"/>
        </w:rPr>
        <w:br w:type="page"/>
      </w:r>
    </w:p>
    <w:p w14:paraId="24BC4EA9" w14:textId="1B8D025D" w:rsidR="0082601E" w:rsidRPr="00882DCD" w:rsidRDefault="0082601E" w:rsidP="0082601E">
      <w:pPr>
        <w:pStyle w:val="Ttulo1"/>
        <w:rPr>
          <w:sz w:val="36"/>
          <w:szCs w:val="36"/>
        </w:rPr>
      </w:pPr>
      <w:bookmarkStart w:id="391" w:name="_Toc504153930"/>
      <w:bookmarkStart w:id="392" w:name="_Toc510799436"/>
      <w:r w:rsidRPr="00882DCD">
        <w:rPr>
          <w:sz w:val="36"/>
          <w:szCs w:val="36"/>
        </w:rPr>
        <w:lastRenderedPageBreak/>
        <w:t xml:space="preserve">Capítulo </w:t>
      </w:r>
      <w:r>
        <w:rPr>
          <w:sz w:val="36"/>
          <w:szCs w:val="36"/>
        </w:rPr>
        <w:t>8</w:t>
      </w:r>
      <w:r w:rsidRPr="00882DCD">
        <w:rPr>
          <w:sz w:val="36"/>
          <w:szCs w:val="36"/>
        </w:rPr>
        <w:t xml:space="preserve"> - Análisis y selección de tecnologías para </w:t>
      </w:r>
      <w:r w:rsidR="008E6AE4">
        <w:rPr>
          <w:sz w:val="36"/>
          <w:szCs w:val="36"/>
        </w:rPr>
        <w:t xml:space="preserve">el </w:t>
      </w:r>
      <w:r w:rsidRPr="00882DCD">
        <w:rPr>
          <w:sz w:val="36"/>
          <w:szCs w:val="36"/>
        </w:rPr>
        <w:t>desarrollo del SAR</w:t>
      </w:r>
      <w:bookmarkEnd w:id="391"/>
      <w:bookmarkEnd w:id="392"/>
    </w:p>
    <w:p w14:paraId="67226B08" w14:textId="77777777" w:rsidR="0082601E" w:rsidRDefault="0082601E" w:rsidP="0082601E">
      <w:pPr>
        <w:rPr>
          <w:rFonts w:ascii="Times New Roman" w:eastAsia="Times New Roman" w:hAnsi="Times New Roman" w:cs="Times New Roman"/>
          <w:sz w:val="24"/>
          <w:szCs w:val="24"/>
        </w:rPr>
      </w:pPr>
    </w:p>
    <w:p w14:paraId="2E70F03E" w14:textId="6348B785"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En capítulos anteriores</w:t>
      </w:r>
      <w:r w:rsidR="0004502A">
        <w:rPr>
          <w:rFonts w:ascii="Arial" w:eastAsia="Times New Roman" w:hAnsi="Arial" w:cs="Arial"/>
          <w:sz w:val="24"/>
          <w:szCs w:val="24"/>
        </w:rPr>
        <w:t>,</w:t>
      </w:r>
      <w:r w:rsidRPr="007636B5">
        <w:rPr>
          <w:rFonts w:ascii="Arial" w:eastAsia="Times New Roman" w:hAnsi="Arial" w:cs="Arial"/>
          <w:sz w:val="24"/>
          <w:szCs w:val="24"/>
        </w:rPr>
        <w:t xml:space="preserve"> </w:t>
      </w:r>
      <w:r w:rsidR="0004502A">
        <w:rPr>
          <w:rFonts w:ascii="Arial" w:eastAsia="Times New Roman" w:hAnsi="Arial" w:cs="Arial"/>
          <w:sz w:val="24"/>
          <w:szCs w:val="24"/>
        </w:rPr>
        <w:t>se analizaron</w:t>
      </w:r>
      <w:r w:rsidRPr="007636B5">
        <w:rPr>
          <w:rFonts w:ascii="Arial" w:eastAsia="Times New Roman" w:hAnsi="Arial" w:cs="Arial"/>
          <w:sz w:val="24"/>
          <w:szCs w:val="24"/>
        </w:rPr>
        <w:t xml:space="preserve"> diversas tecnologías hardware y software relacionadas con la robótica. Dentro de las tecnologías hardware </w:t>
      </w:r>
      <w:r w:rsidR="00F80E37">
        <w:rPr>
          <w:rFonts w:ascii="Arial" w:eastAsia="Times New Roman" w:hAnsi="Arial" w:cs="Arial"/>
          <w:sz w:val="24"/>
          <w:szCs w:val="24"/>
        </w:rPr>
        <w:t>se investigaron</w:t>
      </w:r>
      <w:r w:rsidRPr="007636B5">
        <w:rPr>
          <w:rFonts w:ascii="Arial" w:eastAsia="Times New Roman" w:hAnsi="Arial" w:cs="Arial"/>
          <w:sz w:val="24"/>
          <w:szCs w:val="24"/>
        </w:rPr>
        <w:t xml:space="preserve"> las plataformas Arduino (</w:t>
      </w:r>
      <w:r w:rsidRPr="0082601E">
        <w:rPr>
          <w:rFonts w:ascii="Arial" w:eastAsia="Times New Roman" w:hAnsi="Arial" w:cs="Arial"/>
          <w:sz w:val="24"/>
          <w:szCs w:val="24"/>
        </w:rPr>
        <w:fldChar w:fldCharType="begin"/>
      </w:r>
      <w:r w:rsidRPr="0082601E">
        <w:rPr>
          <w:rFonts w:ascii="Arial" w:eastAsia="Times New Roman" w:hAnsi="Arial" w:cs="Arial"/>
          <w:sz w:val="24"/>
          <w:szCs w:val="24"/>
        </w:rPr>
        <w:instrText xml:space="preserve"> REF _Ref509650149 \h  \* MERGEFORMAT </w:instrText>
      </w:r>
      <w:r w:rsidRPr="0082601E">
        <w:rPr>
          <w:rFonts w:ascii="Arial" w:eastAsia="Times New Roman" w:hAnsi="Arial" w:cs="Arial"/>
          <w:sz w:val="24"/>
          <w:szCs w:val="24"/>
        </w:rPr>
      </w:r>
      <w:r w:rsidRPr="0082601E">
        <w:rPr>
          <w:rFonts w:ascii="Arial" w:eastAsia="Times New Roman" w:hAnsi="Arial" w:cs="Arial"/>
          <w:sz w:val="24"/>
          <w:szCs w:val="24"/>
        </w:rPr>
        <w:fldChar w:fldCharType="separate"/>
      </w:r>
      <w:r w:rsidRPr="0082601E">
        <w:rPr>
          <w:rFonts w:ascii="Arial" w:hAnsi="Arial" w:cs="Arial"/>
          <w:b/>
          <w:sz w:val="24"/>
          <w:szCs w:val="24"/>
        </w:rPr>
        <w:t>3.1 Arduino</w:t>
      </w:r>
      <w:r w:rsidRPr="0082601E">
        <w:rPr>
          <w:rFonts w:ascii="Arial" w:eastAsia="Times New Roman" w:hAnsi="Arial" w:cs="Arial"/>
          <w:sz w:val="24"/>
          <w:szCs w:val="24"/>
        </w:rPr>
        <w:fldChar w:fldCharType="end"/>
      </w:r>
      <w:r w:rsidRPr="007636B5">
        <w:rPr>
          <w:rFonts w:ascii="Arial" w:eastAsia="Times New Roman" w:hAnsi="Arial" w:cs="Arial"/>
          <w:sz w:val="24"/>
          <w:szCs w:val="24"/>
        </w:rPr>
        <w:t>) y Raspberry Pi (</w:t>
      </w:r>
      <w:r w:rsidRPr="0082601E">
        <w:rPr>
          <w:rFonts w:ascii="Arial" w:eastAsia="Times New Roman" w:hAnsi="Arial" w:cs="Arial"/>
          <w:b/>
          <w:sz w:val="24"/>
          <w:szCs w:val="24"/>
        </w:rPr>
        <w:fldChar w:fldCharType="begin"/>
      </w:r>
      <w:r w:rsidRPr="0082601E">
        <w:rPr>
          <w:rFonts w:ascii="Arial" w:eastAsia="Times New Roman" w:hAnsi="Arial" w:cs="Arial"/>
          <w:b/>
          <w:sz w:val="24"/>
          <w:szCs w:val="24"/>
        </w:rPr>
        <w:instrText xml:space="preserve"> REF _Ref503637756 \h  \* MERGEFORMAT </w:instrText>
      </w:r>
      <w:r w:rsidRPr="0082601E">
        <w:rPr>
          <w:rFonts w:ascii="Arial" w:eastAsia="Times New Roman" w:hAnsi="Arial" w:cs="Arial"/>
          <w:b/>
          <w:sz w:val="24"/>
          <w:szCs w:val="24"/>
        </w:rPr>
      </w:r>
      <w:r w:rsidRPr="0082601E">
        <w:rPr>
          <w:rFonts w:ascii="Arial" w:eastAsia="Times New Roman" w:hAnsi="Arial" w:cs="Arial"/>
          <w:b/>
          <w:sz w:val="24"/>
          <w:szCs w:val="24"/>
        </w:rPr>
        <w:fldChar w:fldCharType="separate"/>
      </w:r>
      <w:r w:rsidRPr="0082601E">
        <w:rPr>
          <w:rFonts w:ascii="Arial" w:eastAsia="Times New Roman" w:hAnsi="Arial" w:cs="Arial"/>
          <w:b/>
          <w:sz w:val="24"/>
          <w:szCs w:val="24"/>
        </w:rPr>
        <w:t>Capítulo 4 – Raspberry Pi</w:t>
      </w:r>
      <w:r w:rsidRPr="0082601E">
        <w:rPr>
          <w:rFonts w:ascii="Arial" w:eastAsia="Times New Roman" w:hAnsi="Arial" w:cs="Arial"/>
          <w:b/>
          <w:sz w:val="24"/>
          <w:szCs w:val="24"/>
        </w:rPr>
        <w:fldChar w:fldCharType="end"/>
      </w:r>
      <w:r w:rsidRPr="007636B5">
        <w:rPr>
          <w:rFonts w:ascii="Arial" w:eastAsia="Times New Roman" w:hAnsi="Arial" w:cs="Arial"/>
          <w:sz w:val="24"/>
          <w:szCs w:val="24"/>
        </w:rPr>
        <w:t xml:space="preserve">). De las diversas herramientas en tecnologías software para aplicaciones móviles, </w:t>
      </w:r>
      <w:r w:rsidR="00F80E37">
        <w:rPr>
          <w:rFonts w:ascii="Arial" w:eastAsia="Times New Roman" w:hAnsi="Arial" w:cs="Arial"/>
          <w:sz w:val="24"/>
          <w:szCs w:val="24"/>
        </w:rPr>
        <w:t xml:space="preserve">se investigaron </w:t>
      </w:r>
      <w:r w:rsidRPr="007636B5">
        <w:rPr>
          <w:rFonts w:ascii="Arial" w:eastAsia="Times New Roman" w:hAnsi="Arial" w:cs="Arial"/>
          <w:sz w:val="24"/>
          <w:szCs w:val="24"/>
        </w:rPr>
        <w:t>aquellas que permiten desarrollar una aplicación que interactúe con el hardware mencionado.</w:t>
      </w:r>
    </w:p>
    <w:p w14:paraId="3DBD484D" w14:textId="77777777" w:rsidR="0082601E" w:rsidRPr="007636B5" w:rsidRDefault="0082601E" w:rsidP="0082601E">
      <w:pPr>
        <w:rPr>
          <w:rFonts w:ascii="Arial" w:eastAsia="Times New Roman" w:hAnsi="Arial" w:cs="Arial"/>
          <w:sz w:val="24"/>
          <w:szCs w:val="24"/>
        </w:rPr>
      </w:pPr>
    </w:p>
    <w:p w14:paraId="218B7A48" w14:textId="18BE1463" w:rsidR="0082601E" w:rsidRPr="007636B5" w:rsidRDefault="0082601E" w:rsidP="0082601E">
      <w:pPr>
        <w:rPr>
          <w:rFonts w:ascii="Arial" w:eastAsia="Times New Roman" w:hAnsi="Arial" w:cs="Arial"/>
          <w:sz w:val="24"/>
          <w:szCs w:val="24"/>
        </w:rPr>
      </w:pPr>
      <w:r w:rsidRPr="007636B5">
        <w:rPr>
          <w:rFonts w:ascii="Arial" w:eastAsia="Times New Roman" w:hAnsi="Arial" w:cs="Arial"/>
          <w:sz w:val="24"/>
          <w:szCs w:val="24"/>
        </w:rPr>
        <w:t xml:space="preserve">En este capítulo </w:t>
      </w:r>
      <w:r w:rsidR="00F80E37">
        <w:rPr>
          <w:rFonts w:ascii="Arial" w:eastAsia="Times New Roman" w:hAnsi="Arial" w:cs="Arial"/>
          <w:sz w:val="24"/>
          <w:szCs w:val="24"/>
        </w:rPr>
        <w:t>se examinan</w:t>
      </w:r>
      <w:r w:rsidRPr="007636B5">
        <w:rPr>
          <w:rFonts w:ascii="Arial" w:eastAsia="Times New Roman" w:hAnsi="Arial" w:cs="Arial"/>
          <w:sz w:val="24"/>
          <w:szCs w:val="24"/>
        </w:rPr>
        <w:t xml:space="preserve"> dichas tecnologías</w:t>
      </w:r>
      <w:r w:rsidR="00470BB4">
        <w:rPr>
          <w:rFonts w:ascii="Arial" w:eastAsia="Times New Roman" w:hAnsi="Arial" w:cs="Arial"/>
          <w:sz w:val="24"/>
          <w:szCs w:val="24"/>
        </w:rPr>
        <w:t>,</w:t>
      </w:r>
      <w:r w:rsidRPr="007636B5">
        <w:rPr>
          <w:rFonts w:ascii="Arial" w:eastAsia="Times New Roman" w:hAnsi="Arial" w:cs="Arial"/>
          <w:sz w:val="24"/>
          <w:szCs w:val="24"/>
        </w:rPr>
        <w:t xml:space="preserve"> para concluir cuales son las que integran el SAR. Para ello, </w:t>
      </w:r>
      <w:r w:rsidR="00F80E37">
        <w:rPr>
          <w:rFonts w:ascii="Arial" w:eastAsia="Times New Roman" w:hAnsi="Arial" w:cs="Arial"/>
          <w:sz w:val="24"/>
          <w:szCs w:val="24"/>
        </w:rPr>
        <w:t>se ralizaron</w:t>
      </w:r>
      <w:r w:rsidRPr="007636B5">
        <w:rPr>
          <w:rFonts w:ascii="Arial" w:eastAsia="Times New Roman" w:hAnsi="Arial" w:cs="Arial"/>
          <w:sz w:val="24"/>
          <w:szCs w:val="24"/>
        </w:rPr>
        <w:t xml:space="preserve"> diversas comparativas sobre características, ventajas y desventajas de cada una de las plataformas. Además, se presentan las problemáticas surgidas al relacionar los componentes.</w:t>
      </w:r>
    </w:p>
    <w:p w14:paraId="7EDEDA7E" w14:textId="77777777" w:rsidR="0082601E" w:rsidRPr="007640BC" w:rsidRDefault="0082601E" w:rsidP="0082601E">
      <w:pPr>
        <w:pStyle w:val="Ttulo2"/>
        <w:rPr>
          <w:b/>
          <w:sz w:val="32"/>
          <w:szCs w:val="32"/>
        </w:rPr>
      </w:pPr>
      <w:bookmarkStart w:id="393" w:name="_Toc504153931"/>
      <w:bookmarkStart w:id="394" w:name="_Toc510799437"/>
      <w:r>
        <w:rPr>
          <w:b/>
          <w:sz w:val="32"/>
          <w:szCs w:val="32"/>
        </w:rPr>
        <w:t xml:space="preserve">8.1 </w:t>
      </w:r>
      <w:r w:rsidRPr="007640BC">
        <w:rPr>
          <w:b/>
          <w:sz w:val="32"/>
          <w:szCs w:val="32"/>
        </w:rPr>
        <w:t>Primer análisis</w:t>
      </w:r>
      <w:bookmarkEnd w:id="393"/>
      <w:bookmarkEnd w:id="394"/>
    </w:p>
    <w:p w14:paraId="467118C5" w14:textId="77777777" w:rsidR="0082601E" w:rsidRDefault="0082601E" w:rsidP="0082601E">
      <w:pPr>
        <w:rPr>
          <w:rFonts w:ascii="Arial" w:eastAsia="Times New Roman" w:hAnsi="Arial" w:cs="Arial"/>
          <w:sz w:val="24"/>
          <w:szCs w:val="24"/>
        </w:rPr>
      </w:pPr>
    </w:p>
    <w:p w14:paraId="7BD02749" w14:textId="44DD1F38" w:rsidR="0082601E" w:rsidRDefault="0082601E" w:rsidP="0082601E">
      <w:pPr>
        <w:rPr>
          <w:rFonts w:ascii="Arial" w:eastAsia="Times New Roman" w:hAnsi="Arial" w:cs="Arial"/>
          <w:sz w:val="24"/>
          <w:szCs w:val="24"/>
        </w:rPr>
      </w:pPr>
      <w:r>
        <w:rPr>
          <w:rFonts w:ascii="Arial" w:eastAsia="Times New Roman" w:hAnsi="Arial" w:cs="Arial"/>
          <w:sz w:val="24"/>
          <w:szCs w:val="24"/>
        </w:rPr>
        <w:t>El análisis realizado de las distintas tecnologí</w:t>
      </w:r>
      <w:r w:rsidR="00514013">
        <w:rPr>
          <w:rFonts w:ascii="Arial" w:eastAsia="Times New Roman" w:hAnsi="Arial" w:cs="Arial"/>
          <w:sz w:val="24"/>
          <w:szCs w:val="24"/>
        </w:rPr>
        <w:t>as de hardware y software, basádos</w:t>
      </w:r>
      <w:r>
        <w:rPr>
          <w:rFonts w:ascii="Arial" w:eastAsia="Times New Roman" w:hAnsi="Arial" w:cs="Arial"/>
          <w:sz w:val="24"/>
          <w:szCs w:val="24"/>
        </w:rPr>
        <w:t xml:space="preserve"> en factores como </w:t>
      </w:r>
      <w:r w:rsidRPr="007640BC">
        <w:rPr>
          <w:rFonts w:ascii="Arial" w:eastAsia="Times New Roman" w:hAnsi="Arial" w:cs="Arial"/>
          <w:sz w:val="24"/>
          <w:szCs w:val="24"/>
        </w:rPr>
        <w:t>rendimientos, tiempos de respuesta, consumo energético</w:t>
      </w:r>
      <w:r>
        <w:rPr>
          <w:rFonts w:ascii="Arial" w:eastAsia="Times New Roman" w:hAnsi="Arial" w:cs="Arial"/>
          <w:sz w:val="24"/>
          <w:szCs w:val="24"/>
        </w:rPr>
        <w:t xml:space="preserve">, </w:t>
      </w:r>
      <w:r w:rsidRPr="007640BC">
        <w:rPr>
          <w:rFonts w:ascii="Arial" w:eastAsia="Times New Roman" w:hAnsi="Arial" w:cs="Arial"/>
          <w:sz w:val="24"/>
          <w:szCs w:val="24"/>
        </w:rPr>
        <w:t>portabilidad</w:t>
      </w:r>
      <w:r w:rsidR="00514013">
        <w:rPr>
          <w:rFonts w:ascii="Arial" w:eastAsia="Times New Roman" w:hAnsi="Arial" w:cs="Arial"/>
          <w:sz w:val="24"/>
          <w:szCs w:val="24"/>
        </w:rPr>
        <w:t xml:space="preserve"> y compatibilidad, </w:t>
      </w:r>
      <w:r>
        <w:rPr>
          <w:rFonts w:ascii="Arial" w:eastAsia="Times New Roman" w:hAnsi="Arial" w:cs="Arial"/>
          <w:sz w:val="24"/>
          <w:szCs w:val="24"/>
        </w:rPr>
        <w:t>permitió</w:t>
      </w:r>
      <w:r w:rsidR="00514013">
        <w:rPr>
          <w:rFonts w:ascii="Arial" w:eastAsia="Times New Roman" w:hAnsi="Arial" w:cs="Arial"/>
          <w:sz w:val="24"/>
          <w:szCs w:val="24"/>
        </w:rPr>
        <w:t xml:space="preserve"> la selección de</w:t>
      </w:r>
      <w:r>
        <w:rPr>
          <w:rFonts w:ascii="Arial" w:eastAsia="Times New Roman" w:hAnsi="Arial" w:cs="Arial"/>
          <w:sz w:val="24"/>
          <w:szCs w:val="24"/>
        </w:rPr>
        <w:t xml:space="preserve"> los elementos que componen el SAR.</w:t>
      </w:r>
    </w:p>
    <w:p w14:paraId="7B802708" w14:textId="77777777" w:rsidR="0082601E" w:rsidRDefault="0082601E" w:rsidP="0082601E">
      <w:pPr>
        <w:rPr>
          <w:rFonts w:ascii="Arial" w:eastAsia="Times New Roman" w:hAnsi="Arial" w:cs="Arial"/>
          <w:sz w:val="24"/>
          <w:szCs w:val="24"/>
        </w:rPr>
      </w:pPr>
    </w:p>
    <w:p w14:paraId="7E66667F"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El hardware estudiado y utilizado a lo largo del desarrollo, fue el de la familia Arduino y Raspberry Pi.</w:t>
      </w:r>
    </w:p>
    <w:p w14:paraId="39771B6F" w14:textId="30FEE26E"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probaron las versiones Arduino Uno, Arduino Mega y Arduino Nano, siendo estos dos últimos los utilizados en el SAR. Además, se experimentaron con variados módulos, sensores y actuadores compatibles con esta familia como la cámara OV7670, ESP8266, Bluetooth, DHT11, entre otros. Los ensayos realizados con estos componentes se encuentran en el anexo de casos pruebas de módulos, sensores y actuadores</w:t>
      </w:r>
      <w:r w:rsidR="00514013">
        <w:rPr>
          <w:rFonts w:ascii="Arial" w:eastAsia="Times New Roman" w:hAnsi="Arial" w:cs="Arial"/>
          <w:sz w:val="24"/>
          <w:szCs w:val="24"/>
        </w:rPr>
        <w:t xml:space="preserve"> (</w:t>
      </w:r>
      <w:r w:rsidR="00514013" w:rsidRPr="00514013">
        <w:rPr>
          <w:rFonts w:ascii="Arial" w:eastAsia="Times New Roman" w:hAnsi="Arial" w:cs="Arial"/>
          <w:b/>
          <w:i/>
          <w:sz w:val="24"/>
          <w:szCs w:val="24"/>
        </w:rPr>
        <w:fldChar w:fldCharType="begin"/>
      </w:r>
      <w:r w:rsidR="00514013" w:rsidRPr="00514013">
        <w:rPr>
          <w:rFonts w:ascii="Arial" w:eastAsia="Times New Roman" w:hAnsi="Arial" w:cs="Arial"/>
          <w:b/>
          <w:i/>
          <w:sz w:val="24"/>
          <w:szCs w:val="24"/>
        </w:rPr>
        <w:instrText xml:space="preserve"> REF _Ref510797416 \h </w:instrText>
      </w:r>
      <w:r w:rsidR="00514013" w:rsidRPr="00514013">
        <w:rPr>
          <w:rFonts w:ascii="Arial" w:eastAsia="Times New Roman" w:hAnsi="Arial" w:cs="Arial"/>
          <w:b/>
          <w:i/>
          <w:sz w:val="24"/>
          <w:szCs w:val="24"/>
        </w:rPr>
      </w:r>
      <w:r w:rsidR="00514013" w:rsidRPr="00514013">
        <w:rPr>
          <w:rFonts w:ascii="Arial" w:eastAsia="Times New Roman" w:hAnsi="Arial" w:cs="Arial"/>
          <w:b/>
          <w:i/>
          <w:sz w:val="24"/>
          <w:szCs w:val="24"/>
        </w:rPr>
        <w:instrText xml:space="preserve"> \* MERGEFORMAT </w:instrText>
      </w:r>
      <w:r w:rsidR="00514013" w:rsidRPr="00514013">
        <w:rPr>
          <w:rFonts w:ascii="Arial" w:eastAsia="Times New Roman" w:hAnsi="Arial" w:cs="Arial"/>
          <w:b/>
          <w:i/>
          <w:sz w:val="24"/>
          <w:szCs w:val="24"/>
        </w:rPr>
        <w:fldChar w:fldCharType="separate"/>
      </w:r>
      <w:r w:rsidR="00514013" w:rsidRPr="00514013">
        <w:rPr>
          <w:rFonts w:ascii="Arial" w:hAnsi="Arial" w:cs="Arial"/>
          <w:b/>
          <w:i/>
          <w:sz w:val="24"/>
          <w:szCs w:val="24"/>
        </w:rPr>
        <w:t>Anexo de casos de pruebas</w:t>
      </w:r>
      <w:r w:rsidR="00514013" w:rsidRPr="00514013">
        <w:rPr>
          <w:rFonts w:ascii="Arial" w:eastAsia="Times New Roman" w:hAnsi="Arial" w:cs="Arial"/>
          <w:b/>
          <w:i/>
          <w:sz w:val="24"/>
          <w:szCs w:val="24"/>
        </w:rPr>
        <w:fldChar w:fldCharType="end"/>
      </w:r>
      <w:r w:rsidR="00514013">
        <w:rPr>
          <w:rFonts w:ascii="Arial" w:eastAsia="Times New Roman" w:hAnsi="Arial" w:cs="Arial"/>
          <w:sz w:val="24"/>
          <w:szCs w:val="24"/>
        </w:rPr>
        <w:t>)</w:t>
      </w:r>
      <w:r>
        <w:rPr>
          <w:rFonts w:ascii="Arial" w:eastAsia="Times New Roman" w:hAnsi="Arial" w:cs="Arial"/>
          <w:sz w:val="24"/>
          <w:szCs w:val="24"/>
        </w:rPr>
        <w:t>.</w:t>
      </w:r>
    </w:p>
    <w:p w14:paraId="2964508F" w14:textId="77777777" w:rsidR="0082601E" w:rsidRDefault="0082601E" w:rsidP="0082601E">
      <w:pPr>
        <w:rPr>
          <w:rFonts w:ascii="Arial" w:eastAsia="Times New Roman" w:hAnsi="Arial" w:cs="Arial"/>
          <w:sz w:val="24"/>
          <w:szCs w:val="24"/>
        </w:rPr>
      </w:pPr>
    </w:p>
    <w:p w14:paraId="0873529F" w14:textId="604A39B9" w:rsidR="0082601E" w:rsidRDefault="0082601E" w:rsidP="0082601E">
      <w:pPr>
        <w:rPr>
          <w:rFonts w:ascii="Arial" w:eastAsia="Times New Roman" w:hAnsi="Arial" w:cs="Arial"/>
          <w:sz w:val="24"/>
          <w:szCs w:val="24"/>
        </w:rPr>
      </w:pPr>
      <w:r>
        <w:rPr>
          <w:rFonts w:ascii="Arial" w:eastAsia="Times New Roman" w:hAnsi="Arial" w:cs="Arial"/>
          <w:sz w:val="24"/>
          <w:szCs w:val="24"/>
        </w:rPr>
        <w:t>En el caso de Raspberry Pi</w:t>
      </w:r>
      <w:r w:rsidR="00514013">
        <w:rPr>
          <w:rFonts w:ascii="Arial" w:eastAsia="Times New Roman" w:hAnsi="Arial" w:cs="Arial"/>
          <w:sz w:val="24"/>
          <w:szCs w:val="24"/>
        </w:rPr>
        <w:t>,</w:t>
      </w:r>
      <w:r>
        <w:rPr>
          <w:rFonts w:ascii="Arial" w:eastAsia="Times New Roman" w:hAnsi="Arial" w:cs="Arial"/>
          <w:sz w:val="24"/>
          <w:szCs w:val="24"/>
        </w:rPr>
        <w:t xml:space="preserve"> </w:t>
      </w:r>
      <w:r w:rsidR="00514013">
        <w:rPr>
          <w:rFonts w:ascii="Arial" w:eastAsia="Times New Roman" w:hAnsi="Arial" w:cs="Arial"/>
          <w:sz w:val="24"/>
          <w:szCs w:val="24"/>
        </w:rPr>
        <w:t>se optó por</w:t>
      </w:r>
      <w:r>
        <w:rPr>
          <w:rFonts w:ascii="Arial" w:eastAsia="Times New Roman" w:hAnsi="Arial" w:cs="Arial"/>
          <w:sz w:val="24"/>
          <w:szCs w:val="24"/>
        </w:rPr>
        <w:t xml:space="preserve"> la versión Pi 3 modelo B, en conjunto con la cámara compatible para esta SBC.</w:t>
      </w:r>
    </w:p>
    <w:p w14:paraId="4B355AFA" w14:textId="77777777" w:rsidR="0082601E" w:rsidRDefault="0082601E" w:rsidP="0082601E">
      <w:pPr>
        <w:rPr>
          <w:rFonts w:ascii="Arial" w:eastAsia="Times New Roman" w:hAnsi="Arial" w:cs="Arial"/>
          <w:sz w:val="24"/>
          <w:szCs w:val="24"/>
        </w:rPr>
      </w:pPr>
    </w:p>
    <w:p w14:paraId="58F01205" w14:textId="04952B31" w:rsidR="0082601E" w:rsidRPr="00480F23" w:rsidRDefault="0082601E" w:rsidP="0082601E">
      <w:pPr>
        <w:rPr>
          <w:rFonts w:ascii="Arial" w:eastAsia="Times New Roman" w:hAnsi="Arial" w:cs="Arial"/>
          <w:sz w:val="24"/>
          <w:szCs w:val="24"/>
        </w:rPr>
      </w:pPr>
      <w:r>
        <w:rPr>
          <w:rFonts w:ascii="Arial" w:eastAsia="Times New Roman" w:hAnsi="Arial" w:cs="Arial"/>
          <w:sz w:val="24"/>
          <w:szCs w:val="24"/>
        </w:rPr>
        <w:t>El software investigado para el desarrollo de aplicaciones móviles fue mencionado en los capítulos 5 y 6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_Ref503822834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00B86C28" w:rsidRPr="00B86C28">
        <w:rPr>
          <w:rFonts w:ascii="Arial" w:eastAsia="Times New Roman" w:hAnsi="Arial" w:cs="Arial"/>
          <w:b/>
          <w:sz w:val="24"/>
          <w:szCs w:val="24"/>
        </w:rPr>
        <w:t>Capítulo 5 - Aplicaciones Móviles</w:t>
      </w:r>
      <w:r w:rsidRPr="00B86C28">
        <w:rPr>
          <w:rFonts w:ascii="Arial" w:eastAsia="Times New Roman" w:hAnsi="Arial" w:cs="Arial"/>
          <w:b/>
          <w:sz w:val="24"/>
          <w:szCs w:val="24"/>
        </w:rPr>
        <w:fldChar w:fldCharType="end"/>
      </w:r>
      <w:r w:rsidRPr="00B86C28">
        <w:rPr>
          <w:rFonts w:ascii="Arial" w:eastAsia="Times New Roman" w:hAnsi="Arial" w:cs="Arial"/>
          <w:b/>
          <w:sz w:val="24"/>
          <w:szCs w:val="24"/>
        </w:rPr>
        <w:t xml:space="preserve"> y </w:t>
      </w:r>
      <w:r w:rsidRPr="00B86C28">
        <w:rPr>
          <w:rFonts w:ascii="Arial" w:eastAsia="Times New Roman" w:hAnsi="Arial" w:cs="Arial"/>
          <w:b/>
          <w:sz w:val="24"/>
          <w:szCs w:val="24"/>
        </w:rPr>
        <w:fldChar w:fldCharType="begin"/>
      </w:r>
      <w:r w:rsidRPr="00B86C28">
        <w:rPr>
          <w:rFonts w:ascii="Arial" w:eastAsia="Times New Roman" w:hAnsi="Arial" w:cs="Arial"/>
          <w:b/>
          <w:sz w:val="24"/>
          <w:szCs w:val="24"/>
        </w:rPr>
        <w:instrText xml:space="preserve"> REF _Ref503822874 \h  \* MERGEFORMAT </w:instrText>
      </w:r>
      <w:r w:rsidRPr="00B86C28">
        <w:rPr>
          <w:rFonts w:ascii="Arial" w:eastAsia="Times New Roman" w:hAnsi="Arial" w:cs="Arial"/>
          <w:b/>
          <w:sz w:val="24"/>
          <w:szCs w:val="24"/>
        </w:rPr>
      </w:r>
      <w:r w:rsidRPr="00B86C28">
        <w:rPr>
          <w:rFonts w:ascii="Arial" w:eastAsia="Times New Roman" w:hAnsi="Arial" w:cs="Arial"/>
          <w:b/>
          <w:sz w:val="24"/>
          <w:szCs w:val="24"/>
        </w:rPr>
        <w:fldChar w:fldCharType="separate"/>
      </w:r>
      <w:r w:rsidRPr="00B86C28">
        <w:rPr>
          <w:rFonts w:ascii="Arial" w:eastAsia="Times New Roman" w:hAnsi="Arial" w:cs="Arial"/>
          <w:b/>
          <w:sz w:val="24"/>
          <w:szCs w:val="24"/>
        </w:rPr>
        <w:t>Capítulo 6 – Stack MEAN</w:t>
      </w:r>
      <w:r w:rsidRPr="00B86C28">
        <w:rPr>
          <w:rFonts w:ascii="Arial" w:eastAsia="Times New Roman" w:hAnsi="Arial" w:cs="Arial"/>
          <w:b/>
          <w:sz w:val="24"/>
          <w:szCs w:val="24"/>
        </w:rPr>
        <w:fldChar w:fldCharType="end"/>
      </w:r>
      <w:r>
        <w:rPr>
          <w:rFonts w:ascii="Arial" w:eastAsia="Times New Roman" w:hAnsi="Arial" w:cs="Arial"/>
          <w:sz w:val="24"/>
          <w:szCs w:val="24"/>
        </w:rPr>
        <w:t>). La idea era encontrar compatibilidad entre los elementos del hardware, utilizando el software como interfaz entre ellos.</w:t>
      </w:r>
    </w:p>
    <w:p w14:paraId="3AFBCAAA" w14:textId="77777777" w:rsidR="00B86C28" w:rsidRDefault="00B86C28">
      <w:pPr>
        <w:rPr>
          <w:b/>
          <w:color w:val="666666"/>
          <w:sz w:val="32"/>
          <w:szCs w:val="32"/>
        </w:rPr>
      </w:pPr>
      <w:bookmarkStart w:id="395" w:name="_Toc504153932"/>
      <w:r>
        <w:rPr>
          <w:b/>
          <w:sz w:val="32"/>
          <w:szCs w:val="32"/>
        </w:rPr>
        <w:br w:type="page"/>
      </w:r>
    </w:p>
    <w:p w14:paraId="0CF0248F" w14:textId="247AD874" w:rsidR="0082601E" w:rsidRPr="007640BC" w:rsidRDefault="0082601E" w:rsidP="0082601E">
      <w:pPr>
        <w:pStyle w:val="Ttulo2"/>
        <w:rPr>
          <w:b/>
          <w:sz w:val="32"/>
          <w:szCs w:val="32"/>
        </w:rPr>
      </w:pPr>
      <w:bookmarkStart w:id="396" w:name="_Toc510799438"/>
      <w:r>
        <w:rPr>
          <w:b/>
          <w:sz w:val="32"/>
          <w:szCs w:val="32"/>
        </w:rPr>
        <w:lastRenderedPageBreak/>
        <w:t xml:space="preserve">8.2 </w:t>
      </w:r>
      <w:r w:rsidRPr="007640BC">
        <w:rPr>
          <w:b/>
          <w:sz w:val="32"/>
          <w:szCs w:val="32"/>
        </w:rPr>
        <w:t>Selección</w:t>
      </w:r>
      <w:r w:rsidR="00514013">
        <w:rPr>
          <w:b/>
          <w:sz w:val="32"/>
          <w:szCs w:val="32"/>
        </w:rPr>
        <w:t xml:space="preserve"> de</w:t>
      </w:r>
      <w:r w:rsidRPr="007640BC">
        <w:rPr>
          <w:b/>
          <w:sz w:val="32"/>
          <w:szCs w:val="32"/>
        </w:rPr>
        <w:t xml:space="preserve"> tecnologías hardware</w:t>
      </w:r>
      <w:bookmarkEnd w:id="395"/>
      <w:bookmarkEnd w:id="396"/>
    </w:p>
    <w:p w14:paraId="73B73426" w14:textId="77777777" w:rsidR="0082601E" w:rsidRPr="009254E0" w:rsidRDefault="0082601E" w:rsidP="0082601E">
      <w:pPr>
        <w:rPr>
          <w:rFonts w:ascii="Times New Roman" w:eastAsia="Times New Roman" w:hAnsi="Times New Roman" w:cs="Times New Roman"/>
          <w:sz w:val="24"/>
          <w:szCs w:val="24"/>
        </w:rPr>
      </w:pPr>
    </w:p>
    <w:p w14:paraId="56588A78" w14:textId="77777777" w:rsidR="0082601E" w:rsidRDefault="0082601E" w:rsidP="0082601E">
      <w:pPr>
        <w:pStyle w:val="Ttulo3"/>
        <w:rPr>
          <w:b w:val="0"/>
          <w:sz w:val="28"/>
          <w:szCs w:val="28"/>
        </w:rPr>
      </w:pPr>
      <w:bookmarkStart w:id="397" w:name="_Ref503901336"/>
      <w:bookmarkStart w:id="398" w:name="_Toc504153933"/>
      <w:bookmarkStart w:id="399" w:name="_Toc510799439"/>
      <w:r>
        <w:rPr>
          <w:b w:val="0"/>
          <w:sz w:val="28"/>
          <w:szCs w:val="28"/>
        </w:rPr>
        <w:t xml:space="preserve">8.2.1 </w:t>
      </w:r>
      <w:bookmarkEnd w:id="397"/>
      <w:bookmarkEnd w:id="398"/>
      <w:r>
        <w:rPr>
          <w:b w:val="0"/>
          <w:sz w:val="28"/>
          <w:szCs w:val="28"/>
        </w:rPr>
        <w:t>Razones para la elección de Arduino</w:t>
      </w:r>
      <w:bookmarkEnd w:id="399"/>
    </w:p>
    <w:p w14:paraId="1DC4F064" w14:textId="77777777" w:rsidR="0082601E" w:rsidRPr="007640BC" w:rsidRDefault="0082601E" w:rsidP="0082601E"/>
    <w:p w14:paraId="2746FB28" w14:textId="635C1960"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 xml:space="preserve">Como se abordó en el capítulo </w:t>
      </w:r>
      <w:r>
        <w:rPr>
          <w:rFonts w:ascii="Arial" w:eastAsia="Times New Roman" w:hAnsi="Arial" w:cs="Arial"/>
          <w:sz w:val="24"/>
          <w:szCs w:val="24"/>
        </w:rPr>
        <w:t>3</w:t>
      </w:r>
      <w:r w:rsidRPr="007640BC">
        <w:rPr>
          <w:rFonts w:ascii="Arial" w:eastAsia="Times New Roman" w:hAnsi="Arial" w:cs="Arial"/>
          <w:sz w:val="24"/>
          <w:szCs w:val="24"/>
        </w:rPr>
        <w:t xml:space="preserve"> (</w:t>
      </w:r>
      <w:r w:rsidRPr="00441EB8">
        <w:rPr>
          <w:rFonts w:ascii="Arial" w:eastAsia="Times New Roman" w:hAnsi="Arial" w:cs="Arial"/>
          <w:b/>
          <w:sz w:val="24"/>
          <w:szCs w:val="24"/>
        </w:rPr>
        <w:fldChar w:fldCharType="begin"/>
      </w:r>
      <w:r w:rsidRPr="00441EB8">
        <w:rPr>
          <w:rFonts w:ascii="Arial" w:eastAsia="Times New Roman" w:hAnsi="Arial" w:cs="Arial"/>
          <w:b/>
          <w:sz w:val="24"/>
          <w:szCs w:val="24"/>
        </w:rPr>
        <w:instrText xml:space="preserve"> REF _Ref503823279 \h  \* MERGEFORMAT </w:instrText>
      </w:r>
      <w:r w:rsidRPr="00441EB8">
        <w:rPr>
          <w:rFonts w:ascii="Arial" w:eastAsia="Times New Roman" w:hAnsi="Arial" w:cs="Arial"/>
          <w:b/>
          <w:sz w:val="24"/>
          <w:szCs w:val="24"/>
        </w:rPr>
      </w:r>
      <w:r w:rsidRPr="00441EB8">
        <w:rPr>
          <w:rFonts w:ascii="Arial" w:eastAsia="Times New Roman" w:hAnsi="Arial" w:cs="Arial"/>
          <w:b/>
          <w:sz w:val="24"/>
          <w:szCs w:val="24"/>
        </w:rPr>
        <w:fldChar w:fldCharType="separate"/>
      </w:r>
      <w:r w:rsidR="00441EB8" w:rsidRPr="00441EB8">
        <w:rPr>
          <w:rFonts w:ascii="Arial" w:eastAsia="Times New Roman" w:hAnsi="Arial" w:cs="Arial"/>
          <w:b/>
          <w:sz w:val="24"/>
          <w:szCs w:val="24"/>
        </w:rPr>
        <w:t>Capítulo 3 – Arduino</w:t>
      </w:r>
      <w:r w:rsidRPr="00441EB8">
        <w:rPr>
          <w:rFonts w:ascii="Arial" w:eastAsia="Times New Roman" w:hAnsi="Arial" w:cs="Arial"/>
          <w:b/>
          <w:sz w:val="24"/>
          <w:szCs w:val="24"/>
        </w:rPr>
        <w:fldChar w:fldCharType="end"/>
      </w:r>
      <w:r w:rsidRPr="007640BC">
        <w:rPr>
          <w:rFonts w:ascii="Arial" w:eastAsia="Times New Roman" w:hAnsi="Arial" w:cs="Arial"/>
          <w:sz w:val="24"/>
          <w:szCs w:val="24"/>
        </w:rPr>
        <w:t>), siendo una arquitectura hardware pensada para hobbistas, diseñadores y personas no relacionadas con la electrónica ni la programación a bajo nivel, Arduino permite una curva de aprendizaje</w:t>
      </w:r>
      <w:r>
        <w:rPr>
          <w:rFonts w:ascii="Arial" w:eastAsia="Times New Roman" w:hAnsi="Arial" w:cs="Arial"/>
          <w:sz w:val="24"/>
          <w:szCs w:val="24"/>
        </w:rPr>
        <w:t xml:space="preserve"> relativamente baja </w:t>
      </w:r>
      <w:r w:rsidRPr="007640BC">
        <w:rPr>
          <w:rFonts w:ascii="Arial" w:eastAsia="Times New Roman" w:hAnsi="Arial" w:cs="Arial"/>
          <w:sz w:val="24"/>
          <w:szCs w:val="24"/>
        </w:rPr>
        <w:t xml:space="preserve">y la </w:t>
      </w:r>
      <w:r>
        <w:rPr>
          <w:rFonts w:ascii="Arial" w:eastAsia="Times New Roman" w:hAnsi="Arial" w:cs="Arial"/>
          <w:sz w:val="24"/>
          <w:szCs w:val="24"/>
        </w:rPr>
        <w:t>disponibilidad</w:t>
      </w:r>
      <w:r w:rsidR="00514013">
        <w:rPr>
          <w:rFonts w:ascii="Arial" w:eastAsia="Times New Roman" w:hAnsi="Arial" w:cs="Arial"/>
          <w:sz w:val="24"/>
          <w:szCs w:val="24"/>
        </w:rPr>
        <w:t xml:space="preserve"> de</w:t>
      </w:r>
      <w:r>
        <w:rPr>
          <w:rFonts w:ascii="Arial" w:eastAsia="Times New Roman" w:hAnsi="Arial" w:cs="Arial"/>
          <w:sz w:val="24"/>
          <w:szCs w:val="24"/>
        </w:rPr>
        <w:t xml:space="preserve"> componentes </w:t>
      </w:r>
      <w:r w:rsidRPr="007640BC">
        <w:rPr>
          <w:rFonts w:ascii="Arial" w:eastAsia="Times New Roman" w:hAnsi="Arial" w:cs="Arial"/>
          <w:sz w:val="24"/>
          <w:szCs w:val="24"/>
        </w:rPr>
        <w:t>con</w:t>
      </w:r>
      <w:r>
        <w:rPr>
          <w:rFonts w:ascii="Arial" w:eastAsia="Times New Roman" w:hAnsi="Arial" w:cs="Arial"/>
          <w:sz w:val="24"/>
          <w:szCs w:val="24"/>
        </w:rPr>
        <w:t>ectables</w:t>
      </w:r>
      <w:r w:rsidRPr="007640BC">
        <w:rPr>
          <w:rFonts w:ascii="Arial" w:eastAsia="Times New Roman" w:hAnsi="Arial" w:cs="Arial"/>
          <w:sz w:val="24"/>
          <w:szCs w:val="24"/>
        </w:rPr>
        <w:t xml:space="preserve"> l</w:t>
      </w:r>
      <w:r>
        <w:rPr>
          <w:rFonts w:ascii="Arial" w:eastAsia="Times New Roman" w:hAnsi="Arial" w:cs="Arial"/>
          <w:sz w:val="24"/>
          <w:szCs w:val="24"/>
        </w:rPr>
        <w:t>o</w:t>
      </w:r>
      <w:r w:rsidRPr="007640BC">
        <w:rPr>
          <w:rFonts w:ascii="Arial" w:eastAsia="Times New Roman" w:hAnsi="Arial" w:cs="Arial"/>
          <w:sz w:val="24"/>
          <w:szCs w:val="24"/>
        </w:rPr>
        <w:t xml:space="preserve"> hace muy atractiv</w:t>
      </w:r>
      <w:r>
        <w:rPr>
          <w:rFonts w:ascii="Arial" w:eastAsia="Times New Roman" w:hAnsi="Arial" w:cs="Arial"/>
          <w:sz w:val="24"/>
          <w:szCs w:val="24"/>
        </w:rPr>
        <w:t>o</w:t>
      </w:r>
      <w:r w:rsidRPr="007640BC">
        <w:rPr>
          <w:rFonts w:ascii="Arial" w:eastAsia="Times New Roman" w:hAnsi="Arial" w:cs="Arial"/>
          <w:sz w:val="24"/>
          <w:szCs w:val="24"/>
        </w:rPr>
        <w:t xml:space="preserve">, para </w:t>
      </w:r>
      <w:r>
        <w:rPr>
          <w:rFonts w:ascii="Arial" w:eastAsia="Times New Roman" w:hAnsi="Arial" w:cs="Arial"/>
          <w:sz w:val="24"/>
          <w:szCs w:val="24"/>
        </w:rPr>
        <w:t>afrontar</w:t>
      </w:r>
      <w:r w:rsidRPr="007640BC">
        <w:rPr>
          <w:rFonts w:ascii="Arial" w:eastAsia="Times New Roman" w:hAnsi="Arial" w:cs="Arial"/>
          <w:sz w:val="24"/>
          <w:szCs w:val="24"/>
        </w:rPr>
        <w:t xml:space="preserve"> proyectos con diversos niveles de complejidad.</w:t>
      </w:r>
    </w:p>
    <w:p w14:paraId="691DE44D" w14:textId="77777777" w:rsidR="0082601E" w:rsidRPr="00FE39DF" w:rsidRDefault="0082601E" w:rsidP="0082601E">
      <w:pPr>
        <w:rPr>
          <w:rFonts w:ascii="Arial" w:eastAsia="Times New Roman" w:hAnsi="Arial" w:cs="Arial"/>
          <w:sz w:val="24"/>
          <w:szCs w:val="24"/>
        </w:rPr>
      </w:pPr>
    </w:p>
    <w:p w14:paraId="3ACC55B5" w14:textId="6DC2BB87"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Gracias a que existe buen soporte de </w:t>
      </w:r>
      <w:r w:rsidRPr="007640BC">
        <w:rPr>
          <w:rFonts w:ascii="Arial" w:eastAsia="Times New Roman" w:hAnsi="Arial" w:cs="Arial"/>
          <w:sz w:val="24"/>
          <w:szCs w:val="24"/>
        </w:rPr>
        <w:t xml:space="preserve">placas Arduino para </w:t>
      </w:r>
      <w:r>
        <w:rPr>
          <w:rFonts w:ascii="Arial" w:eastAsia="Times New Roman" w:hAnsi="Arial" w:cs="Arial"/>
          <w:sz w:val="24"/>
          <w:szCs w:val="24"/>
        </w:rPr>
        <w:t>el</w:t>
      </w:r>
      <w:r w:rsidRPr="007640BC">
        <w:rPr>
          <w:rFonts w:ascii="Arial" w:eastAsia="Times New Roman" w:hAnsi="Arial" w:cs="Arial"/>
          <w:sz w:val="24"/>
          <w:szCs w:val="24"/>
        </w:rPr>
        <w:t xml:space="preserve"> uso </w:t>
      </w:r>
      <w:r>
        <w:rPr>
          <w:rFonts w:ascii="Arial" w:eastAsia="Times New Roman" w:hAnsi="Arial" w:cs="Arial"/>
          <w:sz w:val="24"/>
          <w:szCs w:val="24"/>
        </w:rPr>
        <w:t>en</w:t>
      </w:r>
      <w:r w:rsidRPr="007640BC">
        <w:rPr>
          <w:rFonts w:ascii="Arial" w:eastAsia="Times New Roman" w:hAnsi="Arial" w:cs="Arial"/>
          <w:sz w:val="24"/>
          <w:szCs w:val="24"/>
        </w:rPr>
        <w:t xml:space="preserve"> control </w:t>
      </w:r>
      <w:r>
        <w:rPr>
          <w:rFonts w:ascii="Arial" w:eastAsia="Times New Roman" w:hAnsi="Arial" w:cs="Arial"/>
          <w:sz w:val="24"/>
          <w:szCs w:val="24"/>
        </w:rPr>
        <w:t>mediante en</w:t>
      </w:r>
      <w:r w:rsidRPr="007640BC">
        <w:rPr>
          <w:rFonts w:ascii="Arial" w:eastAsia="Times New Roman" w:hAnsi="Arial" w:cs="Arial"/>
          <w:sz w:val="24"/>
          <w:szCs w:val="24"/>
        </w:rPr>
        <w:t xml:space="preserve"> sensores y actuadores </w:t>
      </w:r>
      <w:r>
        <w:rPr>
          <w:rFonts w:ascii="Arial" w:eastAsia="Times New Roman" w:hAnsi="Arial" w:cs="Arial"/>
          <w:sz w:val="24"/>
          <w:szCs w:val="24"/>
        </w:rPr>
        <w:t>basado en</w:t>
      </w:r>
      <w:r w:rsidRPr="007640BC">
        <w:rPr>
          <w:rFonts w:ascii="Arial" w:eastAsia="Times New Roman" w:hAnsi="Arial" w:cs="Arial"/>
          <w:sz w:val="24"/>
          <w:szCs w:val="24"/>
        </w:rPr>
        <w:t xml:space="preserve"> microcontrolador, </w:t>
      </w:r>
      <w:r>
        <w:rPr>
          <w:rFonts w:ascii="Arial" w:eastAsia="Times New Roman" w:hAnsi="Arial" w:cs="Arial"/>
          <w:sz w:val="24"/>
          <w:szCs w:val="24"/>
        </w:rPr>
        <w:t xml:space="preserve">es </w:t>
      </w:r>
      <w:r w:rsidR="00441EB8">
        <w:rPr>
          <w:rFonts w:ascii="Arial" w:eastAsia="Times New Roman" w:hAnsi="Arial" w:cs="Arial"/>
          <w:sz w:val="24"/>
          <w:szCs w:val="24"/>
        </w:rPr>
        <w:t>atractivo</w:t>
      </w:r>
      <w:r w:rsidR="00441EB8" w:rsidRPr="007640BC">
        <w:rPr>
          <w:rFonts w:ascii="Arial" w:eastAsia="Times New Roman" w:hAnsi="Arial" w:cs="Arial"/>
          <w:sz w:val="24"/>
          <w:szCs w:val="24"/>
        </w:rPr>
        <w:t xml:space="preserve"> </w:t>
      </w:r>
      <w:r w:rsidR="00441EB8">
        <w:rPr>
          <w:rFonts w:ascii="Arial" w:eastAsia="Times New Roman" w:hAnsi="Arial" w:cs="Arial"/>
          <w:sz w:val="24"/>
          <w:szCs w:val="24"/>
        </w:rPr>
        <w:t>en</w:t>
      </w:r>
      <w:r>
        <w:rPr>
          <w:rFonts w:ascii="Arial" w:eastAsia="Times New Roman" w:hAnsi="Arial" w:cs="Arial"/>
          <w:sz w:val="24"/>
          <w:szCs w:val="24"/>
        </w:rPr>
        <w:t xml:space="preserve"> el contexto de una </w:t>
      </w:r>
      <w:r w:rsidRPr="007640BC">
        <w:rPr>
          <w:rFonts w:ascii="Arial" w:eastAsia="Times New Roman" w:hAnsi="Arial" w:cs="Arial"/>
          <w:sz w:val="24"/>
          <w:szCs w:val="24"/>
        </w:rPr>
        <w:t xml:space="preserve">transición desde electrónica discreta </w:t>
      </w:r>
      <w:r>
        <w:rPr>
          <w:rFonts w:ascii="Arial" w:eastAsia="Times New Roman" w:hAnsi="Arial" w:cs="Arial"/>
          <w:sz w:val="24"/>
          <w:szCs w:val="24"/>
        </w:rPr>
        <w:t>haci</w:t>
      </w:r>
      <w:r w:rsidRPr="007640BC">
        <w:rPr>
          <w:rFonts w:ascii="Arial" w:eastAsia="Times New Roman" w:hAnsi="Arial" w:cs="Arial"/>
          <w:sz w:val="24"/>
          <w:szCs w:val="24"/>
        </w:rPr>
        <w:t xml:space="preserve">a la programable. </w:t>
      </w:r>
    </w:p>
    <w:p w14:paraId="4C00E4A2" w14:textId="77777777" w:rsidR="0082601E" w:rsidRPr="007640BC" w:rsidRDefault="0082601E" w:rsidP="0082601E">
      <w:pPr>
        <w:rPr>
          <w:rFonts w:ascii="Times New Roman" w:eastAsia="Times New Roman" w:hAnsi="Times New Roman" w:cs="Times New Roman"/>
          <w:sz w:val="24"/>
          <w:szCs w:val="24"/>
        </w:rPr>
      </w:pPr>
    </w:p>
    <w:p w14:paraId="594FF98F" w14:textId="3E0EBDB0" w:rsidR="0082601E" w:rsidRDefault="0082601E" w:rsidP="0082601E">
      <w:pPr>
        <w:rPr>
          <w:rFonts w:ascii="Arial" w:eastAsia="Times New Roman" w:hAnsi="Arial" w:cs="Arial"/>
          <w:sz w:val="24"/>
          <w:szCs w:val="24"/>
        </w:rPr>
      </w:pPr>
      <w:r>
        <w:rPr>
          <w:rFonts w:ascii="Arial" w:eastAsia="Times New Roman" w:hAnsi="Arial" w:cs="Arial"/>
          <w:sz w:val="24"/>
          <w:szCs w:val="24"/>
        </w:rPr>
        <w:t>Dentro de la plataforma Arduino, se seleccionó</w:t>
      </w:r>
      <w:r w:rsidRPr="007640BC">
        <w:rPr>
          <w:rFonts w:ascii="Arial" w:eastAsia="Times New Roman" w:hAnsi="Arial" w:cs="Arial"/>
          <w:sz w:val="24"/>
          <w:szCs w:val="24"/>
        </w:rPr>
        <w:t xml:space="preserve"> </w:t>
      </w:r>
      <w:r>
        <w:rPr>
          <w:rFonts w:ascii="Arial" w:eastAsia="Times New Roman" w:hAnsi="Arial" w:cs="Arial"/>
          <w:sz w:val="24"/>
          <w:szCs w:val="24"/>
        </w:rPr>
        <w:t>la placa A</w:t>
      </w:r>
      <w:r w:rsidRPr="007640BC">
        <w:rPr>
          <w:rFonts w:ascii="Arial" w:eastAsia="Times New Roman" w:hAnsi="Arial" w:cs="Arial"/>
          <w:sz w:val="24"/>
          <w:szCs w:val="24"/>
        </w:rPr>
        <w:t>rduino UNO</w:t>
      </w:r>
      <w:r>
        <w:rPr>
          <w:rFonts w:ascii="Arial" w:eastAsia="Times New Roman" w:hAnsi="Arial" w:cs="Arial"/>
          <w:sz w:val="24"/>
          <w:szCs w:val="24"/>
        </w:rPr>
        <w:t>,</w:t>
      </w:r>
      <w:r w:rsidRPr="007640BC">
        <w:rPr>
          <w:rFonts w:ascii="Arial" w:eastAsia="Times New Roman" w:hAnsi="Arial" w:cs="Arial"/>
          <w:sz w:val="24"/>
          <w:szCs w:val="24"/>
        </w:rPr>
        <w:t xml:space="preserve"> </w:t>
      </w:r>
      <w:r>
        <w:rPr>
          <w:rFonts w:ascii="Arial" w:eastAsia="Times New Roman" w:hAnsi="Arial" w:cs="Arial"/>
          <w:sz w:val="24"/>
          <w:szCs w:val="24"/>
        </w:rPr>
        <w:t xml:space="preserve">sobre la cual </w:t>
      </w:r>
      <w:r w:rsidRPr="007640BC">
        <w:rPr>
          <w:rFonts w:ascii="Arial" w:eastAsia="Times New Roman" w:hAnsi="Arial" w:cs="Arial"/>
          <w:sz w:val="24"/>
          <w:szCs w:val="24"/>
        </w:rPr>
        <w:t>se elaboraron distintos prototipos</w:t>
      </w:r>
      <w:r>
        <w:rPr>
          <w:rFonts w:ascii="Arial" w:eastAsia="Times New Roman" w:hAnsi="Arial" w:cs="Arial"/>
          <w:sz w:val="24"/>
          <w:szCs w:val="24"/>
        </w:rPr>
        <w:t xml:space="preserve"> </w:t>
      </w:r>
      <w:r w:rsidRPr="007640BC">
        <w:rPr>
          <w:rFonts w:ascii="Arial" w:eastAsia="Times New Roman" w:hAnsi="Arial" w:cs="Arial"/>
          <w:sz w:val="24"/>
          <w:szCs w:val="24"/>
        </w:rPr>
        <w:t xml:space="preserve">simples con </w:t>
      </w:r>
      <w:r w:rsidR="00F06F4C" w:rsidRPr="00D25EDC">
        <w:rPr>
          <w:rFonts w:ascii="Arial" w:eastAsia="Times New Roman" w:hAnsi="Arial" w:cs="Arial"/>
          <w:i/>
          <w:sz w:val="24"/>
          <w:szCs w:val="24"/>
          <w:highlight w:val="yellow"/>
        </w:rPr>
        <w:fldChar w:fldCharType="begin"/>
      </w:r>
      <w:r w:rsidR="00F06F4C" w:rsidRPr="00D25EDC">
        <w:rPr>
          <w:rFonts w:ascii="Arial" w:eastAsia="Times New Roman" w:hAnsi="Arial" w:cs="Arial"/>
          <w:i/>
          <w:sz w:val="24"/>
          <w:szCs w:val="24"/>
        </w:rPr>
        <w:instrText xml:space="preserve"> REF _Ref508728943 \h </w:instrText>
      </w:r>
      <w:r w:rsidR="00D25EDC" w:rsidRPr="00D25EDC">
        <w:rPr>
          <w:rFonts w:ascii="Arial" w:eastAsia="Times New Roman" w:hAnsi="Arial" w:cs="Arial"/>
          <w:i/>
          <w:sz w:val="24"/>
          <w:szCs w:val="24"/>
          <w:highlight w:val="yellow"/>
        </w:rPr>
        <w:instrText xml:space="preserve"> \* MERGEFORMAT </w:instrText>
      </w:r>
      <w:r w:rsidR="00F06F4C" w:rsidRPr="00D25EDC">
        <w:rPr>
          <w:rFonts w:ascii="Arial" w:eastAsia="Times New Roman" w:hAnsi="Arial" w:cs="Arial"/>
          <w:i/>
          <w:sz w:val="24"/>
          <w:szCs w:val="24"/>
          <w:highlight w:val="yellow"/>
        </w:rPr>
      </w:r>
      <w:r w:rsidR="00F06F4C" w:rsidRPr="00D25EDC">
        <w:rPr>
          <w:rFonts w:ascii="Arial" w:eastAsia="Times New Roman" w:hAnsi="Arial" w:cs="Arial"/>
          <w:i/>
          <w:sz w:val="24"/>
          <w:szCs w:val="24"/>
          <w:highlight w:val="yellow"/>
        </w:rPr>
        <w:fldChar w:fldCharType="separate"/>
      </w:r>
      <w:r w:rsidR="00514013">
        <w:rPr>
          <w:rFonts w:ascii="Arial" w:hAnsi="Arial" w:cs="Arial"/>
          <w:b/>
          <w:i/>
          <w:sz w:val="24"/>
          <w:szCs w:val="24"/>
        </w:rPr>
        <w:t>p</w:t>
      </w:r>
      <w:r w:rsidR="00F06F4C" w:rsidRPr="00D25EDC">
        <w:rPr>
          <w:rFonts w:ascii="Arial" w:hAnsi="Arial" w:cs="Arial"/>
          <w:b/>
          <w:i/>
          <w:sz w:val="24"/>
          <w:szCs w:val="24"/>
        </w:rPr>
        <w:t>rotoboard</w:t>
      </w:r>
      <w:r w:rsidR="00F06F4C" w:rsidRPr="00D25EDC">
        <w:rPr>
          <w:rFonts w:ascii="Arial" w:eastAsia="Times New Roman" w:hAnsi="Arial" w:cs="Arial"/>
          <w:i/>
          <w:sz w:val="24"/>
          <w:szCs w:val="24"/>
          <w:highlight w:val="yellow"/>
        </w:rPr>
        <w:fldChar w:fldCharType="end"/>
      </w:r>
      <w:r w:rsidRPr="007640BC">
        <w:rPr>
          <w:rFonts w:ascii="Arial" w:eastAsia="Times New Roman" w:hAnsi="Arial" w:cs="Arial"/>
          <w:sz w:val="24"/>
          <w:szCs w:val="24"/>
        </w:rPr>
        <w:t>, desde la manipulación de actuadores con motores</w:t>
      </w:r>
      <w:r w:rsidR="00514013">
        <w:rPr>
          <w:rFonts w:ascii="Arial" w:eastAsia="Times New Roman" w:hAnsi="Arial" w:cs="Arial"/>
          <w:sz w:val="24"/>
          <w:szCs w:val="24"/>
        </w:rPr>
        <w:t>,</w:t>
      </w:r>
      <w:r w:rsidRPr="007640BC">
        <w:rPr>
          <w:rFonts w:ascii="Arial" w:eastAsia="Times New Roman" w:hAnsi="Arial" w:cs="Arial"/>
          <w:sz w:val="24"/>
          <w:szCs w:val="24"/>
        </w:rPr>
        <w:t xml:space="preserve"> hasta la toma de datos de distintos sensores como temperatura, humedad</w:t>
      </w:r>
      <w:r>
        <w:rPr>
          <w:rFonts w:ascii="Arial" w:eastAsia="Times New Roman" w:hAnsi="Arial" w:cs="Arial"/>
          <w:sz w:val="24"/>
          <w:szCs w:val="24"/>
        </w:rPr>
        <w:t>, distancia, entre otros</w:t>
      </w:r>
      <w:r w:rsidRPr="007640BC">
        <w:rPr>
          <w:rFonts w:ascii="Arial" w:eastAsia="Times New Roman" w:hAnsi="Arial" w:cs="Arial"/>
          <w:sz w:val="24"/>
          <w:szCs w:val="24"/>
        </w:rPr>
        <w:t xml:space="preserve">. </w:t>
      </w:r>
      <w:r>
        <w:rPr>
          <w:rFonts w:ascii="Arial" w:eastAsia="Times New Roman" w:hAnsi="Arial" w:cs="Arial"/>
          <w:sz w:val="24"/>
          <w:szCs w:val="24"/>
        </w:rPr>
        <w:t xml:space="preserve">Se encontró </w:t>
      </w:r>
      <w:r w:rsidRPr="007640BC">
        <w:rPr>
          <w:rFonts w:ascii="Arial" w:eastAsia="Times New Roman" w:hAnsi="Arial" w:cs="Arial"/>
          <w:sz w:val="24"/>
          <w:szCs w:val="24"/>
        </w:rPr>
        <w:t xml:space="preserve">en la placa </w:t>
      </w:r>
      <w:r>
        <w:rPr>
          <w:rFonts w:ascii="Arial" w:eastAsia="Times New Roman" w:hAnsi="Arial" w:cs="Arial"/>
          <w:sz w:val="24"/>
          <w:szCs w:val="24"/>
        </w:rPr>
        <w:t>A</w:t>
      </w:r>
      <w:r w:rsidRPr="007640BC">
        <w:rPr>
          <w:rFonts w:ascii="Arial" w:eastAsia="Times New Roman" w:hAnsi="Arial" w:cs="Arial"/>
          <w:sz w:val="24"/>
          <w:szCs w:val="24"/>
        </w:rPr>
        <w:t xml:space="preserve">rduino UNO </w:t>
      </w:r>
      <w:r>
        <w:rPr>
          <w:rFonts w:ascii="Arial" w:eastAsia="Times New Roman" w:hAnsi="Arial" w:cs="Arial"/>
          <w:sz w:val="24"/>
          <w:szCs w:val="24"/>
        </w:rPr>
        <w:t xml:space="preserve">una baja disponibilidad de pines </w:t>
      </w:r>
      <w:r w:rsidRPr="007640BC">
        <w:rPr>
          <w:rFonts w:ascii="Arial" w:eastAsia="Times New Roman" w:hAnsi="Arial" w:cs="Arial"/>
          <w:sz w:val="24"/>
          <w:szCs w:val="24"/>
        </w:rPr>
        <w:t xml:space="preserve">E/S para la cantidad de sensores/actuadores y módulos que se </w:t>
      </w:r>
      <w:r>
        <w:rPr>
          <w:rFonts w:ascii="Arial" w:eastAsia="Times New Roman" w:hAnsi="Arial" w:cs="Arial"/>
          <w:sz w:val="24"/>
          <w:szCs w:val="24"/>
        </w:rPr>
        <w:t>deseaban</w:t>
      </w:r>
      <w:r w:rsidRPr="007640BC">
        <w:rPr>
          <w:rFonts w:ascii="Arial" w:eastAsia="Times New Roman" w:hAnsi="Arial" w:cs="Arial"/>
          <w:sz w:val="24"/>
          <w:szCs w:val="24"/>
        </w:rPr>
        <w:t xml:space="preserve"> conectar</w:t>
      </w:r>
      <w:r>
        <w:rPr>
          <w:rFonts w:ascii="Arial" w:eastAsia="Times New Roman" w:hAnsi="Arial" w:cs="Arial"/>
          <w:sz w:val="24"/>
          <w:szCs w:val="24"/>
        </w:rPr>
        <w:t xml:space="preserve">. Por tal motivo, se decidió </w:t>
      </w:r>
      <w:r w:rsidRPr="007640BC">
        <w:rPr>
          <w:rFonts w:ascii="Arial" w:eastAsia="Times New Roman" w:hAnsi="Arial" w:cs="Arial"/>
          <w:sz w:val="24"/>
          <w:szCs w:val="24"/>
        </w:rPr>
        <w:t xml:space="preserve">ampliar la cantidad de pines </w:t>
      </w:r>
      <w:r>
        <w:rPr>
          <w:rFonts w:ascii="Arial" w:eastAsia="Times New Roman" w:hAnsi="Arial" w:cs="Arial"/>
          <w:sz w:val="24"/>
          <w:szCs w:val="24"/>
        </w:rPr>
        <w:t xml:space="preserve">optando por </w:t>
      </w:r>
      <w:r w:rsidRPr="007640BC">
        <w:rPr>
          <w:rFonts w:ascii="Arial" w:eastAsia="Times New Roman" w:hAnsi="Arial" w:cs="Arial"/>
          <w:sz w:val="24"/>
          <w:szCs w:val="24"/>
        </w:rPr>
        <w:t xml:space="preserve">la placa Arduino Mega. Esta última, </w:t>
      </w:r>
      <w:r>
        <w:rPr>
          <w:rFonts w:ascii="Arial" w:eastAsia="Times New Roman" w:hAnsi="Arial" w:cs="Arial"/>
          <w:sz w:val="24"/>
          <w:szCs w:val="24"/>
        </w:rPr>
        <w:t>otorga</w:t>
      </w:r>
      <w:r w:rsidRPr="007640BC">
        <w:rPr>
          <w:rFonts w:ascii="Arial" w:eastAsia="Times New Roman" w:hAnsi="Arial" w:cs="Arial"/>
          <w:sz w:val="24"/>
          <w:szCs w:val="24"/>
        </w:rPr>
        <w:t xml:space="preserve"> mayor cantidad de pines, </w:t>
      </w:r>
      <w:r>
        <w:rPr>
          <w:rFonts w:ascii="Arial" w:eastAsia="Times New Roman" w:hAnsi="Arial" w:cs="Arial"/>
          <w:sz w:val="24"/>
          <w:szCs w:val="24"/>
        </w:rPr>
        <w:t>sin</w:t>
      </w:r>
      <w:r w:rsidRPr="007640BC">
        <w:rPr>
          <w:rFonts w:ascii="Arial" w:eastAsia="Times New Roman" w:hAnsi="Arial" w:cs="Arial"/>
          <w:sz w:val="24"/>
          <w:szCs w:val="24"/>
        </w:rPr>
        <w:t xml:space="preserve"> expand</w:t>
      </w:r>
      <w:r>
        <w:rPr>
          <w:rFonts w:ascii="Arial" w:eastAsia="Times New Roman" w:hAnsi="Arial" w:cs="Arial"/>
          <w:sz w:val="24"/>
          <w:szCs w:val="24"/>
        </w:rPr>
        <w:t>ir</w:t>
      </w:r>
      <w:r w:rsidRPr="007640BC">
        <w:rPr>
          <w:rFonts w:ascii="Arial" w:eastAsia="Times New Roman" w:hAnsi="Arial" w:cs="Arial"/>
          <w:sz w:val="24"/>
          <w:szCs w:val="24"/>
        </w:rPr>
        <w:t xml:space="preserve"> la cantidad de memoria </w:t>
      </w:r>
      <w:r>
        <w:rPr>
          <w:rFonts w:ascii="Arial" w:eastAsia="Times New Roman" w:hAnsi="Arial" w:cs="Arial"/>
          <w:sz w:val="24"/>
          <w:szCs w:val="24"/>
        </w:rPr>
        <w:t>ni</w:t>
      </w:r>
      <w:r w:rsidRPr="007640BC">
        <w:rPr>
          <w:rFonts w:ascii="Arial" w:eastAsia="Times New Roman" w:hAnsi="Arial" w:cs="Arial"/>
          <w:sz w:val="24"/>
          <w:szCs w:val="24"/>
        </w:rPr>
        <w:t xml:space="preserve"> procesamiento</w:t>
      </w:r>
      <w:r>
        <w:rPr>
          <w:rFonts w:ascii="Arial" w:eastAsia="Times New Roman" w:hAnsi="Arial" w:cs="Arial"/>
          <w:sz w:val="24"/>
          <w:szCs w:val="24"/>
        </w:rPr>
        <w:t xml:space="preserve">. Este detalle devino en la </w:t>
      </w:r>
      <w:r w:rsidRPr="007640BC">
        <w:rPr>
          <w:rFonts w:ascii="Arial" w:eastAsia="Times New Roman" w:hAnsi="Arial" w:cs="Arial"/>
          <w:sz w:val="24"/>
          <w:szCs w:val="24"/>
        </w:rPr>
        <w:t>dificultad a la hora de</w:t>
      </w:r>
      <w:r>
        <w:rPr>
          <w:rFonts w:ascii="Arial" w:eastAsia="Times New Roman" w:hAnsi="Arial" w:cs="Arial"/>
          <w:sz w:val="24"/>
          <w:szCs w:val="24"/>
        </w:rPr>
        <w:t xml:space="preserve"> la</w:t>
      </w:r>
      <w:r w:rsidRPr="007640BC">
        <w:rPr>
          <w:rFonts w:ascii="Arial" w:eastAsia="Times New Roman" w:hAnsi="Arial" w:cs="Arial"/>
          <w:sz w:val="24"/>
          <w:szCs w:val="24"/>
        </w:rPr>
        <w:t xml:space="preserve"> programa</w:t>
      </w:r>
      <w:r>
        <w:rPr>
          <w:rFonts w:ascii="Arial" w:eastAsia="Times New Roman" w:hAnsi="Arial" w:cs="Arial"/>
          <w:sz w:val="24"/>
          <w:szCs w:val="24"/>
        </w:rPr>
        <w:t>ción</w:t>
      </w:r>
      <w:r w:rsidRPr="007640BC">
        <w:rPr>
          <w:rFonts w:ascii="Arial" w:eastAsia="Times New Roman" w:hAnsi="Arial" w:cs="Arial"/>
          <w:sz w:val="24"/>
          <w:szCs w:val="24"/>
        </w:rPr>
        <w:t xml:space="preserve">, </w:t>
      </w:r>
      <w:r>
        <w:rPr>
          <w:rFonts w:ascii="Arial" w:eastAsia="Times New Roman" w:hAnsi="Arial" w:cs="Arial"/>
          <w:sz w:val="24"/>
          <w:szCs w:val="24"/>
        </w:rPr>
        <w:t>por</w:t>
      </w:r>
      <w:r w:rsidRPr="007640BC">
        <w:rPr>
          <w:rFonts w:ascii="Arial" w:eastAsia="Times New Roman" w:hAnsi="Arial" w:cs="Arial"/>
          <w:sz w:val="24"/>
          <w:szCs w:val="24"/>
        </w:rPr>
        <w:t xml:space="preserve"> contar con </w:t>
      </w:r>
      <w:r>
        <w:rPr>
          <w:rFonts w:ascii="Arial" w:eastAsia="Times New Roman" w:hAnsi="Arial" w:cs="Arial"/>
          <w:sz w:val="24"/>
          <w:szCs w:val="24"/>
        </w:rPr>
        <w:t>pocas</w:t>
      </w:r>
      <w:r w:rsidRPr="007640BC">
        <w:rPr>
          <w:rFonts w:ascii="Arial" w:eastAsia="Times New Roman" w:hAnsi="Arial" w:cs="Arial"/>
          <w:sz w:val="24"/>
          <w:szCs w:val="24"/>
        </w:rPr>
        <w:t xml:space="preserve"> interrupciones hardware</w:t>
      </w:r>
      <w:r>
        <w:rPr>
          <w:rFonts w:ascii="Arial" w:eastAsia="Times New Roman" w:hAnsi="Arial" w:cs="Arial"/>
          <w:sz w:val="24"/>
          <w:szCs w:val="24"/>
        </w:rPr>
        <w:t xml:space="preserve">, forzando a la utilización de consulta periódica o </w:t>
      </w:r>
      <w:r w:rsidRPr="00805BB5">
        <w:rPr>
          <w:rFonts w:ascii="Arial" w:eastAsia="Times New Roman" w:hAnsi="Arial" w:cs="Arial"/>
          <w:i/>
          <w:sz w:val="24"/>
          <w:szCs w:val="24"/>
        </w:rPr>
        <w:t>pooling</w:t>
      </w:r>
      <w:r>
        <w:rPr>
          <w:rFonts w:ascii="Arial" w:eastAsia="Times New Roman" w:hAnsi="Arial" w:cs="Arial"/>
          <w:sz w:val="24"/>
          <w:szCs w:val="24"/>
        </w:rPr>
        <w:t xml:space="preserve"> </w:t>
      </w:r>
      <w:r w:rsidRPr="007640BC">
        <w:rPr>
          <w:rFonts w:ascii="Arial" w:eastAsia="Times New Roman" w:hAnsi="Arial" w:cs="Arial"/>
          <w:sz w:val="24"/>
          <w:szCs w:val="24"/>
        </w:rPr>
        <w:t xml:space="preserve">en </w:t>
      </w:r>
      <w:r>
        <w:rPr>
          <w:rFonts w:ascii="Arial" w:eastAsia="Times New Roman" w:hAnsi="Arial" w:cs="Arial"/>
          <w:sz w:val="24"/>
          <w:szCs w:val="24"/>
        </w:rPr>
        <w:t>el</w:t>
      </w:r>
      <w:r w:rsidRPr="007640BC">
        <w:rPr>
          <w:rFonts w:ascii="Arial" w:eastAsia="Times New Roman" w:hAnsi="Arial" w:cs="Arial"/>
          <w:sz w:val="24"/>
          <w:szCs w:val="24"/>
        </w:rPr>
        <w:t xml:space="preserve"> bucle principal (</w:t>
      </w:r>
      <w:r w:rsidRPr="00FE39DF">
        <w:rPr>
          <w:rFonts w:ascii="Courier New" w:eastAsia="Times New Roman" w:hAnsi="Courier New" w:cs="Courier New"/>
          <w:sz w:val="24"/>
          <w:szCs w:val="24"/>
        </w:rPr>
        <w:t>loop</w:t>
      </w:r>
      <w:r w:rsidRPr="007640BC">
        <w:rPr>
          <w:rFonts w:ascii="Arial" w:eastAsia="Times New Roman" w:hAnsi="Arial" w:cs="Arial"/>
          <w:sz w:val="24"/>
          <w:szCs w:val="24"/>
        </w:rPr>
        <w:t xml:space="preserve">).  Estos problemas surgieron a la hora de conectar el módulo de la cámara OV7670 y el módulo </w:t>
      </w:r>
      <w:r>
        <w:rPr>
          <w:rFonts w:ascii="Arial" w:eastAsia="Times New Roman" w:hAnsi="Arial" w:cs="Arial"/>
          <w:sz w:val="24"/>
          <w:szCs w:val="24"/>
        </w:rPr>
        <w:t>WiFi</w:t>
      </w:r>
      <w:r w:rsidRPr="007640BC">
        <w:rPr>
          <w:rFonts w:ascii="Arial" w:eastAsia="Times New Roman" w:hAnsi="Arial" w:cs="Arial"/>
          <w:sz w:val="24"/>
          <w:szCs w:val="24"/>
        </w:rPr>
        <w:t xml:space="preserve"> ESP8266, los cuales requerían una alta cantidad de pines y nivel de cómputo.</w:t>
      </w:r>
    </w:p>
    <w:p w14:paraId="6C25D390" w14:textId="77777777" w:rsidR="0082601E" w:rsidRDefault="0082601E" w:rsidP="0082601E">
      <w:pPr>
        <w:rPr>
          <w:rFonts w:ascii="Arial" w:eastAsia="Times New Roman" w:hAnsi="Arial" w:cs="Arial"/>
          <w:sz w:val="24"/>
          <w:szCs w:val="24"/>
        </w:rPr>
      </w:pPr>
    </w:p>
    <w:p w14:paraId="02323BBE" w14:textId="568FD86F" w:rsidR="0082601E" w:rsidRDefault="0082601E" w:rsidP="0082601E">
      <w:pPr>
        <w:rPr>
          <w:rFonts w:ascii="Arial" w:eastAsia="Times New Roman" w:hAnsi="Arial" w:cs="Arial"/>
          <w:sz w:val="24"/>
          <w:szCs w:val="24"/>
        </w:rPr>
      </w:pPr>
      <w:r>
        <w:rPr>
          <w:rFonts w:ascii="Arial" w:eastAsia="Times New Roman" w:hAnsi="Arial" w:cs="Arial"/>
          <w:sz w:val="24"/>
          <w:szCs w:val="24"/>
        </w:rPr>
        <w:t>A razón de estos problemas, se optó por el traspaso de una plataforma que trabaja con un microcontrolador</w:t>
      </w:r>
      <w:r w:rsidR="00514013">
        <w:rPr>
          <w:rFonts w:ascii="Arial" w:eastAsia="Times New Roman" w:hAnsi="Arial" w:cs="Arial"/>
          <w:sz w:val="24"/>
          <w:szCs w:val="24"/>
        </w:rPr>
        <w:t>,</w:t>
      </w:r>
      <w:r>
        <w:rPr>
          <w:rFonts w:ascii="Arial" w:eastAsia="Times New Roman" w:hAnsi="Arial" w:cs="Arial"/>
          <w:sz w:val="24"/>
          <w:szCs w:val="24"/>
        </w:rPr>
        <w:t xml:space="preserve"> a una basada en un computador, siendo elegida la Raspberry Pi.</w:t>
      </w:r>
    </w:p>
    <w:p w14:paraId="5C2AA863" w14:textId="77777777" w:rsidR="0082601E" w:rsidRPr="00FE39DF" w:rsidRDefault="0082601E" w:rsidP="0082601E">
      <w:pPr>
        <w:rPr>
          <w:rFonts w:ascii="Arial" w:eastAsia="Times New Roman" w:hAnsi="Arial" w:cs="Arial"/>
          <w:sz w:val="24"/>
          <w:szCs w:val="24"/>
        </w:rPr>
      </w:pPr>
    </w:p>
    <w:p w14:paraId="6B8AB8EE" w14:textId="77777777" w:rsidR="0082601E" w:rsidRDefault="0082601E" w:rsidP="0082601E">
      <w:pPr>
        <w:pStyle w:val="Ttulo3"/>
        <w:rPr>
          <w:b w:val="0"/>
          <w:sz w:val="28"/>
          <w:szCs w:val="28"/>
        </w:rPr>
      </w:pPr>
      <w:bookmarkStart w:id="400" w:name="_Toc504153934"/>
      <w:bookmarkStart w:id="401" w:name="_Toc510799440"/>
      <w:r>
        <w:rPr>
          <w:b w:val="0"/>
          <w:sz w:val="28"/>
          <w:szCs w:val="28"/>
        </w:rPr>
        <w:t xml:space="preserve">8.2.2 </w:t>
      </w:r>
      <w:bookmarkEnd w:id="400"/>
      <w:r>
        <w:rPr>
          <w:b w:val="0"/>
          <w:sz w:val="28"/>
          <w:szCs w:val="28"/>
        </w:rPr>
        <w:t>Razones para la elección de Raspbery Pi</w:t>
      </w:r>
      <w:bookmarkEnd w:id="401"/>
    </w:p>
    <w:p w14:paraId="43E56092" w14:textId="77777777" w:rsidR="0082601E" w:rsidRPr="007640BC" w:rsidRDefault="0082601E" w:rsidP="0082601E">
      <w:pPr>
        <w:rPr>
          <w:sz w:val="24"/>
          <w:szCs w:val="24"/>
        </w:rPr>
      </w:pPr>
    </w:p>
    <w:p w14:paraId="51B6A046" w14:textId="207D3D66" w:rsidR="0082601E" w:rsidRDefault="0082601E" w:rsidP="0082601E">
      <w:pPr>
        <w:rPr>
          <w:rFonts w:ascii="Arial" w:eastAsia="Times New Roman" w:hAnsi="Arial" w:cs="Arial"/>
          <w:sz w:val="24"/>
          <w:szCs w:val="24"/>
        </w:rPr>
      </w:pPr>
      <w:r w:rsidRPr="007640BC">
        <w:rPr>
          <w:rFonts w:ascii="Arial" w:eastAsia="Times New Roman" w:hAnsi="Arial" w:cs="Arial"/>
          <w:sz w:val="24"/>
          <w:szCs w:val="24"/>
        </w:rPr>
        <w:t>En el capítulo 4</w:t>
      </w:r>
      <w:r>
        <w:rPr>
          <w:rFonts w:ascii="Arial" w:eastAsia="Times New Roman" w:hAnsi="Arial" w:cs="Arial"/>
          <w:sz w:val="24"/>
          <w:szCs w:val="24"/>
        </w:rPr>
        <w:t xml:space="preserve"> (</w:t>
      </w:r>
      <w:r w:rsidRPr="00AF11EE">
        <w:rPr>
          <w:rFonts w:ascii="Arial" w:eastAsia="Times New Roman" w:hAnsi="Arial" w:cs="Arial"/>
          <w:b/>
          <w:sz w:val="24"/>
          <w:szCs w:val="24"/>
        </w:rPr>
        <w:fldChar w:fldCharType="begin"/>
      </w:r>
      <w:r w:rsidRPr="00AF11EE">
        <w:rPr>
          <w:rFonts w:ascii="Arial" w:eastAsia="Times New Roman" w:hAnsi="Arial" w:cs="Arial"/>
          <w:b/>
          <w:sz w:val="24"/>
          <w:szCs w:val="24"/>
        </w:rPr>
        <w:instrText xml:space="preserve"> REF _Ref503824317 \h  \* MERGEFORMAT </w:instrText>
      </w:r>
      <w:r w:rsidRPr="00AF11EE">
        <w:rPr>
          <w:rFonts w:ascii="Arial" w:eastAsia="Times New Roman" w:hAnsi="Arial" w:cs="Arial"/>
          <w:b/>
          <w:sz w:val="24"/>
          <w:szCs w:val="24"/>
        </w:rPr>
      </w:r>
      <w:r w:rsidRPr="00AF11EE">
        <w:rPr>
          <w:rFonts w:ascii="Arial" w:eastAsia="Times New Roman" w:hAnsi="Arial" w:cs="Arial"/>
          <w:b/>
          <w:sz w:val="24"/>
          <w:szCs w:val="24"/>
        </w:rPr>
        <w:fldChar w:fldCharType="separate"/>
      </w:r>
      <w:r w:rsidR="00AF11EE" w:rsidRPr="00AF11EE">
        <w:rPr>
          <w:rFonts w:ascii="Arial" w:eastAsia="Times New Roman" w:hAnsi="Arial" w:cs="Arial"/>
          <w:b/>
          <w:sz w:val="24"/>
          <w:szCs w:val="24"/>
        </w:rPr>
        <w:t>Capítulo 4 – Raspberry Pi</w:t>
      </w:r>
      <w:r w:rsidRPr="00AF11EE">
        <w:rPr>
          <w:rFonts w:ascii="Arial" w:eastAsia="Times New Roman" w:hAnsi="Arial" w:cs="Arial"/>
          <w:b/>
          <w:sz w:val="24"/>
          <w:szCs w:val="24"/>
        </w:rPr>
        <w:fldChar w:fldCharType="end"/>
      </w:r>
      <w:r>
        <w:rPr>
          <w:rFonts w:ascii="Arial" w:eastAsia="Times New Roman" w:hAnsi="Arial" w:cs="Arial"/>
          <w:sz w:val="24"/>
          <w:szCs w:val="24"/>
        </w:rPr>
        <w:t>)</w:t>
      </w:r>
      <w:r w:rsidRPr="007640BC">
        <w:rPr>
          <w:rFonts w:ascii="Arial" w:eastAsia="Times New Roman" w:hAnsi="Arial" w:cs="Arial"/>
          <w:sz w:val="24"/>
          <w:szCs w:val="24"/>
        </w:rPr>
        <w:t xml:space="preserve"> se mencionó y analizó el computador de placa reducida (SBC) Raspberry Pi</w:t>
      </w:r>
      <w:r>
        <w:rPr>
          <w:rFonts w:ascii="Arial" w:eastAsia="Times New Roman" w:hAnsi="Arial" w:cs="Arial"/>
          <w:sz w:val="24"/>
          <w:szCs w:val="24"/>
        </w:rPr>
        <w:t xml:space="preserve">, </w:t>
      </w:r>
      <w:r w:rsidRPr="007640BC">
        <w:rPr>
          <w:rFonts w:ascii="Arial" w:eastAsia="Times New Roman" w:hAnsi="Arial" w:cs="Arial"/>
          <w:sz w:val="24"/>
          <w:szCs w:val="24"/>
        </w:rPr>
        <w:t>plataforma diseñ</w:t>
      </w:r>
      <w:r>
        <w:rPr>
          <w:rFonts w:ascii="Arial" w:eastAsia="Times New Roman" w:hAnsi="Arial" w:cs="Arial"/>
          <w:sz w:val="24"/>
          <w:szCs w:val="24"/>
        </w:rPr>
        <w:t>ada</w:t>
      </w:r>
      <w:r w:rsidRPr="007640BC">
        <w:rPr>
          <w:rFonts w:ascii="Arial" w:eastAsia="Times New Roman" w:hAnsi="Arial" w:cs="Arial"/>
          <w:sz w:val="24"/>
          <w:szCs w:val="24"/>
        </w:rPr>
        <w:t xml:space="preserve"> primordialmente con fines didácticos </w:t>
      </w:r>
      <w:r>
        <w:rPr>
          <w:rFonts w:ascii="Arial" w:eastAsia="Times New Roman" w:hAnsi="Arial" w:cs="Arial"/>
          <w:sz w:val="24"/>
          <w:szCs w:val="24"/>
        </w:rPr>
        <w:t>por lo</w:t>
      </w:r>
      <w:r w:rsidRPr="007640BC">
        <w:rPr>
          <w:rFonts w:ascii="Arial" w:eastAsia="Times New Roman" w:hAnsi="Arial" w:cs="Arial"/>
          <w:sz w:val="24"/>
          <w:szCs w:val="24"/>
        </w:rPr>
        <w:t xml:space="preserve"> que su costo es relativamente bajo. Al </w:t>
      </w:r>
      <w:r w:rsidR="006D1DDA" w:rsidRPr="007640BC">
        <w:rPr>
          <w:rFonts w:ascii="Arial" w:eastAsia="Times New Roman" w:hAnsi="Arial" w:cs="Arial"/>
          <w:sz w:val="24"/>
          <w:szCs w:val="24"/>
        </w:rPr>
        <w:t>contar</w:t>
      </w:r>
      <w:r w:rsidR="006D1DDA">
        <w:rPr>
          <w:rFonts w:ascii="Arial" w:eastAsia="Times New Roman" w:hAnsi="Arial" w:cs="Arial"/>
          <w:sz w:val="24"/>
          <w:szCs w:val="24"/>
        </w:rPr>
        <w:t xml:space="preserve"> </w:t>
      </w:r>
      <w:r w:rsidR="006D1DDA" w:rsidRPr="007640BC">
        <w:rPr>
          <w:rFonts w:ascii="Arial" w:eastAsia="Times New Roman" w:hAnsi="Arial" w:cs="Arial"/>
          <w:sz w:val="24"/>
          <w:szCs w:val="24"/>
        </w:rPr>
        <w:t>con</w:t>
      </w:r>
      <w:r w:rsidRPr="007640BC">
        <w:rPr>
          <w:rFonts w:ascii="Arial" w:eastAsia="Times New Roman" w:hAnsi="Arial" w:cs="Arial"/>
          <w:sz w:val="24"/>
          <w:szCs w:val="24"/>
        </w:rPr>
        <w:t xml:space="preserve"> todas las capacidades básicas de una computadora portátil de hoy en día con su respectivo microprocesador (</w:t>
      </w:r>
      <w:r>
        <w:rPr>
          <w:rFonts w:ascii="Arial" w:eastAsia="Times New Roman" w:hAnsi="Arial" w:cs="Arial"/>
          <w:sz w:val="24"/>
          <w:szCs w:val="24"/>
        </w:rPr>
        <w:t xml:space="preserve">de </w:t>
      </w:r>
      <w:r w:rsidR="006D1DDA">
        <w:rPr>
          <w:rFonts w:ascii="Arial" w:eastAsia="Times New Roman" w:hAnsi="Arial" w:cs="Arial"/>
          <w:sz w:val="24"/>
          <w:szCs w:val="24"/>
        </w:rPr>
        <w:t>po</w:t>
      </w:r>
      <w:r w:rsidRPr="007640BC">
        <w:rPr>
          <w:rFonts w:ascii="Arial" w:eastAsia="Times New Roman" w:hAnsi="Arial" w:cs="Arial"/>
          <w:sz w:val="24"/>
          <w:szCs w:val="24"/>
        </w:rPr>
        <w:t>te</w:t>
      </w:r>
      <w:r>
        <w:rPr>
          <w:rFonts w:ascii="Arial" w:eastAsia="Times New Roman" w:hAnsi="Arial" w:cs="Arial"/>
          <w:sz w:val="24"/>
          <w:szCs w:val="24"/>
        </w:rPr>
        <w:t>ncia suficiente</w:t>
      </w:r>
      <w:r w:rsidRPr="007640BC">
        <w:rPr>
          <w:rFonts w:ascii="Arial" w:eastAsia="Times New Roman" w:hAnsi="Arial" w:cs="Arial"/>
          <w:sz w:val="24"/>
          <w:szCs w:val="24"/>
        </w:rPr>
        <w:t xml:space="preserve"> para </w:t>
      </w:r>
      <w:r>
        <w:rPr>
          <w:rFonts w:ascii="Arial" w:eastAsia="Times New Roman" w:hAnsi="Arial" w:cs="Arial"/>
          <w:sz w:val="24"/>
          <w:szCs w:val="24"/>
        </w:rPr>
        <w:t>las</w:t>
      </w:r>
      <w:r w:rsidRPr="007640BC">
        <w:rPr>
          <w:rFonts w:ascii="Arial" w:eastAsia="Times New Roman" w:hAnsi="Arial" w:cs="Arial"/>
          <w:sz w:val="24"/>
          <w:szCs w:val="24"/>
        </w:rPr>
        <w:t xml:space="preserve"> necesidades</w:t>
      </w:r>
      <w:r>
        <w:rPr>
          <w:rFonts w:ascii="Arial" w:eastAsia="Times New Roman" w:hAnsi="Arial" w:cs="Arial"/>
          <w:sz w:val="24"/>
          <w:szCs w:val="24"/>
        </w:rPr>
        <w:t xml:space="preserve"> del SAR</w:t>
      </w:r>
      <w:r w:rsidRPr="007640BC">
        <w:rPr>
          <w:rFonts w:ascii="Arial" w:eastAsia="Times New Roman" w:hAnsi="Arial" w:cs="Arial"/>
          <w:sz w:val="24"/>
          <w:szCs w:val="24"/>
        </w:rPr>
        <w:t>), memorias y puertos físicos (como el USB, HDMI, microSD, entre otros); y la posibilidad de instalar un sistema operativo totalmente funcional y con interfaz gráfica (en este caso Raspbian), es que se seleccionó como centro de administración y control del SAR.</w:t>
      </w:r>
    </w:p>
    <w:p w14:paraId="662F7219" w14:textId="77777777" w:rsidR="0082601E" w:rsidRPr="007640BC" w:rsidRDefault="0082601E" w:rsidP="0082601E">
      <w:pPr>
        <w:rPr>
          <w:rFonts w:ascii="Times New Roman" w:eastAsia="Times New Roman" w:hAnsi="Times New Roman" w:cs="Times New Roman"/>
          <w:sz w:val="24"/>
          <w:szCs w:val="24"/>
        </w:rPr>
      </w:pPr>
    </w:p>
    <w:p w14:paraId="45390CA9" w14:textId="4CFDC7E8" w:rsidR="0082601E" w:rsidRPr="007640BC" w:rsidRDefault="0082601E" w:rsidP="0082601E">
      <w:pPr>
        <w:rPr>
          <w:rFonts w:ascii="Times New Roman" w:eastAsia="Times New Roman" w:hAnsi="Times New Roman" w:cs="Times New Roman"/>
          <w:sz w:val="24"/>
          <w:szCs w:val="24"/>
        </w:rPr>
      </w:pPr>
      <w:r w:rsidRPr="007640BC">
        <w:rPr>
          <w:rFonts w:ascii="Arial" w:eastAsia="Times New Roman" w:hAnsi="Arial" w:cs="Arial"/>
          <w:sz w:val="24"/>
          <w:szCs w:val="24"/>
        </w:rPr>
        <w:lastRenderedPageBreak/>
        <w:t>Además</w:t>
      </w:r>
      <w:r w:rsidR="009715BE">
        <w:rPr>
          <w:rFonts w:ascii="Arial" w:eastAsia="Times New Roman" w:hAnsi="Arial" w:cs="Arial"/>
          <w:sz w:val="24"/>
          <w:szCs w:val="24"/>
        </w:rPr>
        <w:t>, cuenta con pines GPIO para la</w:t>
      </w:r>
      <w:r w:rsidRPr="007640BC">
        <w:rPr>
          <w:rFonts w:ascii="Arial" w:eastAsia="Times New Roman" w:hAnsi="Arial" w:cs="Arial"/>
          <w:sz w:val="24"/>
          <w:szCs w:val="24"/>
        </w:rPr>
        <w:t xml:space="preserve"> conexión y manipulación de distintos módulos (como actuadores y sensores), aunque como se </w:t>
      </w:r>
      <w:r>
        <w:rPr>
          <w:rFonts w:ascii="Arial" w:eastAsia="Times New Roman" w:hAnsi="Arial" w:cs="Arial"/>
          <w:sz w:val="24"/>
          <w:szCs w:val="24"/>
        </w:rPr>
        <w:t>analiza</w:t>
      </w:r>
      <w:r w:rsidRPr="007640BC">
        <w:rPr>
          <w:rFonts w:ascii="Arial" w:eastAsia="Times New Roman" w:hAnsi="Arial" w:cs="Arial"/>
          <w:sz w:val="24"/>
          <w:szCs w:val="24"/>
        </w:rPr>
        <w:t xml:space="preserve"> en el apartado siguiente, </w:t>
      </w:r>
      <w:r>
        <w:rPr>
          <w:rFonts w:ascii="Arial" w:eastAsia="Times New Roman" w:hAnsi="Arial" w:cs="Arial"/>
          <w:sz w:val="24"/>
          <w:szCs w:val="24"/>
        </w:rPr>
        <w:t>se delegó en</w:t>
      </w:r>
      <w:r w:rsidR="009715BE">
        <w:rPr>
          <w:rFonts w:ascii="Arial" w:eastAsia="Times New Roman" w:hAnsi="Arial" w:cs="Arial"/>
          <w:sz w:val="24"/>
          <w:szCs w:val="24"/>
        </w:rPr>
        <w:t xml:space="preserve"> la</w:t>
      </w:r>
      <w:r>
        <w:rPr>
          <w:rFonts w:ascii="Arial" w:eastAsia="Times New Roman" w:hAnsi="Arial" w:cs="Arial"/>
          <w:sz w:val="24"/>
          <w:szCs w:val="24"/>
        </w:rPr>
        <w:t xml:space="preserve"> placas</w:t>
      </w:r>
      <w:r w:rsidRPr="007640BC">
        <w:rPr>
          <w:rFonts w:ascii="Arial" w:eastAsia="Times New Roman" w:hAnsi="Arial" w:cs="Arial"/>
          <w:sz w:val="24"/>
          <w:szCs w:val="24"/>
        </w:rPr>
        <w:t xml:space="preserve"> Arduino Mega</w:t>
      </w:r>
      <w:r>
        <w:rPr>
          <w:rFonts w:ascii="Arial" w:eastAsia="Times New Roman" w:hAnsi="Arial" w:cs="Arial"/>
          <w:sz w:val="24"/>
          <w:szCs w:val="24"/>
        </w:rPr>
        <w:t xml:space="preserve"> y Arduino Nano</w:t>
      </w:r>
      <w:r w:rsidRPr="007640BC">
        <w:rPr>
          <w:rFonts w:ascii="Arial" w:eastAsia="Times New Roman" w:hAnsi="Arial" w:cs="Arial"/>
          <w:sz w:val="24"/>
          <w:szCs w:val="24"/>
        </w:rPr>
        <w:t xml:space="preserve"> </w:t>
      </w:r>
      <w:r>
        <w:rPr>
          <w:rFonts w:ascii="Arial" w:eastAsia="Times New Roman" w:hAnsi="Arial" w:cs="Arial"/>
          <w:sz w:val="24"/>
          <w:szCs w:val="24"/>
        </w:rPr>
        <w:t xml:space="preserve">las </w:t>
      </w:r>
      <w:r w:rsidRPr="007640BC">
        <w:rPr>
          <w:rFonts w:ascii="Arial" w:eastAsia="Times New Roman" w:hAnsi="Arial" w:cs="Arial"/>
          <w:sz w:val="24"/>
          <w:szCs w:val="24"/>
        </w:rPr>
        <w:t>funcionalidades</w:t>
      </w:r>
      <w:r>
        <w:rPr>
          <w:rFonts w:ascii="Arial" w:eastAsia="Times New Roman" w:hAnsi="Arial" w:cs="Arial"/>
          <w:sz w:val="24"/>
          <w:szCs w:val="24"/>
        </w:rPr>
        <w:t xml:space="preserve"> de control y sensado</w:t>
      </w:r>
      <w:r w:rsidRPr="007640BC">
        <w:rPr>
          <w:rFonts w:ascii="Arial" w:eastAsia="Times New Roman" w:hAnsi="Arial" w:cs="Arial"/>
          <w:sz w:val="24"/>
          <w:szCs w:val="24"/>
        </w:rPr>
        <w:t>, exceptuando la conexión y procesamiento de imágenes</w:t>
      </w:r>
      <w:r>
        <w:rPr>
          <w:rFonts w:ascii="Arial" w:eastAsia="Times New Roman" w:hAnsi="Arial" w:cs="Arial"/>
          <w:sz w:val="24"/>
          <w:szCs w:val="24"/>
        </w:rPr>
        <w:t xml:space="preserve">, </w:t>
      </w:r>
      <w:r w:rsidR="008309C4">
        <w:rPr>
          <w:rFonts w:ascii="Arial" w:eastAsia="Times New Roman" w:hAnsi="Arial" w:cs="Arial"/>
          <w:sz w:val="24"/>
          <w:szCs w:val="24"/>
        </w:rPr>
        <w:t>encomendadas</w:t>
      </w:r>
      <w:r>
        <w:rPr>
          <w:rFonts w:ascii="Arial" w:eastAsia="Times New Roman" w:hAnsi="Arial" w:cs="Arial"/>
          <w:sz w:val="24"/>
          <w:szCs w:val="24"/>
        </w:rPr>
        <w:t xml:space="preserve"> a </w:t>
      </w:r>
      <w:r w:rsidRPr="007640BC">
        <w:rPr>
          <w:rFonts w:ascii="Arial" w:eastAsia="Times New Roman" w:hAnsi="Arial" w:cs="Arial"/>
          <w:sz w:val="24"/>
          <w:szCs w:val="24"/>
        </w:rPr>
        <w:t>la cámara de Raspberry</w:t>
      </w:r>
      <w:r>
        <w:rPr>
          <w:rFonts w:ascii="Arial" w:eastAsia="Times New Roman" w:hAnsi="Arial" w:cs="Arial"/>
          <w:sz w:val="24"/>
          <w:szCs w:val="24"/>
        </w:rPr>
        <w:t xml:space="preserve"> Pi</w:t>
      </w:r>
      <w:r w:rsidRPr="007640BC">
        <w:rPr>
          <w:rFonts w:ascii="Arial" w:eastAsia="Times New Roman" w:hAnsi="Arial" w:cs="Arial"/>
          <w:sz w:val="24"/>
          <w:szCs w:val="24"/>
        </w:rPr>
        <w:t xml:space="preserve"> </w:t>
      </w:r>
      <w:r>
        <w:rPr>
          <w:rFonts w:ascii="Arial" w:eastAsia="Times New Roman" w:hAnsi="Arial" w:cs="Arial"/>
          <w:sz w:val="24"/>
          <w:szCs w:val="24"/>
        </w:rPr>
        <w:t xml:space="preserve">v2 </w:t>
      </w:r>
      <w:r w:rsidRPr="007640BC">
        <w:rPr>
          <w:rFonts w:ascii="Arial" w:eastAsia="Times New Roman" w:hAnsi="Arial" w:cs="Arial"/>
          <w:sz w:val="24"/>
          <w:szCs w:val="24"/>
        </w:rPr>
        <w:t>y las comunicaciones inalámbricas proporcionadas por los módulos wifi y bluetooth integrados a este computador.</w:t>
      </w:r>
    </w:p>
    <w:p w14:paraId="1095D9F6" w14:textId="77777777" w:rsidR="0082601E" w:rsidRPr="00616710" w:rsidRDefault="0082601E" w:rsidP="0082601E">
      <w:pPr>
        <w:pStyle w:val="Ttulo3"/>
        <w:rPr>
          <w:b w:val="0"/>
          <w:sz w:val="28"/>
          <w:szCs w:val="28"/>
        </w:rPr>
      </w:pPr>
      <w:bookmarkStart w:id="402" w:name="_Toc504153935"/>
      <w:bookmarkStart w:id="403" w:name="_Toc510799441"/>
      <w:r w:rsidRPr="00616710">
        <w:rPr>
          <w:b w:val="0"/>
          <w:sz w:val="28"/>
          <w:szCs w:val="28"/>
        </w:rPr>
        <w:t>8.</w:t>
      </w:r>
      <w:r>
        <w:rPr>
          <w:b w:val="0"/>
          <w:sz w:val="28"/>
          <w:szCs w:val="28"/>
        </w:rPr>
        <w:t>2.</w:t>
      </w:r>
      <w:r w:rsidRPr="00616710">
        <w:rPr>
          <w:b w:val="0"/>
          <w:sz w:val="28"/>
          <w:szCs w:val="28"/>
        </w:rPr>
        <w:t>3 Comparativa entre Arduino Mega, Arduino Nano y Raspberry Pi 3 Model b</w:t>
      </w:r>
      <w:bookmarkEnd w:id="402"/>
      <w:bookmarkEnd w:id="403"/>
    </w:p>
    <w:p w14:paraId="5FD76491" w14:textId="77777777" w:rsidR="0082601E" w:rsidRPr="00616710" w:rsidRDefault="0082601E" w:rsidP="0082601E">
      <w:pPr>
        <w:pStyle w:val="Ttulo3"/>
        <w:rPr>
          <w:b w:val="0"/>
          <w:sz w:val="28"/>
          <w:szCs w:val="28"/>
        </w:rPr>
      </w:pPr>
    </w:p>
    <w:tbl>
      <w:tblPr>
        <w:tblW w:w="11057" w:type="dxa"/>
        <w:tblInd w:w="-1176" w:type="dxa"/>
        <w:tblCellMar>
          <w:top w:w="15" w:type="dxa"/>
          <w:left w:w="15" w:type="dxa"/>
          <w:bottom w:w="15" w:type="dxa"/>
          <w:right w:w="15" w:type="dxa"/>
        </w:tblCellMar>
        <w:tblLook w:val="04A0" w:firstRow="1" w:lastRow="0" w:firstColumn="1" w:lastColumn="0" w:noHBand="0" w:noVBand="1"/>
      </w:tblPr>
      <w:tblGrid>
        <w:gridCol w:w="2055"/>
        <w:gridCol w:w="2396"/>
        <w:gridCol w:w="1698"/>
        <w:gridCol w:w="4908"/>
      </w:tblGrid>
      <w:tr w:rsidR="0082601E" w:rsidRPr="00894D02" w14:paraId="08984C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A0356"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Factor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EF35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Arduino Mega</w:t>
            </w:r>
          </w:p>
        </w:tc>
        <w:tc>
          <w:tcPr>
            <w:tcW w:w="1701" w:type="dxa"/>
            <w:tcBorders>
              <w:top w:val="single" w:sz="8" w:space="0" w:color="000000"/>
              <w:left w:val="single" w:sz="8" w:space="0" w:color="000000"/>
              <w:bottom w:val="single" w:sz="8" w:space="0" w:color="000000"/>
              <w:right w:val="single" w:sz="8" w:space="0" w:color="000000"/>
            </w:tcBorders>
          </w:tcPr>
          <w:p w14:paraId="55E9A55F"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Arduino Nano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0ED7"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Raspberry Pi3 Model B</w:t>
            </w:r>
          </w:p>
        </w:tc>
      </w:tr>
      <w:tr w:rsidR="0082601E" w:rsidRPr="00D311D0" w14:paraId="71239FE9"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921C1"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Microcontrolador/</w:t>
            </w:r>
          </w:p>
          <w:p w14:paraId="3A50C46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Microprocesador</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9D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ATmega 1280 - 16Mhz 8bits</w:t>
            </w:r>
          </w:p>
        </w:tc>
        <w:tc>
          <w:tcPr>
            <w:tcW w:w="1701" w:type="dxa"/>
            <w:tcBorders>
              <w:top w:val="single" w:sz="8" w:space="0" w:color="000000"/>
              <w:left w:val="single" w:sz="8" w:space="0" w:color="000000"/>
              <w:bottom w:val="single" w:sz="8" w:space="0" w:color="000000"/>
              <w:right w:val="single" w:sz="8" w:space="0" w:color="000000"/>
            </w:tcBorders>
          </w:tcPr>
          <w:p w14:paraId="26719E60" w14:textId="77777777" w:rsidR="0082601E" w:rsidRPr="00894D02" w:rsidRDefault="0082601E" w:rsidP="00871ADA">
            <w:pPr>
              <w:ind w:left="127"/>
              <w:rPr>
                <w:rFonts w:ascii="Arial" w:eastAsia="Times New Roman" w:hAnsi="Arial" w:cs="Arial"/>
                <w:sz w:val="24"/>
                <w:szCs w:val="24"/>
                <w:lang w:val="en-US"/>
              </w:rPr>
            </w:pPr>
            <w:r w:rsidRPr="00894D02">
              <w:rPr>
                <w:rFonts w:ascii="Arial" w:eastAsia="Times New Roman" w:hAnsi="Arial" w:cs="Arial"/>
                <w:sz w:val="24"/>
                <w:szCs w:val="24"/>
                <w:lang w:val="en-US"/>
              </w:rPr>
              <w:t>ATmega328 – 16Mhz 8bits</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9E37" w14:textId="77777777" w:rsidR="0082601E" w:rsidRPr="00894D02" w:rsidRDefault="0082601E" w:rsidP="00871ADA">
            <w:pPr>
              <w:rPr>
                <w:rFonts w:ascii="Arial" w:eastAsia="Times New Roman" w:hAnsi="Arial" w:cs="Arial"/>
                <w:sz w:val="24"/>
                <w:szCs w:val="24"/>
                <w:lang w:val="en-US"/>
              </w:rPr>
            </w:pPr>
            <w:r w:rsidRPr="00894D02">
              <w:rPr>
                <w:rFonts w:ascii="Arial" w:eastAsia="Times New Roman" w:hAnsi="Arial" w:cs="Arial"/>
                <w:sz w:val="24"/>
                <w:szCs w:val="24"/>
                <w:lang w:val="en-US"/>
              </w:rPr>
              <w:t xml:space="preserve">Quad Core 1.2GHz Broadcom BCM2837 64bit </w:t>
            </w:r>
          </w:p>
        </w:tc>
      </w:tr>
      <w:tr w:rsidR="0082601E" w:rsidRPr="00894D02" w14:paraId="2EEEFBAF"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984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Tensión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54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c>
          <w:tcPr>
            <w:tcW w:w="1701" w:type="dxa"/>
            <w:tcBorders>
              <w:top w:val="single" w:sz="8" w:space="0" w:color="000000"/>
              <w:left w:val="single" w:sz="8" w:space="0" w:color="000000"/>
              <w:bottom w:val="single" w:sz="8" w:space="0" w:color="000000"/>
              <w:right w:val="single" w:sz="8" w:space="0" w:color="000000"/>
            </w:tcBorders>
          </w:tcPr>
          <w:p w14:paraId="0B7300B1"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5v</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E383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5v</w:t>
            </w:r>
          </w:p>
        </w:tc>
      </w:tr>
      <w:tr w:rsidR="0082601E" w:rsidRPr="00894D02" w14:paraId="1EB79970"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256B"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Memoria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403A"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128 KB (Bootloader 4KB)</w:t>
            </w:r>
          </w:p>
        </w:tc>
        <w:tc>
          <w:tcPr>
            <w:tcW w:w="1701" w:type="dxa"/>
            <w:tcBorders>
              <w:top w:val="single" w:sz="8" w:space="0" w:color="000000"/>
              <w:left w:val="single" w:sz="8" w:space="0" w:color="000000"/>
              <w:bottom w:val="single" w:sz="8" w:space="0" w:color="000000"/>
              <w:right w:val="single" w:sz="8" w:space="0" w:color="000000"/>
            </w:tcBorders>
          </w:tcPr>
          <w:p w14:paraId="5A3EE06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32 KB (Bootloader 2KB)</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193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 GB</w:t>
            </w:r>
          </w:p>
        </w:tc>
      </w:tr>
      <w:tr w:rsidR="0082601E" w:rsidRPr="00894D02" w14:paraId="0DC7967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2459"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Digital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28D3"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54, 15 PWM</w:t>
            </w:r>
          </w:p>
        </w:tc>
        <w:tc>
          <w:tcPr>
            <w:tcW w:w="1701" w:type="dxa"/>
            <w:tcBorders>
              <w:top w:val="single" w:sz="8" w:space="0" w:color="000000"/>
              <w:left w:val="single" w:sz="8" w:space="0" w:color="000000"/>
              <w:bottom w:val="single" w:sz="8" w:space="0" w:color="000000"/>
              <w:right w:val="single" w:sz="8" w:space="0" w:color="000000"/>
            </w:tcBorders>
          </w:tcPr>
          <w:p w14:paraId="4483ECDC"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22, 6 PWM</w:t>
            </w:r>
          </w:p>
        </w:tc>
        <w:tc>
          <w:tcPr>
            <w:tcW w:w="49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9555"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40 GPIO</w:t>
            </w:r>
          </w:p>
        </w:tc>
      </w:tr>
      <w:tr w:rsidR="0082601E" w:rsidRPr="00894D02" w14:paraId="4FE036E4" w14:textId="77777777" w:rsidTr="00871ADA">
        <w:trPr>
          <w:trHeight w:val="42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98F0"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Analog I/O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FCE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16</w:t>
            </w:r>
          </w:p>
        </w:tc>
        <w:tc>
          <w:tcPr>
            <w:tcW w:w="1701" w:type="dxa"/>
            <w:tcBorders>
              <w:top w:val="single" w:sz="8" w:space="0" w:color="000000"/>
              <w:left w:val="single" w:sz="8" w:space="0" w:color="000000"/>
              <w:bottom w:val="single" w:sz="8" w:space="0" w:color="000000"/>
              <w:right w:val="single" w:sz="8" w:space="0" w:color="000000"/>
            </w:tcBorders>
          </w:tcPr>
          <w:p w14:paraId="76E8782A" w14:textId="77777777"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8</w:t>
            </w:r>
          </w:p>
        </w:tc>
        <w:tc>
          <w:tcPr>
            <w:tcW w:w="4961" w:type="dxa"/>
            <w:vMerge/>
            <w:tcBorders>
              <w:top w:val="single" w:sz="8" w:space="0" w:color="000000"/>
              <w:left w:val="single" w:sz="8" w:space="0" w:color="000000"/>
              <w:bottom w:val="single" w:sz="8" w:space="0" w:color="000000"/>
              <w:right w:val="single" w:sz="8" w:space="0" w:color="000000"/>
            </w:tcBorders>
            <w:vAlign w:val="center"/>
            <w:hideMark/>
          </w:tcPr>
          <w:p w14:paraId="4F56CC16" w14:textId="77777777" w:rsidR="0082601E" w:rsidRPr="00894D02" w:rsidRDefault="0082601E" w:rsidP="00871ADA">
            <w:pPr>
              <w:rPr>
                <w:rFonts w:ascii="Arial" w:eastAsia="Times New Roman" w:hAnsi="Arial" w:cs="Arial"/>
                <w:sz w:val="24"/>
                <w:szCs w:val="24"/>
              </w:rPr>
            </w:pPr>
          </w:p>
        </w:tc>
      </w:tr>
      <w:tr w:rsidR="0082601E" w:rsidRPr="00894D02" w14:paraId="09C53952" w14:textId="77777777" w:rsidTr="00871ADA">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6ACEE"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Interfaces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1A14"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1(energía)</w:t>
            </w:r>
          </w:p>
        </w:tc>
        <w:tc>
          <w:tcPr>
            <w:tcW w:w="1701" w:type="dxa"/>
            <w:tcBorders>
              <w:top w:val="single" w:sz="8" w:space="0" w:color="000000"/>
              <w:left w:val="single" w:sz="8" w:space="0" w:color="000000"/>
              <w:bottom w:val="single" w:sz="8" w:space="0" w:color="000000"/>
              <w:right w:val="single" w:sz="8" w:space="0" w:color="000000"/>
            </w:tcBorders>
          </w:tcPr>
          <w:p w14:paraId="76062F27" w14:textId="6CF6C0CE" w:rsidR="0082601E" w:rsidRPr="00894D02" w:rsidRDefault="0082601E" w:rsidP="00871ADA">
            <w:pPr>
              <w:ind w:left="127"/>
              <w:rPr>
                <w:rFonts w:ascii="Arial" w:eastAsia="Times New Roman" w:hAnsi="Arial" w:cs="Arial"/>
                <w:sz w:val="24"/>
                <w:szCs w:val="24"/>
              </w:rPr>
            </w:pPr>
            <w:r w:rsidRPr="00894D02">
              <w:rPr>
                <w:rFonts w:ascii="Arial" w:eastAsia="Times New Roman" w:hAnsi="Arial" w:cs="Arial"/>
                <w:sz w:val="24"/>
                <w:szCs w:val="24"/>
              </w:rPr>
              <w:t>USB x 1 (</w:t>
            </w:r>
            <w:r w:rsidR="006B6521" w:rsidRPr="00894D02">
              <w:rPr>
                <w:rFonts w:ascii="Arial" w:eastAsia="Times New Roman" w:hAnsi="Arial" w:cs="Arial"/>
                <w:sz w:val="24"/>
                <w:szCs w:val="24"/>
              </w:rPr>
              <w:t>energía</w:t>
            </w:r>
            <w:r w:rsidRPr="00894D02">
              <w:rPr>
                <w:rFonts w:ascii="Arial" w:eastAsia="Times New Roman" w:hAnsi="Arial" w:cs="Arial"/>
                <w:sz w:val="24"/>
                <w:szCs w:val="24"/>
              </w:rPr>
              <w:t>)</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ECB8" w14:textId="77777777" w:rsidR="0082601E" w:rsidRPr="00894D02" w:rsidRDefault="0082601E" w:rsidP="00871ADA">
            <w:pPr>
              <w:rPr>
                <w:rFonts w:ascii="Arial" w:eastAsia="Times New Roman" w:hAnsi="Arial" w:cs="Arial"/>
                <w:sz w:val="24"/>
                <w:szCs w:val="24"/>
              </w:rPr>
            </w:pPr>
            <w:r w:rsidRPr="00894D02">
              <w:rPr>
                <w:rFonts w:ascii="Arial" w:eastAsia="Times New Roman" w:hAnsi="Arial" w:cs="Arial"/>
                <w:sz w:val="24"/>
                <w:szCs w:val="24"/>
              </w:rPr>
              <w:t>USB x 4, HDMI, CSI, DSI, MicroSD, WLAN y BLE, microUSB (Energía)</w:t>
            </w:r>
          </w:p>
        </w:tc>
      </w:tr>
    </w:tbl>
    <w:p w14:paraId="6E34B689" w14:textId="77777777" w:rsidR="0082601E" w:rsidRPr="00894D02" w:rsidRDefault="0082601E" w:rsidP="0082601E">
      <w:pPr>
        <w:rPr>
          <w:rFonts w:ascii="Arial" w:eastAsia="Times New Roman" w:hAnsi="Arial" w:cs="Arial"/>
          <w:sz w:val="24"/>
          <w:szCs w:val="24"/>
        </w:rPr>
      </w:pPr>
    </w:p>
    <w:p w14:paraId="774B8500" w14:textId="0D6AC5F6"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t xml:space="preserve">Dada la comparativa entre las tecnologías, </w:t>
      </w:r>
      <w:r w:rsidR="008309C4">
        <w:rPr>
          <w:rFonts w:ascii="Arial" w:eastAsia="Times New Roman" w:hAnsi="Arial" w:cs="Arial"/>
          <w:sz w:val="24"/>
          <w:szCs w:val="24"/>
        </w:rPr>
        <w:t>es que se decidió</w:t>
      </w:r>
      <w:r w:rsidRPr="00894D02">
        <w:rPr>
          <w:rFonts w:ascii="Arial" w:eastAsia="Times New Roman" w:hAnsi="Arial" w:cs="Arial"/>
          <w:sz w:val="24"/>
          <w:szCs w:val="24"/>
        </w:rPr>
        <w:t xml:space="preserve"> utilizar </w:t>
      </w:r>
      <w:r>
        <w:rPr>
          <w:rFonts w:ascii="Arial" w:eastAsia="Times New Roman" w:hAnsi="Arial" w:cs="Arial"/>
          <w:sz w:val="24"/>
          <w:szCs w:val="24"/>
        </w:rPr>
        <w:t xml:space="preserve">las placas </w:t>
      </w:r>
      <w:r w:rsidRPr="00894D02">
        <w:rPr>
          <w:rFonts w:ascii="Arial" w:eastAsia="Times New Roman" w:hAnsi="Arial" w:cs="Arial"/>
          <w:sz w:val="24"/>
          <w:szCs w:val="24"/>
        </w:rPr>
        <w:t>Arduinos</w:t>
      </w:r>
      <w:r>
        <w:rPr>
          <w:rFonts w:ascii="Arial" w:eastAsia="Times New Roman" w:hAnsi="Arial" w:cs="Arial"/>
          <w:sz w:val="24"/>
          <w:szCs w:val="24"/>
        </w:rPr>
        <w:t xml:space="preserve"> (versiones Nano y Mega)</w:t>
      </w:r>
      <w:r w:rsidRPr="00894D02">
        <w:rPr>
          <w:rFonts w:ascii="Arial" w:eastAsia="Times New Roman" w:hAnsi="Arial" w:cs="Arial"/>
          <w:sz w:val="24"/>
          <w:szCs w:val="24"/>
        </w:rPr>
        <w:t xml:space="preserve"> </w:t>
      </w:r>
      <w:r>
        <w:rPr>
          <w:rFonts w:ascii="Arial" w:eastAsia="Times New Roman" w:hAnsi="Arial" w:cs="Arial"/>
          <w:sz w:val="24"/>
          <w:szCs w:val="24"/>
        </w:rPr>
        <w:t xml:space="preserve">para el control de módulos de hardware como </w:t>
      </w:r>
      <w:r w:rsidRPr="00894D02">
        <w:rPr>
          <w:rFonts w:ascii="Arial" w:eastAsia="Times New Roman" w:hAnsi="Arial" w:cs="Arial"/>
          <w:sz w:val="24"/>
          <w:szCs w:val="24"/>
        </w:rPr>
        <w:t>sensores y actuadores</w:t>
      </w:r>
      <w:r>
        <w:rPr>
          <w:rFonts w:ascii="Arial" w:eastAsia="Times New Roman" w:hAnsi="Arial" w:cs="Arial"/>
          <w:sz w:val="24"/>
          <w:szCs w:val="24"/>
        </w:rPr>
        <w:t xml:space="preserve"> y la </w:t>
      </w:r>
      <w:r w:rsidR="008309C4">
        <w:rPr>
          <w:rFonts w:ascii="Arial" w:eastAsia="Times New Roman" w:hAnsi="Arial" w:cs="Arial"/>
          <w:sz w:val="24"/>
          <w:szCs w:val="24"/>
        </w:rPr>
        <w:t>SBC</w:t>
      </w:r>
      <w:r>
        <w:rPr>
          <w:rFonts w:ascii="Arial" w:eastAsia="Times New Roman" w:hAnsi="Arial" w:cs="Arial"/>
          <w:sz w:val="24"/>
          <w:szCs w:val="24"/>
        </w:rPr>
        <w:t xml:space="preserve"> Raspberry Pi dedicada</w:t>
      </w:r>
      <w:r w:rsidR="008309C4">
        <w:rPr>
          <w:rFonts w:ascii="Arial" w:eastAsia="Times New Roman" w:hAnsi="Arial" w:cs="Arial"/>
          <w:sz w:val="24"/>
          <w:szCs w:val="24"/>
        </w:rPr>
        <w:t xml:space="preserve"> a</w:t>
      </w:r>
      <w:r>
        <w:rPr>
          <w:rFonts w:ascii="Arial" w:eastAsia="Times New Roman" w:hAnsi="Arial" w:cs="Arial"/>
          <w:sz w:val="24"/>
          <w:szCs w:val="24"/>
        </w:rPr>
        <w:t xml:space="preserve"> la captura de imágenes y ejecución de servidor web. La conexión </w:t>
      </w:r>
      <w:r w:rsidR="00211F8A">
        <w:rPr>
          <w:rFonts w:ascii="Arial" w:eastAsia="Times New Roman" w:hAnsi="Arial" w:cs="Arial"/>
          <w:sz w:val="24"/>
          <w:szCs w:val="24"/>
        </w:rPr>
        <w:t xml:space="preserve">entre Arduino y </w:t>
      </w:r>
      <w:r>
        <w:rPr>
          <w:rFonts w:ascii="Arial" w:eastAsia="Times New Roman" w:hAnsi="Arial" w:cs="Arial"/>
          <w:sz w:val="24"/>
          <w:szCs w:val="24"/>
        </w:rPr>
        <w:t xml:space="preserve">Raspberry </w:t>
      </w:r>
      <w:r w:rsidR="00211F8A">
        <w:rPr>
          <w:rFonts w:ascii="Arial" w:eastAsia="Times New Roman" w:hAnsi="Arial" w:cs="Arial"/>
          <w:sz w:val="24"/>
          <w:szCs w:val="24"/>
        </w:rPr>
        <w:t xml:space="preserve">se realiza </w:t>
      </w:r>
      <w:r>
        <w:rPr>
          <w:rFonts w:ascii="Arial" w:eastAsia="Times New Roman" w:hAnsi="Arial" w:cs="Arial"/>
          <w:sz w:val="24"/>
          <w:szCs w:val="24"/>
        </w:rPr>
        <w:t>a través de sus interfaces USB.</w:t>
      </w:r>
    </w:p>
    <w:p w14:paraId="273A4C1C" w14:textId="77777777" w:rsidR="0082601E" w:rsidRPr="00894D02" w:rsidRDefault="0082601E" w:rsidP="0082601E">
      <w:pPr>
        <w:rPr>
          <w:rFonts w:ascii="Arial" w:eastAsia="Times New Roman" w:hAnsi="Arial" w:cs="Arial"/>
          <w:sz w:val="24"/>
          <w:szCs w:val="24"/>
        </w:rPr>
      </w:pPr>
    </w:p>
    <w:p w14:paraId="54F2C52C" w14:textId="4DAD532F" w:rsidR="008914BE" w:rsidRDefault="008914BE" w:rsidP="008914BE">
      <w:pPr>
        <w:pStyle w:val="Ttulo3"/>
        <w:rPr>
          <w:b w:val="0"/>
          <w:sz w:val="28"/>
          <w:szCs w:val="28"/>
        </w:rPr>
      </w:pPr>
      <w:bookmarkStart w:id="404" w:name="_Toc510799442"/>
      <w:r>
        <w:rPr>
          <w:b w:val="0"/>
          <w:sz w:val="28"/>
          <w:szCs w:val="28"/>
        </w:rPr>
        <w:t xml:space="preserve">8.2.4 </w:t>
      </w:r>
      <w:r w:rsidRPr="008914BE">
        <w:rPr>
          <w:b w:val="0"/>
          <w:sz w:val="28"/>
          <w:szCs w:val="28"/>
        </w:rPr>
        <w:t>Beneficios del complemento Arduino/Raspberry</w:t>
      </w:r>
      <w:bookmarkEnd w:id="404"/>
    </w:p>
    <w:p w14:paraId="24CDB41D" w14:textId="77777777" w:rsidR="008914BE" w:rsidRPr="008914BE" w:rsidRDefault="008914BE" w:rsidP="008914BE"/>
    <w:p w14:paraId="02869270" w14:textId="0EC9208F" w:rsidR="0082601E" w:rsidRPr="00894D02" w:rsidRDefault="008309C4" w:rsidP="0082601E">
      <w:pPr>
        <w:rPr>
          <w:rFonts w:ascii="Arial" w:eastAsia="Times New Roman" w:hAnsi="Arial" w:cs="Arial"/>
          <w:sz w:val="24"/>
          <w:szCs w:val="24"/>
        </w:rPr>
      </w:pPr>
      <w:r>
        <w:rPr>
          <w:rFonts w:ascii="Arial" w:eastAsia="Times New Roman" w:hAnsi="Arial" w:cs="Arial"/>
          <w:sz w:val="24"/>
          <w:szCs w:val="24"/>
        </w:rPr>
        <w:t>Si bien podría pensarse que</w:t>
      </w:r>
      <w:r w:rsidR="0082601E" w:rsidRPr="00894D02">
        <w:rPr>
          <w:rFonts w:ascii="Arial" w:eastAsia="Times New Roman" w:hAnsi="Arial" w:cs="Arial"/>
          <w:sz w:val="24"/>
          <w:szCs w:val="24"/>
        </w:rPr>
        <w:t xml:space="preserve"> </w:t>
      </w:r>
      <w:r w:rsidR="0082601E">
        <w:rPr>
          <w:rFonts w:ascii="Arial" w:eastAsia="Times New Roman" w:hAnsi="Arial" w:cs="Arial"/>
          <w:sz w:val="24"/>
          <w:szCs w:val="24"/>
        </w:rPr>
        <w:t>sería suficiente</w:t>
      </w:r>
      <w:r w:rsidR="0082601E" w:rsidRPr="00894D02">
        <w:rPr>
          <w:rFonts w:ascii="Arial" w:eastAsia="Times New Roman" w:hAnsi="Arial" w:cs="Arial"/>
          <w:sz w:val="24"/>
          <w:szCs w:val="24"/>
        </w:rPr>
        <w:t xml:space="preserve"> Raspberry para la elaboración del SAR, </w:t>
      </w:r>
      <w:r w:rsidR="0082601E">
        <w:rPr>
          <w:rFonts w:ascii="Arial" w:eastAsia="Times New Roman" w:hAnsi="Arial" w:cs="Arial"/>
          <w:sz w:val="24"/>
          <w:szCs w:val="24"/>
        </w:rPr>
        <w:t xml:space="preserve">deben </w:t>
      </w:r>
      <w:r>
        <w:rPr>
          <w:rFonts w:ascii="Arial" w:eastAsia="Times New Roman" w:hAnsi="Arial" w:cs="Arial"/>
          <w:sz w:val="24"/>
          <w:szCs w:val="24"/>
        </w:rPr>
        <w:t xml:space="preserve">considerarse </w:t>
      </w:r>
      <w:r w:rsidR="00211F8A">
        <w:rPr>
          <w:rFonts w:ascii="Arial" w:eastAsia="Times New Roman" w:hAnsi="Arial" w:cs="Arial"/>
          <w:sz w:val="24"/>
          <w:szCs w:val="24"/>
        </w:rPr>
        <w:t>los</w:t>
      </w:r>
      <w:r w:rsidR="0082601E">
        <w:rPr>
          <w:rFonts w:ascii="Arial" w:eastAsia="Times New Roman" w:hAnsi="Arial" w:cs="Arial"/>
          <w:sz w:val="24"/>
          <w:szCs w:val="24"/>
        </w:rPr>
        <w:t xml:space="preserve"> siguientes </w:t>
      </w:r>
      <w:r w:rsidR="0082601E" w:rsidRPr="00894D02">
        <w:rPr>
          <w:rFonts w:ascii="Arial" w:eastAsia="Times New Roman" w:hAnsi="Arial" w:cs="Arial"/>
          <w:sz w:val="24"/>
          <w:szCs w:val="24"/>
        </w:rPr>
        <w:t>beneficios que proporciona Arduino:</w:t>
      </w:r>
    </w:p>
    <w:p w14:paraId="7FAC7201"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Menor costo del producto </w:t>
      </w:r>
      <w:r>
        <w:rPr>
          <w:rFonts w:ascii="Arial" w:eastAsia="Times New Roman" w:hAnsi="Arial" w:cs="Arial"/>
          <w:sz w:val="24"/>
          <w:szCs w:val="24"/>
        </w:rPr>
        <w:t>para sustitución ante</w:t>
      </w:r>
      <w:r w:rsidRPr="00894D02">
        <w:rPr>
          <w:rFonts w:ascii="Arial" w:eastAsia="Times New Roman" w:hAnsi="Arial" w:cs="Arial"/>
          <w:sz w:val="24"/>
          <w:szCs w:val="24"/>
        </w:rPr>
        <w:t xml:space="preserve"> fallos.</w:t>
      </w:r>
    </w:p>
    <w:p w14:paraId="159E8DB9"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Mayor compatibilidad, con los módulos arduino-compatible</w:t>
      </w:r>
      <w:r>
        <w:rPr>
          <w:rFonts w:ascii="Arial" w:eastAsia="Times New Roman" w:hAnsi="Arial" w:cs="Arial"/>
          <w:sz w:val="24"/>
          <w:szCs w:val="24"/>
        </w:rPr>
        <w:t>s</w:t>
      </w:r>
      <w:r w:rsidRPr="00894D02">
        <w:rPr>
          <w:rFonts w:ascii="Arial" w:eastAsia="Times New Roman" w:hAnsi="Arial" w:cs="Arial"/>
          <w:sz w:val="24"/>
          <w:szCs w:val="24"/>
        </w:rPr>
        <w:t xml:space="preserve"> </w:t>
      </w:r>
      <w:r>
        <w:rPr>
          <w:rFonts w:ascii="Arial" w:eastAsia="Times New Roman" w:hAnsi="Arial" w:cs="Arial"/>
          <w:sz w:val="24"/>
          <w:szCs w:val="24"/>
        </w:rPr>
        <w:t>(como los de</w:t>
      </w:r>
      <w:r w:rsidRPr="00894D02">
        <w:rPr>
          <w:rFonts w:ascii="Arial" w:eastAsia="Times New Roman" w:hAnsi="Arial" w:cs="Arial"/>
          <w:sz w:val="24"/>
          <w:szCs w:val="24"/>
        </w:rPr>
        <w:t xml:space="preserve"> la familia </w:t>
      </w:r>
      <w:r>
        <w:rPr>
          <w:rFonts w:ascii="Arial" w:eastAsia="Times New Roman" w:hAnsi="Arial" w:cs="Arial"/>
          <w:sz w:val="24"/>
          <w:szCs w:val="24"/>
        </w:rPr>
        <w:t>A</w:t>
      </w:r>
      <w:r w:rsidRPr="00894D02">
        <w:rPr>
          <w:rFonts w:ascii="Arial" w:eastAsia="Times New Roman" w:hAnsi="Arial" w:cs="Arial"/>
          <w:sz w:val="24"/>
          <w:szCs w:val="24"/>
        </w:rPr>
        <w:t>dafruit</w:t>
      </w:r>
      <w:r>
        <w:rPr>
          <w:rFonts w:ascii="Arial" w:eastAsia="Times New Roman" w:hAnsi="Arial" w:cs="Arial"/>
          <w:sz w:val="24"/>
          <w:szCs w:val="24"/>
        </w:rPr>
        <w:t>)</w:t>
      </w:r>
    </w:p>
    <w:p w14:paraId="7EAFB843" w14:textId="1442F6B1"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Buen tiempo de respuesta </w:t>
      </w:r>
      <w:r>
        <w:rPr>
          <w:rFonts w:ascii="Arial" w:eastAsia="Times New Roman" w:hAnsi="Arial" w:cs="Arial"/>
          <w:sz w:val="24"/>
          <w:szCs w:val="24"/>
        </w:rPr>
        <w:t>para</w:t>
      </w:r>
      <w:r w:rsidRPr="00894D02">
        <w:rPr>
          <w:rFonts w:ascii="Arial" w:eastAsia="Times New Roman" w:hAnsi="Arial" w:cs="Arial"/>
          <w:sz w:val="24"/>
          <w:szCs w:val="24"/>
        </w:rPr>
        <w:t xml:space="preserve"> </w:t>
      </w:r>
      <w:r w:rsidR="008914BE">
        <w:rPr>
          <w:rFonts w:ascii="Arial" w:eastAsia="Times New Roman" w:hAnsi="Arial" w:cs="Arial"/>
          <w:sz w:val="24"/>
          <w:szCs w:val="24"/>
        </w:rPr>
        <w:t>E/S</w:t>
      </w:r>
      <w:r w:rsidRPr="00894D02">
        <w:rPr>
          <w:rFonts w:ascii="Arial" w:eastAsia="Times New Roman" w:hAnsi="Arial" w:cs="Arial"/>
          <w:sz w:val="24"/>
          <w:szCs w:val="24"/>
        </w:rPr>
        <w:t>.</w:t>
      </w:r>
    </w:p>
    <w:p w14:paraId="363CDC2D" w14:textId="77777777" w:rsidR="0082601E" w:rsidRPr="00894D02" w:rsidRDefault="0082601E" w:rsidP="00AA0DB8">
      <w:pPr>
        <w:numPr>
          <w:ilvl w:val="0"/>
          <w:numId w:val="12"/>
        </w:numPr>
        <w:jc w:val="left"/>
        <w:textAlignment w:val="baseline"/>
        <w:rPr>
          <w:rFonts w:ascii="Arial" w:eastAsia="Times New Roman" w:hAnsi="Arial" w:cs="Arial"/>
          <w:sz w:val="24"/>
          <w:szCs w:val="24"/>
        </w:rPr>
      </w:pPr>
      <w:r w:rsidRPr="00894D02">
        <w:rPr>
          <w:rFonts w:ascii="Arial" w:eastAsia="Times New Roman" w:hAnsi="Arial" w:cs="Arial"/>
          <w:sz w:val="24"/>
          <w:szCs w:val="24"/>
        </w:rPr>
        <w:t>Alta confiabilidad en la lectura de sensores y en los valores de manipulación de actuadores</w:t>
      </w:r>
      <w:r>
        <w:rPr>
          <w:rFonts w:ascii="Arial" w:eastAsia="Times New Roman" w:hAnsi="Arial" w:cs="Arial"/>
          <w:sz w:val="24"/>
          <w:szCs w:val="24"/>
        </w:rPr>
        <w:t>.</w:t>
      </w:r>
    </w:p>
    <w:p w14:paraId="57D76B4F" w14:textId="77777777" w:rsidR="0082601E" w:rsidRPr="00894D02" w:rsidRDefault="0082601E" w:rsidP="0082601E">
      <w:pPr>
        <w:ind w:left="720"/>
        <w:jc w:val="left"/>
        <w:textAlignment w:val="baseline"/>
        <w:rPr>
          <w:rFonts w:ascii="Arial" w:eastAsia="Times New Roman" w:hAnsi="Arial" w:cs="Arial"/>
          <w:sz w:val="24"/>
          <w:szCs w:val="24"/>
        </w:rPr>
      </w:pPr>
    </w:p>
    <w:p w14:paraId="7E3CA20B" w14:textId="4BDE246D" w:rsidR="0082601E" w:rsidRPr="00894D02" w:rsidRDefault="0082601E" w:rsidP="0082601E">
      <w:pPr>
        <w:rPr>
          <w:rFonts w:ascii="Arial" w:eastAsia="Times New Roman" w:hAnsi="Arial" w:cs="Arial"/>
          <w:sz w:val="24"/>
          <w:szCs w:val="24"/>
        </w:rPr>
      </w:pPr>
      <w:r w:rsidRPr="00894D02">
        <w:rPr>
          <w:rFonts w:ascii="Arial" w:eastAsia="Times New Roman" w:hAnsi="Arial" w:cs="Arial"/>
          <w:sz w:val="24"/>
          <w:szCs w:val="24"/>
        </w:rPr>
        <w:lastRenderedPageBreak/>
        <w:t xml:space="preserve">Varios de estos beneficios se deben a que Arduino no posee un sistema operativo, sino un único programa que se ejecuta indefinidamente (LOOP) sin necesidad de correr algún software auxiliar que lo dispare o ejecutando como servicio; logrando concentrar su poder de procesamiento en el único programa definido. </w:t>
      </w:r>
      <w:r w:rsidR="008914BE">
        <w:rPr>
          <w:rFonts w:ascii="Arial" w:eastAsia="Times New Roman" w:hAnsi="Arial" w:cs="Arial"/>
          <w:sz w:val="24"/>
          <w:szCs w:val="24"/>
        </w:rPr>
        <w:t>A diferencia de Raspberry, a</w:t>
      </w:r>
      <w:r>
        <w:rPr>
          <w:rFonts w:ascii="Arial" w:eastAsia="Times New Roman" w:hAnsi="Arial" w:cs="Arial"/>
          <w:sz w:val="24"/>
          <w:szCs w:val="24"/>
        </w:rPr>
        <w:t>l carecer</w:t>
      </w:r>
      <w:r w:rsidR="008914BE">
        <w:rPr>
          <w:rFonts w:ascii="Arial" w:eastAsia="Times New Roman" w:hAnsi="Arial" w:cs="Arial"/>
          <w:sz w:val="24"/>
          <w:szCs w:val="24"/>
        </w:rPr>
        <w:t xml:space="preserve"> Arduino</w:t>
      </w:r>
      <w:r>
        <w:rPr>
          <w:rFonts w:ascii="Arial" w:eastAsia="Times New Roman" w:hAnsi="Arial" w:cs="Arial"/>
          <w:sz w:val="24"/>
          <w:szCs w:val="24"/>
        </w:rPr>
        <w:t xml:space="preserve"> de un </w:t>
      </w:r>
      <w:r w:rsidRPr="00894D02">
        <w:rPr>
          <w:rFonts w:ascii="Arial" w:eastAsia="Times New Roman" w:hAnsi="Arial" w:cs="Arial"/>
          <w:sz w:val="24"/>
          <w:szCs w:val="24"/>
        </w:rPr>
        <w:t>sistema operativo</w:t>
      </w:r>
      <w:r>
        <w:rPr>
          <w:rFonts w:ascii="Arial" w:eastAsia="Times New Roman" w:hAnsi="Arial" w:cs="Arial"/>
          <w:sz w:val="24"/>
          <w:szCs w:val="24"/>
        </w:rPr>
        <w:t xml:space="preserve">, no existen retrasos inesperados propios de la </w:t>
      </w:r>
      <w:r w:rsidR="00305DBF">
        <w:rPr>
          <w:rFonts w:ascii="Arial" w:eastAsia="Times New Roman" w:hAnsi="Arial" w:cs="Arial"/>
          <w:sz w:val="24"/>
          <w:szCs w:val="24"/>
        </w:rPr>
        <w:t>arquitectura</w:t>
      </w:r>
      <w:r>
        <w:rPr>
          <w:rFonts w:ascii="Arial" w:eastAsia="Times New Roman" w:hAnsi="Arial" w:cs="Arial"/>
          <w:sz w:val="24"/>
          <w:szCs w:val="24"/>
        </w:rPr>
        <w:t xml:space="preserve"> con protección de memoria y paginación ni tampoco los de la política de </w:t>
      </w:r>
      <w:r w:rsidR="00305DBF">
        <w:rPr>
          <w:rFonts w:ascii="Arial" w:eastAsia="Times New Roman" w:hAnsi="Arial" w:cs="Arial"/>
          <w:sz w:val="24"/>
          <w:szCs w:val="24"/>
        </w:rPr>
        <w:t>programación</w:t>
      </w:r>
      <w:r>
        <w:rPr>
          <w:rFonts w:ascii="Arial" w:eastAsia="Times New Roman" w:hAnsi="Arial" w:cs="Arial"/>
          <w:sz w:val="24"/>
          <w:szCs w:val="24"/>
        </w:rPr>
        <w:t xml:space="preserve"> de tareas (</w:t>
      </w:r>
      <w:r w:rsidRPr="004913E9">
        <w:rPr>
          <w:rFonts w:ascii="Arial" w:eastAsia="Times New Roman" w:hAnsi="Arial" w:cs="Arial"/>
          <w:i/>
          <w:sz w:val="24"/>
          <w:szCs w:val="24"/>
        </w:rPr>
        <w:t>scheduling</w:t>
      </w:r>
      <w:r>
        <w:rPr>
          <w:rFonts w:ascii="Arial" w:eastAsia="Times New Roman" w:hAnsi="Arial" w:cs="Arial"/>
          <w:sz w:val="24"/>
          <w:szCs w:val="24"/>
        </w:rPr>
        <w:t>).</w:t>
      </w:r>
    </w:p>
    <w:p w14:paraId="772172DC" w14:textId="24A9866C" w:rsidR="0082601E" w:rsidRDefault="0082601E" w:rsidP="0082601E">
      <w:pPr>
        <w:rPr>
          <w:b/>
          <w:color w:val="666666"/>
          <w:sz w:val="32"/>
          <w:szCs w:val="32"/>
        </w:rPr>
      </w:pPr>
    </w:p>
    <w:p w14:paraId="59404D4B" w14:textId="6521B9D4" w:rsidR="0082601E" w:rsidRPr="00616710" w:rsidRDefault="0082601E" w:rsidP="0082601E">
      <w:pPr>
        <w:pStyle w:val="Ttulo3"/>
        <w:rPr>
          <w:b w:val="0"/>
          <w:sz w:val="28"/>
          <w:szCs w:val="28"/>
        </w:rPr>
      </w:pPr>
      <w:bookmarkStart w:id="405" w:name="_Toc504153936"/>
      <w:bookmarkStart w:id="406" w:name="_Ref509651099"/>
      <w:bookmarkStart w:id="407" w:name="_Toc510799443"/>
      <w:r w:rsidRPr="00616710">
        <w:rPr>
          <w:b w:val="0"/>
          <w:sz w:val="28"/>
          <w:szCs w:val="28"/>
        </w:rPr>
        <w:t>8.</w:t>
      </w:r>
      <w:r>
        <w:rPr>
          <w:b w:val="0"/>
          <w:sz w:val="28"/>
          <w:szCs w:val="28"/>
        </w:rPr>
        <w:t>2.</w:t>
      </w:r>
      <w:r w:rsidR="008914BE">
        <w:rPr>
          <w:b w:val="0"/>
          <w:sz w:val="28"/>
          <w:szCs w:val="28"/>
        </w:rPr>
        <w:t>5</w:t>
      </w:r>
      <w:r w:rsidRPr="00616710">
        <w:rPr>
          <w:b w:val="0"/>
          <w:sz w:val="28"/>
          <w:szCs w:val="28"/>
        </w:rPr>
        <w:t xml:space="preserve"> Cámara V2 de Raspberry Pi</w:t>
      </w:r>
      <w:bookmarkEnd w:id="405"/>
      <w:bookmarkEnd w:id="406"/>
      <w:bookmarkEnd w:id="407"/>
    </w:p>
    <w:p w14:paraId="12E21B54" w14:textId="77777777" w:rsidR="0082601E" w:rsidRPr="00DC00CE" w:rsidRDefault="0082601E" w:rsidP="0082601E"/>
    <w:p w14:paraId="073F1A45" w14:textId="24813DD8" w:rsidR="0082601E" w:rsidRPr="00CB7067" w:rsidRDefault="0082601E" w:rsidP="0082601E">
      <w:pPr>
        <w:rPr>
          <w:rFonts w:ascii="Arial" w:eastAsia="Times New Roman" w:hAnsi="Arial" w:cs="Arial"/>
          <w:sz w:val="24"/>
          <w:szCs w:val="24"/>
        </w:rPr>
      </w:pPr>
      <w:r>
        <w:rPr>
          <w:rFonts w:ascii="Arial" w:eastAsia="Times New Roman" w:hAnsi="Arial" w:cs="Arial"/>
          <w:sz w:val="24"/>
          <w:szCs w:val="24"/>
        </w:rPr>
        <w:t xml:space="preserve">Como se mencionó anteriormente, se delegó la tarea de captura de imágenes a </w:t>
      </w:r>
      <w:r w:rsidRPr="00894D02">
        <w:rPr>
          <w:rFonts w:ascii="Arial" w:eastAsia="Times New Roman" w:hAnsi="Arial" w:cs="Arial"/>
          <w:sz w:val="24"/>
          <w:szCs w:val="24"/>
        </w:rPr>
        <w:t>Raspberry,</w:t>
      </w:r>
      <w:r>
        <w:rPr>
          <w:rFonts w:ascii="Arial" w:eastAsia="Times New Roman" w:hAnsi="Arial" w:cs="Arial"/>
          <w:sz w:val="24"/>
          <w:szCs w:val="24"/>
        </w:rPr>
        <w:t xml:space="preserve"> a través de la</w:t>
      </w:r>
      <w:r w:rsidRPr="00894D02">
        <w:rPr>
          <w:rFonts w:ascii="Arial" w:eastAsia="Times New Roman" w:hAnsi="Arial" w:cs="Arial"/>
          <w:sz w:val="24"/>
          <w:szCs w:val="24"/>
        </w:rPr>
        <w:t xml:space="preserve"> cámara </w:t>
      </w:r>
      <w:r>
        <w:rPr>
          <w:rFonts w:ascii="Arial" w:eastAsia="Times New Roman" w:hAnsi="Arial" w:cs="Arial"/>
          <w:sz w:val="24"/>
          <w:szCs w:val="24"/>
        </w:rPr>
        <w:t>exclusiva</w:t>
      </w:r>
      <w:r w:rsidRPr="00894D02">
        <w:rPr>
          <w:rFonts w:ascii="Arial" w:eastAsia="Times New Roman" w:hAnsi="Arial" w:cs="Arial"/>
          <w:sz w:val="24"/>
          <w:szCs w:val="24"/>
        </w:rPr>
        <w:t xml:space="preserve"> de esta plataforma </w:t>
      </w:r>
      <w:r>
        <w:rPr>
          <w:rFonts w:ascii="Arial" w:eastAsia="Times New Roman" w:hAnsi="Arial" w:cs="Arial"/>
          <w:sz w:val="24"/>
          <w:szCs w:val="24"/>
        </w:rPr>
        <w:t>en su versión V2. Esta</w:t>
      </w:r>
      <w:r w:rsidRPr="00894D02">
        <w:rPr>
          <w:rFonts w:ascii="Arial" w:eastAsia="Times New Roman" w:hAnsi="Arial" w:cs="Arial"/>
          <w:sz w:val="24"/>
          <w:szCs w:val="24"/>
        </w:rPr>
        <w:t xml:space="preserve"> se conecta al puerto CSI de cualquier modelo de este </w:t>
      </w:r>
      <w:r>
        <w:rPr>
          <w:rFonts w:ascii="Arial" w:eastAsia="Times New Roman" w:hAnsi="Arial" w:cs="Arial"/>
          <w:sz w:val="24"/>
          <w:szCs w:val="24"/>
        </w:rPr>
        <w:t>SBC</w:t>
      </w:r>
      <w:r w:rsidRPr="00894D02">
        <w:rPr>
          <w:rFonts w:ascii="Arial" w:eastAsia="Times New Roman" w:hAnsi="Arial" w:cs="Arial"/>
          <w:sz w:val="24"/>
          <w:szCs w:val="24"/>
        </w:rPr>
        <w:t xml:space="preserve">, lo cual permite obviar la conexión pin a pin </w:t>
      </w:r>
      <w:r>
        <w:rPr>
          <w:rFonts w:ascii="Arial" w:eastAsia="Times New Roman" w:hAnsi="Arial" w:cs="Arial"/>
          <w:sz w:val="24"/>
          <w:szCs w:val="24"/>
        </w:rPr>
        <w:t xml:space="preserve">(como ocurre con cámaras como la OV7660) </w:t>
      </w:r>
      <w:r w:rsidRPr="00894D02">
        <w:rPr>
          <w:rFonts w:ascii="Arial" w:eastAsia="Times New Roman" w:hAnsi="Arial" w:cs="Arial"/>
          <w:sz w:val="24"/>
          <w:szCs w:val="24"/>
        </w:rPr>
        <w:t xml:space="preserve">y </w:t>
      </w:r>
      <w:r>
        <w:rPr>
          <w:rFonts w:ascii="Arial" w:eastAsia="Times New Roman" w:hAnsi="Arial" w:cs="Arial"/>
          <w:sz w:val="24"/>
          <w:szCs w:val="24"/>
        </w:rPr>
        <w:t>no es necesario</w:t>
      </w:r>
      <w:r w:rsidRPr="00894D02">
        <w:rPr>
          <w:rFonts w:ascii="Arial" w:eastAsia="Times New Roman" w:hAnsi="Arial" w:cs="Arial"/>
          <w:sz w:val="24"/>
          <w:szCs w:val="24"/>
        </w:rPr>
        <w:t xml:space="preserve"> </w:t>
      </w:r>
      <w:r>
        <w:rPr>
          <w:rFonts w:ascii="Arial" w:eastAsia="Times New Roman" w:hAnsi="Arial" w:cs="Arial"/>
          <w:sz w:val="24"/>
          <w:szCs w:val="24"/>
        </w:rPr>
        <w:t>controlar la</w:t>
      </w:r>
      <w:r w:rsidRPr="00894D02">
        <w:rPr>
          <w:rFonts w:ascii="Arial" w:eastAsia="Times New Roman" w:hAnsi="Arial" w:cs="Arial"/>
          <w:sz w:val="24"/>
          <w:szCs w:val="24"/>
        </w:rPr>
        <w:t xml:space="preserve"> comunicación y </w:t>
      </w:r>
      <w:r>
        <w:rPr>
          <w:rFonts w:ascii="Arial" w:eastAsia="Times New Roman" w:hAnsi="Arial" w:cs="Arial"/>
          <w:sz w:val="24"/>
          <w:szCs w:val="24"/>
        </w:rPr>
        <w:t>captura de imágenes</w:t>
      </w:r>
      <w:r w:rsidRPr="00894D02">
        <w:rPr>
          <w:rFonts w:ascii="Arial" w:eastAsia="Times New Roman" w:hAnsi="Arial" w:cs="Arial"/>
          <w:sz w:val="24"/>
          <w:szCs w:val="24"/>
        </w:rPr>
        <w:t>. Como se comentó en el capítulo 4</w:t>
      </w:r>
      <w:r w:rsidR="00491F27">
        <w:rPr>
          <w:rFonts w:ascii="Arial" w:eastAsia="Times New Roman" w:hAnsi="Arial" w:cs="Arial"/>
          <w:sz w:val="24"/>
          <w:szCs w:val="24"/>
        </w:rPr>
        <w:t xml:space="preserve"> </w:t>
      </w:r>
      <w:r w:rsidR="00305DBF">
        <w:rPr>
          <w:rFonts w:ascii="Arial" w:eastAsia="Times New Roman" w:hAnsi="Arial" w:cs="Arial"/>
          <w:sz w:val="24"/>
          <w:szCs w:val="24"/>
        </w:rPr>
        <w:t>(</w:t>
      </w:r>
      <w:r w:rsidR="00491F27" w:rsidRPr="00491F27">
        <w:rPr>
          <w:rFonts w:ascii="Arial" w:eastAsia="Times New Roman" w:hAnsi="Arial" w:cs="Arial"/>
          <w:sz w:val="24"/>
          <w:szCs w:val="24"/>
        </w:rPr>
        <w:fldChar w:fldCharType="begin"/>
      </w:r>
      <w:r w:rsidR="00491F27" w:rsidRPr="00491F27">
        <w:rPr>
          <w:rFonts w:ascii="Arial" w:eastAsia="Times New Roman" w:hAnsi="Arial" w:cs="Arial"/>
          <w:sz w:val="24"/>
          <w:szCs w:val="24"/>
        </w:rPr>
        <w:instrText xml:space="preserve"> REF _Ref503901366 \h  \* MERGEFORMAT </w:instrText>
      </w:r>
      <w:r w:rsidR="00491F27" w:rsidRPr="00491F27">
        <w:rPr>
          <w:rFonts w:ascii="Arial" w:eastAsia="Times New Roman" w:hAnsi="Arial" w:cs="Arial"/>
          <w:sz w:val="24"/>
          <w:szCs w:val="24"/>
        </w:rPr>
      </w:r>
      <w:r w:rsidR="00491F27" w:rsidRPr="00491F27">
        <w:rPr>
          <w:rFonts w:ascii="Arial" w:eastAsia="Times New Roman" w:hAnsi="Arial" w:cs="Arial"/>
          <w:sz w:val="24"/>
          <w:szCs w:val="24"/>
        </w:rPr>
        <w:fldChar w:fldCharType="separate"/>
      </w:r>
      <w:r w:rsidR="00491F27" w:rsidRPr="00491F27">
        <w:rPr>
          <w:rFonts w:ascii="Arial" w:hAnsi="Arial" w:cs="Arial"/>
          <w:b/>
          <w:sz w:val="24"/>
          <w:szCs w:val="24"/>
        </w:rPr>
        <w:t>4.5 Accesorios para Raspberry Pi</w:t>
      </w:r>
      <w:r w:rsidR="00491F27" w:rsidRPr="00491F27">
        <w:rPr>
          <w:rFonts w:ascii="Arial" w:eastAsia="Times New Roman" w:hAnsi="Arial" w:cs="Arial"/>
          <w:sz w:val="24"/>
          <w:szCs w:val="24"/>
        </w:rPr>
        <w:fldChar w:fldCharType="end"/>
      </w:r>
      <w:r w:rsidR="00305DBF">
        <w:rPr>
          <w:rFonts w:ascii="Arial" w:eastAsia="Times New Roman" w:hAnsi="Arial" w:cs="Arial"/>
          <w:sz w:val="24"/>
          <w:szCs w:val="24"/>
        </w:rPr>
        <w:t>)</w:t>
      </w:r>
      <w:r w:rsidRPr="00894D02">
        <w:rPr>
          <w:rFonts w:ascii="Arial" w:eastAsia="Times New Roman" w:hAnsi="Arial" w:cs="Arial"/>
          <w:sz w:val="24"/>
          <w:szCs w:val="24"/>
        </w:rPr>
        <w:t xml:space="preserve">, es una cámara de alta definición de 8 megapíxeles, suficiente </w:t>
      </w:r>
      <w:r w:rsidR="00114A77">
        <w:rPr>
          <w:rFonts w:ascii="Arial" w:eastAsia="Times New Roman" w:hAnsi="Arial" w:cs="Arial"/>
          <w:sz w:val="24"/>
          <w:szCs w:val="24"/>
        </w:rPr>
        <w:t>para el objetivo que se pretendió</w:t>
      </w:r>
      <w:r w:rsidRPr="00894D02">
        <w:rPr>
          <w:rFonts w:ascii="Arial" w:eastAsia="Times New Roman" w:hAnsi="Arial" w:cs="Arial"/>
          <w:sz w:val="24"/>
          <w:szCs w:val="24"/>
        </w:rPr>
        <w:t xml:space="preserve"> con el desarrollo del SAR</w:t>
      </w:r>
      <w:r w:rsidR="00491F27">
        <w:rPr>
          <w:rFonts w:ascii="Arial" w:eastAsia="Times New Roman" w:hAnsi="Arial" w:cs="Arial"/>
          <w:sz w:val="24"/>
          <w:szCs w:val="24"/>
        </w:rPr>
        <w:t>. Esto solucionó</w:t>
      </w:r>
      <w:r>
        <w:rPr>
          <w:rFonts w:ascii="Arial" w:eastAsia="Times New Roman" w:hAnsi="Arial" w:cs="Arial"/>
          <w:sz w:val="24"/>
          <w:szCs w:val="24"/>
        </w:rPr>
        <w:t xml:space="preserve"> </w:t>
      </w:r>
      <w:r w:rsidRPr="00894D02">
        <w:rPr>
          <w:rFonts w:ascii="Arial" w:eastAsia="Times New Roman" w:hAnsi="Arial" w:cs="Arial"/>
          <w:sz w:val="24"/>
          <w:szCs w:val="24"/>
        </w:rPr>
        <w:t xml:space="preserve">las problemáticas que se nos presentaron a la hora de probar la cámara OV7670 con Arduino; como el poder de procesamiento de imágenes y transmisión de las mismas (inalámbricamente) hacia otro dispositivo tal como una PC o un dispositivo móvil (en </w:t>
      </w:r>
      <w:r>
        <w:rPr>
          <w:rFonts w:ascii="Arial" w:eastAsia="Times New Roman" w:hAnsi="Arial" w:cs="Arial"/>
          <w:sz w:val="24"/>
          <w:szCs w:val="24"/>
        </w:rPr>
        <w:t>el caso de esta tesina</w:t>
      </w:r>
      <w:r w:rsidRPr="00894D02">
        <w:rPr>
          <w:rFonts w:ascii="Arial" w:eastAsia="Times New Roman" w:hAnsi="Arial" w:cs="Arial"/>
          <w:sz w:val="24"/>
          <w:szCs w:val="24"/>
        </w:rPr>
        <w:t xml:space="preserve"> smartphones).</w:t>
      </w:r>
      <w:r w:rsidR="00D72133">
        <w:rPr>
          <w:rFonts w:ascii="Arial" w:eastAsia="Times New Roman" w:hAnsi="Arial" w:cs="Arial"/>
          <w:sz w:val="24"/>
          <w:szCs w:val="24"/>
        </w:rPr>
        <w:t xml:space="preserve"> En los casos de pruebas (</w:t>
      </w:r>
      <w:r w:rsidR="00D72133" w:rsidRPr="00D72133">
        <w:rPr>
          <w:rFonts w:ascii="Arial" w:eastAsia="Times New Roman" w:hAnsi="Arial" w:cs="Arial"/>
          <w:i/>
          <w:sz w:val="24"/>
          <w:szCs w:val="24"/>
        </w:rPr>
        <w:fldChar w:fldCharType="begin"/>
      </w:r>
      <w:r w:rsidR="00D72133" w:rsidRPr="00D72133">
        <w:rPr>
          <w:rFonts w:ascii="Arial" w:eastAsia="Times New Roman" w:hAnsi="Arial" w:cs="Arial"/>
          <w:i/>
          <w:sz w:val="24"/>
          <w:szCs w:val="24"/>
        </w:rPr>
        <w:instrText xml:space="preserve"> REF _Ref510798494 \h </w:instrText>
      </w:r>
      <w:r w:rsidR="00D72133" w:rsidRPr="00D72133">
        <w:rPr>
          <w:rFonts w:ascii="Arial" w:eastAsia="Times New Roman" w:hAnsi="Arial" w:cs="Arial"/>
          <w:i/>
          <w:sz w:val="24"/>
          <w:szCs w:val="24"/>
        </w:rPr>
      </w:r>
      <w:r w:rsidR="00D72133" w:rsidRPr="00D72133">
        <w:rPr>
          <w:rFonts w:ascii="Arial" w:eastAsia="Times New Roman" w:hAnsi="Arial" w:cs="Arial"/>
          <w:i/>
          <w:sz w:val="24"/>
          <w:szCs w:val="24"/>
        </w:rPr>
        <w:instrText xml:space="preserve"> \* MERGEFORMAT </w:instrText>
      </w:r>
      <w:r w:rsidR="00D72133" w:rsidRPr="00D72133">
        <w:rPr>
          <w:rFonts w:ascii="Arial" w:eastAsia="Times New Roman" w:hAnsi="Arial" w:cs="Arial"/>
          <w:i/>
          <w:sz w:val="24"/>
          <w:szCs w:val="24"/>
        </w:rPr>
        <w:fldChar w:fldCharType="separate"/>
      </w:r>
      <w:r w:rsidR="00D72133" w:rsidRPr="00D72133">
        <w:rPr>
          <w:rFonts w:ascii="Arial" w:hAnsi="Arial" w:cs="Arial"/>
          <w:b/>
          <w:i/>
          <w:sz w:val="24"/>
          <w:szCs w:val="24"/>
        </w:rPr>
        <w:t>Caso de prueba Integración WIFI y Cámara</w:t>
      </w:r>
      <w:r w:rsidR="00D72133" w:rsidRPr="00D72133">
        <w:rPr>
          <w:rFonts w:ascii="Arial" w:eastAsia="Times New Roman" w:hAnsi="Arial" w:cs="Arial"/>
          <w:i/>
          <w:sz w:val="24"/>
          <w:szCs w:val="24"/>
        </w:rPr>
        <w:fldChar w:fldCharType="end"/>
      </w:r>
      <w:r w:rsidR="00D72133" w:rsidRPr="00D72133">
        <w:rPr>
          <w:rFonts w:ascii="Arial" w:eastAsia="Times New Roman" w:hAnsi="Arial" w:cs="Arial"/>
          <w:i/>
          <w:sz w:val="24"/>
          <w:szCs w:val="24"/>
        </w:rPr>
        <w:t xml:space="preserve"> - </w:t>
      </w:r>
      <w:r w:rsidR="00D72133" w:rsidRPr="00D72133">
        <w:rPr>
          <w:rFonts w:ascii="Arial" w:eastAsia="Times New Roman" w:hAnsi="Arial" w:cs="Arial"/>
          <w:i/>
          <w:sz w:val="24"/>
          <w:szCs w:val="24"/>
        </w:rPr>
        <w:fldChar w:fldCharType="begin"/>
      </w:r>
      <w:r w:rsidR="00D72133" w:rsidRPr="00D72133">
        <w:rPr>
          <w:rFonts w:ascii="Arial" w:eastAsia="Times New Roman" w:hAnsi="Arial" w:cs="Arial"/>
          <w:i/>
          <w:sz w:val="24"/>
          <w:szCs w:val="24"/>
        </w:rPr>
        <w:instrText xml:space="preserve"> REF _Ref509651238 \h </w:instrText>
      </w:r>
      <w:r w:rsidR="00D72133" w:rsidRPr="00D72133">
        <w:rPr>
          <w:rFonts w:ascii="Arial" w:eastAsia="Times New Roman" w:hAnsi="Arial" w:cs="Arial"/>
          <w:i/>
          <w:sz w:val="24"/>
          <w:szCs w:val="24"/>
        </w:rPr>
      </w:r>
      <w:r w:rsidR="00D72133" w:rsidRPr="00D72133">
        <w:rPr>
          <w:rFonts w:ascii="Arial" w:eastAsia="Times New Roman" w:hAnsi="Arial" w:cs="Arial"/>
          <w:i/>
          <w:sz w:val="24"/>
          <w:szCs w:val="24"/>
        </w:rPr>
        <w:instrText xml:space="preserve"> \* MERGEFORMAT </w:instrText>
      </w:r>
      <w:r w:rsidR="00D72133" w:rsidRPr="00D72133">
        <w:rPr>
          <w:rFonts w:ascii="Arial" w:eastAsia="Times New Roman" w:hAnsi="Arial" w:cs="Arial"/>
          <w:i/>
          <w:sz w:val="24"/>
          <w:szCs w:val="24"/>
        </w:rPr>
        <w:fldChar w:fldCharType="separate"/>
      </w:r>
      <w:r w:rsidR="00D72133" w:rsidRPr="00D72133">
        <w:rPr>
          <w:rFonts w:ascii="Arial" w:hAnsi="Arial" w:cs="Arial"/>
          <w:b/>
          <w:i/>
          <w:sz w:val="24"/>
          <w:szCs w:val="24"/>
        </w:rPr>
        <w:t>Caso de prueba Cámara OV 7670</w:t>
      </w:r>
      <w:r w:rsidR="00D72133" w:rsidRPr="00D72133">
        <w:rPr>
          <w:rFonts w:ascii="Arial" w:eastAsia="Times New Roman" w:hAnsi="Arial" w:cs="Arial"/>
          <w:i/>
          <w:sz w:val="24"/>
          <w:szCs w:val="24"/>
        </w:rPr>
        <w:fldChar w:fldCharType="end"/>
      </w:r>
      <w:r w:rsidR="00D72133">
        <w:rPr>
          <w:rFonts w:ascii="Arial" w:eastAsia="Times New Roman" w:hAnsi="Arial" w:cs="Arial"/>
          <w:sz w:val="24"/>
          <w:szCs w:val="24"/>
        </w:rPr>
        <w:t>) se describen las dificultades mencionadas.</w:t>
      </w:r>
    </w:p>
    <w:p w14:paraId="1ADF77C0" w14:textId="77777777" w:rsidR="0082601E" w:rsidRPr="009254E0" w:rsidRDefault="0082601E" w:rsidP="0082601E">
      <w:pPr>
        <w:rPr>
          <w:rFonts w:ascii="Times New Roman" w:eastAsia="Times New Roman" w:hAnsi="Times New Roman" w:cs="Times New Roman"/>
          <w:sz w:val="24"/>
          <w:szCs w:val="24"/>
        </w:rPr>
      </w:pPr>
    </w:p>
    <w:p w14:paraId="0A01BA73" w14:textId="69C236DF" w:rsidR="0082601E" w:rsidRPr="00616710" w:rsidRDefault="0082601E" w:rsidP="0082601E">
      <w:pPr>
        <w:pStyle w:val="Ttulo3"/>
        <w:rPr>
          <w:b w:val="0"/>
          <w:sz w:val="28"/>
          <w:szCs w:val="28"/>
        </w:rPr>
      </w:pPr>
      <w:bookmarkStart w:id="408" w:name="_Toc504153937"/>
      <w:bookmarkStart w:id="409" w:name="_Toc510799444"/>
      <w:r w:rsidRPr="00616710">
        <w:rPr>
          <w:b w:val="0"/>
          <w:sz w:val="28"/>
          <w:szCs w:val="28"/>
        </w:rPr>
        <w:t>8.</w:t>
      </w:r>
      <w:r>
        <w:rPr>
          <w:b w:val="0"/>
          <w:sz w:val="28"/>
          <w:szCs w:val="28"/>
        </w:rPr>
        <w:t>2.</w:t>
      </w:r>
      <w:r w:rsidR="008914BE">
        <w:rPr>
          <w:b w:val="0"/>
          <w:sz w:val="28"/>
          <w:szCs w:val="28"/>
        </w:rPr>
        <w:t>6</w:t>
      </w:r>
      <w:r w:rsidRPr="00616710">
        <w:rPr>
          <w:b w:val="0"/>
          <w:sz w:val="28"/>
          <w:szCs w:val="28"/>
        </w:rPr>
        <w:t xml:space="preserve"> Módulos de Arduino</w:t>
      </w:r>
      <w:bookmarkEnd w:id="408"/>
      <w:bookmarkEnd w:id="409"/>
    </w:p>
    <w:p w14:paraId="7F5A7C01" w14:textId="77777777" w:rsidR="0082601E" w:rsidRPr="00894D02" w:rsidRDefault="0082601E" w:rsidP="0082601E">
      <w:pPr>
        <w:rPr>
          <w:rFonts w:ascii="Times New Roman" w:eastAsia="Times New Roman" w:hAnsi="Times New Roman" w:cs="Times New Roman"/>
          <w:sz w:val="24"/>
          <w:szCs w:val="24"/>
        </w:rPr>
      </w:pPr>
    </w:p>
    <w:p w14:paraId="4D543556" w14:textId="09021D9D" w:rsidR="0082601E" w:rsidRPr="00894D02" w:rsidRDefault="0082601E" w:rsidP="0082601E">
      <w:pPr>
        <w:rPr>
          <w:rFonts w:ascii="Times New Roman" w:eastAsia="Times New Roman" w:hAnsi="Times New Roman" w:cs="Times New Roman"/>
          <w:sz w:val="24"/>
          <w:szCs w:val="24"/>
        </w:rPr>
      </w:pPr>
      <w:r w:rsidRPr="00894D02">
        <w:rPr>
          <w:rFonts w:ascii="Arial" w:eastAsia="Times New Roman" w:hAnsi="Arial" w:cs="Arial"/>
          <w:sz w:val="24"/>
          <w:szCs w:val="24"/>
        </w:rPr>
        <w:t xml:space="preserve">Dentro de los módulos, sensores y actuadores de Arduino que se </w:t>
      </w:r>
      <w:r w:rsidR="00E16E29">
        <w:rPr>
          <w:rFonts w:ascii="Arial" w:eastAsia="Times New Roman" w:hAnsi="Arial" w:cs="Arial"/>
          <w:sz w:val="24"/>
          <w:szCs w:val="24"/>
        </w:rPr>
        <w:t>probaron</w:t>
      </w:r>
      <w:r w:rsidRPr="00894D02">
        <w:rPr>
          <w:rFonts w:ascii="Arial" w:eastAsia="Times New Roman" w:hAnsi="Arial" w:cs="Arial"/>
          <w:sz w:val="24"/>
          <w:szCs w:val="24"/>
        </w:rPr>
        <w:t>, se encuentran:</w:t>
      </w:r>
    </w:p>
    <w:p w14:paraId="328F1190" w14:textId="77777777" w:rsidR="0082601E" w:rsidRDefault="0082601E" w:rsidP="0082601E">
      <w:pPr>
        <w:rPr>
          <w:rFonts w:ascii="Times New Roman" w:eastAsia="Times New Roman" w:hAnsi="Times New Roman" w:cs="Times New Roman"/>
          <w:sz w:val="24"/>
          <w:szCs w:val="24"/>
        </w:rPr>
      </w:pPr>
    </w:p>
    <w:p w14:paraId="35A19BAD" w14:textId="60BD4B4A" w:rsidR="0082601E" w:rsidRPr="00894D02" w:rsidRDefault="00083C34" w:rsidP="0082601E">
      <w:pPr>
        <w:ind w:left="709"/>
        <w:rPr>
          <w:rFonts w:ascii="Arial" w:eastAsia="Times New Roman" w:hAnsi="Arial" w:cs="Arial"/>
          <w:i/>
          <w:sz w:val="24"/>
          <w:szCs w:val="24"/>
          <w:u w:val="single"/>
        </w:rPr>
      </w:pPr>
      <w:r>
        <w:rPr>
          <w:rFonts w:ascii="Arial" w:eastAsia="Times New Roman" w:hAnsi="Arial" w:cs="Arial"/>
          <w:i/>
          <w:sz w:val="24"/>
          <w:szCs w:val="24"/>
          <w:u w:val="single"/>
        </w:rPr>
        <w:t>Utilizados en el SAR</w:t>
      </w:r>
      <w:r w:rsidR="0082601E">
        <w:rPr>
          <w:rFonts w:ascii="Arial" w:eastAsia="Times New Roman" w:hAnsi="Arial" w:cs="Arial"/>
          <w:i/>
          <w:sz w:val="24"/>
          <w:szCs w:val="24"/>
          <w:u w:val="single"/>
        </w:rPr>
        <w:t>:</w:t>
      </w:r>
    </w:p>
    <w:p w14:paraId="13DE17F0" w14:textId="1882B6F7" w:rsidR="0082601E" w:rsidRPr="00894D02" w:rsidRDefault="00E16E29" w:rsidP="00AA0DB8">
      <w:pPr>
        <w:numPr>
          <w:ilvl w:val="0"/>
          <w:numId w:val="13"/>
        </w:numPr>
        <w:jc w:val="left"/>
        <w:textAlignment w:val="baseline"/>
        <w:rPr>
          <w:rFonts w:ascii="Arial" w:eastAsia="Times New Roman" w:hAnsi="Arial" w:cs="Arial"/>
          <w:sz w:val="24"/>
          <w:szCs w:val="24"/>
        </w:rPr>
      </w:pPr>
      <w:r>
        <w:rPr>
          <w:rFonts w:ascii="Arial" w:eastAsia="Times New Roman" w:hAnsi="Arial" w:cs="Arial"/>
          <w:sz w:val="24"/>
          <w:szCs w:val="24"/>
        </w:rPr>
        <w:t>El módulo GPS, es</w:t>
      </w:r>
      <w:r w:rsidR="0082601E" w:rsidRPr="00894D02">
        <w:rPr>
          <w:rFonts w:ascii="Arial" w:eastAsia="Times New Roman" w:hAnsi="Arial" w:cs="Arial"/>
          <w:sz w:val="24"/>
          <w:szCs w:val="24"/>
        </w:rPr>
        <w:t xml:space="preserve"> utilizado para determinar la ubicación geográfica del SAR (Geolocalización) </w:t>
      </w:r>
    </w:p>
    <w:p w14:paraId="4A490EBB" w14:textId="77777777"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Sensor de temperatura KY-001(-55° a +125°)</w:t>
      </w:r>
    </w:p>
    <w:p w14:paraId="6FC6ECC7" w14:textId="60B9ABF0"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 xml:space="preserve">Sensor ultrasonido HC-SR04 para determinar presencia de objetos </w:t>
      </w:r>
      <w:r w:rsidR="00194ED3">
        <w:rPr>
          <w:rFonts w:ascii="Arial" w:eastAsia="Times New Roman" w:hAnsi="Arial" w:cs="Arial"/>
          <w:sz w:val="24"/>
          <w:szCs w:val="24"/>
        </w:rPr>
        <w:t>a determinada</w:t>
      </w:r>
      <w:r w:rsidRPr="00894D02">
        <w:rPr>
          <w:rFonts w:ascii="Arial" w:eastAsia="Times New Roman" w:hAnsi="Arial" w:cs="Arial"/>
          <w:sz w:val="24"/>
          <w:szCs w:val="24"/>
        </w:rPr>
        <w:t xml:space="preserve"> distancia y tratar de evitar el impacto con los mismos</w:t>
      </w:r>
    </w:p>
    <w:p w14:paraId="3D768E1F" w14:textId="61D27599" w:rsidR="0082601E" w:rsidRPr="00894D02" w:rsidRDefault="0082601E" w:rsidP="00AA0DB8">
      <w:pPr>
        <w:numPr>
          <w:ilvl w:val="0"/>
          <w:numId w:val="13"/>
        </w:numPr>
        <w:jc w:val="left"/>
        <w:textAlignment w:val="baseline"/>
        <w:rPr>
          <w:rFonts w:ascii="Arial" w:eastAsia="Times New Roman" w:hAnsi="Arial" w:cs="Arial"/>
          <w:sz w:val="24"/>
          <w:szCs w:val="24"/>
        </w:rPr>
      </w:pPr>
      <w:r w:rsidRPr="00894D02">
        <w:rPr>
          <w:rFonts w:ascii="Arial" w:eastAsia="Times New Roman" w:hAnsi="Arial" w:cs="Arial"/>
          <w:sz w:val="24"/>
          <w:szCs w:val="24"/>
        </w:rPr>
        <w:t>Motores CC</w:t>
      </w:r>
      <w:r w:rsidR="00194ED3">
        <w:rPr>
          <w:rFonts w:ascii="Arial" w:eastAsia="Times New Roman" w:hAnsi="Arial" w:cs="Arial"/>
          <w:sz w:val="24"/>
          <w:szCs w:val="24"/>
        </w:rPr>
        <w:t xml:space="preserve"> (corriente continua)</w:t>
      </w:r>
      <w:r w:rsidRPr="00894D02">
        <w:rPr>
          <w:rFonts w:ascii="Arial" w:eastAsia="Times New Roman" w:hAnsi="Arial" w:cs="Arial"/>
          <w:sz w:val="24"/>
          <w:szCs w:val="24"/>
        </w:rPr>
        <w:t xml:space="preserve"> para la movilidad del SAR dentro del ambiente</w:t>
      </w:r>
    </w:p>
    <w:p w14:paraId="0837109C" w14:textId="77777777" w:rsidR="0082601E" w:rsidRDefault="0082601E" w:rsidP="0082601E">
      <w:pPr>
        <w:ind w:left="720"/>
        <w:jc w:val="left"/>
        <w:textAlignment w:val="baseline"/>
        <w:rPr>
          <w:rFonts w:ascii="Arial" w:eastAsia="Times New Roman" w:hAnsi="Arial" w:cs="Arial"/>
        </w:rPr>
      </w:pPr>
    </w:p>
    <w:p w14:paraId="4384DFE0" w14:textId="77777777" w:rsidR="0082601E" w:rsidRPr="00894D02" w:rsidRDefault="0082601E" w:rsidP="0082601E">
      <w:pPr>
        <w:ind w:left="709"/>
        <w:rPr>
          <w:rFonts w:ascii="Arial" w:eastAsia="Times New Roman" w:hAnsi="Arial" w:cs="Arial"/>
          <w:i/>
          <w:sz w:val="24"/>
          <w:szCs w:val="24"/>
          <w:u w:val="single"/>
        </w:rPr>
      </w:pPr>
      <w:r>
        <w:rPr>
          <w:rFonts w:ascii="Arial" w:eastAsia="Times New Roman" w:hAnsi="Arial" w:cs="Arial"/>
          <w:i/>
          <w:sz w:val="24"/>
          <w:szCs w:val="24"/>
          <w:u w:val="single"/>
        </w:rPr>
        <w:t>Ensayados y no seleccionados:</w:t>
      </w:r>
    </w:p>
    <w:p w14:paraId="5B8D7ED9" w14:textId="3A2FDB72"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 xml:space="preserve">El módulo wifi </w:t>
      </w:r>
      <w:r>
        <w:rPr>
          <w:rFonts w:ascii="Arial" w:eastAsia="Times New Roman" w:hAnsi="Arial" w:cs="Arial"/>
          <w:color w:val="auto"/>
          <w:sz w:val="24"/>
          <w:szCs w:val="24"/>
        </w:rPr>
        <w:t>ESP</w:t>
      </w:r>
      <w:r w:rsidRPr="00894D02">
        <w:rPr>
          <w:rFonts w:ascii="Arial" w:eastAsia="Times New Roman" w:hAnsi="Arial" w:cs="Arial"/>
          <w:color w:val="auto"/>
          <w:sz w:val="24"/>
          <w:szCs w:val="24"/>
        </w:rPr>
        <w:t xml:space="preserve">8266 y el módulo </w:t>
      </w:r>
      <w:r w:rsidR="00E16E29">
        <w:rPr>
          <w:rFonts w:ascii="Arial" w:eastAsia="Times New Roman" w:hAnsi="Arial" w:cs="Arial"/>
          <w:color w:val="auto"/>
          <w:sz w:val="24"/>
          <w:szCs w:val="24"/>
        </w:rPr>
        <w:t>Bluetooth HC-05, no se utilizaro</w:t>
      </w:r>
      <w:r w:rsidRPr="00894D02">
        <w:rPr>
          <w:rFonts w:ascii="Arial" w:eastAsia="Times New Roman" w:hAnsi="Arial" w:cs="Arial"/>
          <w:color w:val="auto"/>
          <w:sz w:val="24"/>
          <w:szCs w:val="24"/>
        </w:rPr>
        <w:t>n debido a que la Raspberry Pi3 Model</w:t>
      </w:r>
      <w:r w:rsidR="00984219">
        <w:rPr>
          <w:rFonts w:ascii="Arial" w:eastAsia="Times New Roman" w:hAnsi="Arial" w:cs="Arial"/>
          <w:color w:val="auto"/>
          <w:sz w:val="24"/>
          <w:szCs w:val="24"/>
        </w:rPr>
        <w:t>o</w:t>
      </w:r>
      <w:r w:rsidRPr="00894D02">
        <w:rPr>
          <w:rFonts w:ascii="Arial" w:eastAsia="Times New Roman" w:hAnsi="Arial" w:cs="Arial"/>
          <w:color w:val="auto"/>
          <w:sz w:val="24"/>
          <w:szCs w:val="24"/>
        </w:rPr>
        <w:t xml:space="preserve"> B, </w:t>
      </w:r>
      <w:r>
        <w:rPr>
          <w:rFonts w:ascii="Arial" w:eastAsia="Times New Roman" w:hAnsi="Arial" w:cs="Arial"/>
          <w:color w:val="auto"/>
          <w:sz w:val="24"/>
          <w:szCs w:val="24"/>
        </w:rPr>
        <w:t>brinda su funcionalidad</w:t>
      </w:r>
      <w:r w:rsidRPr="00894D02">
        <w:rPr>
          <w:rFonts w:ascii="Arial" w:eastAsia="Times New Roman" w:hAnsi="Arial" w:cs="Arial"/>
          <w:color w:val="auto"/>
          <w:sz w:val="24"/>
          <w:szCs w:val="24"/>
        </w:rPr>
        <w:t xml:space="preserve">. </w:t>
      </w:r>
    </w:p>
    <w:p w14:paraId="5E4828F1"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El módulo Acelerómetro MMA7361.</w:t>
      </w:r>
    </w:p>
    <w:p w14:paraId="115784CA"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Servomotor sg90.</w:t>
      </w:r>
    </w:p>
    <w:p w14:paraId="658DE7B0"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evasión de obstáculos KY032.</w:t>
      </w:r>
    </w:p>
    <w:p w14:paraId="0FFE2E85"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golpe KY-031.</w:t>
      </w:r>
    </w:p>
    <w:p w14:paraId="254B6728" w14:textId="77777777" w:rsidR="0082601E" w:rsidRPr="00894D02" w:rsidRDefault="0082601E" w:rsidP="00AA0DB8">
      <w:pPr>
        <w:numPr>
          <w:ilvl w:val="0"/>
          <w:numId w:val="13"/>
        </w:numPr>
        <w:jc w:val="left"/>
        <w:textAlignment w:val="baseline"/>
        <w:rPr>
          <w:rFonts w:ascii="Arial" w:eastAsia="Times New Roman" w:hAnsi="Arial" w:cs="Arial"/>
          <w:color w:val="auto"/>
          <w:sz w:val="24"/>
          <w:szCs w:val="24"/>
        </w:rPr>
      </w:pPr>
      <w:r w:rsidRPr="00894D02">
        <w:rPr>
          <w:rFonts w:ascii="Arial" w:eastAsia="Times New Roman" w:hAnsi="Arial" w:cs="Arial"/>
          <w:color w:val="auto"/>
          <w:sz w:val="24"/>
          <w:szCs w:val="24"/>
        </w:rPr>
        <w:t>Sensor de llamas KY-026.</w:t>
      </w:r>
    </w:p>
    <w:p w14:paraId="03A525DA" w14:textId="4DE0AA3C" w:rsidR="0082601E" w:rsidRDefault="0082601E" w:rsidP="0082601E">
      <w:pPr>
        <w:pStyle w:val="Ttulo2"/>
        <w:rPr>
          <w:b/>
          <w:sz w:val="32"/>
          <w:szCs w:val="32"/>
        </w:rPr>
      </w:pPr>
      <w:bookmarkStart w:id="410" w:name="_Toc504153938"/>
      <w:bookmarkStart w:id="411" w:name="_Ref510552115"/>
      <w:bookmarkStart w:id="412" w:name="_Toc510799445"/>
      <w:r>
        <w:rPr>
          <w:b/>
          <w:sz w:val="32"/>
          <w:szCs w:val="32"/>
        </w:rPr>
        <w:lastRenderedPageBreak/>
        <w:t xml:space="preserve">8.3 </w:t>
      </w:r>
      <w:r w:rsidRPr="007640BC">
        <w:rPr>
          <w:b/>
          <w:sz w:val="32"/>
          <w:szCs w:val="32"/>
        </w:rPr>
        <w:t xml:space="preserve">Selección tecnologías </w:t>
      </w:r>
      <w:r>
        <w:rPr>
          <w:b/>
          <w:sz w:val="32"/>
          <w:szCs w:val="32"/>
        </w:rPr>
        <w:t>software</w:t>
      </w:r>
      <w:bookmarkEnd w:id="410"/>
      <w:bookmarkEnd w:id="411"/>
      <w:bookmarkEnd w:id="412"/>
    </w:p>
    <w:p w14:paraId="6A20BC9D" w14:textId="77777777" w:rsidR="00871ADA" w:rsidRDefault="00871ADA" w:rsidP="00871ADA">
      <w:pPr>
        <w:rPr>
          <w:rFonts w:ascii="Arial" w:eastAsia="Times New Roman" w:hAnsi="Arial" w:cs="Arial"/>
          <w:sz w:val="24"/>
          <w:szCs w:val="24"/>
        </w:rPr>
      </w:pPr>
      <w:bookmarkStart w:id="413" w:name="_Toc504153939"/>
    </w:p>
    <w:p w14:paraId="71A9C421" w14:textId="32CD991C" w:rsidR="0082601E" w:rsidRDefault="0082601E" w:rsidP="00871ADA">
      <w:pPr>
        <w:rPr>
          <w:rFonts w:ascii="Arial" w:eastAsia="Times New Roman" w:hAnsi="Arial" w:cs="Arial"/>
          <w:sz w:val="24"/>
          <w:szCs w:val="24"/>
        </w:rPr>
      </w:pPr>
      <w:r w:rsidRPr="00871ADA">
        <w:rPr>
          <w:rFonts w:ascii="Arial" w:eastAsia="Times New Roman" w:hAnsi="Arial" w:cs="Arial"/>
          <w:sz w:val="24"/>
          <w:szCs w:val="24"/>
        </w:rPr>
        <w:t>La selección del software, necesario para el desarrollo del SAR, se basa en los siguientes requerimientos:</w:t>
      </w:r>
      <w:bookmarkEnd w:id="413"/>
    </w:p>
    <w:p w14:paraId="14778E5B" w14:textId="77777777" w:rsidR="0087604A" w:rsidRPr="00871ADA" w:rsidRDefault="0087604A" w:rsidP="00871ADA">
      <w:pPr>
        <w:rPr>
          <w:rFonts w:ascii="Arial" w:eastAsia="Times New Roman" w:hAnsi="Arial" w:cs="Arial"/>
          <w:sz w:val="24"/>
          <w:szCs w:val="24"/>
        </w:rPr>
      </w:pPr>
    </w:p>
    <w:p w14:paraId="18D61F13"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4" w:name="_Toc504153940"/>
      <w:r w:rsidRPr="00871ADA">
        <w:rPr>
          <w:rFonts w:ascii="Arial" w:eastAsia="Times New Roman" w:hAnsi="Arial" w:cs="Arial"/>
          <w:sz w:val="24"/>
          <w:szCs w:val="24"/>
        </w:rPr>
        <w:t>Nivel de abstracción alto, logrado mediante librerías basadas en JavaScript, para la comunicación con el hardware (J5).</w:t>
      </w:r>
      <w:bookmarkEnd w:id="414"/>
    </w:p>
    <w:p w14:paraId="6972E3C2" w14:textId="5B9D535F" w:rsidR="0082601E" w:rsidRPr="00871ADA" w:rsidRDefault="0082601E" w:rsidP="00AA0DB8">
      <w:pPr>
        <w:pStyle w:val="Prrafodelista"/>
        <w:numPr>
          <w:ilvl w:val="0"/>
          <w:numId w:val="29"/>
        </w:numPr>
        <w:rPr>
          <w:rFonts w:ascii="Arial" w:eastAsia="Times New Roman" w:hAnsi="Arial" w:cs="Arial"/>
          <w:sz w:val="24"/>
          <w:szCs w:val="24"/>
        </w:rPr>
      </w:pPr>
      <w:bookmarkStart w:id="415" w:name="_Toc504153941"/>
      <w:r w:rsidRPr="00871ADA">
        <w:rPr>
          <w:rFonts w:ascii="Arial" w:eastAsia="Times New Roman" w:hAnsi="Arial" w:cs="Arial"/>
          <w:sz w:val="24"/>
          <w:szCs w:val="24"/>
        </w:rPr>
        <w:t xml:space="preserve">Utilizar un Sistema Operativo de base (en </w:t>
      </w:r>
      <w:r w:rsidR="00E16E29">
        <w:rPr>
          <w:rFonts w:ascii="Arial" w:eastAsia="Times New Roman" w:hAnsi="Arial" w:cs="Arial"/>
          <w:sz w:val="24"/>
          <w:szCs w:val="24"/>
        </w:rPr>
        <w:t xml:space="preserve">este </w:t>
      </w:r>
      <w:r w:rsidRPr="00871ADA">
        <w:rPr>
          <w:rFonts w:ascii="Arial" w:eastAsia="Times New Roman" w:hAnsi="Arial" w:cs="Arial"/>
          <w:sz w:val="24"/>
          <w:szCs w:val="24"/>
        </w:rPr>
        <w:t>caso Raspbian), en vez de una rutina corriendo en un microcontrolador.</w:t>
      </w:r>
      <w:bookmarkEnd w:id="415"/>
    </w:p>
    <w:p w14:paraId="77986ABB"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6" w:name="_Toc504153942"/>
      <w:r w:rsidRPr="00871ADA">
        <w:rPr>
          <w:rFonts w:ascii="Arial" w:eastAsia="Times New Roman" w:hAnsi="Arial" w:cs="Arial"/>
          <w:sz w:val="24"/>
          <w:szCs w:val="24"/>
        </w:rPr>
        <w:t>Contar con recursos necesarios para desplegar un servidor web.</w:t>
      </w:r>
      <w:bookmarkEnd w:id="416"/>
    </w:p>
    <w:p w14:paraId="2D437F4C"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7" w:name="_Toc504153943"/>
      <w:r w:rsidRPr="00871ADA">
        <w:rPr>
          <w:rFonts w:ascii="Arial" w:eastAsia="Times New Roman" w:hAnsi="Arial" w:cs="Arial"/>
          <w:sz w:val="24"/>
          <w:szCs w:val="24"/>
        </w:rPr>
        <w:t>Disponer de la posibilidad de comunicar las plataformas Arduino al servidor mediante un protocolo bien conocido.</w:t>
      </w:r>
      <w:bookmarkEnd w:id="417"/>
    </w:p>
    <w:p w14:paraId="117747BA"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8" w:name="_Toc504153944"/>
      <w:r w:rsidRPr="00871ADA">
        <w:rPr>
          <w:rFonts w:ascii="Arial" w:eastAsia="Times New Roman" w:hAnsi="Arial" w:cs="Arial"/>
          <w:sz w:val="24"/>
          <w:szCs w:val="24"/>
        </w:rPr>
        <w:t>Utilizar las herramientas de SO del SBC para realizar la comunicación y captura de imágenes por sobre la captura manual de frames.</w:t>
      </w:r>
      <w:bookmarkEnd w:id="418"/>
    </w:p>
    <w:p w14:paraId="28075821"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19" w:name="_Toc504153945"/>
      <w:r w:rsidRPr="00871ADA">
        <w:rPr>
          <w:rFonts w:ascii="Arial" w:eastAsia="Times New Roman" w:hAnsi="Arial" w:cs="Arial"/>
          <w:sz w:val="24"/>
          <w:szCs w:val="24"/>
        </w:rPr>
        <w:t>Desarrollar de una aplicación móvil para el control inalámbrico del SAR.</w:t>
      </w:r>
      <w:bookmarkEnd w:id="419"/>
    </w:p>
    <w:p w14:paraId="3CCCAE40" w14:textId="77777777" w:rsidR="0082601E" w:rsidRPr="00871ADA" w:rsidRDefault="0082601E" w:rsidP="00AA0DB8">
      <w:pPr>
        <w:pStyle w:val="Prrafodelista"/>
        <w:numPr>
          <w:ilvl w:val="0"/>
          <w:numId w:val="29"/>
        </w:numPr>
        <w:rPr>
          <w:rFonts w:ascii="Arial" w:eastAsia="Times New Roman" w:hAnsi="Arial" w:cs="Arial"/>
          <w:sz w:val="24"/>
          <w:szCs w:val="24"/>
        </w:rPr>
      </w:pPr>
      <w:bookmarkStart w:id="420" w:name="_Toc504153946"/>
      <w:r w:rsidRPr="00871ADA">
        <w:rPr>
          <w:rFonts w:ascii="Arial" w:eastAsia="Times New Roman" w:hAnsi="Arial" w:cs="Arial"/>
          <w:sz w:val="24"/>
          <w:szCs w:val="24"/>
        </w:rPr>
        <w:t>Almacenar datos para la generación de estadísticas</w:t>
      </w:r>
      <w:bookmarkEnd w:id="420"/>
    </w:p>
    <w:p w14:paraId="2DBD7728" w14:textId="3FF94FBB" w:rsidR="0087604A" w:rsidRDefault="0082601E" w:rsidP="00AA0DB8">
      <w:pPr>
        <w:pStyle w:val="Prrafodelista"/>
        <w:numPr>
          <w:ilvl w:val="0"/>
          <w:numId w:val="29"/>
        </w:numPr>
        <w:rPr>
          <w:rFonts w:ascii="Arial" w:eastAsia="Times New Roman" w:hAnsi="Arial" w:cs="Arial"/>
          <w:sz w:val="24"/>
          <w:szCs w:val="24"/>
        </w:rPr>
      </w:pPr>
      <w:bookmarkStart w:id="421" w:name="_Toc504153947"/>
      <w:r w:rsidRPr="00871ADA">
        <w:rPr>
          <w:rFonts w:ascii="Arial" w:eastAsia="Times New Roman" w:hAnsi="Arial" w:cs="Arial"/>
          <w:sz w:val="24"/>
          <w:szCs w:val="24"/>
        </w:rPr>
        <w:t>Permitir el acceso multi-c</w:t>
      </w:r>
      <w:r w:rsidR="00E16E29">
        <w:rPr>
          <w:rFonts w:ascii="Arial" w:eastAsia="Times New Roman" w:hAnsi="Arial" w:cs="Arial"/>
          <w:sz w:val="24"/>
          <w:szCs w:val="24"/>
        </w:rPr>
        <w:t>liente a los datos alojados en e</w:t>
      </w:r>
      <w:r w:rsidRPr="00871ADA">
        <w:rPr>
          <w:rFonts w:ascii="Arial" w:eastAsia="Times New Roman" w:hAnsi="Arial" w:cs="Arial"/>
          <w:sz w:val="24"/>
          <w:szCs w:val="24"/>
        </w:rPr>
        <w:t>l SAR.</w:t>
      </w:r>
      <w:bookmarkStart w:id="422" w:name="_Toc504153949"/>
      <w:bookmarkEnd w:id="421"/>
    </w:p>
    <w:p w14:paraId="4BE3EBC2" w14:textId="77777777" w:rsidR="0087604A" w:rsidRDefault="0087604A" w:rsidP="00E16E29">
      <w:pPr>
        <w:pStyle w:val="Prrafodelista"/>
        <w:rPr>
          <w:rFonts w:ascii="Arial" w:eastAsia="Times New Roman" w:hAnsi="Arial" w:cs="Arial"/>
          <w:sz w:val="24"/>
          <w:szCs w:val="24"/>
        </w:rPr>
      </w:pPr>
    </w:p>
    <w:p w14:paraId="6F22B1D0" w14:textId="4E05C07A" w:rsidR="0082601E" w:rsidRPr="0087604A" w:rsidRDefault="0082601E" w:rsidP="0087604A">
      <w:pPr>
        <w:rPr>
          <w:rFonts w:ascii="Arial" w:eastAsia="Times New Roman" w:hAnsi="Arial" w:cs="Arial"/>
          <w:sz w:val="24"/>
          <w:szCs w:val="24"/>
        </w:rPr>
      </w:pPr>
      <w:r w:rsidRPr="00AB7AAE">
        <w:rPr>
          <w:rFonts w:ascii="Arial" w:eastAsia="Times New Roman" w:hAnsi="Arial" w:cs="Arial"/>
          <w:sz w:val="24"/>
          <w:szCs w:val="24"/>
        </w:rPr>
        <w:t>Se optó por la instalación de Raspbian en la Raspberry, porque es el sistema operativo oficialmente soportado por la fundación</w:t>
      </w:r>
      <w:sdt>
        <w:sdtPr>
          <w:rPr>
            <w:rFonts w:ascii="Arial" w:eastAsia="Times New Roman" w:hAnsi="Arial" w:cs="Arial"/>
            <w:sz w:val="24"/>
            <w:szCs w:val="24"/>
          </w:rPr>
          <w:id w:val="880597003"/>
          <w:citation/>
        </w:sdtPr>
        <w:sdtContent>
          <w:r w:rsidR="00AB7AAE">
            <w:rPr>
              <w:rFonts w:ascii="Arial" w:eastAsia="Times New Roman" w:hAnsi="Arial" w:cs="Arial"/>
              <w:sz w:val="24"/>
              <w:szCs w:val="24"/>
            </w:rPr>
            <w:fldChar w:fldCharType="begin"/>
          </w:r>
          <w:r w:rsidR="00AB7AAE">
            <w:rPr>
              <w:rFonts w:ascii="Arial" w:eastAsia="Times New Roman" w:hAnsi="Arial" w:cs="Arial"/>
              <w:sz w:val="24"/>
              <w:szCs w:val="24"/>
            </w:rPr>
            <w:instrText xml:space="preserve"> CITATION Ras171 \l 11274 </w:instrText>
          </w:r>
          <w:r w:rsidR="00AB7AAE">
            <w:rPr>
              <w:rFonts w:ascii="Arial" w:eastAsia="Times New Roman" w:hAnsi="Arial" w:cs="Arial"/>
              <w:sz w:val="24"/>
              <w:szCs w:val="24"/>
            </w:rPr>
            <w:fldChar w:fldCharType="separate"/>
          </w:r>
          <w:r w:rsidR="00AB7AAE">
            <w:rPr>
              <w:rFonts w:ascii="Arial" w:eastAsia="Times New Roman" w:hAnsi="Arial" w:cs="Arial"/>
              <w:noProof/>
              <w:sz w:val="24"/>
              <w:szCs w:val="24"/>
            </w:rPr>
            <w:t xml:space="preserve"> </w:t>
          </w:r>
          <w:r w:rsidR="00AB7AAE" w:rsidRPr="00AB7AAE">
            <w:rPr>
              <w:rFonts w:ascii="Arial" w:eastAsia="Times New Roman" w:hAnsi="Arial" w:cs="Arial"/>
              <w:noProof/>
              <w:sz w:val="24"/>
              <w:szCs w:val="24"/>
            </w:rPr>
            <w:t>[28]</w:t>
          </w:r>
          <w:r w:rsidR="00AB7AAE">
            <w:rPr>
              <w:rFonts w:ascii="Arial" w:eastAsia="Times New Roman" w:hAnsi="Arial" w:cs="Arial"/>
              <w:sz w:val="24"/>
              <w:szCs w:val="24"/>
            </w:rPr>
            <w:fldChar w:fldCharType="end"/>
          </w:r>
        </w:sdtContent>
      </w:sdt>
      <w:r w:rsidRPr="0087604A">
        <w:rPr>
          <w:rFonts w:ascii="Arial" w:eastAsia="Times New Roman" w:hAnsi="Arial" w:cs="Arial"/>
          <w:sz w:val="24"/>
          <w:szCs w:val="24"/>
        </w:rPr>
        <w:t xml:space="preserve">. Como se mencionó en un apartado anterior </w:t>
      </w:r>
      <w:r w:rsidR="00F626D4" w:rsidRPr="0087604A">
        <w:rPr>
          <w:rFonts w:ascii="Arial" w:eastAsia="Times New Roman" w:hAnsi="Arial" w:cs="Arial"/>
          <w:sz w:val="24"/>
          <w:szCs w:val="24"/>
        </w:rPr>
        <w:t>(</w:t>
      </w:r>
      <w:r w:rsidR="00F626D4" w:rsidRPr="0087604A">
        <w:rPr>
          <w:rFonts w:ascii="Arial" w:eastAsia="Times New Roman" w:hAnsi="Arial" w:cs="Arial"/>
          <w:b/>
          <w:sz w:val="24"/>
          <w:szCs w:val="24"/>
        </w:rPr>
        <w:fldChar w:fldCharType="begin"/>
      </w:r>
      <w:r w:rsidR="00F626D4" w:rsidRPr="0087604A">
        <w:rPr>
          <w:rFonts w:ascii="Arial" w:eastAsia="Times New Roman" w:hAnsi="Arial" w:cs="Arial"/>
          <w:b/>
          <w:sz w:val="24"/>
          <w:szCs w:val="24"/>
        </w:rPr>
        <w:instrText xml:space="preserve"> REF _Ref509651099 \h  \* MERGEFORMAT </w:instrText>
      </w:r>
      <w:r w:rsidR="00F626D4" w:rsidRPr="0087604A">
        <w:rPr>
          <w:rFonts w:ascii="Arial" w:eastAsia="Times New Roman" w:hAnsi="Arial" w:cs="Arial"/>
          <w:b/>
          <w:sz w:val="24"/>
          <w:szCs w:val="24"/>
        </w:rPr>
      </w:r>
      <w:r w:rsidR="00F626D4" w:rsidRPr="0087604A">
        <w:rPr>
          <w:rFonts w:ascii="Arial" w:eastAsia="Times New Roman" w:hAnsi="Arial" w:cs="Arial"/>
          <w:b/>
          <w:sz w:val="24"/>
          <w:szCs w:val="24"/>
        </w:rPr>
        <w:fldChar w:fldCharType="separate"/>
      </w:r>
      <w:r w:rsidR="00F626D4" w:rsidRPr="0087604A">
        <w:rPr>
          <w:rFonts w:ascii="Arial" w:eastAsia="Times New Roman" w:hAnsi="Arial" w:cs="Arial"/>
          <w:b/>
          <w:sz w:val="24"/>
          <w:szCs w:val="24"/>
        </w:rPr>
        <w:t>8.2.4 Cámara V2 de Raspberry Pi</w:t>
      </w:r>
      <w:r w:rsidR="00F626D4" w:rsidRPr="0087604A">
        <w:rPr>
          <w:rFonts w:ascii="Arial" w:eastAsia="Times New Roman" w:hAnsi="Arial" w:cs="Arial"/>
          <w:b/>
          <w:sz w:val="24"/>
          <w:szCs w:val="24"/>
        </w:rPr>
        <w:fldChar w:fldCharType="end"/>
      </w:r>
      <w:r w:rsidRPr="0087604A">
        <w:rPr>
          <w:rFonts w:ascii="Arial" w:eastAsia="Times New Roman" w:hAnsi="Arial" w:cs="Arial"/>
          <w:sz w:val="24"/>
          <w:szCs w:val="24"/>
        </w:rPr>
        <w:t xml:space="preserve">) en cuanto a las dificultades que surgieron al tratar de utilizar la cámara OV7670 con el Arduino Mega, es que se decidió adquirir la Raspberry Pi 3 modelo B. Esta plataforma cuenta con un accesorio que funciona como cámara (mencionada en el apartado </w:t>
      </w:r>
      <w:r w:rsidRPr="0087604A">
        <w:rPr>
          <w:rFonts w:ascii="Arial" w:eastAsia="Times New Roman" w:hAnsi="Arial" w:cs="Arial"/>
          <w:b/>
          <w:sz w:val="24"/>
          <w:szCs w:val="24"/>
        </w:rPr>
        <w:fldChar w:fldCharType="begin"/>
      </w:r>
      <w:r w:rsidRPr="0087604A">
        <w:rPr>
          <w:rFonts w:ascii="Arial" w:eastAsia="Times New Roman" w:hAnsi="Arial" w:cs="Arial"/>
          <w:b/>
          <w:sz w:val="24"/>
          <w:szCs w:val="24"/>
        </w:rPr>
        <w:instrText xml:space="preserve"> REF _Ref503901366 \h  \* MERGEFORMAT </w:instrText>
      </w:r>
      <w:r w:rsidRPr="0087604A">
        <w:rPr>
          <w:rFonts w:ascii="Arial" w:eastAsia="Times New Roman" w:hAnsi="Arial" w:cs="Arial"/>
          <w:b/>
          <w:sz w:val="24"/>
          <w:szCs w:val="24"/>
        </w:rPr>
      </w:r>
      <w:r w:rsidRPr="0087604A">
        <w:rPr>
          <w:rFonts w:ascii="Arial" w:eastAsia="Times New Roman" w:hAnsi="Arial" w:cs="Arial"/>
          <w:b/>
          <w:sz w:val="24"/>
          <w:szCs w:val="24"/>
        </w:rPr>
        <w:fldChar w:fldCharType="separate"/>
      </w:r>
      <w:r w:rsidRPr="0087604A">
        <w:rPr>
          <w:rFonts w:ascii="Arial" w:eastAsia="Times New Roman" w:hAnsi="Arial" w:cs="Arial"/>
          <w:b/>
          <w:sz w:val="24"/>
          <w:szCs w:val="24"/>
        </w:rPr>
        <w:t>4.6 Accesorios para Raspberry Pi</w:t>
      </w:r>
      <w:r w:rsidRPr="0087604A">
        <w:rPr>
          <w:rFonts w:ascii="Arial" w:eastAsia="Times New Roman" w:hAnsi="Arial" w:cs="Arial"/>
          <w:b/>
          <w:sz w:val="24"/>
          <w:szCs w:val="24"/>
        </w:rPr>
        <w:fldChar w:fldCharType="end"/>
      </w:r>
      <w:r w:rsidRPr="0087604A">
        <w:rPr>
          <w:rFonts w:ascii="Arial" w:eastAsia="Times New Roman" w:hAnsi="Arial" w:cs="Arial"/>
          <w:sz w:val="24"/>
          <w:szCs w:val="24"/>
        </w:rPr>
        <w:t>) tal se tratase de una webcam</w:t>
      </w:r>
      <w:bookmarkEnd w:id="422"/>
      <w:r w:rsidRPr="0087604A">
        <w:rPr>
          <w:rFonts w:ascii="Arial" w:eastAsia="Times New Roman" w:hAnsi="Arial" w:cs="Arial"/>
          <w:sz w:val="24"/>
          <w:szCs w:val="24"/>
        </w:rPr>
        <w:t>.</w:t>
      </w:r>
    </w:p>
    <w:p w14:paraId="210C7459" w14:textId="77777777" w:rsidR="0082601E" w:rsidRDefault="0082601E" w:rsidP="0082601E"/>
    <w:p w14:paraId="75D83081" w14:textId="77777777" w:rsidR="0082601E" w:rsidRPr="0006546A" w:rsidRDefault="0082601E" w:rsidP="0082601E">
      <w:pPr>
        <w:rPr>
          <w:rFonts w:ascii="Arial" w:eastAsia="Times New Roman" w:hAnsi="Arial" w:cs="Arial"/>
          <w:sz w:val="24"/>
          <w:szCs w:val="24"/>
        </w:rPr>
      </w:pPr>
      <w:r w:rsidRPr="00173F4F">
        <w:rPr>
          <w:rFonts w:ascii="Arial" w:eastAsia="Times New Roman" w:hAnsi="Arial" w:cs="Arial"/>
          <w:sz w:val="24"/>
          <w:szCs w:val="24"/>
        </w:rPr>
        <w:t xml:space="preserve">En los repositorios de Raspbian </w:t>
      </w:r>
      <w:r>
        <w:rPr>
          <w:rFonts w:ascii="Arial" w:eastAsia="Times New Roman" w:hAnsi="Arial" w:cs="Arial"/>
          <w:sz w:val="24"/>
          <w:szCs w:val="24"/>
        </w:rPr>
        <w:t>se encontró</w:t>
      </w:r>
      <w:r w:rsidRPr="00173F4F">
        <w:rPr>
          <w:rFonts w:ascii="Arial" w:eastAsia="Times New Roman" w:hAnsi="Arial" w:cs="Arial"/>
          <w:sz w:val="24"/>
          <w:szCs w:val="24"/>
        </w:rPr>
        <w:t xml:space="preserve"> una aplicación denominada Motion. La cual </w:t>
      </w:r>
      <w:r>
        <w:rPr>
          <w:rFonts w:ascii="Arial" w:eastAsia="Times New Roman" w:hAnsi="Arial" w:cs="Arial"/>
          <w:sz w:val="24"/>
          <w:szCs w:val="24"/>
        </w:rPr>
        <w:t xml:space="preserve">está orientada a </w:t>
      </w:r>
      <w:r w:rsidRPr="00173F4F">
        <w:rPr>
          <w:rFonts w:ascii="Arial" w:eastAsia="Times New Roman" w:hAnsi="Arial" w:cs="Arial"/>
          <w:sz w:val="24"/>
          <w:szCs w:val="24"/>
        </w:rPr>
        <w:t>videovigilancia a través de cámaras web</w:t>
      </w:r>
      <w:r>
        <w:rPr>
          <w:rFonts w:ascii="Arial" w:eastAsia="Times New Roman" w:hAnsi="Arial" w:cs="Arial"/>
          <w:sz w:val="24"/>
          <w:szCs w:val="24"/>
        </w:rPr>
        <w:t xml:space="preserve">. En el caso del SAR, permitió la captura de imágenes en forma de </w:t>
      </w:r>
      <w:r>
        <w:rPr>
          <w:rFonts w:ascii="Arial" w:eastAsia="Times New Roman" w:hAnsi="Arial" w:cs="Arial"/>
          <w:i/>
          <w:sz w:val="24"/>
          <w:szCs w:val="24"/>
        </w:rPr>
        <w:t>streaming</w:t>
      </w:r>
      <w:r>
        <w:rPr>
          <w:rFonts w:ascii="Arial" w:eastAsia="Times New Roman" w:hAnsi="Arial" w:cs="Arial"/>
          <w:sz w:val="24"/>
          <w:szCs w:val="24"/>
        </w:rPr>
        <w:t>.</w:t>
      </w:r>
    </w:p>
    <w:p w14:paraId="30BA3B9E" w14:textId="77777777" w:rsidR="0082601E" w:rsidRDefault="0082601E" w:rsidP="0082601E">
      <w:pPr>
        <w:rPr>
          <w:rFonts w:ascii="Arial" w:hAnsi="Arial" w:cs="Arial"/>
          <w:sz w:val="24"/>
          <w:szCs w:val="24"/>
        </w:rPr>
      </w:pPr>
    </w:p>
    <w:p w14:paraId="738DDFAF" w14:textId="1D23F23C" w:rsidR="0082601E" w:rsidRDefault="0082601E" w:rsidP="0082601E">
      <w:pPr>
        <w:rPr>
          <w:rFonts w:ascii="Arial" w:hAnsi="Arial" w:cs="Arial"/>
          <w:sz w:val="24"/>
          <w:szCs w:val="24"/>
        </w:rPr>
      </w:pPr>
      <w:r>
        <w:rPr>
          <w:rFonts w:ascii="Arial" w:hAnsi="Arial" w:cs="Arial"/>
          <w:sz w:val="24"/>
          <w:szCs w:val="24"/>
        </w:rPr>
        <w:t>Dentro de las dificultades afrontadas con Arduino que devinieron en la delegación de funciones a Raspberry encontramos, que las placas</w:t>
      </w:r>
      <w:r w:rsidRPr="004913E9">
        <w:rPr>
          <w:rFonts w:ascii="Arial" w:hAnsi="Arial" w:cs="Arial"/>
          <w:sz w:val="24"/>
          <w:szCs w:val="24"/>
        </w:rPr>
        <w:t xml:space="preserve"> </w:t>
      </w:r>
      <w:r w:rsidR="00AD51E2" w:rsidRPr="00123C44">
        <w:rPr>
          <w:rFonts w:ascii="Arial" w:hAnsi="Arial" w:cs="Arial"/>
          <w:sz w:val="24"/>
          <w:szCs w:val="24"/>
        </w:rPr>
        <w:t>es</w:t>
      </w:r>
      <w:r w:rsidR="00AD51E2">
        <w:rPr>
          <w:rFonts w:ascii="Arial" w:hAnsi="Arial" w:cs="Arial"/>
          <w:sz w:val="24"/>
          <w:szCs w:val="24"/>
        </w:rPr>
        <w:t>tán</w:t>
      </w:r>
      <w:r w:rsidRPr="004913E9">
        <w:rPr>
          <w:rFonts w:ascii="Arial" w:hAnsi="Arial" w:cs="Arial"/>
          <w:sz w:val="24"/>
          <w:szCs w:val="24"/>
        </w:rPr>
        <w:t xml:space="preserve"> orientada</w:t>
      </w:r>
      <w:r>
        <w:rPr>
          <w:rFonts w:ascii="Arial" w:hAnsi="Arial" w:cs="Arial"/>
          <w:sz w:val="24"/>
          <w:szCs w:val="24"/>
        </w:rPr>
        <w:t>s</w:t>
      </w:r>
      <w:r w:rsidRPr="004913E9">
        <w:rPr>
          <w:rFonts w:ascii="Arial" w:hAnsi="Arial" w:cs="Arial"/>
          <w:sz w:val="24"/>
          <w:szCs w:val="24"/>
        </w:rPr>
        <w:t xml:space="preserve"> a programas dónde existe un úni</w:t>
      </w:r>
      <w:r w:rsidR="00E16E29">
        <w:rPr>
          <w:rFonts w:ascii="Arial" w:hAnsi="Arial" w:cs="Arial"/>
          <w:sz w:val="24"/>
          <w:szCs w:val="24"/>
        </w:rPr>
        <w:t>co bucle de ejecución principal. E</w:t>
      </w:r>
      <w:r>
        <w:rPr>
          <w:rFonts w:ascii="Arial" w:hAnsi="Arial" w:cs="Arial"/>
          <w:sz w:val="24"/>
          <w:szCs w:val="24"/>
        </w:rPr>
        <w:t xml:space="preserve">n el caso del control de una </w:t>
      </w:r>
      <w:r w:rsidR="00AD51E2">
        <w:rPr>
          <w:rFonts w:ascii="Arial" w:hAnsi="Arial" w:cs="Arial"/>
          <w:sz w:val="24"/>
          <w:szCs w:val="24"/>
        </w:rPr>
        <w:t>cámara</w:t>
      </w:r>
      <w:r>
        <w:rPr>
          <w:rFonts w:ascii="Arial" w:hAnsi="Arial" w:cs="Arial"/>
          <w:sz w:val="24"/>
          <w:szCs w:val="24"/>
        </w:rPr>
        <w:t>,</w:t>
      </w:r>
      <w:r w:rsidRPr="004913E9">
        <w:rPr>
          <w:rFonts w:ascii="Arial" w:hAnsi="Arial" w:cs="Arial"/>
          <w:sz w:val="24"/>
          <w:szCs w:val="24"/>
        </w:rPr>
        <w:t xml:space="preserve"> </w:t>
      </w:r>
      <w:r>
        <w:rPr>
          <w:rFonts w:ascii="Arial" w:hAnsi="Arial" w:cs="Arial"/>
          <w:sz w:val="24"/>
          <w:szCs w:val="24"/>
        </w:rPr>
        <w:t>n</w:t>
      </w:r>
      <w:r w:rsidRPr="004913E9">
        <w:rPr>
          <w:rFonts w:ascii="Arial" w:hAnsi="Arial" w:cs="Arial"/>
          <w:sz w:val="24"/>
          <w:szCs w:val="24"/>
        </w:rPr>
        <w:t xml:space="preserve">o es suficiente el tiempo de transmisión de imágenes dado el nivel de procesamiento para almacenar bytes en un buffer y </w:t>
      </w:r>
      <w:r>
        <w:rPr>
          <w:rFonts w:ascii="Arial" w:hAnsi="Arial" w:cs="Arial"/>
          <w:sz w:val="24"/>
          <w:szCs w:val="24"/>
        </w:rPr>
        <w:t xml:space="preserve">ser </w:t>
      </w:r>
      <w:r w:rsidR="00AD51E2" w:rsidRPr="004913E9">
        <w:rPr>
          <w:rFonts w:ascii="Arial" w:hAnsi="Arial" w:cs="Arial"/>
          <w:sz w:val="24"/>
          <w:szCs w:val="24"/>
        </w:rPr>
        <w:t>retransmit</w:t>
      </w:r>
      <w:r w:rsidR="00AD51E2">
        <w:rPr>
          <w:rFonts w:ascii="Arial" w:hAnsi="Arial" w:cs="Arial"/>
          <w:sz w:val="24"/>
          <w:szCs w:val="24"/>
        </w:rPr>
        <w:t>i</w:t>
      </w:r>
      <w:r w:rsidR="00AD51E2" w:rsidRPr="004913E9">
        <w:rPr>
          <w:rFonts w:ascii="Arial" w:hAnsi="Arial" w:cs="Arial"/>
          <w:sz w:val="24"/>
          <w:szCs w:val="24"/>
        </w:rPr>
        <w:t>dos</w:t>
      </w:r>
      <w:r>
        <w:rPr>
          <w:rFonts w:ascii="Arial" w:hAnsi="Arial" w:cs="Arial"/>
          <w:sz w:val="24"/>
          <w:szCs w:val="24"/>
        </w:rPr>
        <w:t xml:space="preserve">, tanto en </w:t>
      </w:r>
      <w:r w:rsidRPr="004913E9">
        <w:rPr>
          <w:rFonts w:ascii="Arial" w:hAnsi="Arial" w:cs="Arial"/>
          <w:sz w:val="24"/>
          <w:szCs w:val="24"/>
        </w:rPr>
        <w:t>serie (cable)</w:t>
      </w:r>
      <w:r>
        <w:rPr>
          <w:rFonts w:ascii="Arial" w:hAnsi="Arial" w:cs="Arial"/>
          <w:sz w:val="24"/>
          <w:szCs w:val="24"/>
        </w:rPr>
        <w:t xml:space="preserve"> como en forma inalámbrica (</w:t>
      </w:r>
      <w:r w:rsidR="00AD51E2">
        <w:rPr>
          <w:rFonts w:ascii="Arial" w:hAnsi="Arial" w:cs="Arial"/>
          <w:sz w:val="24"/>
          <w:szCs w:val="24"/>
        </w:rPr>
        <w:t>requiriéndose</w:t>
      </w:r>
      <w:r>
        <w:rPr>
          <w:rFonts w:ascii="Arial" w:hAnsi="Arial" w:cs="Arial"/>
          <w:sz w:val="24"/>
          <w:szCs w:val="24"/>
        </w:rPr>
        <w:t xml:space="preserve"> shields de comunicación), </w:t>
      </w:r>
      <w:r w:rsidRPr="004913E9">
        <w:rPr>
          <w:rFonts w:ascii="Arial" w:hAnsi="Arial" w:cs="Arial"/>
          <w:sz w:val="24"/>
          <w:szCs w:val="24"/>
        </w:rPr>
        <w:t xml:space="preserve"> no alcanza</w:t>
      </w:r>
      <w:r>
        <w:rPr>
          <w:rFonts w:ascii="Arial" w:hAnsi="Arial" w:cs="Arial"/>
          <w:sz w:val="24"/>
          <w:szCs w:val="24"/>
        </w:rPr>
        <w:t>ndo</w:t>
      </w:r>
      <w:r w:rsidRPr="004913E9">
        <w:rPr>
          <w:rFonts w:ascii="Arial" w:hAnsi="Arial" w:cs="Arial"/>
          <w:sz w:val="24"/>
          <w:szCs w:val="24"/>
        </w:rPr>
        <w:t xml:space="preserve"> los FPS (</w:t>
      </w:r>
      <w:r>
        <w:rPr>
          <w:rFonts w:ascii="Arial" w:hAnsi="Arial" w:cs="Arial"/>
          <w:sz w:val="24"/>
          <w:szCs w:val="24"/>
        </w:rPr>
        <w:t>cuadros por segundo</w:t>
      </w:r>
      <w:r w:rsidR="007D2B60">
        <w:rPr>
          <w:rFonts w:ascii="Arial" w:hAnsi="Arial" w:cs="Arial"/>
          <w:sz w:val="24"/>
          <w:szCs w:val="24"/>
        </w:rPr>
        <w:t xml:space="preserve"> anexo </w:t>
      </w:r>
      <w:r w:rsidR="007D2B60" w:rsidRPr="007D2B60">
        <w:rPr>
          <w:rFonts w:ascii="Arial" w:hAnsi="Arial" w:cs="Arial"/>
          <w:sz w:val="24"/>
          <w:szCs w:val="24"/>
        </w:rPr>
        <w:fldChar w:fldCharType="begin"/>
      </w:r>
      <w:r w:rsidR="007D2B60" w:rsidRPr="007D2B60">
        <w:rPr>
          <w:rFonts w:ascii="Arial" w:hAnsi="Arial" w:cs="Arial"/>
          <w:sz w:val="24"/>
          <w:szCs w:val="24"/>
        </w:rPr>
        <w:instrText xml:space="preserve"> REF _Ref509651238 \h  \* MERGEFORMAT </w:instrText>
      </w:r>
      <w:r w:rsidR="007D2B60" w:rsidRPr="007D2B60">
        <w:rPr>
          <w:rFonts w:ascii="Arial" w:hAnsi="Arial" w:cs="Arial"/>
          <w:sz w:val="24"/>
          <w:szCs w:val="24"/>
        </w:rPr>
      </w:r>
      <w:r w:rsidR="007D2B60" w:rsidRPr="007D2B60">
        <w:rPr>
          <w:rFonts w:ascii="Arial" w:hAnsi="Arial" w:cs="Arial"/>
          <w:sz w:val="24"/>
          <w:szCs w:val="24"/>
        </w:rPr>
        <w:fldChar w:fldCharType="separate"/>
      </w:r>
      <w:r w:rsidR="007D2B60" w:rsidRPr="007D2B60">
        <w:rPr>
          <w:rFonts w:ascii="Arial" w:hAnsi="Arial" w:cs="Arial"/>
          <w:b/>
          <w:sz w:val="24"/>
          <w:szCs w:val="24"/>
        </w:rPr>
        <w:t>Caso de prueba Cámara OV 7670</w:t>
      </w:r>
      <w:r w:rsidR="007D2B60" w:rsidRPr="007D2B60">
        <w:rPr>
          <w:rFonts w:ascii="Arial" w:hAnsi="Arial" w:cs="Arial"/>
          <w:sz w:val="24"/>
          <w:szCs w:val="24"/>
        </w:rPr>
        <w:fldChar w:fldCharType="end"/>
      </w:r>
      <w:r w:rsidRPr="004913E9">
        <w:rPr>
          <w:rFonts w:ascii="Arial" w:hAnsi="Arial" w:cs="Arial"/>
          <w:sz w:val="24"/>
          <w:szCs w:val="24"/>
        </w:rPr>
        <w:t xml:space="preserve">) necesarios para una visualización </w:t>
      </w:r>
      <w:r>
        <w:rPr>
          <w:rFonts w:ascii="Arial" w:hAnsi="Arial" w:cs="Arial"/>
          <w:sz w:val="24"/>
          <w:szCs w:val="24"/>
        </w:rPr>
        <w:t xml:space="preserve">mínimamente </w:t>
      </w:r>
      <w:r w:rsidRPr="004913E9">
        <w:rPr>
          <w:rFonts w:ascii="Arial" w:hAnsi="Arial" w:cs="Arial"/>
          <w:sz w:val="24"/>
          <w:szCs w:val="24"/>
        </w:rPr>
        <w:t>fluida (al menos 10 FPS).</w:t>
      </w:r>
      <w:r>
        <w:rPr>
          <w:rFonts w:ascii="Arial" w:hAnsi="Arial" w:cs="Arial"/>
          <w:sz w:val="24"/>
          <w:szCs w:val="24"/>
        </w:rPr>
        <w:t xml:space="preserve"> Por otro lado, p</w:t>
      </w:r>
      <w:r w:rsidRPr="00CA1EDE">
        <w:rPr>
          <w:rFonts w:ascii="Arial" w:hAnsi="Arial" w:cs="Arial"/>
          <w:sz w:val="24"/>
          <w:szCs w:val="24"/>
        </w:rPr>
        <w:t>ara poder almacenar gran cantidad de datos es necesario contar con un módulo para memorias SD.</w:t>
      </w:r>
      <w:r>
        <w:rPr>
          <w:rFonts w:ascii="Arial" w:hAnsi="Arial" w:cs="Arial"/>
          <w:sz w:val="24"/>
          <w:szCs w:val="24"/>
        </w:rPr>
        <w:t xml:space="preserve"> Entre otras desventajas de las placas, poseen una cantidad limitada de interrupciones por hardware (2 en Arduino Uno y Nano, 6 en el caso de Arduino Mega), resultando en la detección de nuevo valores en sensores mediante pooling. </w:t>
      </w:r>
    </w:p>
    <w:p w14:paraId="24CB31C4" w14:textId="77777777" w:rsidR="0082601E" w:rsidRDefault="0082601E" w:rsidP="0082601E">
      <w:pPr>
        <w:rPr>
          <w:rFonts w:ascii="Arial" w:hAnsi="Arial" w:cs="Arial"/>
          <w:sz w:val="24"/>
          <w:szCs w:val="24"/>
        </w:rPr>
      </w:pPr>
    </w:p>
    <w:p w14:paraId="2240E2FA" w14:textId="4F1D49B4" w:rsidR="0082601E" w:rsidRDefault="0082601E" w:rsidP="0082601E">
      <w:pPr>
        <w:rPr>
          <w:rFonts w:ascii="Arial" w:hAnsi="Arial" w:cs="Arial"/>
          <w:sz w:val="24"/>
          <w:szCs w:val="24"/>
        </w:rPr>
      </w:pPr>
      <w:r>
        <w:rPr>
          <w:rFonts w:ascii="Arial" w:hAnsi="Arial" w:cs="Arial"/>
          <w:sz w:val="24"/>
          <w:szCs w:val="24"/>
        </w:rPr>
        <w:t xml:space="preserve">Ante estas limitaciones Raspberry gracias a su hardware y ser un computador que permite la instalación de un sistema operativo, facilitó resolver varias de las </w:t>
      </w:r>
      <w:r>
        <w:rPr>
          <w:rFonts w:ascii="Arial" w:hAnsi="Arial" w:cs="Arial"/>
          <w:sz w:val="24"/>
          <w:szCs w:val="24"/>
        </w:rPr>
        <w:lastRenderedPageBreak/>
        <w:t xml:space="preserve">dificultades antes mencionadas. Se destacan, por ejemplo, las capacidades inalámbricas que </w:t>
      </w:r>
      <w:r w:rsidR="00BC6E46">
        <w:rPr>
          <w:rFonts w:ascii="Arial" w:hAnsi="Arial" w:cs="Arial"/>
          <w:sz w:val="24"/>
          <w:szCs w:val="24"/>
        </w:rPr>
        <w:t>permitieron configurar</w:t>
      </w:r>
      <w:r>
        <w:rPr>
          <w:rFonts w:ascii="Arial" w:hAnsi="Arial" w:cs="Arial"/>
          <w:sz w:val="24"/>
          <w:szCs w:val="24"/>
        </w:rPr>
        <w:t xml:space="preserve"> la SBC en modo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_Ref509657629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C132D9" w:rsidRPr="00D25EDC">
        <w:rPr>
          <w:rFonts w:ascii="Arial" w:hAnsi="Arial" w:cs="Arial"/>
          <w:b/>
          <w:i/>
          <w:sz w:val="24"/>
          <w:szCs w:val="24"/>
        </w:rPr>
        <w:t>Access Point</w:t>
      </w:r>
      <w:r w:rsidR="00C132D9" w:rsidRPr="00D25EDC">
        <w:rPr>
          <w:rFonts w:ascii="Arial" w:hAnsi="Arial" w:cs="Arial"/>
          <w:sz w:val="24"/>
          <w:szCs w:val="24"/>
        </w:rPr>
        <w:fldChar w:fldCharType="end"/>
      </w:r>
      <w:r w:rsidR="00D25EDC">
        <w:rPr>
          <w:rFonts w:ascii="Arial" w:hAnsi="Arial" w:cs="Arial"/>
          <w:sz w:val="24"/>
          <w:szCs w:val="24"/>
        </w:rPr>
        <w:t xml:space="preserve"> </w:t>
      </w:r>
      <w:r>
        <w:rPr>
          <w:rFonts w:ascii="Arial" w:hAnsi="Arial" w:cs="Arial"/>
          <w:sz w:val="24"/>
          <w:szCs w:val="24"/>
        </w:rPr>
        <w:t xml:space="preserve">(AP, o punto de acceso en español). Esto quiere decir, crear una red inalámbrica </w:t>
      </w:r>
      <w:r w:rsidR="00E16E29" w:rsidRPr="00E16E29">
        <w:rPr>
          <w:rFonts w:ascii="Arial" w:hAnsi="Arial" w:cs="Arial"/>
          <w:sz w:val="24"/>
          <w:szCs w:val="24"/>
        </w:rPr>
        <w:fldChar w:fldCharType="begin"/>
      </w:r>
      <w:r w:rsidR="00E16E29" w:rsidRPr="00E16E29">
        <w:rPr>
          <w:rFonts w:ascii="Arial" w:hAnsi="Arial" w:cs="Arial"/>
          <w:sz w:val="24"/>
          <w:szCs w:val="24"/>
        </w:rPr>
        <w:instrText xml:space="preserve"> REF _Ref510613243 \h </w:instrText>
      </w:r>
      <w:r w:rsidR="00E16E29" w:rsidRPr="00E16E29">
        <w:rPr>
          <w:rFonts w:ascii="Arial" w:hAnsi="Arial" w:cs="Arial"/>
          <w:sz w:val="24"/>
          <w:szCs w:val="24"/>
        </w:rPr>
      </w:r>
      <w:r w:rsidR="00E16E29" w:rsidRPr="00E16E29">
        <w:rPr>
          <w:rFonts w:ascii="Arial" w:hAnsi="Arial" w:cs="Arial"/>
          <w:sz w:val="24"/>
          <w:szCs w:val="24"/>
        </w:rPr>
        <w:instrText xml:space="preserve"> \* MERGEFORMAT </w:instrText>
      </w:r>
      <w:r w:rsidR="00E16E29" w:rsidRPr="00E16E29">
        <w:rPr>
          <w:rFonts w:ascii="Arial" w:hAnsi="Arial" w:cs="Arial"/>
          <w:sz w:val="24"/>
          <w:szCs w:val="24"/>
        </w:rPr>
        <w:fldChar w:fldCharType="separate"/>
      </w:r>
      <w:r w:rsidR="00E16E29" w:rsidRPr="00E16E29">
        <w:rPr>
          <w:rFonts w:ascii="Arial" w:hAnsi="Arial" w:cs="Arial"/>
          <w:b/>
          <w:i/>
          <w:sz w:val="24"/>
          <w:szCs w:val="24"/>
        </w:rPr>
        <w:t>WIFI</w:t>
      </w:r>
      <w:r w:rsidR="00E16E29" w:rsidRPr="00E16E29">
        <w:rPr>
          <w:rFonts w:ascii="Arial" w:hAnsi="Arial" w:cs="Arial"/>
          <w:sz w:val="24"/>
          <w:szCs w:val="24"/>
        </w:rPr>
        <w:fldChar w:fldCharType="end"/>
      </w:r>
      <w:r w:rsidR="00E16E29">
        <w:rPr>
          <w:rFonts w:ascii="Arial" w:hAnsi="Arial" w:cs="Arial"/>
          <w:sz w:val="24"/>
          <w:szCs w:val="24"/>
        </w:rPr>
        <w:t xml:space="preserve"> </w:t>
      </w:r>
      <w:r>
        <w:rPr>
          <w:rFonts w:ascii="Arial" w:hAnsi="Arial" w:cs="Arial"/>
          <w:sz w:val="24"/>
          <w:szCs w:val="24"/>
        </w:rPr>
        <w:t xml:space="preserve">(con una SSID y contraseña) sin depender de ningún dispositivo de red externo (como por ejemplo un router inalámbrico) y permitiendo la conexión de diversos </w:t>
      </w:r>
      <w:r w:rsidR="00C132D9" w:rsidRPr="00D25EDC">
        <w:rPr>
          <w:rFonts w:ascii="Arial" w:hAnsi="Arial" w:cs="Arial"/>
          <w:sz w:val="24"/>
          <w:szCs w:val="24"/>
        </w:rPr>
        <w:fldChar w:fldCharType="begin"/>
      </w:r>
      <w:r w:rsidR="00C132D9" w:rsidRPr="00D25EDC">
        <w:rPr>
          <w:rFonts w:ascii="Arial" w:hAnsi="Arial" w:cs="Arial"/>
          <w:sz w:val="24"/>
          <w:szCs w:val="24"/>
        </w:rPr>
        <w:instrText xml:space="preserve"> REF _Ref509657771 \h </w:instrText>
      </w:r>
      <w:r w:rsidR="00D25EDC" w:rsidRPr="00D25EDC">
        <w:rPr>
          <w:rFonts w:ascii="Arial" w:hAnsi="Arial" w:cs="Arial"/>
          <w:sz w:val="24"/>
          <w:szCs w:val="24"/>
        </w:rPr>
        <w:instrText xml:space="preserve"> \* MERGEFORMAT </w:instrText>
      </w:r>
      <w:r w:rsidR="00C132D9" w:rsidRPr="00D25EDC">
        <w:rPr>
          <w:rFonts w:ascii="Arial" w:hAnsi="Arial" w:cs="Arial"/>
          <w:sz w:val="24"/>
          <w:szCs w:val="24"/>
        </w:rPr>
      </w:r>
      <w:r w:rsidR="00C132D9" w:rsidRPr="00D25EDC">
        <w:rPr>
          <w:rFonts w:ascii="Arial" w:hAnsi="Arial" w:cs="Arial"/>
          <w:sz w:val="24"/>
          <w:szCs w:val="24"/>
        </w:rPr>
        <w:fldChar w:fldCharType="separate"/>
      </w:r>
      <w:r w:rsidR="00DE2F2C">
        <w:rPr>
          <w:rFonts w:ascii="Arial" w:hAnsi="Arial" w:cs="Arial"/>
          <w:b/>
          <w:i/>
          <w:sz w:val="24"/>
          <w:szCs w:val="24"/>
        </w:rPr>
        <w:t>h</w:t>
      </w:r>
      <w:r w:rsidR="00C132D9" w:rsidRPr="00D25EDC">
        <w:rPr>
          <w:rFonts w:ascii="Arial" w:hAnsi="Arial" w:cs="Arial"/>
          <w:b/>
          <w:i/>
          <w:sz w:val="24"/>
          <w:szCs w:val="24"/>
        </w:rPr>
        <w:t>osts</w:t>
      </w:r>
      <w:r w:rsidR="00C132D9" w:rsidRPr="00D25EDC">
        <w:rPr>
          <w:rFonts w:ascii="Arial" w:hAnsi="Arial" w:cs="Arial"/>
          <w:sz w:val="24"/>
          <w:szCs w:val="24"/>
        </w:rPr>
        <w:fldChar w:fldCharType="end"/>
      </w:r>
      <w:r>
        <w:rPr>
          <w:rFonts w:ascii="Arial" w:hAnsi="Arial" w:cs="Arial"/>
          <w:sz w:val="24"/>
          <w:szCs w:val="24"/>
        </w:rPr>
        <w:t xml:space="preserve">, donde cada uno obtiene su respectiva dirección IP por medio de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_Ref510613709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411E62" w:rsidRPr="00411E62">
        <w:rPr>
          <w:rFonts w:ascii="Arial" w:hAnsi="Arial" w:cs="Arial"/>
          <w:b/>
          <w:i/>
          <w:sz w:val="24"/>
          <w:szCs w:val="24"/>
        </w:rPr>
        <w:t>DHCP (Dynamic Host Configuration Protocol)</w:t>
      </w:r>
      <w:r w:rsidR="00411E62" w:rsidRPr="00411E62">
        <w:rPr>
          <w:rFonts w:ascii="Arial" w:hAnsi="Arial" w:cs="Arial"/>
          <w:sz w:val="24"/>
          <w:szCs w:val="24"/>
        </w:rPr>
        <w:fldChar w:fldCharType="end"/>
      </w:r>
      <w:r w:rsidRPr="00411E62">
        <w:rPr>
          <w:rFonts w:ascii="Arial" w:hAnsi="Arial" w:cs="Arial"/>
          <w:sz w:val="24"/>
          <w:szCs w:val="24"/>
        </w:rPr>
        <w:t>.</w:t>
      </w:r>
    </w:p>
    <w:p w14:paraId="2E506232" w14:textId="77777777" w:rsidR="0082601E" w:rsidRDefault="0082601E" w:rsidP="0082601E">
      <w:pPr>
        <w:rPr>
          <w:rFonts w:ascii="Arial" w:hAnsi="Arial" w:cs="Arial"/>
          <w:sz w:val="24"/>
          <w:szCs w:val="24"/>
        </w:rPr>
      </w:pPr>
    </w:p>
    <w:p w14:paraId="5CD3D5AE" w14:textId="01875A6F" w:rsidR="0082601E" w:rsidRDefault="0082601E" w:rsidP="0082601E">
      <w:pPr>
        <w:rPr>
          <w:rFonts w:ascii="Arial" w:hAnsi="Arial" w:cs="Arial"/>
          <w:sz w:val="24"/>
          <w:szCs w:val="24"/>
        </w:rPr>
      </w:pPr>
      <w:r>
        <w:rPr>
          <w:rFonts w:ascii="Arial" w:hAnsi="Arial" w:cs="Arial"/>
          <w:sz w:val="24"/>
          <w:szCs w:val="24"/>
        </w:rPr>
        <w:t xml:space="preserve">Al comienzo del desarrollo, y teniendo en cuenta que </w:t>
      </w:r>
      <w:r w:rsidR="00BC6E46">
        <w:rPr>
          <w:rFonts w:ascii="Arial" w:hAnsi="Arial" w:cs="Arial"/>
          <w:sz w:val="24"/>
          <w:szCs w:val="24"/>
        </w:rPr>
        <w:t>inicialmente</w:t>
      </w:r>
      <w:r>
        <w:rPr>
          <w:rFonts w:ascii="Arial" w:hAnsi="Arial" w:cs="Arial"/>
          <w:sz w:val="24"/>
          <w:szCs w:val="24"/>
        </w:rPr>
        <w:t xml:space="preserve"> se pensó en trabajar únicamente con la familia Arduino, se había </w:t>
      </w:r>
      <w:r w:rsidR="00E16E29">
        <w:rPr>
          <w:rFonts w:ascii="Arial" w:hAnsi="Arial" w:cs="Arial"/>
          <w:sz w:val="24"/>
          <w:szCs w:val="24"/>
        </w:rPr>
        <w:t>considerado</w:t>
      </w:r>
      <w:r>
        <w:rPr>
          <w:rFonts w:ascii="Arial" w:hAnsi="Arial" w:cs="Arial"/>
          <w:sz w:val="24"/>
          <w:szCs w:val="24"/>
        </w:rPr>
        <w:t xml:space="preserve"> en diseñar una aplicación móvil nativa. Dado que la única comunicación que existía entre un posible cliente y el SAR era por </w:t>
      </w:r>
      <w:r w:rsidR="00411E62" w:rsidRPr="00411E62">
        <w:rPr>
          <w:rFonts w:ascii="Arial" w:hAnsi="Arial" w:cs="Arial"/>
          <w:sz w:val="24"/>
          <w:szCs w:val="24"/>
        </w:rPr>
        <w:fldChar w:fldCharType="begin"/>
      </w:r>
      <w:r w:rsidR="00411E62" w:rsidRPr="00411E62">
        <w:rPr>
          <w:rFonts w:ascii="Arial" w:hAnsi="Arial" w:cs="Arial"/>
          <w:sz w:val="24"/>
          <w:szCs w:val="24"/>
        </w:rPr>
        <w:instrText xml:space="preserve"> REF _Ref510710475 \h  \* MERGEFORMAT </w:instrText>
      </w:r>
      <w:r w:rsidR="00411E62" w:rsidRPr="00411E62">
        <w:rPr>
          <w:rFonts w:ascii="Arial" w:hAnsi="Arial" w:cs="Arial"/>
          <w:sz w:val="24"/>
          <w:szCs w:val="24"/>
        </w:rPr>
      </w:r>
      <w:r w:rsidR="00411E62" w:rsidRPr="00411E62">
        <w:rPr>
          <w:rFonts w:ascii="Arial" w:hAnsi="Arial" w:cs="Arial"/>
          <w:sz w:val="24"/>
          <w:szCs w:val="24"/>
        </w:rPr>
        <w:fldChar w:fldCharType="separate"/>
      </w:r>
      <w:r w:rsidR="00411E62" w:rsidRPr="00411E62">
        <w:rPr>
          <w:rFonts w:ascii="Arial" w:hAnsi="Arial" w:cs="Arial"/>
          <w:b/>
          <w:i/>
          <w:sz w:val="24"/>
          <w:szCs w:val="24"/>
        </w:rPr>
        <w:t>datos raw</w:t>
      </w:r>
      <w:r w:rsidR="00411E62" w:rsidRPr="00411E62">
        <w:rPr>
          <w:rFonts w:ascii="Arial" w:hAnsi="Arial" w:cs="Arial"/>
          <w:sz w:val="24"/>
          <w:szCs w:val="24"/>
        </w:rPr>
        <w:fldChar w:fldCharType="end"/>
      </w:r>
      <w:r w:rsidR="00C132D9">
        <w:rPr>
          <w:rFonts w:ascii="Arial" w:hAnsi="Arial" w:cs="Arial"/>
          <w:i/>
          <w:sz w:val="24"/>
          <w:szCs w:val="24"/>
        </w:rPr>
        <w:t xml:space="preserve"> </w:t>
      </w:r>
      <w:r w:rsidR="00160472">
        <w:rPr>
          <w:rFonts w:ascii="Arial" w:hAnsi="Arial" w:cs="Arial"/>
          <w:sz w:val="24"/>
          <w:szCs w:val="24"/>
        </w:rPr>
        <w:t>enviados por bluetooth o wifi (</w:t>
      </w:r>
      <w:r>
        <w:rPr>
          <w:rFonts w:ascii="Arial" w:hAnsi="Arial" w:cs="Arial"/>
          <w:sz w:val="24"/>
          <w:szCs w:val="24"/>
        </w:rPr>
        <w:t xml:space="preserve">el compendio de </w:t>
      </w:r>
      <w:r w:rsidR="00BC6E46">
        <w:rPr>
          <w:rFonts w:ascii="Arial" w:hAnsi="Arial" w:cs="Arial"/>
          <w:sz w:val="24"/>
          <w:szCs w:val="24"/>
        </w:rPr>
        <w:t>tecnologías</w:t>
      </w:r>
      <w:r>
        <w:rPr>
          <w:rFonts w:ascii="Arial" w:hAnsi="Arial" w:cs="Arial"/>
          <w:sz w:val="24"/>
          <w:szCs w:val="24"/>
        </w:rPr>
        <w:t xml:space="preserve"> relacionadas con esta App, se abordaron en el </w:t>
      </w:r>
      <w:r w:rsidRPr="00160472">
        <w:rPr>
          <w:rFonts w:ascii="Arial" w:hAnsi="Arial" w:cs="Arial"/>
          <w:b/>
          <w:i/>
          <w:sz w:val="24"/>
          <w:szCs w:val="24"/>
        </w:rPr>
        <w:fldChar w:fldCharType="begin"/>
      </w:r>
      <w:r w:rsidRPr="00160472">
        <w:rPr>
          <w:rFonts w:ascii="Arial" w:hAnsi="Arial" w:cs="Arial"/>
          <w:b/>
          <w:i/>
          <w:sz w:val="24"/>
          <w:szCs w:val="24"/>
        </w:rPr>
        <w:instrText xml:space="preserve"> REF _Ref503979828 \h  \* MERGEFORMAT </w:instrText>
      </w:r>
      <w:r w:rsidRPr="00160472">
        <w:rPr>
          <w:rFonts w:ascii="Arial" w:hAnsi="Arial" w:cs="Arial"/>
          <w:b/>
          <w:i/>
          <w:sz w:val="24"/>
          <w:szCs w:val="24"/>
        </w:rPr>
      </w:r>
      <w:r w:rsidRPr="00160472">
        <w:rPr>
          <w:rFonts w:ascii="Arial" w:hAnsi="Arial" w:cs="Arial"/>
          <w:b/>
          <w:i/>
          <w:sz w:val="24"/>
          <w:szCs w:val="24"/>
        </w:rPr>
        <w:fldChar w:fldCharType="separate"/>
      </w:r>
      <w:r w:rsidRPr="00160472">
        <w:rPr>
          <w:rFonts w:ascii="Arial" w:hAnsi="Arial" w:cs="Arial"/>
          <w:b/>
          <w:i/>
          <w:sz w:val="24"/>
          <w:szCs w:val="24"/>
        </w:rPr>
        <w:t>Capítulo 5 - Aplicaciones Móviles</w:t>
      </w:r>
      <w:r w:rsidRPr="00160472">
        <w:rPr>
          <w:rFonts w:ascii="Arial" w:hAnsi="Arial" w:cs="Arial"/>
          <w:b/>
          <w:i/>
          <w:sz w:val="24"/>
          <w:szCs w:val="24"/>
        </w:rPr>
        <w:fldChar w:fldCharType="end"/>
      </w:r>
      <w:r>
        <w:rPr>
          <w:rFonts w:ascii="Arial" w:hAnsi="Arial" w:cs="Arial"/>
          <w:sz w:val="24"/>
          <w:szCs w:val="24"/>
        </w:rPr>
        <w:t>); pero al mejorarse las prestaciones hardware y tener un sistema operativo, se decidió cambiar la arquitectura del software del SAR.</w:t>
      </w:r>
    </w:p>
    <w:p w14:paraId="45B952EC" w14:textId="77777777" w:rsidR="0082601E" w:rsidRDefault="0082601E" w:rsidP="0082601E">
      <w:pPr>
        <w:rPr>
          <w:rFonts w:ascii="Arial" w:hAnsi="Arial" w:cs="Arial"/>
          <w:sz w:val="24"/>
          <w:szCs w:val="24"/>
        </w:rPr>
      </w:pPr>
    </w:p>
    <w:p w14:paraId="71AEF1FC" w14:textId="7DBAE6B0" w:rsidR="0082601E" w:rsidRDefault="0082601E" w:rsidP="0082601E">
      <w:pPr>
        <w:rPr>
          <w:rFonts w:ascii="Arial" w:hAnsi="Arial" w:cs="Arial"/>
          <w:sz w:val="24"/>
          <w:szCs w:val="24"/>
        </w:rPr>
      </w:pPr>
      <w:r>
        <w:rPr>
          <w:rFonts w:ascii="Arial" w:hAnsi="Arial" w:cs="Arial"/>
          <w:sz w:val="24"/>
          <w:szCs w:val="24"/>
        </w:rPr>
        <w:t xml:space="preserve">Esta nueva arquitectura genero un cambio en la aplicación, o sea, se pasó del desarrollo de una app nativa, para Android, a una app Web, </w:t>
      </w:r>
      <w:r w:rsidR="00BC6E46">
        <w:rPr>
          <w:rFonts w:ascii="Arial" w:hAnsi="Arial" w:cs="Arial"/>
          <w:sz w:val="24"/>
          <w:szCs w:val="24"/>
        </w:rPr>
        <w:t>permitiendo</w:t>
      </w:r>
      <w:r>
        <w:rPr>
          <w:rFonts w:ascii="Arial" w:hAnsi="Arial" w:cs="Arial"/>
          <w:sz w:val="24"/>
          <w:szCs w:val="24"/>
        </w:rPr>
        <w:t xml:space="preserve"> crear una única aplicación que puede ser consumida por distintos dispositivos que accedan a la red </w:t>
      </w:r>
      <w:r w:rsidR="00C132D9" w:rsidRPr="00D25EDC">
        <w:rPr>
          <w:rFonts w:ascii="Arial" w:hAnsi="Arial" w:cs="Arial"/>
          <w:sz w:val="24"/>
          <w:szCs w:val="24"/>
          <w:highlight w:val="yellow"/>
        </w:rPr>
        <w:fldChar w:fldCharType="begin"/>
      </w:r>
      <w:r w:rsidR="00C132D9" w:rsidRPr="00D25EDC">
        <w:rPr>
          <w:rFonts w:ascii="Arial" w:hAnsi="Arial" w:cs="Arial"/>
          <w:sz w:val="24"/>
          <w:szCs w:val="24"/>
        </w:rPr>
        <w:instrText xml:space="preserve"> REF _Ref509657919 \h </w:instrText>
      </w:r>
      <w:r w:rsidR="00D25EDC" w:rsidRPr="00D25EDC">
        <w:rPr>
          <w:rFonts w:ascii="Arial" w:hAnsi="Arial" w:cs="Arial"/>
          <w:sz w:val="24"/>
          <w:szCs w:val="24"/>
          <w:highlight w:val="yellow"/>
        </w:rPr>
        <w:instrText xml:space="preserve"> \* MERGEFORMAT </w:instrText>
      </w:r>
      <w:r w:rsidR="00C132D9" w:rsidRPr="00D25EDC">
        <w:rPr>
          <w:rFonts w:ascii="Arial" w:hAnsi="Arial" w:cs="Arial"/>
          <w:sz w:val="24"/>
          <w:szCs w:val="24"/>
          <w:highlight w:val="yellow"/>
        </w:rPr>
      </w:r>
      <w:r w:rsidR="00C132D9" w:rsidRPr="00D25EDC">
        <w:rPr>
          <w:rFonts w:ascii="Arial" w:hAnsi="Arial" w:cs="Arial"/>
          <w:sz w:val="24"/>
          <w:szCs w:val="24"/>
          <w:highlight w:val="yellow"/>
        </w:rPr>
        <w:fldChar w:fldCharType="separate"/>
      </w:r>
      <w:r w:rsidR="00C132D9" w:rsidRPr="00D25EDC">
        <w:rPr>
          <w:rFonts w:ascii="Arial" w:hAnsi="Arial" w:cs="Arial"/>
          <w:b/>
          <w:i/>
          <w:iCs/>
          <w:sz w:val="24"/>
          <w:szCs w:val="24"/>
        </w:rPr>
        <w:t>LAN (Local Area Network)</w:t>
      </w:r>
      <w:r w:rsidR="00C132D9" w:rsidRPr="00D25EDC">
        <w:rPr>
          <w:rFonts w:ascii="Arial" w:hAnsi="Arial" w:cs="Arial"/>
          <w:sz w:val="24"/>
          <w:szCs w:val="24"/>
          <w:highlight w:val="yellow"/>
        </w:rPr>
        <w:fldChar w:fldCharType="end"/>
      </w:r>
      <w:r>
        <w:rPr>
          <w:rFonts w:ascii="Arial" w:hAnsi="Arial" w:cs="Arial"/>
          <w:sz w:val="24"/>
          <w:szCs w:val="24"/>
        </w:rPr>
        <w:t xml:space="preserve"> del SAR.</w:t>
      </w:r>
    </w:p>
    <w:p w14:paraId="5F8650F9" w14:textId="77777777" w:rsidR="0082601E" w:rsidRDefault="0082601E" w:rsidP="0082601E">
      <w:pPr>
        <w:rPr>
          <w:rFonts w:ascii="Arial" w:hAnsi="Arial" w:cs="Arial"/>
          <w:sz w:val="24"/>
          <w:szCs w:val="24"/>
        </w:rPr>
      </w:pPr>
    </w:p>
    <w:p w14:paraId="3EDD472F" w14:textId="77777777" w:rsidR="0082601E" w:rsidRDefault="0082601E" w:rsidP="0082601E">
      <w:pPr>
        <w:rPr>
          <w:rFonts w:ascii="Arial" w:hAnsi="Arial" w:cs="Arial"/>
          <w:sz w:val="24"/>
          <w:szCs w:val="24"/>
        </w:rPr>
      </w:pPr>
      <w:r>
        <w:rPr>
          <w:rFonts w:ascii="Arial" w:hAnsi="Arial" w:cs="Arial"/>
          <w:sz w:val="24"/>
          <w:szCs w:val="24"/>
        </w:rPr>
        <w:t>Para producir la app web se necesitó de un grupo de tecnologías que satisfagan los siguientes puntos:</w:t>
      </w:r>
    </w:p>
    <w:p w14:paraId="4A00B109" w14:textId="77777777" w:rsidR="0082601E" w:rsidRDefault="0082601E" w:rsidP="0082601E">
      <w:pPr>
        <w:rPr>
          <w:rFonts w:ascii="Arial" w:hAnsi="Arial" w:cs="Arial"/>
          <w:sz w:val="24"/>
          <w:szCs w:val="24"/>
        </w:rPr>
      </w:pPr>
    </w:p>
    <w:p w14:paraId="179493BE"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Contar con la posibilidad de almacenar datos de los sensores y acciones realizadas mediante una base de datos.</w:t>
      </w:r>
    </w:p>
    <w:p w14:paraId="39F4A1F6" w14:textId="77777777" w:rsidR="0082601E" w:rsidRDefault="0082601E" w:rsidP="00AA0DB8">
      <w:pPr>
        <w:pStyle w:val="Prrafodelista"/>
        <w:numPr>
          <w:ilvl w:val="0"/>
          <w:numId w:val="14"/>
        </w:numPr>
        <w:rPr>
          <w:rFonts w:ascii="Arial" w:hAnsi="Arial" w:cs="Arial"/>
          <w:sz w:val="24"/>
          <w:szCs w:val="24"/>
        </w:rPr>
      </w:pPr>
      <w:r>
        <w:rPr>
          <w:rFonts w:ascii="Arial" w:hAnsi="Arial" w:cs="Arial"/>
          <w:sz w:val="24"/>
          <w:szCs w:val="24"/>
        </w:rPr>
        <w:t>Tener una interfaz de comunicación sencilla con el servidor.</w:t>
      </w:r>
    </w:p>
    <w:p w14:paraId="78F62E35" w14:textId="77777777" w:rsidR="0082601E" w:rsidRPr="00425235" w:rsidRDefault="0082601E" w:rsidP="00AA0DB8">
      <w:pPr>
        <w:pStyle w:val="Prrafodelista"/>
        <w:numPr>
          <w:ilvl w:val="0"/>
          <w:numId w:val="14"/>
        </w:numPr>
        <w:rPr>
          <w:rFonts w:ascii="Arial" w:eastAsia="Times New Roman" w:hAnsi="Arial" w:cs="Arial"/>
          <w:sz w:val="24"/>
          <w:szCs w:val="24"/>
        </w:rPr>
      </w:pPr>
      <w:r w:rsidRPr="00425235">
        <w:rPr>
          <w:rFonts w:ascii="Arial" w:hAnsi="Arial" w:cs="Arial"/>
          <w:sz w:val="24"/>
          <w:szCs w:val="24"/>
        </w:rPr>
        <w:t>Tener la capacidad de desplegar a demanda la app desde un</w:t>
      </w:r>
      <w:r>
        <w:rPr>
          <w:rFonts w:ascii="Arial" w:hAnsi="Arial" w:cs="Arial"/>
          <w:sz w:val="24"/>
          <w:szCs w:val="24"/>
        </w:rPr>
        <w:t xml:space="preserve">a red </w:t>
      </w:r>
      <w:r w:rsidRPr="00D25EDC">
        <w:rPr>
          <w:rFonts w:ascii="Arial" w:hAnsi="Arial" w:cs="Arial"/>
          <w:b/>
          <w:i/>
          <w:sz w:val="24"/>
          <w:szCs w:val="24"/>
        </w:rPr>
        <w:t>LAN</w:t>
      </w:r>
      <w:r>
        <w:rPr>
          <w:rFonts w:ascii="Arial" w:hAnsi="Arial" w:cs="Arial"/>
          <w:sz w:val="24"/>
          <w:szCs w:val="24"/>
        </w:rPr>
        <w:t>.</w:t>
      </w:r>
    </w:p>
    <w:p w14:paraId="1757B146" w14:textId="2FE19C2B" w:rsidR="0082601E" w:rsidRDefault="0082601E" w:rsidP="00AA0DB8">
      <w:pPr>
        <w:pStyle w:val="Prrafodelista"/>
        <w:numPr>
          <w:ilvl w:val="0"/>
          <w:numId w:val="14"/>
        </w:numPr>
      </w:pPr>
      <w:r>
        <w:rPr>
          <w:rFonts w:ascii="Arial" w:eastAsia="Times New Roman" w:hAnsi="Arial" w:cs="Arial"/>
          <w:sz w:val="24"/>
          <w:szCs w:val="24"/>
        </w:rPr>
        <w:t xml:space="preserve">Diseñar una app, utilizando herramientas de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sz w:val="24"/>
          <w:szCs w:val="24"/>
          <w:highlight w:val="yellow"/>
        </w:rPr>
        <w:fldChar w:fldCharType="end"/>
      </w:r>
      <w:r>
        <w:rPr>
          <w:rFonts w:ascii="Arial" w:eastAsia="Times New Roman" w:hAnsi="Arial" w:cs="Arial"/>
          <w:sz w:val="24"/>
          <w:szCs w:val="24"/>
        </w:rPr>
        <w:t xml:space="preserve">, para el renderizado en el cliente, para una mejor experiencia de usuario, basada en </w:t>
      </w:r>
      <w:r w:rsidR="00BC6E46">
        <w:rPr>
          <w:rFonts w:ascii="Arial" w:eastAsia="Times New Roman" w:hAnsi="Arial" w:cs="Arial"/>
          <w:sz w:val="24"/>
          <w:szCs w:val="24"/>
        </w:rPr>
        <w:t>requerimientos</w:t>
      </w:r>
      <w:r>
        <w:rPr>
          <w:rFonts w:ascii="Arial" w:eastAsia="Times New Roman" w:hAnsi="Arial" w:cs="Arial"/>
          <w:sz w:val="24"/>
          <w:szCs w:val="24"/>
        </w:rPr>
        <w:t xml:space="preserve"> </w:t>
      </w:r>
      <w:r w:rsidR="00C132D9" w:rsidRPr="00D25EDC">
        <w:rPr>
          <w:rFonts w:ascii="Arial" w:eastAsia="Times New Roman" w:hAnsi="Arial" w:cs="Arial"/>
          <w:b/>
          <w:i/>
          <w:sz w:val="24"/>
          <w:szCs w:val="24"/>
          <w:highlight w:val="yellow"/>
        </w:rPr>
        <w:fldChar w:fldCharType="begin"/>
      </w:r>
      <w:r w:rsidR="00C132D9" w:rsidRPr="00D25EDC">
        <w:rPr>
          <w:rFonts w:ascii="Arial" w:eastAsia="Times New Roman" w:hAnsi="Arial" w:cs="Arial"/>
          <w:b/>
          <w:i/>
          <w:sz w:val="24"/>
          <w:szCs w:val="24"/>
        </w:rPr>
        <w:instrText xml:space="preserve"> REF _Ref509657965 \h </w:instrText>
      </w:r>
      <w:r w:rsidR="00D25EDC" w:rsidRPr="00D25EDC">
        <w:rPr>
          <w:rFonts w:ascii="Arial" w:eastAsia="Times New Roman" w:hAnsi="Arial" w:cs="Arial"/>
          <w:b/>
          <w:i/>
          <w:sz w:val="24"/>
          <w:szCs w:val="24"/>
          <w:highlight w:val="yellow"/>
        </w:rPr>
        <w:instrText xml:space="preserve"> \* MERGEFORMAT </w:instrText>
      </w:r>
      <w:r w:rsidR="00C132D9" w:rsidRPr="00D25EDC">
        <w:rPr>
          <w:rFonts w:ascii="Arial" w:eastAsia="Times New Roman" w:hAnsi="Arial" w:cs="Arial"/>
          <w:b/>
          <w:i/>
          <w:sz w:val="24"/>
          <w:szCs w:val="24"/>
          <w:highlight w:val="yellow"/>
        </w:rPr>
      </w:r>
      <w:r w:rsidR="00C132D9" w:rsidRPr="00D25EDC">
        <w:rPr>
          <w:rFonts w:ascii="Arial" w:eastAsia="Times New Roman" w:hAnsi="Arial" w:cs="Arial"/>
          <w:b/>
          <w:i/>
          <w:sz w:val="24"/>
          <w:szCs w:val="24"/>
          <w:highlight w:val="yellow"/>
        </w:rPr>
        <w:fldChar w:fldCharType="separate"/>
      </w:r>
      <w:r w:rsidR="00C132D9" w:rsidRPr="00D25EDC">
        <w:rPr>
          <w:rFonts w:ascii="Arial" w:hAnsi="Arial" w:cs="Arial"/>
          <w:b/>
          <w:i/>
          <w:sz w:val="24"/>
          <w:szCs w:val="24"/>
        </w:rPr>
        <w:t>HTTP (Hypertext Transfer Protocol)</w:t>
      </w:r>
      <w:r w:rsidR="00C132D9" w:rsidRPr="00D25EDC">
        <w:rPr>
          <w:rFonts w:ascii="Arial" w:eastAsia="Times New Roman" w:hAnsi="Arial" w:cs="Arial"/>
          <w:b/>
          <w:i/>
          <w:sz w:val="24"/>
          <w:szCs w:val="24"/>
          <w:highlight w:val="yellow"/>
        </w:rPr>
        <w:fldChar w:fldCharType="end"/>
      </w:r>
      <w:r w:rsidR="00C132D9" w:rsidRPr="00D25EDC">
        <w:rPr>
          <w:rFonts w:ascii="Arial" w:eastAsia="Times New Roman" w:hAnsi="Arial" w:cs="Arial"/>
          <w:sz w:val="24"/>
          <w:szCs w:val="24"/>
        </w:rPr>
        <w:t xml:space="preserve"> </w:t>
      </w:r>
      <w:r>
        <w:rPr>
          <w:rFonts w:ascii="Arial" w:eastAsia="Times New Roman" w:hAnsi="Arial" w:cs="Arial"/>
          <w:sz w:val="24"/>
          <w:szCs w:val="24"/>
        </w:rPr>
        <w:t>para la comunicación con el servidor.</w:t>
      </w:r>
    </w:p>
    <w:p w14:paraId="1A389463"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Tanto Cordova como IntelXDK fueron descartadas dado que se prefirió un grupo de herramientas, compatibles entre ella, y estables (stack de desarrollo de software).</w:t>
      </w:r>
    </w:p>
    <w:p w14:paraId="07A15829" w14:textId="77777777" w:rsidR="0082601E" w:rsidRDefault="0082601E" w:rsidP="0082601E">
      <w:pPr>
        <w:rPr>
          <w:rFonts w:ascii="Arial" w:eastAsia="Times New Roman" w:hAnsi="Arial" w:cs="Arial"/>
          <w:sz w:val="24"/>
          <w:szCs w:val="24"/>
        </w:rPr>
      </w:pPr>
    </w:p>
    <w:p w14:paraId="53BFC73A" w14:textId="52365159" w:rsidR="0082601E" w:rsidRDefault="0082601E" w:rsidP="0082601E">
      <w:pPr>
        <w:rPr>
          <w:rFonts w:ascii="Arial" w:eastAsia="Times New Roman" w:hAnsi="Arial" w:cs="Arial"/>
          <w:sz w:val="24"/>
          <w:szCs w:val="24"/>
        </w:rPr>
      </w:pPr>
      <w:r>
        <w:rPr>
          <w:rFonts w:ascii="Arial" w:eastAsia="Times New Roman" w:hAnsi="Arial" w:cs="Arial"/>
          <w:sz w:val="24"/>
          <w:szCs w:val="24"/>
        </w:rPr>
        <w:t xml:space="preserve">Por otro lado, se trató de incursionar en Meteor, realizando aplicaciones sobre arquitecturas Intel x86/x64. Se diseño un prototipo funcional de la aplicación, pero al migrar la misma a la arquitectura ARM (Raspberry Pi) se encontraron inconvenientes dado que este </w:t>
      </w:r>
      <w:r w:rsidR="00C132D9" w:rsidRPr="00D25EDC">
        <w:rPr>
          <w:rFonts w:ascii="Arial" w:eastAsia="Times New Roman" w:hAnsi="Arial" w:cs="Arial"/>
          <w:sz w:val="24"/>
          <w:szCs w:val="24"/>
          <w:highlight w:val="yellow"/>
        </w:rPr>
        <w:fldChar w:fldCharType="begin"/>
      </w:r>
      <w:r w:rsidR="00C132D9" w:rsidRPr="00D25EDC">
        <w:rPr>
          <w:rFonts w:ascii="Arial" w:eastAsia="Times New Roman" w:hAnsi="Arial" w:cs="Arial"/>
          <w:sz w:val="24"/>
          <w:szCs w:val="24"/>
        </w:rPr>
        <w:instrText xml:space="preserve"> REF _Ref508731667 \h </w:instrText>
      </w:r>
      <w:r w:rsidR="00D25EDC" w:rsidRPr="00D25EDC">
        <w:rPr>
          <w:rFonts w:ascii="Arial" w:eastAsia="Times New Roman" w:hAnsi="Arial" w:cs="Arial"/>
          <w:sz w:val="24"/>
          <w:szCs w:val="24"/>
          <w:highlight w:val="yellow"/>
        </w:rPr>
        <w:instrText xml:space="preserve"> \* MERGEFORMAT </w:instrText>
      </w:r>
      <w:r w:rsidR="00C132D9" w:rsidRPr="00D25EDC">
        <w:rPr>
          <w:rFonts w:ascii="Arial" w:eastAsia="Times New Roman" w:hAnsi="Arial" w:cs="Arial"/>
          <w:sz w:val="24"/>
          <w:szCs w:val="24"/>
          <w:highlight w:val="yellow"/>
        </w:rPr>
      </w:r>
      <w:r w:rsidR="00C132D9" w:rsidRPr="00D25EDC">
        <w:rPr>
          <w:rFonts w:ascii="Arial" w:eastAsia="Times New Roman" w:hAnsi="Arial" w:cs="Arial"/>
          <w:sz w:val="24"/>
          <w:szCs w:val="24"/>
          <w:highlight w:val="yellow"/>
        </w:rPr>
        <w:fldChar w:fldCharType="separate"/>
      </w:r>
      <w:r w:rsidR="0086299B">
        <w:rPr>
          <w:rFonts w:ascii="Arial" w:hAnsi="Arial" w:cs="Arial"/>
          <w:b/>
          <w:i/>
          <w:sz w:val="24"/>
          <w:szCs w:val="24"/>
        </w:rPr>
        <w:t>f</w:t>
      </w:r>
      <w:r w:rsidR="00C132D9" w:rsidRPr="00D25EDC">
        <w:rPr>
          <w:rFonts w:ascii="Arial" w:hAnsi="Arial" w:cs="Arial"/>
          <w:b/>
          <w:i/>
          <w:sz w:val="24"/>
          <w:szCs w:val="24"/>
        </w:rPr>
        <w:t>ramework</w:t>
      </w:r>
      <w:r w:rsidR="00C132D9" w:rsidRPr="00D25EDC">
        <w:rPr>
          <w:rFonts w:ascii="Arial" w:eastAsia="Times New Roman" w:hAnsi="Arial" w:cs="Arial"/>
          <w:sz w:val="24"/>
          <w:szCs w:val="24"/>
          <w:highlight w:val="yellow"/>
        </w:rPr>
        <w:fldChar w:fldCharType="end"/>
      </w:r>
      <w:r w:rsidR="00C132D9">
        <w:rPr>
          <w:rFonts w:ascii="Arial" w:eastAsia="Times New Roman" w:hAnsi="Arial" w:cs="Arial"/>
          <w:sz w:val="24"/>
          <w:szCs w:val="24"/>
        </w:rPr>
        <w:t xml:space="preserve"> </w:t>
      </w:r>
      <w:r>
        <w:rPr>
          <w:rFonts w:ascii="Arial" w:eastAsia="Times New Roman" w:hAnsi="Arial" w:cs="Arial"/>
          <w:sz w:val="24"/>
          <w:szCs w:val="24"/>
        </w:rPr>
        <w:t xml:space="preserve">no se encontraba soportado oficialmente para esta arquitectura. Existe un </w:t>
      </w:r>
      <w:r w:rsidRPr="004913E9">
        <w:rPr>
          <w:rFonts w:ascii="Arial" w:eastAsia="Times New Roman" w:hAnsi="Arial" w:cs="Arial"/>
          <w:i/>
          <w:sz w:val="24"/>
          <w:szCs w:val="24"/>
        </w:rPr>
        <w:t>fork</w:t>
      </w:r>
      <w:r>
        <w:rPr>
          <w:rFonts w:ascii="Arial" w:eastAsia="Times New Roman" w:hAnsi="Arial" w:cs="Arial"/>
          <w:sz w:val="24"/>
          <w:szCs w:val="24"/>
        </w:rPr>
        <w:t>, pero no se tuvo éxito en la integración de las tecnologías.</w:t>
      </w:r>
    </w:p>
    <w:p w14:paraId="7F4AEDF5" w14:textId="77777777" w:rsidR="0082601E" w:rsidRDefault="0082601E" w:rsidP="0082601E">
      <w:pPr>
        <w:rPr>
          <w:rFonts w:ascii="Arial" w:eastAsia="Times New Roman" w:hAnsi="Arial" w:cs="Arial"/>
          <w:sz w:val="24"/>
          <w:szCs w:val="24"/>
        </w:rPr>
      </w:pPr>
    </w:p>
    <w:p w14:paraId="7897D3CD" w14:textId="28FE4382" w:rsidR="0082601E" w:rsidRPr="004854D0" w:rsidRDefault="0082601E" w:rsidP="0082601E">
      <w:pPr>
        <w:rPr>
          <w:rFonts w:ascii="Arial" w:eastAsia="Times New Roman" w:hAnsi="Arial" w:cs="Arial"/>
          <w:sz w:val="24"/>
          <w:szCs w:val="24"/>
        </w:rPr>
      </w:pPr>
      <w:r>
        <w:rPr>
          <w:rFonts w:ascii="Arial" w:eastAsia="Times New Roman" w:hAnsi="Arial" w:cs="Arial"/>
          <w:sz w:val="24"/>
          <w:szCs w:val="24"/>
        </w:rPr>
        <w:t>Finalmente se seleccionó el stack MEAN el cual resultó ser compatible con el desarrollo avanzado hasta el momento, hecho con Meteor (</w:t>
      </w:r>
      <w:r w:rsidRPr="004854D0">
        <w:rPr>
          <w:rFonts w:ascii="Arial" w:eastAsia="Times New Roman" w:hAnsi="Arial" w:cs="Arial"/>
          <w:sz w:val="24"/>
          <w:szCs w:val="24"/>
        </w:rPr>
        <w:t xml:space="preserve">MEAN </w:t>
      </w:r>
      <w:r>
        <w:rPr>
          <w:rFonts w:ascii="Arial" w:eastAsia="Times New Roman" w:hAnsi="Arial" w:cs="Arial"/>
          <w:sz w:val="24"/>
          <w:szCs w:val="24"/>
        </w:rPr>
        <w:t>se encuentra detallado en el</w:t>
      </w:r>
      <w:r w:rsidRPr="004854D0">
        <w:rPr>
          <w:rFonts w:ascii="Arial" w:eastAsia="Times New Roman" w:hAnsi="Arial" w:cs="Arial"/>
          <w:sz w:val="24"/>
          <w:szCs w:val="24"/>
        </w:rPr>
        <w:t xml:space="preserve"> </w:t>
      </w:r>
      <w:r w:rsidRPr="00BC6E46">
        <w:rPr>
          <w:rFonts w:ascii="Arial" w:eastAsia="Times New Roman" w:hAnsi="Arial" w:cs="Arial"/>
          <w:b/>
          <w:sz w:val="24"/>
          <w:szCs w:val="24"/>
        </w:rPr>
        <w:fldChar w:fldCharType="begin"/>
      </w:r>
      <w:r w:rsidRPr="00BC6E46">
        <w:rPr>
          <w:rFonts w:ascii="Arial" w:eastAsia="Times New Roman" w:hAnsi="Arial" w:cs="Arial"/>
          <w:b/>
          <w:sz w:val="24"/>
          <w:szCs w:val="24"/>
        </w:rPr>
        <w:instrText xml:space="preserve"> REF _Ref504150374 \h  \* MERGEFORMAT </w:instrText>
      </w:r>
      <w:r w:rsidRPr="00BC6E46">
        <w:rPr>
          <w:rFonts w:ascii="Arial" w:eastAsia="Times New Roman" w:hAnsi="Arial" w:cs="Arial"/>
          <w:b/>
          <w:sz w:val="24"/>
          <w:szCs w:val="24"/>
        </w:rPr>
      </w:r>
      <w:r w:rsidRPr="00BC6E46">
        <w:rPr>
          <w:rFonts w:ascii="Arial" w:eastAsia="Times New Roman" w:hAnsi="Arial" w:cs="Arial"/>
          <w:b/>
          <w:sz w:val="24"/>
          <w:szCs w:val="24"/>
        </w:rPr>
        <w:fldChar w:fldCharType="separate"/>
      </w:r>
      <w:r w:rsidRPr="00BC6E46">
        <w:rPr>
          <w:rFonts w:ascii="Arial" w:eastAsia="Times New Roman" w:hAnsi="Arial" w:cs="Arial"/>
          <w:b/>
          <w:sz w:val="24"/>
          <w:szCs w:val="24"/>
        </w:rPr>
        <w:t>Capítulo 6 – Stack MEAN</w:t>
      </w:r>
      <w:r w:rsidRPr="00BC6E46">
        <w:rPr>
          <w:rFonts w:ascii="Arial" w:eastAsia="Times New Roman" w:hAnsi="Arial" w:cs="Arial"/>
          <w:b/>
          <w:sz w:val="24"/>
          <w:szCs w:val="24"/>
        </w:rPr>
        <w:fldChar w:fldCharType="end"/>
      </w:r>
      <w:r w:rsidRPr="004854D0">
        <w:rPr>
          <w:rFonts w:ascii="Arial" w:eastAsia="Times New Roman" w:hAnsi="Arial" w:cs="Arial"/>
          <w:sz w:val="24"/>
          <w:szCs w:val="24"/>
        </w:rPr>
        <w:t>)</w:t>
      </w:r>
      <w:r>
        <w:rPr>
          <w:rFonts w:ascii="Arial" w:eastAsia="Times New Roman" w:hAnsi="Arial" w:cs="Arial"/>
          <w:sz w:val="24"/>
          <w:szCs w:val="24"/>
        </w:rPr>
        <w:t xml:space="preserve">. La migración de la aplicación tanto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_Ref508731711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Front-End</w:t>
      </w:r>
      <w:r w:rsidR="00C132D9" w:rsidRPr="00D25EDC">
        <w:rPr>
          <w:rFonts w:ascii="Arial" w:eastAsia="Times New Roman" w:hAnsi="Arial" w:cs="Arial"/>
          <w:i/>
          <w:sz w:val="24"/>
          <w:szCs w:val="24"/>
          <w:highlight w:val="yellow"/>
        </w:rPr>
        <w:fldChar w:fldCharType="end"/>
      </w:r>
      <w:r w:rsidR="00C132D9">
        <w:rPr>
          <w:rFonts w:ascii="Arial" w:eastAsia="Times New Roman" w:hAnsi="Arial" w:cs="Arial"/>
          <w:i/>
          <w:sz w:val="24"/>
          <w:szCs w:val="24"/>
        </w:rPr>
        <w:t xml:space="preserve"> </w:t>
      </w:r>
      <w:r>
        <w:rPr>
          <w:rFonts w:ascii="Arial" w:eastAsia="Times New Roman" w:hAnsi="Arial" w:cs="Arial"/>
          <w:sz w:val="24"/>
          <w:szCs w:val="24"/>
        </w:rPr>
        <w:t xml:space="preserve">como </w:t>
      </w:r>
      <w:r w:rsidR="00C132D9" w:rsidRPr="00D25EDC">
        <w:rPr>
          <w:rFonts w:ascii="Arial" w:eastAsia="Times New Roman" w:hAnsi="Arial" w:cs="Arial"/>
          <w:i/>
          <w:sz w:val="24"/>
          <w:szCs w:val="24"/>
          <w:highlight w:val="yellow"/>
        </w:rPr>
        <w:fldChar w:fldCharType="begin"/>
      </w:r>
      <w:r w:rsidR="00C132D9" w:rsidRPr="00D25EDC">
        <w:rPr>
          <w:rFonts w:ascii="Arial" w:eastAsia="Times New Roman" w:hAnsi="Arial" w:cs="Arial"/>
          <w:sz w:val="24"/>
          <w:szCs w:val="24"/>
        </w:rPr>
        <w:instrText xml:space="preserve"> REF _Ref508794388 \h </w:instrText>
      </w:r>
      <w:r w:rsidR="00D25EDC" w:rsidRPr="00D25EDC">
        <w:rPr>
          <w:rFonts w:ascii="Arial" w:eastAsia="Times New Roman" w:hAnsi="Arial" w:cs="Arial"/>
          <w:i/>
          <w:sz w:val="24"/>
          <w:szCs w:val="24"/>
          <w:highlight w:val="yellow"/>
        </w:rPr>
        <w:instrText xml:space="preserve"> \* MERGEFORMAT </w:instrText>
      </w:r>
      <w:r w:rsidR="00C132D9" w:rsidRPr="00D25EDC">
        <w:rPr>
          <w:rFonts w:ascii="Arial" w:eastAsia="Times New Roman" w:hAnsi="Arial" w:cs="Arial"/>
          <w:i/>
          <w:sz w:val="24"/>
          <w:szCs w:val="24"/>
          <w:highlight w:val="yellow"/>
        </w:rPr>
      </w:r>
      <w:r w:rsidR="00C132D9" w:rsidRPr="00D25EDC">
        <w:rPr>
          <w:rFonts w:ascii="Arial" w:eastAsia="Times New Roman" w:hAnsi="Arial" w:cs="Arial"/>
          <w:i/>
          <w:sz w:val="24"/>
          <w:szCs w:val="24"/>
          <w:highlight w:val="yellow"/>
        </w:rPr>
        <w:fldChar w:fldCharType="separate"/>
      </w:r>
      <w:r w:rsidR="00C132D9" w:rsidRPr="00D25EDC">
        <w:rPr>
          <w:rFonts w:ascii="Arial" w:hAnsi="Arial" w:cs="Arial"/>
          <w:b/>
          <w:i/>
          <w:sz w:val="24"/>
          <w:szCs w:val="24"/>
        </w:rPr>
        <w:t>Back-End</w:t>
      </w:r>
      <w:r w:rsidR="00C132D9" w:rsidRPr="00D25EDC">
        <w:rPr>
          <w:rFonts w:ascii="Arial" w:eastAsia="Times New Roman" w:hAnsi="Arial" w:cs="Arial"/>
          <w:i/>
          <w:sz w:val="24"/>
          <w:szCs w:val="24"/>
          <w:highlight w:val="yellow"/>
        </w:rPr>
        <w:fldChar w:fldCharType="end"/>
      </w:r>
      <w:r>
        <w:rPr>
          <w:rFonts w:ascii="Arial" w:eastAsia="Times New Roman" w:hAnsi="Arial" w:cs="Arial"/>
          <w:sz w:val="24"/>
          <w:szCs w:val="24"/>
        </w:rPr>
        <w:t xml:space="preserve">, desarrollada con Meteor, fue dispuesta de la </w:t>
      </w:r>
      <w:r>
        <w:rPr>
          <w:rFonts w:ascii="Arial" w:eastAsia="Times New Roman" w:hAnsi="Arial" w:cs="Arial"/>
          <w:sz w:val="24"/>
          <w:szCs w:val="24"/>
        </w:rPr>
        <w:lastRenderedPageBreak/>
        <w:t xml:space="preserve">siguiente forma: El procesamiento de </w:t>
      </w:r>
      <w:r w:rsidR="00C132D9" w:rsidRPr="00D25EDC">
        <w:rPr>
          <w:rFonts w:ascii="Arial" w:eastAsia="Times New Roman" w:hAnsi="Arial" w:cs="Arial"/>
          <w:i/>
          <w:sz w:val="24"/>
          <w:szCs w:val="24"/>
        </w:rPr>
        <w:fldChar w:fldCharType="begin"/>
      </w:r>
      <w:r w:rsidR="00C132D9" w:rsidRPr="00D25EDC">
        <w:rPr>
          <w:rFonts w:ascii="Arial" w:eastAsia="Times New Roman" w:hAnsi="Arial" w:cs="Arial"/>
          <w:sz w:val="24"/>
          <w:szCs w:val="24"/>
        </w:rPr>
        <w:instrText xml:space="preserve"> REF _Ref509658089 \h </w:instrText>
      </w:r>
      <w:r w:rsidR="00D25EDC" w:rsidRPr="00D25EDC">
        <w:rPr>
          <w:rFonts w:ascii="Arial" w:eastAsia="Times New Roman" w:hAnsi="Arial" w:cs="Arial"/>
          <w:i/>
          <w:sz w:val="24"/>
          <w:szCs w:val="24"/>
        </w:rPr>
        <w:instrText xml:space="preserve"> \* MERGEFORMAT </w:instrText>
      </w:r>
      <w:r w:rsidR="00C132D9" w:rsidRPr="00D25EDC">
        <w:rPr>
          <w:rFonts w:ascii="Arial" w:eastAsia="Times New Roman" w:hAnsi="Arial" w:cs="Arial"/>
          <w:i/>
          <w:sz w:val="24"/>
          <w:szCs w:val="24"/>
        </w:rPr>
      </w:r>
      <w:r w:rsidR="00C132D9" w:rsidRPr="00D25EDC">
        <w:rPr>
          <w:rFonts w:ascii="Arial" w:eastAsia="Times New Roman" w:hAnsi="Arial" w:cs="Arial"/>
          <w:i/>
          <w:sz w:val="24"/>
          <w:szCs w:val="24"/>
        </w:rPr>
        <w:fldChar w:fldCharType="separate"/>
      </w:r>
      <w:r w:rsidR="00C132D9" w:rsidRPr="00D25EDC">
        <w:rPr>
          <w:rFonts w:ascii="Arial" w:hAnsi="Arial" w:cs="Arial"/>
          <w:b/>
          <w:i/>
          <w:sz w:val="24"/>
          <w:szCs w:val="24"/>
        </w:rPr>
        <w:t>Templates</w:t>
      </w:r>
      <w:r w:rsidR="00C132D9" w:rsidRPr="00D25EDC">
        <w:rPr>
          <w:rFonts w:ascii="Arial" w:eastAsia="Times New Roman" w:hAnsi="Arial" w:cs="Arial"/>
          <w:i/>
          <w:sz w:val="24"/>
          <w:szCs w:val="24"/>
        </w:rPr>
        <w:fldChar w:fldCharType="end"/>
      </w:r>
      <w:r>
        <w:rPr>
          <w:rFonts w:ascii="Arial" w:eastAsia="Times New Roman" w:hAnsi="Arial" w:cs="Arial"/>
          <w:sz w:val="24"/>
          <w:szCs w:val="24"/>
        </w:rPr>
        <w:t xml:space="preserve">, captura y gestión de eventos, realizada en Blaze, se trasladó a Angular 4+. El servidor Meteor se codificó en Node. El manejo de rutas y REST desarrollado en Iron se migró a Express. En cuanto a las colecciones de datos se mantuvieron en Mongo. </w:t>
      </w:r>
    </w:p>
    <w:p w14:paraId="73A54CCA" w14:textId="77777777" w:rsidR="0082601E" w:rsidRDefault="0082601E" w:rsidP="0082601E">
      <w:pPr>
        <w:rPr>
          <w:rFonts w:ascii="Arial" w:eastAsia="Times New Roman" w:hAnsi="Arial" w:cs="Arial"/>
          <w:sz w:val="24"/>
          <w:szCs w:val="24"/>
        </w:rPr>
      </w:pPr>
    </w:p>
    <w:p w14:paraId="277FE230" w14:textId="3BE7D618" w:rsidR="0082601E" w:rsidRDefault="0082601E" w:rsidP="0082601E">
      <w:pPr>
        <w:rPr>
          <w:rFonts w:ascii="Arial" w:eastAsia="Times New Roman" w:hAnsi="Arial" w:cs="Arial"/>
          <w:sz w:val="24"/>
          <w:szCs w:val="24"/>
        </w:rPr>
      </w:pPr>
      <w:r>
        <w:rPr>
          <w:rFonts w:ascii="Arial" w:eastAsia="Times New Roman" w:hAnsi="Arial" w:cs="Arial"/>
          <w:sz w:val="24"/>
          <w:szCs w:val="24"/>
        </w:rPr>
        <w:t>Otro desafío que se presentó, fue comunicar el proceso servidor</w:t>
      </w:r>
      <w:r w:rsidR="00BC6E46">
        <w:rPr>
          <w:rFonts w:ascii="Arial" w:eastAsia="Times New Roman" w:hAnsi="Arial" w:cs="Arial"/>
          <w:sz w:val="24"/>
          <w:szCs w:val="24"/>
        </w:rPr>
        <w:t>,</w:t>
      </w:r>
      <w:r>
        <w:rPr>
          <w:rFonts w:ascii="Arial" w:eastAsia="Times New Roman" w:hAnsi="Arial" w:cs="Arial"/>
          <w:sz w:val="24"/>
          <w:szCs w:val="24"/>
        </w:rPr>
        <w:t xml:space="preserve"> </w:t>
      </w:r>
      <w:r w:rsidR="00BC6E46">
        <w:rPr>
          <w:rFonts w:ascii="Arial" w:eastAsia="Times New Roman" w:hAnsi="Arial" w:cs="Arial"/>
          <w:sz w:val="24"/>
          <w:szCs w:val="24"/>
        </w:rPr>
        <w:t>ejecutándose</w:t>
      </w:r>
      <w:r>
        <w:rPr>
          <w:rFonts w:ascii="Arial" w:eastAsia="Times New Roman" w:hAnsi="Arial" w:cs="Arial"/>
          <w:sz w:val="24"/>
          <w:szCs w:val="24"/>
        </w:rPr>
        <w:t xml:space="preserve"> en Raspberry (como un proceso en Raspian)</w:t>
      </w:r>
      <w:r w:rsidR="00BC6E46">
        <w:rPr>
          <w:rFonts w:ascii="Arial" w:eastAsia="Times New Roman" w:hAnsi="Arial" w:cs="Arial"/>
          <w:sz w:val="24"/>
          <w:szCs w:val="24"/>
        </w:rPr>
        <w:t>,</w:t>
      </w:r>
      <w:r>
        <w:rPr>
          <w:rFonts w:ascii="Arial" w:eastAsia="Times New Roman" w:hAnsi="Arial" w:cs="Arial"/>
          <w:sz w:val="24"/>
          <w:szCs w:val="24"/>
        </w:rPr>
        <w:t xml:space="preserve"> con las placas Arduino Mega y Arduino Nano. Dentro de los paquetes disponibles en NPM, se encontraron dos librerías estables para la comunicación de Node y Arduino. Estas librerías son Cylon y Johnny-five. La librería Cylon utiliza el paradigma de programación declarativo, en cambio, Johnny-five el orientado a </w:t>
      </w:r>
      <w:r w:rsidRPr="004913E9">
        <w:rPr>
          <w:rFonts w:ascii="Arial" w:eastAsia="Times New Roman" w:hAnsi="Arial" w:cs="Arial"/>
          <w:i/>
          <w:sz w:val="24"/>
          <w:szCs w:val="24"/>
        </w:rPr>
        <w:t>callbacks</w:t>
      </w:r>
      <w:r>
        <w:rPr>
          <w:rFonts w:ascii="Arial" w:eastAsia="Times New Roman" w:hAnsi="Arial" w:cs="Arial"/>
          <w:sz w:val="24"/>
          <w:szCs w:val="24"/>
        </w:rPr>
        <w:t xml:space="preserve">. Este último fue el seleccionado por mantener el mismo estilo de codificación que el stack MEAN, compatibilidad con los componentes de Arduino (gracias a estar basado en firmata) y, por, sobre todo, poseer una versión estable de </w:t>
      </w:r>
      <w:r w:rsidRPr="00EA739C">
        <w:rPr>
          <w:rFonts w:ascii="Arial" w:eastAsia="Times New Roman" w:hAnsi="Arial" w:cs="Arial"/>
          <w:sz w:val="24"/>
          <w:szCs w:val="24"/>
        </w:rPr>
        <w:t>serialport</w:t>
      </w:r>
      <w:r>
        <w:rPr>
          <w:rFonts w:ascii="Arial" w:eastAsia="Times New Roman" w:hAnsi="Arial" w:cs="Arial"/>
          <w:sz w:val="24"/>
          <w:szCs w:val="24"/>
        </w:rPr>
        <w:t xml:space="preserve"> compatible con la arquitectura ARM. El protocolo Firmata, base </w:t>
      </w:r>
      <w:r w:rsidR="00BC6E46">
        <w:rPr>
          <w:rFonts w:ascii="Arial" w:eastAsia="Times New Roman" w:hAnsi="Arial" w:cs="Arial"/>
          <w:sz w:val="24"/>
          <w:szCs w:val="24"/>
        </w:rPr>
        <w:t>de Johnny</w:t>
      </w:r>
      <w:r>
        <w:rPr>
          <w:rFonts w:ascii="Arial" w:eastAsia="Times New Roman" w:hAnsi="Arial" w:cs="Arial"/>
          <w:sz w:val="24"/>
          <w:szCs w:val="24"/>
        </w:rPr>
        <w:t xml:space="preserve">-five se analizó en el </w:t>
      </w:r>
      <w:r w:rsidR="00B3149C" w:rsidRPr="00B3149C">
        <w:rPr>
          <w:rFonts w:ascii="Arial" w:eastAsia="Times New Roman" w:hAnsi="Arial" w:cs="Arial"/>
          <w:b/>
          <w:sz w:val="24"/>
          <w:szCs w:val="24"/>
        </w:rPr>
        <w:fldChar w:fldCharType="begin"/>
      </w:r>
      <w:r w:rsidR="00B3149C" w:rsidRPr="00B3149C">
        <w:rPr>
          <w:rFonts w:ascii="Arial" w:eastAsia="Times New Roman" w:hAnsi="Arial" w:cs="Arial"/>
          <w:b/>
          <w:sz w:val="24"/>
          <w:szCs w:val="24"/>
        </w:rPr>
        <w:instrText xml:space="preserve"> REF _Ref509658720 \h  \* MERGEFORMAT </w:instrText>
      </w:r>
      <w:r w:rsidR="00B3149C" w:rsidRPr="00B3149C">
        <w:rPr>
          <w:rFonts w:ascii="Arial" w:eastAsia="Times New Roman" w:hAnsi="Arial" w:cs="Arial"/>
          <w:b/>
          <w:sz w:val="24"/>
          <w:szCs w:val="24"/>
        </w:rPr>
      </w:r>
      <w:r w:rsidR="00B3149C" w:rsidRPr="00B3149C">
        <w:rPr>
          <w:rFonts w:ascii="Arial" w:eastAsia="Times New Roman" w:hAnsi="Arial" w:cs="Arial"/>
          <w:b/>
          <w:sz w:val="24"/>
          <w:szCs w:val="24"/>
        </w:rPr>
        <w:fldChar w:fldCharType="separate"/>
      </w:r>
      <w:r w:rsidR="00B3149C" w:rsidRPr="00B3149C">
        <w:rPr>
          <w:rFonts w:ascii="Arial" w:hAnsi="Arial" w:cs="Arial"/>
          <w:b/>
          <w:sz w:val="24"/>
          <w:szCs w:val="24"/>
        </w:rPr>
        <w:t>Capítulo 7 – Comunicación NodeJS con Arduino</w:t>
      </w:r>
      <w:r w:rsidR="00B3149C" w:rsidRPr="00B3149C">
        <w:rPr>
          <w:rFonts w:ascii="Arial" w:eastAsia="Times New Roman" w:hAnsi="Arial" w:cs="Arial"/>
          <w:b/>
          <w:sz w:val="24"/>
          <w:szCs w:val="24"/>
        </w:rPr>
        <w:fldChar w:fldCharType="end"/>
      </w:r>
      <w:r>
        <w:rPr>
          <w:rFonts w:ascii="Arial" w:eastAsia="Times New Roman" w:hAnsi="Arial" w:cs="Arial"/>
          <w:sz w:val="24"/>
          <w:szCs w:val="24"/>
        </w:rPr>
        <w:t>).</w:t>
      </w:r>
    </w:p>
    <w:p w14:paraId="70150834" w14:textId="77777777" w:rsidR="0082601E" w:rsidRDefault="0082601E" w:rsidP="0082601E">
      <w:pPr>
        <w:rPr>
          <w:rFonts w:ascii="Arial" w:eastAsia="Times New Roman" w:hAnsi="Arial" w:cs="Arial"/>
          <w:sz w:val="24"/>
          <w:szCs w:val="24"/>
        </w:rPr>
      </w:pPr>
    </w:p>
    <w:p w14:paraId="71E898A4" w14:textId="156B5DAF" w:rsidR="0082601E" w:rsidRPr="009E2F34" w:rsidRDefault="0082601E" w:rsidP="0082601E">
      <w:pPr>
        <w:rPr>
          <w:rFonts w:ascii="Arial" w:eastAsia="Times New Roman" w:hAnsi="Arial" w:cs="Arial"/>
          <w:sz w:val="24"/>
          <w:szCs w:val="24"/>
        </w:rPr>
      </w:pPr>
      <w:r>
        <w:rPr>
          <w:rFonts w:ascii="Arial" w:eastAsia="Times New Roman" w:hAnsi="Arial" w:cs="Arial"/>
          <w:sz w:val="24"/>
          <w:szCs w:val="24"/>
        </w:rPr>
        <w:t>Finalmente se agregó el código necesario para que las mediciones tomadas por Jhony-Five de los sensores sean almacenad</w:t>
      </w:r>
      <w:r w:rsidR="00160472">
        <w:rPr>
          <w:rFonts w:ascii="Arial" w:eastAsia="Times New Roman" w:hAnsi="Arial" w:cs="Arial"/>
          <w:sz w:val="24"/>
          <w:szCs w:val="24"/>
        </w:rPr>
        <w:t>a</w:t>
      </w:r>
      <w:r>
        <w:rPr>
          <w:rFonts w:ascii="Arial" w:eastAsia="Times New Roman" w:hAnsi="Arial" w:cs="Arial"/>
          <w:sz w:val="24"/>
          <w:szCs w:val="24"/>
        </w:rPr>
        <w:t>s en colecciones de MongoDB. A partir de éstas se generan las estadísticas requeridas por los objetivos de esta tesina.</w:t>
      </w:r>
    </w:p>
    <w:p w14:paraId="0334BF32" w14:textId="77777777" w:rsidR="0082601E" w:rsidRDefault="0082601E" w:rsidP="0082601E">
      <w:pPr>
        <w:rPr>
          <w:rFonts w:ascii="Arial" w:eastAsia="Times New Roman" w:hAnsi="Arial" w:cs="Arial"/>
          <w:b/>
        </w:rPr>
      </w:pPr>
    </w:p>
    <w:p w14:paraId="19979F22" w14:textId="77777777" w:rsidR="0082601E" w:rsidRDefault="0082601E" w:rsidP="0082601E">
      <w:pPr>
        <w:spacing w:after="160" w:line="259" w:lineRule="auto"/>
        <w:jc w:val="left"/>
        <w:rPr>
          <w:b/>
          <w:color w:val="666666"/>
          <w:sz w:val="32"/>
          <w:szCs w:val="32"/>
        </w:rPr>
      </w:pPr>
      <w:r>
        <w:rPr>
          <w:b/>
          <w:sz w:val="32"/>
          <w:szCs w:val="32"/>
        </w:rPr>
        <w:br w:type="page"/>
      </w:r>
    </w:p>
    <w:p w14:paraId="68C09725" w14:textId="77777777" w:rsidR="0082601E" w:rsidRPr="008B318D" w:rsidRDefault="0082601E" w:rsidP="0082601E">
      <w:pPr>
        <w:pStyle w:val="Ttulo2"/>
        <w:rPr>
          <w:b/>
          <w:sz w:val="32"/>
          <w:szCs w:val="32"/>
        </w:rPr>
      </w:pPr>
      <w:bookmarkStart w:id="423" w:name="_Toc510799446"/>
      <w:r w:rsidRPr="008B318D">
        <w:rPr>
          <w:b/>
          <w:sz w:val="32"/>
          <w:szCs w:val="32"/>
        </w:rPr>
        <w:lastRenderedPageBreak/>
        <w:t>Resumen</w:t>
      </w:r>
      <w:bookmarkEnd w:id="423"/>
    </w:p>
    <w:p w14:paraId="3F735556" w14:textId="77777777" w:rsidR="0082601E" w:rsidRDefault="0082601E" w:rsidP="0082601E"/>
    <w:p w14:paraId="469D977D" w14:textId="77777777" w:rsidR="0082601E" w:rsidRDefault="0082601E" w:rsidP="0082601E">
      <w:pPr>
        <w:rPr>
          <w:rFonts w:ascii="Arial" w:eastAsia="Times New Roman" w:hAnsi="Arial" w:cs="Arial"/>
          <w:sz w:val="24"/>
          <w:szCs w:val="24"/>
        </w:rPr>
      </w:pPr>
      <w:r w:rsidRPr="008B318D">
        <w:rPr>
          <w:rFonts w:ascii="Arial" w:eastAsia="Times New Roman" w:hAnsi="Arial" w:cs="Arial"/>
          <w:sz w:val="24"/>
          <w:szCs w:val="24"/>
        </w:rPr>
        <w:t>En este capítulo se analizaron las diversas tecnologías tanto de hardware como de software utilizadas en el SAR, justificando la selección de cada una de ellas y los ensayos realizados para concluir en su utilización</w:t>
      </w:r>
      <w:r>
        <w:rPr>
          <w:rFonts w:ascii="Arial" w:eastAsia="Times New Roman" w:hAnsi="Arial" w:cs="Arial"/>
          <w:sz w:val="24"/>
          <w:szCs w:val="24"/>
        </w:rPr>
        <w:t>.</w:t>
      </w:r>
    </w:p>
    <w:p w14:paraId="26C968AF" w14:textId="77777777" w:rsidR="0082601E" w:rsidRDefault="0082601E" w:rsidP="0082601E">
      <w:pPr>
        <w:rPr>
          <w:rFonts w:ascii="Arial" w:eastAsia="Times New Roman" w:hAnsi="Arial" w:cs="Arial"/>
          <w:sz w:val="24"/>
          <w:szCs w:val="24"/>
        </w:rPr>
      </w:pPr>
    </w:p>
    <w:p w14:paraId="17C1C5FD" w14:textId="77777777" w:rsidR="0082601E" w:rsidRDefault="0082601E" w:rsidP="0082601E">
      <w:pPr>
        <w:rPr>
          <w:rFonts w:ascii="Arial" w:eastAsia="Times New Roman" w:hAnsi="Arial" w:cs="Arial"/>
          <w:sz w:val="24"/>
          <w:szCs w:val="24"/>
        </w:rPr>
      </w:pPr>
      <w:r>
        <w:rPr>
          <w:rFonts w:ascii="Arial" w:eastAsia="Times New Roman" w:hAnsi="Arial" w:cs="Arial"/>
          <w:sz w:val="24"/>
          <w:szCs w:val="24"/>
        </w:rPr>
        <w:t>Se explicó el porqué del uso de Arduino y Raspberry Pi como plataformas de base para la manipulación del robot móvil. Las ventajas del uso de la cámara v2 de Raspberry, y las problemáticas que se presentaron al probar la cámara para Arduino OV7670.</w:t>
      </w:r>
    </w:p>
    <w:p w14:paraId="7FD5282A" w14:textId="77777777" w:rsidR="0082601E" w:rsidRDefault="0082601E" w:rsidP="0082601E">
      <w:pPr>
        <w:rPr>
          <w:rFonts w:ascii="Arial" w:eastAsia="Times New Roman" w:hAnsi="Arial" w:cs="Arial"/>
          <w:sz w:val="24"/>
          <w:szCs w:val="24"/>
        </w:rPr>
      </w:pPr>
    </w:p>
    <w:p w14:paraId="2F72C85F" w14:textId="39B6F8B0" w:rsidR="0082601E" w:rsidRPr="008B318D" w:rsidRDefault="0082601E" w:rsidP="0082601E">
      <w:pPr>
        <w:rPr>
          <w:rFonts w:ascii="Arial" w:eastAsia="Times New Roman" w:hAnsi="Arial" w:cs="Arial"/>
          <w:sz w:val="24"/>
          <w:szCs w:val="24"/>
        </w:rPr>
      </w:pPr>
      <w:r>
        <w:rPr>
          <w:rFonts w:ascii="Arial" w:eastAsia="Times New Roman" w:hAnsi="Arial" w:cs="Arial"/>
          <w:sz w:val="24"/>
          <w:szCs w:val="24"/>
        </w:rPr>
        <w:t xml:space="preserve">Por otro lado, en cuanto al software seleccionado, se detallaron los requerimientos necesarios para el desarrollo del SAR. </w:t>
      </w:r>
      <w:r w:rsidR="00AC6933">
        <w:rPr>
          <w:rFonts w:ascii="Arial" w:eastAsia="Times New Roman" w:hAnsi="Arial" w:cs="Arial"/>
          <w:sz w:val="24"/>
          <w:szCs w:val="24"/>
        </w:rPr>
        <w:t>Dentro de los mismos, se destacó</w:t>
      </w:r>
      <w:r>
        <w:rPr>
          <w:rFonts w:ascii="Arial" w:eastAsia="Times New Roman" w:hAnsi="Arial" w:cs="Arial"/>
          <w:sz w:val="24"/>
          <w:szCs w:val="24"/>
        </w:rPr>
        <w:t xml:space="preserve"> el aprovechamiento de las</w:t>
      </w:r>
      <w:r w:rsidR="00AC6933">
        <w:rPr>
          <w:rFonts w:ascii="Arial" w:eastAsia="Times New Roman" w:hAnsi="Arial" w:cs="Arial"/>
          <w:sz w:val="24"/>
          <w:szCs w:val="24"/>
        </w:rPr>
        <w:t xml:space="preserve"> capacidades brindadas por el </w:t>
      </w:r>
      <w:r>
        <w:rPr>
          <w:rFonts w:ascii="Arial" w:eastAsia="Times New Roman" w:hAnsi="Arial" w:cs="Arial"/>
          <w:sz w:val="24"/>
          <w:szCs w:val="24"/>
        </w:rPr>
        <w:t>Sistema Operativo de Raspberry, seleccionándose Raspbian para tal fin. Finalmente se describen las diversas tecnologías que se probaron a lo largo del desarrollo, resultando MEAN el satck elegido para realizar la aplicación web.</w:t>
      </w:r>
    </w:p>
    <w:p w14:paraId="395C2A08" w14:textId="77777777" w:rsidR="00D11B48" w:rsidRDefault="00D11B48">
      <w:pPr>
        <w:rPr>
          <w:b/>
          <w:color w:val="434343"/>
          <w:sz w:val="36"/>
          <w:szCs w:val="36"/>
        </w:rPr>
      </w:pPr>
      <w:r>
        <w:rPr>
          <w:sz w:val="36"/>
          <w:szCs w:val="36"/>
        </w:rPr>
        <w:br w:type="page"/>
      </w:r>
    </w:p>
    <w:p w14:paraId="60DCCE39" w14:textId="77777777" w:rsidR="006D6B4B" w:rsidRDefault="006D6B4B" w:rsidP="006D6B4B">
      <w:pPr>
        <w:pStyle w:val="Ttulo1"/>
      </w:pPr>
      <w:bookmarkStart w:id="424" w:name="_Toc504153950"/>
      <w:bookmarkStart w:id="425" w:name="_Toc510799447"/>
      <w:r>
        <w:rPr>
          <w:shd w:val="clear" w:color="auto" w:fill="FFFFFF"/>
        </w:rPr>
        <w:lastRenderedPageBreak/>
        <w:t>Capítulo 9 – Arquitectura y Ensamblado del SAR</w:t>
      </w:r>
      <w:bookmarkEnd w:id="424"/>
      <w:bookmarkEnd w:id="425"/>
    </w:p>
    <w:p w14:paraId="11E04065" w14:textId="77777777" w:rsidR="006D6B4B" w:rsidRPr="005A7426" w:rsidRDefault="006D6B4B" w:rsidP="006D6B4B"/>
    <w:p w14:paraId="63131471" w14:textId="469340AB"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prototipo del SAR </w:t>
      </w:r>
      <w:r>
        <w:rPr>
          <w:rFonts w:ascii="Arial" w:hAnsi="Arial" w:cs="Arial"/>
          <w:color w:val="333333"/>
          <w:sz w:val="24"/>
          <w:szCs w:val="24"/>
          <w:shd w:val="clear" w:color="auto" w:fill="FFFFFF"/>
        </w:rPr>
        <w:t>está compuesto de</w:t>
      </w:r>
      <w:r w:rsidRPr="00F923C8">
        <w:rPr>
          <w:rFonts w:ascii="Arial" w:hAnsi="Arial" w:cs="Arial"/>
          <w:color w:val="333333"/>
          <w:sz w:val="24"/>
          <w:szCs w:val="24"/>
          <w:shd w:val="clear" w:color="auto" w:fill="FFFFFF"/>
        </w:rPr>
        <w:t xml:space="preserve"> un robot móvil, </w:t>
      </w:r>
      <w:r>
        <w:rPr>
          <w:rFonts w:ascii="Arial" w:hAnsi="Arial" w:cs="Arial"/>
          <w:color w:val="333333"/>
          <w:sz w:val="24"/>
          <w:szCs w:val="24"/>
          <w:shd w:val="clear" w:color="auto" w:fill="FFFFFF"/>
        </w:rPr>
        <w:t>dotado de</w:t>
      </w:r>
      <w:r w:rsidRPr="00F923C8">
        <w:rPr>
          <w:rFonts w:ascii="Arial" w:hAnsi="Arial" w:cs="Arial"/>
          <w:color w:val="333333"/>
          <w:sz w:val="24"/>
          <w:szCs w:val="24"/>
          <w:shd w:val="clear" w:color="auto" w:fill="FFFFFF"/>
        </w:rPr>
        <w:t xml:space="preserve"> una variedad de actuadores y sensores que le permiten interactuar con el entorno que lo rodea.</w:t>
      </w:r>
      <w:r>
        <w:rPr>
          <w:rFonts w:ascii="Arial" w:hAnsi="Arial" w:cs="Arial"/>
          <w:color w:val="333333"/>
          <w:sz w:val="24"/>
          <w:szCs w:val="24"/>
          <w:shd w:val="clear" w:color="auto" w:fill="FFFFFF"/>
        </w:rPr>
        <w:t xml:space="preserve"> En este capítulo, se describen los diversos componentes del SAR, sus funcionalidades y los procedimientos que se llevaron a cabo para construirlo. Se detalla su estructura y la disposición de sus componentes.</w:t>
      </w:r>
    </w:p>
    <w:p w14:paraId="6E042444" w14:textId="77777777" w:rsidR="006D6B4B" w:rsidRDefault="006D6B4B" w:rsidP="006D6B4B">
      <w:pPr>
        <w:rPr>
          <w:rFonts w:ascii="Arial" w:hAnsi="Arial" w:cs="Arial"/>
          <w:color w:val="333333"/>
          <w:sz w:val="24"/>
          <w:szCs w:val="24"/>
          <w:shd w:val="clear" w:color="auto" w:fill="FFFFFF"/>
        </w:rPr>
      </w:pPr>
    </w:p>
    <w:p w14:paraId="2FF03027" w14:textId="73083834" w:rsidR="006D6B4B" w:rsidRDefault="006D6B4B" w:rsidP="006D6B4B">
      <w:pPr>
        <w:rPr>
          <w:rFonts w:ascii="Arial" w:hAnsi="Arial" w:cs="Arial"/>
          <w:color w:val="333333"/>
          <w:sz w:val="24"/>
          <w:szCs w:val="24"/>
          <w:shd w:val="clear" w:color="auto" w:fill="FFFFFF"/>
        </w:rPr>
      </w:pPr>
      <w:r>
        <w:rPr>
          <w:rFonts w:ascii="Arial" w:hAnsi="Arial" w:cs="Arial"/>
          <w:color w:val="333333"/>
          <w:sz w:val="24"/>
          <w:szCs w:val="24"/>
          <w:shd w:val="clear" w:color="auto" w:fill="FFFFFF"/>
        </w:rPr>
        <w:t>En la siguiente imagen (</w:t>
      </w:r>
      <w:r w:rsidRPr="006D6B4B">
        <w:rPr>
          <w:rFonts w:ascii="Arial" w:hAnsi="Arial" w:cs="Arial"/>
          <w:b/>
          <w:color w:val="333333"/>
          <w:sz w:val="24"/>
          <w:szCs w:val="24"/>
          <w:shd w:val="clear" w:color="auto" w:fill="FFFFFF"/>
        </w:rPr>
        <w:fldChar w:fldCharType="begin"/>
      </w:r>
      <w:r w:rsidRPr="006D6B4B">
        <w:rPr>
          <w:rFonts w:ascii="Arial" w:hAnsi="Arial" w:cs="Arial"/>
          <w:b/>
          <w:color w:val="333333"/>
          <w:sz w:val="24"/>
          <w:szCs w:val="24"/>
          <w:shd w:val="clear" w:color="auto" w:fill="FFFFFF"/>
        </w:rPr>
        <w:instrText xml:space="preserve"> REF _Ref504132700 \h  \* MERGEFORMAT </w:instrText>
      </w:r>
      <w:r w:rsidRPr="006D6B4B">
        <w:rPr>
          <w:rFonts w:ascii="Arial" w:hAnsi="Arial" w:cs="Arial"/>
          <w:b/>
          <w:color w:val="333333"/>
          <w:sz w:val="24"/>
          <w:szCs w:val="24"/>
          <w:shd w:val="clear" w:color="auto" w:fill="FFFFFF"/>
        </w:rPr>
      </w:r>
      <w:r w:rsidRPr="006D6B4B">
        <w:rPr>
          <w:rFonts w:ascii="Arial" w:hAnsi="Arial" w:cs="Arial"/>
          <w:b/>
          <w:color w:val="333333"/>
          <w:sz w:val="24"/>
          <w:szCs w:val="24"/>
          <w:shd w:val="clear" w:color="auto" w:fill="FFFFFF"/>
        </w:rPr>
        <w:fldChar w:fldCharType="separate"/>
      </w:r>
      <w:r w:rsidRPr="006D6B4B">
        <w:rPr>
          <w:rFonts w:ascii="Arial" w:hAnsi="Arial" w:cs="Arial"/>
          <w:b/>
          <w:sz w:val="24"/>
          <w:szCs w:val="24"/>
        </w:rPr>
        <w:t xml:space="preserve">Ilustración </w:t>
      </w:r>
      <w:r w:rsidRPr="006D6B4B">
        <w:rPr>
          <w:rFonts w:ascii="Arial" w:hAnsi="Arial" w:cs="Arial"/>
          <w:b/>
          <w:noProof/>
          <w:sz w:val="24"/>
          <w:szCs w:val="24"/>
        </w:rPr>
        <w:t>50</w:t>
      </w:r>
      <w:r w:rsidRPr="006D6B4B">
        <w:rPr>
          <w:rFonts w:ascii="Arial" w:hAnsi="Arial" w:cs="Arial"/>
          <w:b/>
          <w:sz w:val="24"/>
          <w:szCs w:val="24"/>
        </w:rPr>
        <w:t xml:space="preserve"> - Esquema de conexión de componentes</w:t>
      </w:r>
      <w:r w:rsidRPr="006D6B4B">
        <w:rPr>
          <w:rFonts w:ascii="Arial" w:hAnsi="Arial" w:cs="Arial"/>
          <w:b/>
          <w:color w:val="333333"/>
          <w:sz w:val="24"/>
          <w:szCs w:val="24"/>
          <w:shd w:val="clear" w:color="auto" w:fill="FFFFFF"/>
        </w:rPr>
        <w:fldChar w:fldCharType="end"/>
      </w:r>
      <w:r>
        <w:rPr>
          <w:rFonts w:ascii="Arial" w:hAnsi="Arial" w:cs="Arial"/>
          <w:color w:val="333333"/>
          <w:sz w:val="24"/>
          <w:szCs w:val="24"/>
          <w:shd w:val="clear" w:color="auto" w:fill="FFFFFF"/>
        </w:rPr>
        <w:t>) se puede apreciar la arquitectura de conexión de los componentes que integran al SAR.</w:t>
      </w:r>
    </w:p>
    <w:p w14:paraId="2C740DED" w14:textId="77777777" w:rsidR="006D6B4B" w:rsidRDefault="006D6B4B" w:rsidP="006D6B4B">
      <w:pPr>
        <w:rPr>
          <w:rFonts w:ascii="Arial" w:hAnsi="Arial" w:cs="Arial"/>
          <w:color w:val="333333"/>
          <w:sz w:val="24"/>
          <w:szCs w:val="24"/>
          <w:shd w:val="clear" w:color="auto" w:fill="FFFFFF"/>
        </w:rPr>
      </w:pPr>
    </w:p>
    <w:p w14:paraId="7B471B0E" w14:textId="77777777" w:rsidR="006D6B4B" w:rsidRDefault="006D6B4B" w:rsidP="006D6B4B">
      <w:pPr>
        <w:keepNext/>
        <w:jc w:val="center"/>
      </w:pPr>
      <w:r>
        <w:rPr>
          <w:noProof/>
          <w:lang w:val="en-US" w:eastAsia="en-US"/>
        </w:rPr>
        <w:drawing>
          <wp:inline distT="0" distB="0" distL="0" distR="0" wp14:anchorId="378CE180" wp14:editId="38F1F4CB">
            <wp:extent cx="3544405" cy="3752490"/>
            <wp:effectExtent l="0" t="0" r="0" b="63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8467" cy="3756790"/>
                    </a:xfrm>
                    <a:prstGeom prst="rect">
                      <a:avLst/>
                    </a:prstGeom>
                    <a:noFill/>
                    <a:ln>
                      <a:noFill/>
                    </a:ln>
                  </pic:spPr>
                </pic:pic>
              </a:graphicData>
            </a:graphic>
          </wp:inline>
        </w:drawing>
      </w:r>
    </w:p>
    <w:p w14:paraId="71E5DFBE" w14:textId="23DEBBEC" w:rsidR="006D6B4B" w:rsidRPr="00F923C8" w:rsidRDefault="006D6B4B" w:rsidP="006D6B4B">
      <w:pPr>
        <w:pStyle w:val="Descripcin"/>
        <w:jc w:val="center"/>
        <w:rPr>
          <w:rFonts w:ascii="Arial" w:hAnsi="Arial" w:cs="Arial"/>
          <w:color w:val="333333"/>
          <w:sz w:val="24"/>
          <w:szCs w:val="24"/>
          <w:shd w:val="clear" w:color="auto" w:fill="FFFFFF"/>
        </w:rPr>
      </w:pPr>
      <w:bookmarkStart w:id="426" w:name="_Ref504132700"/>
      <w:bookmarkStart w:id="427" w:name="_Toc504154001"/>
      <w:bookmarkStart w:id="428" w:name="_Toc510799586"/>
      <w:r>
        <w:t xml:space="preserve">Ilustración </w:t>
      </w:r>
      <w:fldSimple w:instr=" SEQ Ilustración \* ARABIC ">
        <w:r w:rsidR="00D63F0D">
          <w:rPr>
            <w:noProof/>
          </w:rPr>
          <w:t>50</w:t>
        </w:r>
      </w:fldSimple>
      <w:r>
        <w:t xml:space="preserve"> - Esquema de conexión de componentes</w:t>
      </w:r>
      <w:bookmarkEnd w:id="426"/>
      <w:bookmarkEnd w:id="427"/>
      <w:bookmarkEnd w:id="428"/>
    </w:p>
    <w:p w14:paraId="1AC57F60" w14:textId="77777777" w:rsidR="006D6B4B" w:rsidRPr="005A7426" w:rsidRDefault="006D6B4B" w:rsidP="006D6B4B">
      <w:pPr>
        <w:pStyle w:val="Ttulo2"/>
        <w:rPr>
          <w:b/>
          <w:sz w:val="32"/>
          <w:szCs w:val="32"/>
          <w:shd w:val="clear" w:color="auto" w:fill="FFFFFF"/>
        </w:rPr>
      </w:pPr>
      <w:bookmarkStart w:id="429" w:name="_Toc504153951"/>
      <w:bookmarkStart w:id="430" w:name="_Toc510799448"/>
      <w:r>
        <w:rPr>
          <w:b/>
          <w:sz w:val="32"/>
          <w:szCs w:val="32"/>
          <w:shd w:val="clear" w:color="auto" w:fill="FFFFFF"/>
        </w:rPr>
        <w:t xml:space="preserve">9.1 </w:t>
      </w:r>
      <w:r w:rsidRPr="005A7426">
        <w:rPr>
          <w:b/>
          <w:sz w:val="32"/>
          <w:szCs w:val="32"/>
          <w:shd w:val="clear" w:color="auto" w:fill="FFFFFF"/>
        </w:rPr>
        <w:t>Componentes</w:t>
      </w:r>
      <w:bookmarkEnd w:id="429"/>
      <w:bookmarkEnd w:id="430"/>
    </w:p>
    <w:p w14:paraId="25B44963" w14:textId="77777777" w:rsidR="006D6B4B" w:rsidRPr="006D52FC" w:rsidRDefault="006D6B4B" w:rsidP="006D6B4B"/>
    <w:p w14:paraId="107027B2"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16448" behindDoc="0" locked="0" layoutInCell="1" allowOverlap="1" wp14:anchorId="355BAFA4" wp14:editId="3548D73B">
                <wp:simplePos x="0" y="0"/>
                <wp:positionH relativeFrom="column">
                  <wp:posOffset>2571115</wp:posOffset>
                </wp:positionH>
                <wp:positionV relativeFrom="paragraph">
                  <wp:posOffset>1795145</wp:posOffset>
                </wp:positionV>
                <wp:extent cx="2828925" cy="635"/>
                <wp:effectExtent l="0" t="0" r="0" b="0"/>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32D7973C" w14:textId="3FCF906B" w:rsidR="00D311D0" w:rsidRPr="00DA461B" w:rsidRDefault="00D311D0" w:rsidP="006D6B4B">
                            <w:pPr>
                              <w:pStyle w:val="Descripcin"/>
                              <w:jc w:val="center"/>
                              <w:rPr>
                                <w:rFonts w:ascii="Arial" w:eastAsia="Calibri" w:hAnsi="Arial" w:cs="Arial"/>
                                <w:noProof/>
                                <w:color w:val="000000"/>
                                <w:sz w:val="24"/>
                                <w:szCs w:val="24"/>
                                <w:lang w:val="es-ES_tradnl" w:eastAsia="es-ES_tradnl"/>
                              </w:rPr>
                            </w:pPr>
                            <w:bookmarkStart w:id="431" w:name="_Toc504154002"/>
                            <w:bookmarkStart w:id="432" w:name="_Toc510799587"/>
                            <w:r>
                              <w:t xml:space="preserve">Ilustración </w:t>
                            </w:r>
                            <w:fldSimple w:instr=" SEQ Ilustración \* ARABIC ">
                              <w:r>
                                <w:rPr>
                                  <w:noProof/>
                                </w:rPr>
                                <w:t>51</w:t>
                              </w:r>
                            </w:fldSimple>
                            <w:r>
                              <w:t xml:space="preserve"> - </w:t>
                            </w:r>
                            <w:r w:rsidRPr="00623DE8">
                              <w:t>Raspberry Pi 3</w:t>
                            </w:r>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BAFA4" id="Cuadro de texto 284" o:spid="_x0000_s1052" type="#_x0000_t202" style="position:absolute;left:0;text-align:left;margin-left:202.45pt;margin-top:141.35pt;width:222.75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" stroked="f">
                <v:textbox style="mso-fit-shape-to-text:t" inset="0,0,0,0">
                  <w:txbxContent>
                    <w:p w14:paraId="32D7973C" w14:textId="3FCF906B" w:rsidR="00D311D0" w:rsidRPr="00DA461B" w:rsidRDefault="00D311D0" w:rsidP="006D6B4B">
                      <w:pPr>
                        <w:pStyle w:val="Descripcin"/>
                        <w:jc w:val="center"/>
                        <w:rPr>
                          <w:rFonts w:ascii="Arial" w:eastAsia="Calibri" w:hAnsi="Arial" w:cs="Arial"/>
                          <w:noProof/>
                          <w:color w:val="000000"/>
                          <w:sz w:val="24"/>
                          <w:szCs w:val="24"/>
                          <w:lang w:val="es-ES_tradnl" w:eastAsia="es-ES_tradnl"/>
                        </w:rPr>
                      </w:pPr>
                      <w:bookmarkStart w:id="433" w:name="_Toc504154002"/>
                      <w:bookmarkStart w:id="434" w:name="_Toc510799587"/>
                      <w:r>
                        <w:t xml:space="preserve">Ilustración </w:t>
                      </w:r>
                      <w:fldSimple w:instr=" SEQ Ilustración \* ARABIC ">
                        <w:r>
                          <w:rPr>
                            <w:noProof/>
                          </w:rPr>
                          <w:t>51</w:t>
                        </w:r>
                      </w:fldSimple>
                      <w:r>
                        <w:t xml:space="preserve"> - </w:t>
                      </w:r>
                      <w:r w:rsidRPr="00623DE8">
                        <w:t>Raspberry Pi 3</w:t>
                      </w:r>
                      <w:bookmarkEnd w:id="433"/>
                      <w:bookmarkEnd w:id="434"/>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37248" behindDoc="0" locked="0" layoutInCell="1" allowOverlap="1" wp14:anchorId="2AD0E907" wp14:editId="4675C7DA">
            <wp:simplePos x="0" y="0"/>
            <wp:positionH relativeFrom="margin">
              <wp:align>right</wp:align>
            </wp:positionH>
            <wp:positionV relativeFrom="paragraph">
              <wp:posOffset>13335</wp:posOffset>
            </wp:positionV>
            <wp:extent cx="2828925" cy="1887115"/>
            <wp:effectExtent l="0" t="0" r="0" b="0"/>
            <wp:wrapSquare wrapText="bothSides"/>
            <wp:docPr id="1070" name="Imagen 1070" descr="https://www.raspberrypi.org/app/uploads/2017/05/Raspberry-Pi-3-1-1619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app/uploads/2017/05/Raspberry-Pi-3-1-1619x108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28925" cy="1887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Una Raspberry Pi 3 model B</w:t>
      </w:r>
      <w:r w:rsidRPr="00F923C8">
        <w:rPr>
          <w:rFonts w:ascii="Arial" w:hAnsi="Arial" w:cs="Arial"/>
          <w:color w:val="333333"/>
          <w:sz w:val="24"/>
          <w:szCs w:val="24"/>
          <w:shd w:val="clear" w:color="auto" w:fill="FFFFFF"/>
        </w:rPr>
        <w:t xml:space="preserve">: Componente principal del SAR, es el servidor del mismo, encargado de almacenar la aplicación web y recibir las peticiones de los clientes </w:t>
      </w:r>
      <w:r>
        <w:rPr>
          <w:rFonts w:ascii="Arial" w:hAnsi="Arial" w:cs="Arial"/>
          <w:color w:val="333333"/>
          <w:sz w:val="24"/>
          <w:szCs w:val="24"/>
          <w:shd w:val="clear" w:color="auto" w:fill="FFFFFF"/>
        </w:rPr>
        <w:t>que se traducen en</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ó</w:t>
      </w:r>
      <w:r w:rsidRPr="00F923C8">
        <w:rPr>
          <w:rFonts w:ascii="Arial" w:hAnsi="Arial" w:cs="Arial"/>
          <w:color w:val="333333"/>
          <w:sz w:val="24"/>
          <w:szCs w:val="24"/>
          <w:shd w:val="clear" w:color="auto" w:fill="FFFFFF"/>
        </w:rPr>
        <w:t xml:space="preserve">rdenes a las placas Arduino. Cuenta con una </w:t>
      </w:r>
      <w:r>
        <w:rPr>
          <w:rFonts w:ascii="Arial" w:hAnsi="Arial" w:cs="Arial"/>
          <w:color w:val="333333"/>
          <w:sz w:val="24"/>
          <w:szCs w:val="24"/>
          <w:shd w:val="clear" w:color="auto" w:fill="FFFFFF"/>
        </w:rPr>
        <w:t>tarjeta</w:t>
      </w:r>
      <w:r w:rsidRPr="00F923C8">
        <w:rPr>
          <w:rFonts w:ascii="Arial" w:hAnsi="Arial" w:cs="Arial"/>
          <w:color w:val="333333"/>
          <w:sz w:val="24"/>
          <w:szCs w:val="24"/>
          <w:shd w:val="clear" w:color="auto" w:fill="FFFFFF"/>
        </w:rPr>
        <w:t xml:space="preserve"> microSD donde almacena el sistema </w:t>
      </w:r>
      <w:r>
        <w:rPr>
          <w:rFonts w:ascii="Arial" w:hAnsi="Arial" w:cs="Arial"/>
          <w:color w:val="333333"/>
          <w:sz w:val="24"/>
          <w:szCs w:val="24"/>
          <w:shd w:val="clear" w:color="auto" w:fill="FFFFFF"/>
        </w:rPr>
        <w:t>SO</w:t>
      </w:r>
      <w:r w:rsidRPr="00F923C8">
        <w:rPr>
          <w:rFonts w:ascii="Arial" w:hAnsi="Arial" w:cs="Arial"/>
          <w:color w:val="333333"/>
          <w:sz w:val="24"/>
          <w:szCs w:val="24"/>
          <w:shd w:val="clear" w:color="auto" w:fill="FFFFFF"/>
        </w:rPr>
        <w:t xml:space="preserve"> Raspbian</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el cual</w:t>
      </w:r>
      <w:r>
        <w:rPr>
          <w:rFonts w:ascii="Arial" w:hAnsi="Arial" w:cs="Arial"/>
          <w:color w:val="333333"/>
          <w:sz w:val="24"/>
          <w:szCs w:val="24"/>
          <w:shd w:val="clear" w:color="auto" w:fill="FFFFFF"/>
        </w:rPr>
        <w:t xml:space="preserve">, tras el </w:t>
      </w:r>
      <w:r w:rsidRPr="00F923C8">
        <w:rPr>
          <w:rFonts w:ascii="Arial" w:hAnsi="Arial" w:cs="Arial"/>
          <w:color w:val="333333"/>
          <w:sz w:val="24"/>
          <w:szCs w:val="24"/>
          <w:shd w:val="clear" w:color="auto" w:fill="FFFFFF"/>
        </w:rPr>
        <w:t xml:space="preserve">encendido </w:t>
      </w:r>
      <w:r>
        <w:rPr>
          <w:rFonts w:ascii="Arial" w:hAnsi="Arial" w:cs="Arial"/>
          <w:color w:val="333333"/>
          <w:sz w:val="24"/>
          <w:szCs w:val="24"/>
          <w:shd w:val="clear" w:color="auto" w:fill="FFFFFF"/>
        </w:rPr>
        <w:t>ejecuta</w:t>
      </w:r>
      <w:r w:rsidRPr="00F923C8">
        <w:rPr>
          <w:rFonts w:ascii="Arial" w:hAnsi="Arial" w:cs="Arial"/>
          <w:color w:val="333333"/>
          <w:sz w:val="24"/>
          <w:szCs w:val="24"/>
          <w:shd w:val="clear" w:color="auto" w:fill="FFFFFF"/>
        </w:rPr>
        <w:t xml:space="preserve"> la aplicación desarrollada.</w:t>
      </w:r>
    </w:p>
    <w:p w14:paraId="39AF8B24" w14:textId="77777777" w:rsidR="006D6B4B" w:rsidRDefault="006D6B4B" w:rsidP="006D6B4B">
      <w:pPr>
        <w:rPr>
          <w:rFonts w:ascii="Verdana" w:hAnsi="Verdana"/>
          <w:color w:val="333333"/>
          <w:shd w:val="clear" w:color="auto" w:fill="FFFFFF"/>
        </w:rPr>
      </w:pPr>
    </w:p>
    <w:p w14:paraId="1E79B5C1" w14:textId="77777777" w:rsidR="006D6B4B" w:rsidRPr="00F923C8" w:rsidRDefault="006D6B4B" w:rsidP="006D6B4B">
      <w:pPr>
        <w:ind w:left="3828"/>
        <w:rPr>
          <w:rFonts w:ascii="Arial" w:hAnsi="Arial" w:cs="Arial"/>
          <w:color w:val="333333"/>
          <w:sz w:val="24"/>
          <w:szCs w:val="24"/>
          <w:shd w:val="clear" w:color="auto" w:fill="FFFFFF"/>
        </w:rPr>
      </w:pPr>
      <w:r>
        <w:rPr>
          <w:noProof/>
          <w:lang w:val="en-US" w:eastAsia="en-US"/>
        </w:rPr>
        <w:lastRenderedPageBreak/>
        <mc:AlternateContent>
          <mc:Choice Requires="wps">
            <w:drawing>
              <wp:anchor distT="0" distB="0" distL="114300" distR="114300" simplePos="0" relativeHeight="251787776" behindDoc="0" locked="0" layoutInCell="1" allowOverlap="1" wp14:anchorId="3074BEFB" wp14:editId="2F80D2BC">
                <wp:simplePos x="0" y="0"/>
                <wp:positionH relativeFrom="column">
                  <wp:posOffset>-3810</wp:posOffset>
                </wp:positionH>
                <wp:positionV relativeFrom="paragraph">
                  <wp:posOffset>1974215</wp:posOffset>
                </wp:positionV>
                <wp:extent cx="232410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FC75CFC" w14:textId="6D2D3201" w:rsidR="00D311D0" w:rsidRPr="006A14D6" w:rsidRDefault="00D311D0" w:rsidP="006D6B4B">
                            <w:pPr>
                              <w:pStyle w:val="Descripcin"/>
                              <w:jc w:val="center"/>
                              <w:rPr>
                                <w:rFonts w:ascii="Arial" w:eastAsia="Calibri" w:hAnsi="Arial" w:cs="Arial"/>
                                <w:noProof/>
                                <w:color w:val="000000"/>
                                <w:sz w:val="24"/>
                                <w:szCs w:val="24"/>
                                <w:lang w:val="es-ES_tradnl" w:eastAsia="es-ES_tradnl"/>
                              </w:rPr>
                            </w:pPr>
                            <w:bookmarkStart w:id="435" w:name="_Toc504154003"/>
                            <w:bookmarkStart w:id="436" w:name="_Toc510799588"/>
                            <w:r>
                              <w:t xml:space="preserve">Ilustración </w:t>
                            </w:r>
                            <w:fldSimple w:instr=" SEQ Ilustración \* ARABIC ">
                              <w:r>
                                <w:rPr>
                                  <w:noProof/>
                                </w:rPr>
                                <w:t>52</w:t>
                              </w:r>
                            </w:fldSimple>
                            <w:r>
                              <w:t xml:space="preserve"> - </w:t>
                            </w:r>
                            <w:r w:rsidRPr="00DB71A1">
                              <w:t>Arduino Mega</w:t>
                            </w:r>
                            <w:bookmarkEnd w:id="435"/>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4BEFB" id="Cuadro de texto 285" o:spid="_x0000_s1053" type="#_x0000_t202" style="position:absolute;left:0;text-align:left;margin-left:-.3pt;margin-top:155.45pt;width:183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" stroked="f">
                <v:textbox style="mso-fit-shape-to-text:t" inset="0,0,0,0">
                  <w:txbxContent>
                    <w:p w14:paraId="6FC75CFC" w14:textId="6D2D3201" w:rsidR="00D311D0" w:rsidRPr="006A14D6" w:rsidRDefault="00D311D0" w:rsidP="006D6B4B">
                      <w:pPr>
                        <w:pStyle w:val="Descripcin"/>
                        <w:jc w:val="center"/>
                        <w:rPr>
                          <w:rFonts w:ascii="Arial" w:eastAsia="Calibri" w:hAnsi="Arial" w:cs="Arial"/>
                          <w:noProof/>
                          <w:color w:val="000000"/>
                          <w:sz w:val="24"/>
                          <w:szCs w:val="24"/>
                          <w:lang w:val="es-ES_tradnl" w:eastAsia="es-ES_tradnl"/>
                        </w:rPr>
                      </w:pPr>
                      <w:bookmarkStart w:id="437" w:name="_Toc504154003"/>
                      <w:bookmarkStart w:id="438" w:name="_Toc510799588"/>
                      <w:r>
                        <w:t xml:space="preserve">Ilustración </w:t>
                      </w:r>
                      <w:fldSimple w:instr=" SEQ Ilustración \* ARABIC ">
                        <w:r>
                          <w:rPr>
                            <w:noProof/>
                          </w:rPr>
                          <w:t>52</w:t>
                        </w:r>
                      </w:fldSimple>
                      <w:r>
                        <w:t xml:space="preserve"> - </w:t>
                      </w:r>
                      <w:r w:rsidRPr="00DB71A1">
                        <w:t>Arduino Mega</w:t>
                      </w:r>
                      <w:bookmarkEnd w:id="437"/>
                      <w:bookmarkEnd w:id="438"/>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46464" behindDoc="0" locked="0" layoutInCell="1" allowOverlap="1" wp14:anchorId="777DA68A" wp14:editId="7C213648">
            <wp:simplePos x="0" y="0"/>
            <wp:positionH relativeFrom="margin">
              <wp:posOffset>-3810</wp:posOffset>
            </wp:positionH>
            <wp:positionV relativeFrom="paragraph">
              <wp:posOffset>402590</wp:posOffset>
            </wp:positionV>
            <wp:extent cx="2324100" cy="1514475"/>
            <wp:effectExtent l="0" t="0" r="0" b="9525"/>
            <wp:wrapSquare wrapText="bothSides"/>
            <wp:docPr id="205" name="Imagen 205" descr="http://www.robotshop.com/media/catalog/product/cache/1/image/900x900/9df78eab33525d08d6e5fb8d27136e95/a/r/arduino-mega-2560-microcontroll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shop.com/media/catalog/product/cache/1/image/900x900/9df78eab33525d08d6e5fb8d27136e95/a/r/arduino-mega-2560-microcontroller-3.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6804" b="18032"/>
                    <a:stretch/>
                  </pic:blipFill>
                  <pic:spPr bwMode="auto">
                    <a:xfrm>
                      <a:off x="0" y="0"/>
                      <a:ext cx="2324100"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Arduino Mega</w:t>
      </w:r>
      <w:r w:rsidRPr="00F923C8">
        <w:rPr>
          <w:rFonts w:ascii="Arial" w:hAnsi="Arial" w:cs="Arial"/>
          <w:color w:val="333333"/>
          <w:sz w:val="24"/>
          <w:szCs w:val="24"/>
          <w:shd w:val="clear" w:color="auto" w:fill="FFFFFF"/>
        </w:rPr>
        <w:t xml:space="preserve">: Es </w:t>
      </w:r>
      <w:r>
        <w:rPr>
          <w:rFonts w:ascii="Arial" w:hAnsi="Arial" w:cs="Arial"/>
          <w:color w:val="333333"/>
          <w:sz w:val="24"/>
          <w:szCs w:val="24"/>
          <w:shd w:val="clear" w:color="auto" w:fill="FFFFFF"/>
        </w:rPr>
        <w:t>micro</w:t>
      </w:r>
      <w:r w:rsidRPr="00F923C8">
        <w:rPr>
          <w:rFonts w:ascii="Arial" w:hAnsi="Arial" w:cs="Arial"/>
          <w:color w:val="333333"/>
          <w:sz w:val="24"/>
          <w:szCs w:val="24"/>
          <w:shd w:val="clear" w:color="auto" w:fill="FFFFFF"/>
        </w:rPr>
        <w:t xml:space="preserve">controlador </w:t>
      </w:r>
      <w:r>
        <w:rPr>
          <w:rFonts w:ascii="Arial" w:hAnsi="Arial" w:cs="Arial"/>
          <w:color w:val="333333"/>
          <w:sz w:val="24"/>
          <w:szCs w:val="24"/>
          <w:shd w:val="clear" w:color="auto" w:fill="FFFFFF"/>
        </w:rPr>
        <w:t xml:space="preserve">de mayor capacidad </w:t>
      </w:r>
      <w:r w:rsidRPr="00F923C8">
        <w:rPr>
          <w:rFonts w:ascii="Arial" w:hAnsi="Arial" w:cs="Arial"/>
          <w:color w:val="333333"/>
          <w:sz w:val="24"/>
          <w:szCs w:val="24"/>
          <w:shd w:val="clear" w:color="auto" w:fill="FFFFFF"/>
        </w:rPr>
        <w:t xml:space="preserve">del SAR, en él se conectan todos los sensores y actuadores (a excepción del sensor de temperatura). Funciona como intermediario entre la Raspberry y el resto de los componentes, dado que recibe todas las ordenes de ejecución de la misma. En su memoria, se encuentra almacenada una versión del protocolo Firmata nombrada como StandarFirmata (dado por la librería Firmata de Arduino, </w:t>
      </w:r>
      <w:r w:rsidRPr="00F923C8">
        <w:rPr>
          <w:rFonts w:ascii="Arial" w:hAnsi="Arial" w:cs="Arial"/>
          <w:b/>
          <w:i/>
          <w:color w:val="FF0000"/>
          <w:sz w:val="24"/>
          <w:szCs w:val="24"/>
          <w:shd w:val="clear" w:color="auto" w:fill="FFFFFF"/>
        </w:rPr>
        <w:t>Anexo X</w:t>
      </w:r>
      <w:r w:rsidRPr="00F923C8">
        <w:rPr>
          <w:rFonts w:ascii="Arial" w:hAnsi="Arial" w:cs="Arial"/>
          <w:color w:val="333333"/>
          <w:sz w:val="24"/>
          <w:szCs w:val="24"/>
          <w:shd w:val="clear" w:color="auto" w:fill="FFFFFF"/>
        </w:rPr>
        <w:t xml:space="preserve">) necesaria para establecer la comunicación con los comandos enviados desde Javascript por la aplicación web. </w:t>
      </w:r>
    </w:p>
    <w:p w14:paraId="3E3E6024" w14:textId="77777777" w:rsidR="006D6B4B" w:rsidRDefault="006D6B4B" w:rsidP="006D6B4B">
      <w:pPr>
        <w:rPr>
          <w:rFonts w:ascii="Verdana" w:hAnsi="Verdana"/>
          <w:color w:val="333333"/>
          <w:shd w:val="clear" w:color="auto" w:fill="FFFFFF"/>
        </w:rPr>
      </w:pPr>
    </w:p>
    <w:p w14:paraId="79FB134D"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95968" behindDoc="0" locked="0" layoutInCell="1" allowOverlap="1" wp14:anchorId="63BB93DE" wp14:editId="212C6D02">
                <wp:simplePos x="0" y="0"/>
                <wp:positionH relativeFrom="column">
                  <wp:posOffset>3719195</wp:posOffset>
                </wp:positionH>
                <wp:positionV relativeFrom="paragraph">
                  <wp:posOffset>1398905</wp:posOffset>
                </wp:positionV>
                <wp:extent cx="1680845"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1C9AE384" w14:textId="61BAA727" w:rsidR="00D311D0" w:rsidRPr="008C08EC" w:rsidRDefault="00D311D0" w:rsidP="006D6B4B">
                            <w:pPr>
                              <w:pStyle w:val="Descripcin"/>
                              <w:rPr>
                                <w:rFonts w:ascii="Arial" w:eastAsia="Calibri" w:hAnsi="Arial" w:cs="Arial"/>
                                <w:noProof/>
                                <w:color w:val="000000"/>
                                <w:sz w:val="24"/>
                                <w:szCs w:val="24"/>
                                <w:lang w:val="es-ES_tradnl" w:eastAsia="es-ES_tradnl"/>
                              </w:rPr>
                            </w:pPr>
                            <w:bookmarkStart w:id="439" w:name="_Toc504154004"/>
                            <w:bookmarkStart w:id="440" w:name="_Toc510799589"/>
                            <w:r>
                              <w:t xml:space="preserve">Ilustración </w:t>
                            </w:r>
                            <w:fldSimple w:instr=" SEQ Ilustración \* ARABIC ">
                              <w:r>
                                <w:rPr>
                                  <w:noProof/>
                                </w:rPr>
                                <w:t>53</w:t>
                              </w:r>
                            </w:fldSimple>
                            <w:r>
                              <w:t xml:space="preserve"> - </w:t>
                            </w:r>
                            <w:r w:rsidRPr="00643077">
                              <w:t>Arduino Nano</w:t>
                            </w:r>
                            <w:bookmarkEnd w:id="439"/>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B93DE" id="Cuadro de texto 286" o:spid="_x0000_s1054" type="#_x0000_t202" style="position:absolute;left:0;text-align:left;margin-left:292.85pt;margin-top:110.15pt;width:132.3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" stroked="f">
                <v:textbox style="mso-fit-shape-to-text:t" inset="0,0,0,0">
                  <w:txbxContent>
                    <w:p w14:paraId="1C9AE384" w14:textId="61BAA727" w:rsidR="00D311D0" w:rsidRPr="008C08EC" w:rsidRDefault="00D311D0" w:rsidP="006D6B4B">
                      <w:pPr>
                        <w:pStyle w:val="Descripcin"/>
                        <w:rPr>
                          <w:rFonts w:ascii="Arial" w:eastAsia="Calibri" w:hAnsi="Arial" w:cs="Arial"/>
                          <w:noProof/>
                          <w:color w:val="000000"/>
                          <w:sz w:val="24"/>
                          <w:szCs w:val="24"/>
                          <w:lang w:val="es-ES_tradnl" w:eastAsia="es-ES_tradnl"/>
                        </w:rPr>
                      </w:pPr>
                      <w:bookmarkStart w:id="441" w:name="_Toc504154004"/>
                      <w:bookmarkStart w:id="442" w:name="_Toc510799589"/>
                      <w:r>
                        <w:t xml:space="preserve">Ilustración </w:t>
                      </w:r>
                      <w:fldSimple w:instr=" SEQ Ilustración \* ARABIC ">
                        <w:r>
                          <w:rPr>
                            <w:noProof/>
                          </w:rPr>
                          <w:t>53</w:t>
                        </w:r>
                      </w:fldSimple>
                      <w:r>
                        <w:t xml:space="preserve"> - </w:t>
                      </w:r>
                      <w:r w:rsidRPr="00643077">
                        <w:t>Arduino Nano</w:t>
                      </w:r>
                      <w:bookmarkEnd w:id="441"/>
                      <w:bookmarkEnd w:id="442"/>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50560" behindDoc="0" locked="0" layoutInCell="1" allowOverlap="1" wp14:anchorId="4F0A0591" wp14:editId="405E9B27">
            <wp:simplePos x="0" y="0"/>
            <wp:positionH relativeFrom="margin">
              <wp:posOffset>3719195</wp:posOffset>
            </wp:positionH>
            <wp:positionV relativeFrom="paragraph">
              <wp:posOffset>5715</wp:posOffset>
            </wp:positionV>
            <wp:extent cx="1680845" cy="1336040"/>
            <wp:effectExtent l="0" t="0" r="0" b="0"/>
            <wp:wrapSquare wrapText="bothSides"/>
            <wp:docPr id="206" name="Imagen 206"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reichelt.de/bilder/web/xxl_ws/A300/ARDUINO_NANO_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0845"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Arduino Nano</w:t>
      </w:r>
      <w:r w:rsidRPr="00F923C8">
        <w:rPr>
          <w:rFonts w:ascii="Arial" w:hAnsi="Arial" w:cs="Arial"/>
          <w:color w:val="333333"/>
          <w:sz w:val="24"/>
          <w:szCs w:val="24"/>
          <w:shd w:val="clear" w:color="auto" w:fill="FFFFFF"/>
        </w:rPr>
        <w:t xml:space="preserve">: Esta versión de Arduino es la que se encarga de capturar la temperatura obtenida por el sensor DS18B20. Se debió optar por el uso de otro Arduino, dado que para la captura de temperaturas y el envío de los datos a la Raspberry mediante </w:t>
      </w:r>
      <w:r>
        <w:rPr>
          <w:rFonts w:ascii="Arial" w:hAnsi="Arial" w:cs="Arial"/>
          <w:color w:val="333333"/>
          <w:sz w:val="24"/>
          <w:szCs w:val="24"/>
          <w:shd w:val="clear" w:color="auto" w:fill="FFFFFF"/>
        </w:rPr>
        <w:t>JavaScript</w:t>
      </w:r>
      <w:r w:rsidRPr="00F923C8">
        <w:rPr>
          <w:rFonts w:ascii="Arial" w:hAnsi="Arial" w:cs="Arial"/>
          <w:color w:val="333333"/>
          <w:sz w:val="24"/>
          <w:szCs w:val="24"/>
          <w:shd w:val="clear" w:color="auto" w:fill="FFFFFF"/>
        </w:rPr>
        <w:t xml:space="preserve"> se necesita una versión particular del protocolo Firmata, nombrada como ConfigurableFirmata (</w:t>
      </w:r>
      <w:r w:rsidRPr="00F923C8">
        <w:rPr>
          <w:rFonts w:ascii="Arial" w:hAnsi="Arial" w:cs="Arial"/>
          <w:b/>
          <w:i/>
          <w:color w:val="FF0000"/>
          <w:sz w:val="24"/>
          <w:szCs w:val="24"/>
          <w:shd w:val="clear" w:color="auto" w:fill="FFFFFF"/>
        </w:rPr>
        <w:t>Anexo X1</w:t>
      </w:r>
      <w:r w:rsidRPr="00F923C8">
        <w:rPr>
          <w:rFonts w:ascii="Arial" w:hAnsi="Arial" w:cs="Arial"/>
          <w:color w:val="333333"/>
          <w:sz w:val="24"/>
          <w:szCs w:val="24"/>
          <w:shd w:val="clear" w:color="auto" w:fill="FFFFFF"/>
        </w:rPr>
        <w:t>).</w:t>
      </w:r>
    </w:p>
    <w:p w14:paraId="30206317" w14:textId="77777777" w:rsidR="006D6B4B" w:rsidRDefault="006D6B4B" w:rsidP="006D6B4B">
      <w:pPr>
        <w:rPr>
          <w:rFonts w:ascii="Arial" w:hAnsi="Arial" w:cs="Arial"/>
          <w:b/>
          <w:color w:val="333333"/>
          <w:sz w:val="24"/>
          <w:szCs w:val="24"/>
          <w:shd w:val="clear" w:color="auto" w:fill="FFFFFF"/>
        </w:rPr>
      </w:pPr>
    </w:p>
    <w:p w14:paraId="65863568"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714048" behindDoc="0" locked="0" layoutInCell="1" allowOverlap="1" wp14:anchorId="487967A6" wp14:editId="0872EE34">
            <wp:simplePos x="0" y="0"/>
            <wp:positionH relativeFrom="margin">
              <wp:posOffset>4272915</wp:posOffset>
            </wp:positionH>
            <wp:positionV relativeFrom="paragraph">
              <wp:posOffset>10795</wp:posOffset>
            </wp:positionV>
            <wp:extent cx="1104900" cy="771525"/>
            <wp:effectExtent l="0" t="0" r="0" b="9525"/>
            <wp:wrapSquare wrapText="bothSides"/>
            <wp:docPr id="207" name="Imagen 207" descr="http://www.maxelectronica.cl/63-large_default/moto-reductor-motor-con-caja-reductora-y-ru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xelectronica.cl/63-large_default/moto-reductor-motor-con-caja-reductora-y-rueda.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7242" b="12931"/>
                    <a:stretch/>
                  </pic:blipFill>
                  <pic:spPr bwMode="auto">
                    <a:xfrm>
                      <a:off x="0" y="0"/>
                      <a:ext cx="110490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Cuatro motores DC (corriente continua de 3v a 6v) con caja reductora:</w:t>
      </w:r>
      <w:r w:rsidRPr="00F923C8">
        <w:rPr>
          <w:rFonts w:ascii="Arial" w:hAnsi="Arial" w:cs="Arial"/>
          <w:color w:val="333333"/>
          <w:sz w:val="24"/>
          <w:szCs w:val="24"/>
          <w:shd w:val="clear" w:color="auto" w:fill="FFFFFF"/>
        </w:rPr>
        <w:t xml:space="preserve"> Estos motores, en conjunto con cuatro ruedas de plástico cubiertas con una goma cada una, son los que permiten darle la movilidad al SAR.</w:t>
      </w:r>
    </w:p>
    <w:p w14:paraId="68BBBEA1" w14:textId="77777777" w:rsidR="006D6B4B" w:rsidRPr="00F923C8" w:rsidRDefault="006D6B4B" w:rsidP="006D6B4B">
      <w:pPr>
        <w:rPr>
          <w:rFonts w:ascii="Arial" w:hAnsi="Arial" w:cs="Arial"/>
          <w:color w:val="333333"/>
          <w:sz w:val="24"/>
          <w:szCs w:val="24"/>
          <w:shd w:val="clear" w:color="auto" w:fill="FFFFFF"/>
        </w:rPr>
      </w:pPr>
    </w:p>
    <w:p w14:paraId="058D1D41" w14:textId="77777777" w:rsidR="006D6B4B" w:rsidRDefault="006D6B4B" w:rsidP="006D6B4B">
      <w:pPr>
        <w:ind w:left="3119"/>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824640" behindDoc="0" locked="0" layoutInCell="1" allowOverlap="1" wp14:anchorId="75B98BD7" wp14:editId="3C28FBDC">
                <wp:simplePos x="0" y="0"/>
                <wp:positionH relativeFrom="column">
                  <wp:posOffset>4101465</wp:posOffset>
                </wp:positionH>
                <wp:positionV relativeFrom="paragraph">
                  <wp:posOffset>10795</wp:posOffset>
                </wp:positionV>
                <wp:extent cx="129540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67E7F30" w14:textId="228C05F8" w:rsidR="00D311D0" w:rsidRPr="005B6AB6" w:rsidRDefault="00D311D0" w:rsidP="006D6B4B">
                            <w:pPr>
                              <w:pStyle w:val="Descripcin"/>
                              <w:rPr>
                                <w:rFonts w:ascii="Arial" w:eastAsia="Calibri" w:hAnsi="Arial" w:cs="Arial"/>
                                <w:noProof/>
                                <w:color w:val="000000"/>
                                <w:sz w:val="24"/>
                                <w:szCs w:val="24"/>
                                <w:lang w:val="es-ES_tradnl" w:eastAsia="es-ES_tradnl"/>
                              </w:rPr>
                            </w:pPr>
                            <w:bookmarkStart w:id="443" w:name="_Toc504154005"/>
                            <w:bookmarkStart w:id="444" w:name="_Toc510799590"/>
                            <w:r>
                              <w:t xml:space="preserve">Ilustración </w:t>
                            </w:r>
                            <w:fldSimple w:instr=" SEQ Ilustración \* ARABIC ">
                              <w:r>
                                <w:rPr>
                                  <w:noProof/>
                                </w:rPr>
                                <w:t>54</w:t>
                              </w:r>
                            </w:fldSimple>
                            <w:r>
                              <w:t xml:space="preserve"> - </w:t>
                            </w:r>
                            <w:r w:rsidRPr="001D4E00">
                              <w:t>Motores CC</w:t>
                            </w:r>
                            <w:bookmarkEnd w:id="443"/>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98BD7" id="Cuadro de texto 287" o:spid="_x0000_s1055" type="#_x0000_t202" style="position:absolute;left:0;text-align:left;margin-left:322.95pt;margin-top:.85pt;width:102pt;height:.05pt;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" stroked="f">
                <v:textbox style="mso-fit-shape-to-text:t" inset="0,0,0,0">
                  <w:txbxContent>
                    <w:p w14:paraId="767E7F30" w14:textId="228C05F8" w:rsidR="00D311D0" w:rsidRPr="005B6AB6" w:rsidRDefault="00D311D0" w:rsidP="006D6B4B">
                      <w:pPr>
                        <w:pStyle w:val="Descripcin"/>
                        <w:rPr>
                          <w:rFonts w:ascii="Arial" w:eastAsia="Calibri" w:hAnsi="Arial" w:cs="Arial"/>
                          <w:noProof/>
                          <w:color w:val="000000"/>
                          <w:sz w:val="24"/>
                          <w:szCs w:val="24"/>
                          <w:lang w:val="es-ES_tradnl" w:eastAsia="es-ES_tradnl"/>
                        </w:rPr>
                      </w:pPr>
                      <w:bookmarkStart w:id="445" w:name="_Toc504154005"/>
                      <w:bookmarkStart w:id="446" w:name="_Toc510799590"/>
                      <w:r>
                        <w:t xml:space="preserve">Ilustración </w:t>
                      </w:r>
                      <w:fldSimple w:instr=" SEQ Ilustración \* ARABIC ">
                        <w:r>
                          <w:rPr>
                            <w:noProof/>
                          </w:rPr>
                          <w:t>54</w:t>
                        </w:r>
                      </w:fldSimple>
                      <w:r>
                        <w:t xml:space="preserve"> - </w:t>
                      </w:r>
                      <w:r w:rsidRPr="001D4E00">
                        <w:t>Motores CC</w:t>
                      </w:r>
                      <w:bookmarkEnd w:id="445"/>
                      <w:bookmarkEnd w:id="446"/>
                    </w:p>
                  </w:txbxContent>
                </v:textbox>
                <w10:wrap type="square"/>
              </v:shape>
            </w:pict>
          </mc:Fallback>
        </mc:AlternateContent>
      </w:r>
    </w:p>
    <w:p w14:paraId="11A7F645" w14:textId="77777777" w:rsidR="006D6B4B" w:rsidRDefault="006D6B4B" w:rsidP="006D6B4B">
      <w:pPr>
        <w:ind w:left="3119"/>
        <w:rPr>
          <w:rFonts w:ascii="Arial" w:hAnsi="Arial" w:cs="Arial"/>
          <w:b/>
          <w:color w:val="333333"/>
          <w:sz w:val="24"/>
          <w:szCs w:val="24"/>
          <w:shd w:val="clear" w:color="auto" w:fill="FFFFFF"/>
        </w:rPr>
      </w:pPr>
    </w:p>
    <w:p w14:paraId="739F7C9F" w14:textId="77777777" w:rsidR="006D6B4B" w:rsidRPr="00F923C8" w:rsidRDefault="006D6B4B" w:rsidP="006D6B4B">
      <w:pPr>
        <w:ind w:left="3119"/>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00064" behindDoc="0" locked="0" layoutInCell="1" allowOverlap="1" wp14:anchorId="4D65C300" wp14:editId="0B52FEE4">
                <wp:simplePos x="0" y="0"/>
                <wp:positionH relativeFrom="column">
                  <wp:posOffset>0</wp:posOffset>
                </wp:positionH>
                <wp:positionV relativeFrom="paragraph">
                  <wp:posOffset>1163955</wp:posOffset>
                </wp:positionV>
                <wp:extent cx="1852295"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1D09FE05" w14:textId="3021DF2E" w:rsidR="00D311D0" w:rsidRPr="00642A26" w:rsidRDefault="00D311D0" w:rsidP="006D6B4B">
                            <w:pPr>
                              <w:pStyle w:val="Descripcin"/>
                              <w:rPr>
                                <w:rFonts w:ascii="Arial" w:eastAsia="Calibri" w:hAnsi="Arial" w:cs="Arial"/>
                                <w:noProof/>
                                <w:color w:val="000000"/>
                                <w:sz w:val="24"/>
                                <w:szCs w:val="24"/>
                                <w:lang w:val="es-ES_tradnl" w:eastAsia="es-ES_tradnl"/>
                              </w:rPr>
                            </w:pPr>
                            <w:bookmarkStart w:id="447" w:name="_Toc504154006"/>
                            <w:bookmarkStart w:id="448" w:name="_Toc510799591"/>
                            <w:r>
                              <w:t xml:space="preserve">Ilustración </w:t>
                            </w:r>
                            <w:fldSimple w:instr=" SEQ Ilustración \* ARABIC ">
                              <w:r>
                                <w:rPr>
                                  <w:noProof/>
                                </w:rPr>
                                <w:t>55</w:t>
                              </w:r>
                            </w:fldSimple>
                            <w:r>
                              <w:t xml:space="preserve"> </w:t>
                            </w:r>
                            <w:r w:rsidRPr="00A85274">
                              <w:t>- Sensor de ultrasonido</w:t>
                            </w:r>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5C300" id="Cuadro de texto 288" o:spid="_x0000_s1056" type="#_x0000_t202" style="position:absolute;left:0;text-align:left;margin-left:0;margin-top:91.65pt;width:145.85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vq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" stroked="f">
                <v:textbox style="mso-fit-shape-to-text:t" inset="0,0,0,0">
                  <w:txbxContent>
                    <w:p w14:paraId="1D09FE05" w14:textId="3021DF2E" w:rsidR="00D311D0" w:rsidRPr="00642A26" w:rsidRDefault="00D311D0" w:rsidP="006D6B4B">
                      <w:pPr>
                        <w:pStyle w:val="Descripcin"/>
                        <w:rPr>
                          <w:rFonts w:ascii="Arial" w:eastAsia="Calibri" w:hAnsi="Arial" w:cs="Arial"/>
                          <w:noProof/>
                          <w:color w:val="000000"/>
                          <w:sz w:val="24"/>
                          <w:szCs w:val="24"/>
                          <w:lang w:val="es-ES_tradnl" w:eastAsia="es-ES_tradnl"/>
                        </w:rPr>
                      </w:pPr>
                      <w:bookmarkStart w:id="449" w:name="_Toc504154006"/>
                      <w:bookmarkStart w:id="450" w:name="_Toc510799591"/>
                      <w:r>
                        <w:t xml:space="preserve">Ilustración </w:t>
                      </w:r>
                      <w:fldSimple w:instr=" SEQ Ilustración \* ARABIC ">
                        <w:r>
                          <w:rPr>
                            <w:noProof/>
                          </w:rPr>
                          <w:t>55</w:t>
                        </w:r>
                      </w:fldSimple>
                      <w:r>
                        <w:t xml:space="preserve"> </w:t>
                      </w:r>
                      <w:r w:rsidRPr="00A85274">
                        <w:t>- Sensor de ultrasonido</w:t>
                      </w:r>
                      <w:bookmarkEnd w:id="449"/>
                      <w:bookmarkEnd w:id="450"/>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54656" behindDoc="0" locked="0" layoutInCell="1" allowOverlap="1" wp14:anchorId="3C1B808F" wp14:editId="0A092DC0">
            <wp:simplePos x="0" y="0"/>
            <wp:positionH relativeFrom="margin">
              <wp:align>left</wp:align>
            </wp:positionH>
            <wp:positionV relativeFrom="paragraph">
              <wp:posOffset>11430</wp:posOffset>
            </wp:positionV>
            <wp:extent cx="1852295" cy="1095375"/>
            <wp:effectExtent l="0" t="0" r="0" b="9525"/>
            <wp:wrapSquare wrapText="bothSides"/>
            <wp:docPr id="208" name="Imagen 208" descr="http://tecnopatafisica.com/images/robotica/sensorultrasonico/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cnopatafisica.com/images/robotica/sensorultrasonico/HCSR04.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5229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Tres sensores ultrasónicos HC-SR04</w:t>
      </w:r>
      <w:r w:rsidRPr="00F923C8">
        <w:rPr>
          <w:rFonts w:ascii="Arial" w:hAnsi="Arial" w:cs="Arial"/>
          <w:color w:val="333333"/>
          <w:sz w:val="24"/>
          <w:szCs w:val="24"/>
          <w:shd w:val="clear" w:color="auto" w:fill="FFFFFF"/>
        </w:rPr>
        <w:t>: Los sensores ultrasónicos, se utilizan para determinar la presencia de algún objeto a una distancia menor a 20 centímetros, tanto al frente del SAR como en sus laterales. Al identificar un objeto a una distancia menor a la mencionada, se bloquea el avance del robot en la dirección en donde se encuentre dicho objeto.</w:t>
      </w:r>
    </w:p>
    <w:p w14:paraId="487CCB82" w14:textId="77777777" w:rsidR="006D6B4B" w:rsidRPr="00F923C8" w:rsidRDefault="006D6B4B" w:rsidP="006D6B4B">
      <w:pPr>
        <w:rPr>
          <w:rFonts w:ascii="Arial" w:hAnsi="Arial" w:cs="Arial"/>
          <w:b/>
          <w:color w:val="333333"/>
          <w:sz w:val="24"/>
          <w:szCs w:val="24"/>
          <w:shd w:val="clear" w:color="auto" w:fill="FFFFFF"/>
        </w:rPr>
      </w:pPr>
    </w:p>
    <w:p w14:paraId="76981BDB"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04160" behindDoc="0" locked="0" layoutInCell="1" allowOverlap="1" wp14:anchorId="0C7CBF58" wp14:editId="1D2CC5B7">
                <wp:simplePos x="0" y="0"/>
                <wp:positionH relativeFrom="column">
                  <wp:posOffset>4120515</wp:posOffset>
                </wp:positionH>
                <wp:positionV relativeFrom="paragraph">
                  <wp:posOffset>970915</wp:posOffset>
                </wp:positionV>
                <wp:extent cx="127635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F7C2C20" w14:textId="787646E4" w:rsidR="00D311D0" w:rsidRPr="00A95EA2" w:rsidRDefault="00D311D0" w:rsidP="006D6B4B">
                            <w:pPr>
                              <w:pStyle w:val="Descripcin"/>
                              <w:rPr>
                                <w:rFonts w:ascii="Arial" w:eastAsia="Calibri" w:hAnsi="Arial" w:cs="Arial"/>
                                <w:noProof/>
                                <w:color w:val="000000"/>
                                <w:sz w:val="24"/>
                                <w:szCs w:val="24"/>
                                <w:lang w:val="es-ES_tradnl" w:eastAsia="es-ES_tradnl"/>
                              </w:rPr>
                            </w:pPr>
                            <w:bookmarkStart w:id="451" w:name="_Toc504154007"/>
                            <w:bookmarkStart w:id="452" w:name="_Toc510799592"/>
                            <w:r>
                              <w:t xml:space="preserve">Ilustración </w:t>
                            </w:r>
                            <w:fldSimple w:instr=" SEQ Ilustración \* ARABIC ">
                              <w:r>
                                <w:rPr>
                                  <w:noProof/>
                                </w:rPr>
                                <w:t>56</w:t>
                              </w:r>
                            </w:fldSimple>
                            <w:r>
                              <w:t xml:space="preserve"> - Porta pilas</w:t>
                            </w:r>
                            <w:bookmarkEnd w:id="451"/>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CBF58" id="Cuadro de texto 289" o:spid="_x0000_s1057" type="#_x0000_t202" style="position:absolute;left:0;text-align:left;margin-left:324.45pt;margin-top:76.45pt;width:100.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" stroked="f">
                <v:textbox style="mso-fit-shape-to-text:t" inset="0,0,0,0">
                  <w:txbxContent>
                    <w:p w14:paraId="1F7C2C20" w14:textId="787646E4" w:rsidR="00D311D0" w:rsidRPr="00A95EA2" w:rsidRDefault="00D311D0" w:rsidP="006D6B4B">
                      <w:pPr>
                        <w:pStyle w:val="Descripcin"/>
                        <w:rPr>
                          <w:rFonts w:ascii="Arial" w:eastAsia="Calibri" w:hAnsi="Arial" w:cs="Arial"/>
                          <w:noProof/>
                          <w:color w:val="000000"/>
                          <w:sz w:val="24"/>
                          <w:szCs w:val="24"/>
                          <w:lang w:val="es-ES_tradnl" w:eastAsia="es-ES_tradnl"/>
                        </w:rPr>
                      </w:pPr>
                      <w:bookmarkStart w:id="453" w:name="_Toc504154007"/>
                      <w:bookmarkStart w:id="454" w:name="_Toc510799592"/>
                      <w:r>
                        <w:t xml:space="preserve">Ilustración </w:t>
                      </w:r>
                      <w:fldSimple w:instr=" SEQ Ilustración \* ARABIC ">
                        <w:r>
                          <w:rPr>
                            <w:noProof/>
                          </w:rPr>
                          <w:t>56</w:t>
                        </w:r>
                      </w:fldSimple>
                      <w:r>
                        <w:t xml:space="preserve"> - Porta pilas</w:t>
                      </w:r>
                      <w:bookmarkEnd w:id="453"/>
                      <w:bookmarkEnd w:id="454"/>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60800" behindDoc="0" locked="0" layoutInCell="1" allowOverlap="1" wp14:anchorId="31A286CE" wp14:editId="59A9C257">
            <wp:simplePos x="0" y="0"/>
            <wp:positionH relativeFrom="margin">
              <wp:posOffset>4120515</wp:posOffset>
            </wp:positionH>
            <wp:positionV relativeFrom="paragraph">
              <wp:posOffset>8890</wp:posOffset>
            </wp:positionV>
            <wp:extent cx="1276350" cy="904875"/>
            <wp:effectExtent l="0" t="0" r="0" b="9525"/>
            <wp:wrapSquare wrapText="bothSides"/>
            <wp:docPr id="209" name="Imagen 209" descr="Resultado de imagen para portapilas aa 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ortapilas aa x 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2500" t="21971" r="11029" b="23785"/>
                    <a:stretch/>
                  </pic:blipFill>
                  <pic:spPr bwMode="auto">
                    <a:xfrm>
                      <a:off x="0" y="0"/>
                      <a:ext cx="127635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portas pilas AA x4 con sus respectivas pilas recargables: </w:t>
      </w:r>
      <w:r w:rsidRPr="00F923C8">
        <w:rPr>
          <w:rFonts w:ascii="Arial" w:hAnsi="Arial" w:cs="Arial"/>
          <w:color w:val="333333"/>
          <w:sz w:val="24"/>
          <w:szCs w:val="24"/>
          <w:shd w:val="clear" w:color="auto" w:fill="FFFFFF"/>
        </w:rPr>
        <w:t>Utilizados para alimentar de corriente eléctrica a los 4 motores.</w:t>
      </w:r>
    </w:p>
    <w:p w14:paraId="44719466" w14:textId="77777777" w:rsidR="006D6B4B" w:rsidRPr="00F923C8" w:rsidRDefault="006D6B4B" w:rsidP="006D6B4B">
      <w:pPr>
        <w:rPr>
          <w:rFonts w:ascii="Arial" w:hAnsi="Arial" w:cs="Arial"/>
          <w:color w:val="333333"/>
          <w:sz w:val="24"/>
          <w:szCs w:val="24"/>
          <w:shd w:val="clear" w:color="auto" w:fill="FFFFFF"/>
        </w:rPr>
      </w:pPr>
    </w:p>
    <w:p w14:paraId="5456E000" w14:textId="77777777" w:rsidR="006D6B4B" w:rsidRPr="00F923C8" w:rsidRDefault="006D6B4B" w:rsidP="006D6B4B">
      <w:pPr>
        <w:rPr>
          <w:rFonts w:ascii="Arial" w:hAnsi="Arial" w:cs="Arial"/>
          <w:color w:val="333333"/>
          <w:sz w:val="24"/>
          <w:szCs w:val="24"/>
          <w:shd w:val="clear" w:color="auto" w:fill="FFFFFF"/>
        </w:rPr>
      </w:pPr>
    </w:p>
    <w:p w14:paraId="23DC3CC3" w14:textId="77777777" w:rsidR="006D6B4B" w:rsidRDefault="006D6B4B" w:rsidP="006D6B4B">
      <w:pPr>
        <w:rPr>
          <w:rFonts w:ascii="Arial" w:hAnsi="Arial" w:cs="Arial"/>
          <w:b/>
          <w:color w:val="333333"/>
          <w:sz w:val="24"/>
          <w:szCs w:val="24"/>
          <w:shd w:val="clear" w:color="auto" w:fill="FFFFFF"/>
        </w:rPr>
      </w:pPr>
    </w:p>
    <w:p w14:paraId="5313D9BC" w14:textId="77777777" w:rsidR="006D6B4B" w:rsidRDefault="006D6B4B" w:rsidP="006D6B4B">
      <w:pPr>
        <w:rPr>
          <w:rFonts w:ascii="Arial" w:hAnsi="Arial" w:cs="Arial"/>
          <w:b/>
          <w:color w:val="333333"/>
          <w:sz w:val="24"/>
          <w:szCs w:val="24"/>
          <w:shd w:val="clear" w:color="auto" w:fill="FFFFFF"/>
        </w:rPr>
      </w:pPr>
    </w:p>
    <w:p w14:paraId="3B94D36B"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718144" behindDoc="0" locked="0" layoutInCell="1" allowOverlap="1" wp14:anchorId="652FC00C" wp14:editId="60915AAC">
            <wp:simplePos x="0" y="0"/>
            <wp:positionH relativeFrom="margin">
              <wp:posOffset>-109867</wp:posOffset>
            </wp:positionH>
            <wp:positionV relativeFrom="paragraph">
              <wp:posOffset>-695</wp:posOffset>
            </wp:positionV>
            <wp:extent cx="1162050" cy="1038225"/>
            <wp:effectExtent l="0" t="0" r="0" b="9525"/>
            <wp:wrapSquare wrapText="bothSides"/>
            <wp:docPr id="210" name="Imagen 210" descr="Resultado de imagen para puente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uente h l298n"/>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8256" r="7798"/>
                    <a:stretch/>
                  </pic:blipFill>
                  <pic:spPr bwMode="auto">
                    <a:xfrm>
                      <a:off x="0" y="0"/>
                      <a:ext cx="1162050" cy="103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Dos puentes H L298N: </w:t>
      </w:r>
      <w:r w:rsidRPr="00F923C8">
        <w:rPr>
          <w:rFonts w:ascii="Arial" w:hAnsi="Arial" w:cs="Arial"/>
          <w:color w:val="333333"/>
          <w:sz w:val="24"/>
          <w:szCs w:val="24"/>
          <w:shd w:val="clear" w:color="auto" w:fill="FFFFFF"/>
        </w:rPr>
        <w:t>Son los intermediarios entre el Arduino Mega y los motores, cada uno de ellos se encarga de la manipulación de dos motores.</w:t>
      </w:r>
    </w:p>
    <w:p w14:paraId="577F8CB5" w14:textId="77777777" w:rsidR="006D6B4B" w:rsidRPr="00F923C8" w:rsidRDefault="006D6B4B" w:rsidP="006D6B4B">
      <w:pPr>
        <w:rPr>
          <w:rFonts w:ascii="Arial" w:hAnsi="Arial" w:cs="Arial"/>
          <w:color w:val="333333"/>
          <w:sz w:val="24"/>
          <w:szCs w:val="24"/>
          <w:shd w:val="clear" w:color="auto" w:fill="FFFFFF"/>
        </w:rPr>
      </w:pPr>
    </w:p>
    <w:p w14:paraId="5345D79D" w14:textId="77777777" w:rsidR="006D6B4B" w:rsidRPr="00F923C8" w:rsidRDefault="006D6B4B" w:rsidP="006D6B4B">
      <w:pPr>
        <w:rPr>
          <w:rFonts w:ascii="Arial" w:hAnsi="Arial" w:cs="Arial"/>
          <w:color w:val="333333"/>
          <w:sz w:val="24"/>
          <w:szCs w:val="24"/>
          <w:shd w:val="clear" w:color="auto" w:fill="FFFFFF"/>
        </w:rPr>
      </w:pPr>
    </w:p>
    <w:p w14:paraId="396D9666" w14:textId="5484975D" w:rsidR="006D6B4B" w:rsidRDefault="004072AD" w:rsidP="006D6B4B">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775488" behindDoc="0" locked="0" layoutInCell="1" allowOverlap="1" wp14:anchorId="107C165D" wp14:editId="435054DF">
                <wp:simplePos x="0" y="0"/>
                <wp:positionH relativeFrom="column">
                  <wp:posOffset>-1165695</wp:posOffset>
                </wp:positionH>
                <wp:positionV relativeFrom="paragraph">
                  <wp:posOffset>156789</wp:posOffset>
                </wp:positionV>
                <wp:extent cx="1619250" cy="635"/>
                <wp:effectExtent l="0" t="0" r="0" b="0"/>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3881760" w14:textId="6141FE6C" w:rsidR="00D311D0" w:rsidRPr="007E05D6" w:rsidRDefault="00D311D0" w:rsidP="006D6B4B">
                            <w:pPr>
                              <w:pStyle w:val="Descripcin"/>
                              <w:rPr>
                                <w:rFonts w:ascii="Arial" w:eastAsia="Calibri" w:hAnsi="Arial" w:cs="Arial"/>
                                <w:noProof/>
                                <w:color w:val="000000"/>
                                <w:sz w:val="24"/>
                                <w:szCs w:val="24"/>
                                <w:lang w:val="es-ES_tradnl" w:eastAsia="es-ES_tradnl"/>
                              </w:rPr>
                            </w:pPr>
                            <w:bookmarkStart w:id="455" w:name="_Toc504154008"/>
                            <w:bookmarkStart w:id="456" w:name="_Toc510799593"/>
                            <w:r>
                              <w:t xml:space="preserve">Ilustración </w:t>
                            </w:r>
                            <w:fldSimple w:instr=" SEQ Ilustración \* ARABIC ">
                              <w:r>
                                <w:rPr>
                                  <w:noProof/>
                                </w:rPr>
                                <w:t>57</w:t>
                              </w:r>
                            </w:fldSimple>
                            <w:r>
                              <w:t xml:space="preserve"> - </w:t>
                            </w:r>
                            <w:r w:rsidRPr="003567C5">
                              <w:t>Módulo Puente H</w:t>
                            </w:r>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C165D" id="Cuadro de texto 290" o:spid="_x0000_s1058" type="#_x0000_t202" style="position:absolute;left:0;text-align:left;margin-left:-91.8pt;margin-top:12.35pt;width:127.5pt;height:.0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" stroked="f">
                <v:textbox style="mso-fit-shape-to-text:t" inset="0,0,0,0">
                  <w:txbxContent>
                    <w:p w14:paraId="43881760" w14:textId="6141FE6C" w:rsidR="00D311D0" w:rsidRPr="007E05D6" w:rsidRDefault="00D311D0" w:rsidP="006D6B4B">
                      <w:pPr>
                        <w:pStyle w:val="Descripcin"/>
                        <w:rPr>
                          <w:rFonts w:ascii="Arial" w:eastAsia="Calibri" w:hAnsi="Arial" w:cs="Arial"/>
                          <w:noProof/>
                          <w:color w:val="000000"/>
                          <w:sz w:val="24"/>
                          <w:szCs w:val="24"/>
                          <w:lang w:val="es-ES_tradnl" w:eastAsia="es-ES_tradnl"/>
                        </w:rPr>
                      </w:pPr>
                      <w:bookmarkStart w:id="457" w:name="_Toc504154008"/>
                      <w:bookmarkStart w:id="458" w:name="_Toc510799593"/>
                      <w:r>
                        <w:t xml:space="preserve">Ilustración </w:t>
                      </w:r>
                      <w:fldSimple w:instr=" SEQ Ilustración \* ARABIC ">
                        <w:r>
                          <w:rPr>
                            <w:noProof/>
                          </w:rPr>
                          <w:t>57</w:t>
                        </w:r>
                      </w:fldSimple>
                      <w:r>
                        <w:t xml:space="preserve"> - </w:t>
                      </w:r>
                      <w:r w:rsidRPr="003567C5">
                        <w:t>Módulo Puente H</w:t>
                      </w:r>
                      <w:bookmarkEnd w:id="457"/>
                      <w:bookmarkEnd w:id="458"/>
                    </w:p>
                  </w:txbxContent>
                </v:textbox>
                <w10:wrap type="square"/>
              </v:shape>
            </w:pict>
          </mc:Fallback>
        </mc:AlternateContent>
      </w:r>
    </w:p>
    <w:p w14:paraId="3C2FA444" w14:textId="28DA29DC" w:rsidR="006D6B4B" w:rsidRDefault="006D6B4B" w:rsidP="006D6B4B">
      <w:pPr>
        <w:rPr>
          <w:rFonts w:ascii="Arial" w:hAnsi="Arial" w:cs="Arial"/>
          <w:b/>
          <w:color w:val="333333"/>
          <w:sz w:val="24"/>
          <w:szCs w:val="24"/>
          <w:shd w:val="clear" w:color="auto" w:fill="FFFFFF"/>
        </w:rPr>
      </w:pPr>
    </w:p>
    <w:p w14:paraId="0ABD9D0C" w14:textId="77777777" w:rsidR="006D6B4B" w:rsidRDefault="006D6B4B" w:rsidP="006D6B4B">
      <w:pPr>
        <w:rPr>
          <w:rFonts w:ascii="Arial" w:hAnsi="Arial" w:cs="Arial"/>
          <w:b/>
          <w:color w:val="333333"/>
          <w:sz w:val="24"/>
          <w:szCs w:val="24"/>
          <w:shd w:val="clear" w:color="auto" w:fill="FFFFFF"/>
        </w:rPr>
      </w:pPr>
      <w:r w:rsidRPr="00F923C8">
        <w:rPr>
          <w:rFonts w:ascii="Arial" w:hAnsi="Arial" w:cs="Arial"/>
          <w:noProof/>
          <w:sz w:val="24"/>
          <w:szCs w:val="24"/>
          <w:lang w:val="en-US" w:eastAsia="en-US"/>
        </w:rPr>
        <w:drawing>
          <wp:anchor distT="0" distB="0" distL="114300" distR="114300" simplePos="0" relativeHeight="251722240" behindDoc="0" locked="0" layoutInCell="1" allowOverlap="1" wp14:anchorId="627B7829" wp14:editId="7BD4C76C">
            <wp:simplePos x="0" y="0"/>
            <wp:positionH relativeFrom="margin">
              <wp:posOffset>4069116</wp:posOffset>
            </wp:positionH>
            <wp:positionV relativeFrom="paragraph">
              <wp:posOffset>58803</wp:posOffset>
            </wp:positionV>
            <wp:extent cx="1181100" cy="990600"/>
            <wp:effectExtent l="0" t="0" r="0" b="0"/>
            <wp:wrapSquare wrapText="bothSides"/>
            <wp:docPr id="211" name="Imagen 211" descr="Resultado de imagen para mini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ini protoboar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4033" b="12096"/>
                    <a:stretch/>
                  </pic:blipFill>
                  <pic:spPr bwMode="auto">
                    <a:xfrm>
                      <a:off x="0" y="0"/>
                      <a:ext cx="118110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E8EC2" w14:textId="2C20FBB2"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Una mini </w:t>
      </w:r>
      <w:r w:rsidR="00056A98" w:rsidRPr="00056A98">
        <w:rPr>
          <w:rFonts w:ascii="Arial" w:hAnsi="Arial" w:cs="Arial"/>
          <w:b/>
          <w:color w:val="333333"/>
          <w:sz w:val="24"/>
          <w:szCs w:val="24"/>
          <w:shd w:val="clear" w:color="auto" w:fill="FFFFFF"/>
        </w:rPr>
        <w:fldChar w:fldCharType="begin"/>
      </w:r>
      <w:r w:rsidR="00056A98" w:rsidRPr="00056A98">
        <w:rPr>
          <w:rFonts w:ascii="Arial" w:hAnsi="Arial" w:cs="Arial"/>
          <w:b/>
          <w:color w:val="333333"/>
          <w:sz w:val="24"/>
          <w:szCs w:val="24"/>
          <w:shd w:val="clear" w:color="auto" w:fill="FFFFFF"/>
        </w:rPr>
        <w:instrText xml:space="preserve"> REF _Ref508728943 \h  \* MERGEFORMAT </w:instrText>
      </w:r>
      <w:r w:rsidR="00056A98" w:rsidRPr="00056A98">
        <w:rPr>
          <w:rFonts w:ascii="Arial" w:hAnsi="Arial" w:cs="Arial"/>
          <w:b/>
          <w:color w:val="333333"/>
          <w:sz w:val="24"/>
          <w:szCs w:val="24"/>
          <w:shd w:val="clear" w:color="auto" w:fill="FFFFFF"/>
        </w:rPr>
      </w:r>
      <w:r w:rsidR="00056A98" w:rsidRPr="00056A98">
        <w:rPr>
          <w:rFonts w:ascii="Arial" w:hAnsi="Arial" w:cs="Arial"/>
          <w:b/>
          <w:color w:val="333333"/>
          <w:sz w:val="24"/>
          <w:szCs w:val="24"/>
          <w:shd w:val="clear" w:color="auto" w:fill="FFFFFF"/>
        </w:rPr>
        <w:fldChar w:fldCharType="separate"/>
      </w:r>
      <w:r w:rsidR="00056A98" w:rsidRPr="00056A98">
        <w:rPr>
          <w:rFonts w:ascii="Arial" w:hAnsi="Arial" w:cs="Arial"/>
          <w:b/>
          <w:i/>
          <w:sz w:val="24"/>
          <w:szCs w:val="24"/>
        </w:rPr>
        <w:t>Protoboard</w:t>
      </w:r>
      <w:r w:rsidR="00056A98" w:rsidRPr="00056A98">
        <w:rPr>
          <w:rFonts w:ascii="Arial" w:hAnsi="Arial" w:cs="Arial"/>
          <w:b/>
          <w:color w:val="333333"/>
          <w:sz w:val="24"/>
          <w:szCs w:val="24"/>
          <w:shd w:val="clear" w:color="auto" w:fill="FFFFFF"/>
        </w:rPr>
        <w:fldChar w:fldCharType="end"/>
      </w:r>
      <w:r w:rsidRPr="00F923C8">
        <w:rPr>
          <w:rFonts w:ascii="Arial" w:hAnsi="Arial" w:cs="Arial"/>
          <w:b/>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Agregada</w:t>
      </w:r>
      <w:r w:rsidRPr="00F923C8">
        <w:rPr>
          <w:rFonts w:ascii="Arial" w:hAnsi="Arial" w:cs="Arial"/>
          <w:color w:val="333333"/>
          <w:sz w:val="24"/>
          <w:szCs w:val="24"/>
          <w:shd w:val="clear" w:color="auto" w:fill="FFFFFF"/>
        </w:rPr>
        <w:t xml:space="preserve"> como extensión de pines,</w:t>
      </w:r>
      <w:r>
        <w:rPr>
          <w:rFonts w:ascii="Arial" w:hAnsi="Arial" w:cs="Arial"/>
          <w:color w:val="333333"/>
          <w:sz w:val="24"/>
          <w:szCs w:val="24"/>
          <w:shd w:val="clear" w:color="auto" w:fill="FFFFFF"/>
        </w:rPr>
        <w:t xml:space="preserve"> dónde se conectan </w:t>
      </w:r>
      <w:r w:rsidRPr="00F923C8">
        <w:rPr>
          <w:rFonts w:ascii="Arial" w:hAnsi="Arial" w:cs="Arial"/>
          <w:color w:val="333333"/>
          <w:sz w:val="24"/>
          <w:szCs w:val="24"/>
          <w:shd w:val="clear" w:color="auto" w:fill="FFFFFF"/>
        </w:rPr>
        <w:t>pines GND y 5v de la placa Arduino Mega.</w:t>
      </w:r>
    </w:p>
    <w:p w14:paraId="25F76133" w14:textId="77777777" w:rsidR="006D6B4B" w:rsidRDefault="006D6B4B" w:rsidP="006D6B4B">
      <w:pPr>
        <w:rPr>
          <w:rFonts w:ascii="Arial" w:hAnsi="Arial" w:cs="Arial"/>
          <w:color w:val="333333"/>
          <w:sz w:val="24"/>
          <w:szCs w:val="24"/>
          <w:shd w:val="clear" w:color="auto" w:fill="FFFFFF"/>
        </w:rPr>
      </w:pPr>
    </w:p>
    <w:p w14:paraId="1E58A843"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28736" behindDoc="0" locked="0" layoutInCell="1" allowOverlap="1" wp14:anchorId="49574D69" wp14:editId="2CF38753">
                <wp:simplePos x="0" y="0"/>
                <wp:positionH relativeFrom="column">
                  <wp:posOffset>3818591</wp:posOffset>
                </wp:positionH>
                <wp:positionV relativeFrom="paragraph">
                  <wp:posOffset>138287</wp:posOffset>
                </wp:positionV>
                <wp:extent cx="1571625" cy="635"/>
                <wp:effectExtent l="0" t="0" r="9525"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54EAA3A" w14:textId="651CF9CF" w:rsidR="00D311D0" w:rsidRPr="00384503" w:rsidRDefault="00D311D0" w:rsidP="006D6B4B">
                            <w:pPr>
                              <w:pStyle w:val="Descripcin"/>
                              <w:rPr>
                                <w:rFonts w:ascii="Arial" w:eastAsia="Calibri" w:hAnsi="Arial" w:cs="Arial"/>
                                <w:noProof/>
                                <w:color w:val="000000"/>
                                <w:sz w:val="24"/>
                                <w:szCs w:val="24"/>
                                <w:lang w:val="es-ES_tradnl" w:eastAsia="es-ES_tradnl"/>
                              </w:rPr>
                            </w:pPr>
                            <w:bookmarkStart w:id="459" w:name="_Toc504154009"/>
                            <w:bookmarkStart w:id="460" w:name="_Toc510799594"/>
                            <w:r>
                              <w:t xml:space="preserve">Ilustración </w:t>
                            </w:r>
                            <w:fldSimple w:instr=" SEQ Ilustración \* ARABIC ">
                              <w:r>
                                <w:rPr>
                                  <w:noProof/>
                                </w:rPr>
                                <w:t>58</w:t>
                              </w:r>
                            </w:fldSimple>
                            <w:r>
                              <w:t xml:space="preserve"> - </w:t>
                            </w:r>
                            <w:r w:rsidRPr="00FC4304">
                              <w:t>Mini-protoboard</w:t>
                            </w:r>
                            <w:bookmarkEnd w:id="459"/>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74D69" id="Cuadro de texto 291" o:spid="_x0000_s1059" type="#_x0000_t202" style="position:absolute;left:0;text-align:left;margin-left:300.7pt;margin-top:10.9pt;width:123.75pt;height:.05pt;z-index:25182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" stroked="f">
                <v:textbox style="mso-fit-shape-to-text:t" inset="0,0,0,0">
                  <w:txbxContent>
                    <w:p w14:paraId="254EAA3A" w14:textId="651CF9CF" w:rsidR="00D311D0" w:rsidRPr="00384503" w:rsidRDefault="00D311D0" w:rsidP="006D6B4B">
                      <w:pPr>
                        <w:pStyle w:val="Descripcin"/>
                        <w:rPr>
                          <w:rFonts w:ascii="Arial" w:eastAsia="Calibri" w:hAnsi="Arial" w:cs="Arial"/>
                          <w:noProof/>
                          <w:color w:val="000000"/>
                          <w:sz w:val="24"/>
                          <w:szCs w:val="24"/>
                          <w:lang w:val="es-ES_tradnl" w:eastAsia="es-ES_tradnl"/>
                        </w:rPr>
                      </w:pPr>
                      <w:bookmarkStart w:id="461" w:name="_Toc504154009"/>
                      <w:bookmarkStart w:id="462" w:name="_Toc510799594"/>
                      <w:r>
                        <w:t xml:space="preserve">Ilustración </w:t>
                      </w:r>
                      <w:fldSimple w:instr=" SEQ Ilustración \* ARABIC ">
                        <w:r>
                          <w:rPr>
                            <w:noProof/>
                          </w:rPr>
                          <w:t>58</w:t>
                        </w:r>
                      </w:fldSimple>
                      <w:r>
                        <w:t xml:space="preserve"> - </w:t>
                      </w:r>
                      <w:r w:rsidRPr="00FC4304">
                        <w:t>Mini-protoboard</w:t>
                      </w:r>
                      <w:bookmarkEnd w:id="461"/>
                      <w:bookmarkEnd w:id="462"/>
                    </w:p>
                  </w:txbxContent>
                </v:textbox>
                <w10:wrap type="square"/>
              </v:shape>
            </w:pict>
          </mc:Fallback>
        </mc:AlternateContent>
      </w:r>
    </w:p>
    <w:p w14:paraId="4A3BD7CC" w14:textId="77777777" w:rsidR="006D6B4B" w:rsidRDefault="006D6B4B" w:rsidP="006D6B4B">
      <w:pPr>
        <w:rPr>
          <w:rFonts w:ascii="Arial" w:hAnsi="Arial" w:cs="Arial"/>
          <w:b/>
          <w:color w:val="333333"/>
          <w:sz w:val="24"/>
          <w:szCs w:val="24"/>
          <w:shd w:val="clear" w:color="auto" w:fill="FFFFFF"/>
        </w:rPr>
      </w:pPr>
    </w:p>
    <w:p w14:paraId="74D2958E" w14:textId="03844213" w:rsidR="006D6B4B" w:rsidRPr="00F923C8" w:rsidRDefault="004072AD"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32832" behindDoc="0" locked="0" layoutInCell="1" allowOverlap="1" wp14:anchorId="5828A75E" wp14:editId="159B5631">
                <wp:simplePos x="0" y="0"/>
                <wp:positionH relativeFrom="column">
                  <wp:posOffset>635</wp:posOffset>
                </wp:positionH>
                <wp:positionV relativeFrom="paragraph">
                  <wp:posOffset>629726</wp:posOffset>
                </wp:positionV>
                <wp:extent cx="897890" cy="635"/>
                <wp:effectExtent l="0" t="0" r="0" b="698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897890" cy="635"/>
                        </a:xfrm>
                        <a:prstGeom prst="rect">
                          <a:avLst/>
                        </a:prstGeom>
                        <a:solidFill>
                          <a:prstClr val="white"/>
                        </a:solidFill>
                        <a:ln>
                          <a:noFill/>
                        </a:ln>
                      </wps:spPr>
                      <wps:txbx>
                        <w:txbxContent>
                          <w:p w14:paraId="53FBCF69" w14:textId="1FDE2484" w:rsidR="00D311D0" w:rsidRPr="0064451A" w:rsidRDefault="00D311D0" w:rsidP="006D6B4B">
                            <w:pPr>
                              <w:pStyle w:val="Descripcin"/>
                              <w:rPr>
                                <w:rFonts w:ascii="Arial" w:eastAsia="Calibri" w:hAnsi="Arial" w:cs="Arial"/>
                                <w:noProof/>
                                <w:color w:val="000000"/>
                                <w:sz w:val="24"/>
                                <w:szCs w:val="24"/>
                                <w:lang w:val="es-ES_tradnl" w:eastAsia="es-ES_tradnl"/>
                              </w:rPr>
                            </w:pPr>
                            <w:bookmarkStart w:id="463" w:name="_Toc504154010"/>
                            <w:bookmarkStart w:id="464" w:name="_Toc510799595"/>
                            <w:r>
                              <w:t xml:space="preserve">Ilustración </w:t>
                            </w:r>
                            <w:fldSimple w:instr=" SEQ Ilustración \* ARABIC ">
                              <w:r>
                                <w:rPr>
                                  <w:noProof/>
                                </w:rPr>
                                <w:t>59</w:t>
                              </w:r>
                            </w:fldSimple>
                            <w:r>
                              <w:t xml:space="preserve"> - </w:t>
                            </w:r>
                            <w:r w:rsidRPr="00A008F7">
                              <w:t>Sensor de Temperatura</w:t>
                            </w:r>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8A75E" id="Cuadro de texto 292" o:spid="_x0000_s1060" type="#_x0000_t202" style="position:absolute;left:0;text-align:left;margin-left:.05pt;margin-top:49.6pt;width:70.7pt;height:.05pt;z-index:251832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" stroked="f">
                <v:textbox style="mso-fit-shape-to-text:t" inset="0,0,0,0">
                  <w:txbxContent>
                    <w:p w14:paraId="53FBCF69" w14:textId="1FDE2484" w:rsidR="00D311D0" w:rsidRPr="0064451A" w:rsidRDefault="00D311D0" w:rsidP="006D6B4B">
                      <w:pPr>
                        <w:pStyle w:val="Descripcin"/>
                        <w:rPr>
                          <w:rFonts w:ascii="Arial" w:eastAsia="Calibri" w:hAnsi="Arial" w:cs="Arial"/>
                          <w:noProof/>
                          <w:color w:val="000000"/>
                          <w:sz w:val="24"/>
                          <w:szCs w:val="24"/>
                          <w:lang w:val="es-ES_tradnl" w:eastAsia="es-ES_tradnl"/>
                        </w:rPr>
                      </w:pPr>
                      <w:bookmarkStart w:id="465" w:name="_Toc504154010"/>
                      <w:bookmarkStart w:id="466" w:name="_Toc510799595"/>
                      <w:r>
                        <w:t xml:space="preserve">Ilustración </w:t>
                      </w:r>
                      <w:fldSimple w:instr=" SEQ Ilustración \* ARABIC ">
                        <w:r>
                          <w:rPr>
                            <w:noProof/>
                          </w:rPr>
                          <w:t>59</w:t>
                        </w:r>
                      </w:fldSimple>
                      <w:r>
                        <w:t xml:space="preserve"> - </w:t>
                      </w:r>
                      <w:r w:rsidRPr="00A008F7">
                        <w:t>Sensor de Temperatura</w:t>
                      </w:r>
                      <w:bookmarkEnd w:id="465"/>
                      <w:bookmarkEnd w:id="466"/>
                    </w:p>
                  </w:txbxContent>
                </v:textbox>
                <w10:wrap type="square"/>
              </v:shape>
            </w:pict>
          </mc:Fallback>
        </mc:AlternateContent>
      </w:r>
      <w:r w:rsidR="006D6B4B" w:rsidRPr="00F923C8">
        <w:rPr>
          <w:rFonts w:ascii="Arial" w:hAnsi="Arial" w:cs="Arial"/>
          <w:noProof/>
          <w:sz w:val="24"/>
          <w:szCs w:val="24"/>
          <w:lang w:val="en-US" w:eastAsia="en-US"/>
        </w:rPr>
        <w:drawing>
          <wp:anchor distT="0" distB="0" distL="114300" distR="114300" simplePos="0" relativeHeight="251666944" behindDoc="0" locked="0" layoutInCell="1" allowOverlap="1" wp14:anchorId="30E8D645" wp14:editId="034663E1">
            <wp:simplePos x="0" y="0"/>
            <wp:positionH relativeFrom="margin">
              <wp:posOffset>-3810</wp:posOffset>
            </wp:positionH>
            <wp:positionV relativeFrom="paragraph">
              <wp:posOffset>10795</wp:posOffset>
            </wp:positionV>
            <wp:extent cx="933450" cy="552450"/>
            <wp:effectExtent l="0" t="0" r="0" b="0"/>
            <wp:wrapSquare wrapText="bothSides"/>
            <wp:docPr id="212" name="Imagen 212" descr="https://i.ebayimg.com/images/g/-GMAAOSw8cNUR3FF/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bayimg.com/images/g/-GMAAOSw8cNUR3FF/s-l300.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22448" b="18368"/>
                    <a:stretch/>
                  </pic:blipFill>
                  <pic:spPr bwMode="auto">
                    <a:xfrm>
                      <a:off x="0" y="0"/>
                      <a:ext cx="933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B4B" w:rsidRPr="00F923C8">
        <w:rPr>
          <w:rFonts w:ascii="Arial" w:hAnsi="Arial" w:cs="Arial"/>
          <w:b/>
          <w:color w:val="333333"/>
          <w:sz w:val="24"/>
          <w:szCs w:val="24"/>
          <w:shd w:val="clear" w:color="auto" w:fill="FFFFFF"/>
        </w:rPr>
        <w:t xml:space="preserve">Un sensor de temperatura DS18B20 montado sobre una placa KY-001: </w:t>
      </w:r>
      <w:r w:rsidR="006D6B4B" w:rsidRPr="00F923C8">
        <w:rPr>
          <w:rFonts w:ascii="Arial" w:hAnsi="Arial" w:cs="Arial"/>
          <w:color w:val="333333"/>
          <w:sz w:val="24"/>
          <w:szCs w:val="24"/>
          <w:shd w:val="clear" w:color="auto" w:fill="FFFFFF"/>
        </w:rPr>
        <w:t>Este módulo es el encargado de sensar la temperatura, se encuentra conectado al Arduino Nano.</w:t>
      </w:r>
    </w:p>
    <w:p w14:paraId="4DC070BB" w14:textId="10CF8093" w:rsidR="006D6B4B" w:rsidRPr="00F923C8" w:rsidRDefault="006D6B4B" w:rsidP="006D6B4B">
      <w:pPr>
        <w:rPr>
          <w:rFonts w:ascii="Arial" w:hAnsi="Arial" w:cs="Arial"/>
          <w:color w:val="333333"/>
          <w:sz w:val="24"/>
          <w:szCs w:val="24"/>
          <w:shd w:val="clear" w:color="auto" w:fill="FFFFFF"/>
        </w:rPr>
      </w:pPr>
    </w:p>
    <w:p w14:paraId="6AB1916B" w14:textId="77777777" w:rsidR="006D6B4B" w:rsidRDefault="006D6B4B" w:rsidP="006D6B4B">
      <w:pPr>
        <w:rPr>
          <w:rFonts w:ascii="Arial" w:hAnsi="Arial" w:cs="Arial"/>
          <w:b/>
          <w:color w:val="333333"/>
          <w:sz w:val="24"/>
          <w:szCs w:val="24"/>
          <w:shd w:val="clear" w:color="auto" w:fill="FFFFFF"/>
        </w:rPr>
      </w:pPr>
    </w:p>
    <w:p w14:paraId="3924ADC2" w14:textId="77777777" w:rsidR="006D6B4B" w:rsidRDefault="006D6B4B" w:rsidP="006D6B4B">
      <w:pPr>
        <w:rPr>
          <w:rFonts w:ascii="Arial" w:hAnsi="Arial" w:cs="Arial"/>
          <w:b/>
          <w:color w:val="333333"/>
          <w:sz w:val="24"/>
          <w:szCs w:val="24"/>
          <w:shd w:val="clear" w:color="auto" w:fill="FFFFFF"/>
        </w:rPr>
      </w:pPr>
    </w:p>
    <w:p w14:paraId="4F2AB6EE"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08256" behindDoc="0" locked="0" layoutInCell="1" allowOverlap="1" wp14:anchorId="4C127AE3" wp14:editId="3E726C8E">
                <wp:simplePos x="0" y="0"/>
                <wp:positionH relativeFrom="column">
                  <wp:posOffset>4116705</wp:posOffset>
                </wp:positionH>
                <wp:positionV relativeFrom="paragraph">
                  <wp:posOffset>979170</wp:posOffset>
                </wp:positionV>
                <wp:extent cx="1275715" cy="635"/>
                <wp:effectExtent l="0" t="0" r="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7ACB4DC5" w14:textId="0D591910" w:rsidR="00D311D0" w:rsidRPr="004E2792" w:rsidRDefault="00D311D0" w:rsidP="006D6B4B">
                            <w:pPr>
                              <w:pStyle w:val="Descripcin"/>
                              <w:rPr>
                                <w:rFonts w:ascii="Arial" w:eastAsia="Calibri" w:hAnsi="Arial" w:cs="Arial"/>
                                <w:noProof/>
                                <w:color w:val="000000"/>
                                <w:sz w:val="24"/>
                                <w:szCs w:val="24"/>
                                <w:lang w:val="es-ES_tradnl" w:eastAsia="es-ES_tradnl"/>
                              </w:rPr>
                            </w:pPr>
                            <w:bookmarkStart w:id="467" w:name="_Toc504154011"/>
                            <w:bookmarkStart w:id="468" w:name="_Toc510799596"/>
                            <w:r>
                              <w:t xml:space="preserve">Ilustración </w:t>
                            </w:r>
                            <w:fldSimple w:instr=" SEQ Ilustración \* ARABIC ">
                              <w:r>
                                <w:rPr>
                                  <w:noProof/>
                                </w:rPr>
                                <w:t>60</w:t>
                              </w:r>
                            </w:fldSimple>
                            <w:r>
                              <w:t xml:space="preserve"> - </w:t>
                            </w:r>
                            <w:r w:rsidRPr="003F383E">
                              <w:t>MQ7 CO</w:t>
                            </w:r>
                            <w:bookmarkEnd w:id="467"/>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7AE3" id="Cuadro de texto 293" o:spid="_x0000_s1061" type="#_x0000_t202" style="position:absolute;left:0;text-align:left;margin-left:324.15pt;margin-top:77.1pt;width:100.45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" stroked="f">
                <v:textbox style="mso-fit-shape-to-text:t" inset="0,0,0,0">
                  <w:txbxContent>
                    <w:p w14:paraId="7ACB4DC5" w14:textId="0D591910" w:rsidR="00D311D0" w:rsidRPr="004E2792" w:rsidRDefault="00D311D0" w:rsidP="006D6B4B">
                      <w:pPr>
                        <w:pStyle w:val="Descripcin"/>
                        <w:rPr>
                          <w:rFonts w:ascii="Arial" w:eastAsia="Calibri" w:hAnsi="Arial" w:cs="Arial"/>
                          <w:noProof/>
                          <w:color w:val="000000"/>
                          <w:sz w:val="24"/>
                          <w:szCs w:val="24"/>
                          <w:lang w:val="es-ES_tradnl" w:eastAsia="es-ES_tradnl"/>
                        </w:rPr>
                      </w:pPr>
                      <w:bookmarkStart w:id="469" w:name="_Toc504154011"/>
                      <w:bookmarkStart w:id="470" w:name="_Toc510799596"/>
                      <w:r>
                        <w:t xml:space="preserve">Ilustración </w:t>
                      </w:r>
                      <w:fldSimple w:instr=" SEQ Ilustración \* ARABIC ">
                        <w:r>
                          <w:rPr>
                            <w:noProof/>
                          </w:rPr>
                          <w:t>60</w:t>
                        </w:r>
                      </w:fldSimple>
                      <w:r>
                        <w:t xml:space="preserve"> - </w:t>
                      </w:r>
                      <w:r w:rsidRPr="003F383E">
                        <w:t>MQ7 CO</w:t>
                      </w:r>
                      <w:bookmarkEnd w:id="469"/>
                      <w:bookmarkEnd w:id="470"/>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673088" behindDoc="0" locked="0" layoutInCell="1" allowOverlap="1" wp14:anchorId="53F4BA06" wp14:editId="46BB57CF">
            <wp:simplePos x="0" y="0"/>
            <wp:positionH relativeFrom="margin">
              <wp:posOffset>4116705</wp:posOffset>
            </wp:positionH>
            <wp:positionV relativeFrom="paragraph">
              <wp:posOffset>7620</wp:posOffset>
            </wp:positionV>
            <wp:extent cx="1275715" cy="914400"/>
            <wp:effectExtent l="0" t="0" r="635" b="0"/>
            <wp:wrapSquare wrapText="bothSides"/>
            <wp:docPr id="213" name="Imagen 213" descr="Resultado de imagen para sensor de monoxido m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sensor de monoxido mq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1200" b="17123"/>
                    <a:stretch/>
                  </pic:blipFill>
                  <pic:spPr bwMode="auto">
                    <a:xfrm>
                      <a:off x="0" y="0"/>
                      <a:ext cx="127571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Un sensor de monóxido de carbono MQ-7:</w:t>
      </w:r>
      <w:r w:rsidRPr="00F923C8">
        <w:rPr>
          <w:rFonts w:ascii="Arial" w:hAnsi="Arial" w:cs="Arial"/>
          <w:color w:val="333333"/>
          <w:sz w:val="24"/>
          <w:szCs w:val="24"/>
          <w:shd w:val="clear" w:color="auto" w:fill="FFFFFF"/>
        </w:rPr>
        <w:t xml:space="preserve"> El sensor de monóxido, conectado al Arduino Mega, detecta la ausencia o presencia de dicho gas.</w:t>
      </w:r>
    </w:p>
    <w:p w14:paraId="34B89EEE" w14:textId="77777777" w:rsidR="006D6B4B" w:rsidRPr="00F923C8" w:rsidRDefault="006D6B4B" w:rsidP="006D6B4B">
      <w:pPr>
        <w:rPr>
          <w:rFonts w:ascii="Arial" w:hAnsi="Arial" w:cs="Arial"/>
          <w:color w:val="333333"/>
          <w:sz w:val="24"/>
          <w:szCs w:val="24"/>
          <w:shd w:val="clear" w:color="auto" w:fill="FFFFFF"/>
        </w:rPr>
      </w:pPr>
    </w:p>
    <w:p w14:paraId="29B5DB77" w14:textId="77777777" w:rsidR="006D6B4B" w:rsidRDefault="006D6B4B" w:rsidP="006D6B4B">
      <w:pPr>
        <w:rPr>
          <w:rFonts w:ascii="Arial" w:hAnsi="Arial" w:cs="Arial"/>
          <w:color w:val="333333"/>
          <w:sz w:val="24"/>
          <w:szCs w:val="24"/>
          <w:shd w:val="clear" w:color="auto" w:fill="FFFFFF"/>
        </w:rPr>
      </w:pPr>
    </w:p>
    <w:p w14:paraId="40B13740" w14:textId="77777777" w:rsidR="006D6B4B" w:rsidRDefault="006D6B4B" w:rsidP="006D6B4B">
      <w:pPr>
        <w:rPr>
          <w:rFonts w:ascii="Arial" w:hAnsi="Arial" w:cs="Arial"/>
          <w:color w:val="333333"/>
          <w:sz w:val="24"/>
          <w:szCs w:val="24"/>
          <w:shd w:val="clear" w:color="auto" w:fill="FFFFFF"/>
        </w:rPr>
      </w:pPr>
    </w:p>
    <w:p w14:paraId="69A175FA" w14:textId="77777777" w:rsidR="006D6B4B" w:rsidRDefault="006D6B4B" w:rsidP="006D6B4B">
      <w:pPr>
        <w:rPr>
          <w:rFonts w:ascii="Arial" w:hAnsi="Arial" w:cs="Arial"/>
          <w:color w:val="333333"/>
          <w:sz w:val="24"/>
          <w:szCs w:val="24"/>
          <w:shd w:val="clear" w:color="auto" w:fill="FFFFFF"/>
        </w:rPr>
      </w:pPr>
    </w:p>
    <w:p w14:paraId="7237EEF4" w14:textId="77777777" w:rsidR="006D6B4B" w:rsidRPr="00F923C8" w:rsidRDefault="006D6B4B" w:rsidP="006D6B4B">
      <w:pPr>
        <w:rPr>
          <w:rFonts w:ascii="Arial" w:hAnsi="Arial" w:cs="Arial"/>
          <w:color w:val="333333"/>
          <w:sz w:val="24"/>
          <w:szCs w:val="24"/>
          <w:shd w:val="clear" w:color="auto" w:fill="FFFFFF"/>
        </w:rPr>
      </w:pPr>
    </w:p>
    <w:p w14:paraId="66D6FF7F" w14:textId="77777777"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12352" behindDoc="0" locked="0" layoutInCell="1" allowOverlap="1" wp14:anchorId="5BBEB08D" wp14:editId="2DBCAF66">
                <wp:simplePos x="0" y="0"/>
                <wp:positionH relativeFrom="column">
                  <wp:posOffset>3112135</wp:posOffset>
                </wp:positionH>
                <wp:positionV relativeFrom="paragraph">
                  <wp:posOffset>1312545</wp:posOffset>
                </wp:positionV>
                <wp:extent cx="227647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C57AE62" w14:textId="103B29C9" w:rsidR="00D311D0" w:rsidRPr="003B7F84" w:rsidRDefault="00D311D0" w:rsidP="006D6B4B">
                            <w:pPr>
                              <w:pStyle w:val="Descripcin"/>
                              <w:jc w:val="center"/>
                              <w:rPr>
                                <w:rFonts w:ascii="Arial" w:eastAsia="Calibri" w:hAnsi="Arial" w:cs="Arial"/>
                                <w:noProof/>
                                <w:color w:val="000000"/>
                                <w:sz w:val="24"/>
                                <w:szCs w:val="24"/>
                                <w:lang w:val="es-ES_tradnl" w:eastAsia="es-ES_tradnl"/>
                              </w:rPr>
                            </w:pPr>
                            <w:bookmarkStart w:id="471" w:name="_Toc504154012"/>
                            <w:bookmarkStart w:id="472" w:name="_Toc510799597"/>
                            <w:r>
                              <w:t xml:space="preserve">Ilustración </w:t>
                            </w:r>
                            <w:fldSimple w:instr=" SEQ Ilustración \* ARABIC ">
                              <w:r>
                                <w:rPr>
                                  <w:noProof/>
                                </w:rPr>
                                <w:t>61</w:t>
                              </w:r>
                            </w:fldSimple>
                            <w:r>
                              <w:t xml:space="preserve"> - GPS</w:t>
                            </w:r>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EB08D" id="Cuadro de texto 294" o:spid="_x0000_s1062" type="#_x0000_t202" style="position:absolute;left:0;text-align:left;margin-left:245.05pt;margin-top:103.35pt;width:179.25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IOAIAAHA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" stroked="f">
                <v:textbox style="mso-fit-shape-to-text:t" inset="0,0,0,0">
                  <w:txbxContent>
                    <w:p w14:paraId="3C57AE62" w14:textId="103B29C9" w:rsidR="00D311D0" w:rsidRPr="003B7F84" w:rsidRDefault="00D311D0" w:rsidP="006D6B4B">
                      <w:pPr>
                        <w:pStyle w:val="Descripcin"/>
                        <w:jc w:val="center"/>
                        <w:rPr>
                          <w:rFonts w:ascii="Arial" w:eastAsia="Calibri" w:hAnsi="Arial" w:cs="Arial"/>
                          <w:noProof/>
                          <w:color w:val="000000"/>
                          <w:sz w:val="24"/>
                          <w:szCs w:val="24"/>
                          <w:lang w:val="es-ES_tradnl" w:eastAsia="es-ES_tradnl"/>
                        </w:rPr>
                      </w:pPr>
                      <w:bookmarkStart w:id="473" w:name="_Toc504154012"/>
                      <w:bookmarkStart w:id="474" w:name="_Toc510799597"/>
                      <w:r>
                        <w:t xml:space="preserve">Ilustración </w:t>
                      </w:r>
                      <w:fldSimple w:instr=" SEQ Ilustración \* ARABIC ">
                        <w:r>
                          <w:rPr>
                            <w:noProof/>
                          </w:rPr>
                          <w:t>61</w:t>
                        </w:r>
                      </w:fldSimple>
                      <w:r>
                        <w:t xml:space="preserve"> - GPS</w:t>
                      </w:r>
                      <w:bookmarkEnd w:id="473"/>
                      <w:bookmarkEnd w:id="474"/>
                    </w:p>
                  </w:txbxContent>
                </v:textbox>
                <w10:wrap type="square"/>
              </v:shape>
            </w:pict>
          </mc:Fallback>
        </mc:AlternateContent>
      </w:r>
      <w:r w:rsidRPr="00F923C8">
        <w:rPr>
          <w:rFonts w:ascii="Arial" w:hAnsi="Arial" w:cs="Arial"/>
          <w:noProof/>
          <w:sz w:val="24"/>
          <w:szCs w:val="24"/>
          <w:lang w:val="en-US" w:eastAsia="en-US"/>
        </w:rPr>
        <w:drawing>
          <wp:anchor distT="0" distB="0" distL="114300" distR="114300" simplePos="0" relativeHeight="251726336" behindDoc="0" locked="0" layoutInCell="1" allowOverlap="1" wp14:anchorId="243480C2" wp14:editId="3AA1991F">
            <wp:simplePos x="0" y="0"/>
            <wp:positionH relativeFrom="margin">
              <wp:posOffset>3112447</wp:posOffset>
            </wp:positionH>
            <wp:positionV relativeFrom="paragraph">
              <wp:posOffset>7716</wp:posOffset>
            </wp:positionV>
            <wp:extent cx="2276475" cy="1247775"/>
            <wp:effectExtent l="0" t="0" r="9525" b="9525"/>
            <wp:wrapSquare wrapText="bothSides"/>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155" t="19892" r="9810" b="20886"/>
                    <a:stretch/>
                  </pic:blipFill>
                  <pic:spPr bwMode="auto">
                    <a:xfrm>
                      <a:off x="0" y="0"/>
                      <a:ext cx="22764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Un GPS GY-GPS6MV2: </w:t>
      </w:r>
      <w:r w:rsidRPr="00F923C8">
        <w:rPr>
          <w:rFonts w:ascii="Arial" w:hAnsi="Arial" w:cs="Arial"/>
          <w:color w:val="333333"/>
          <w:sz w:val="24"/>
          <w:szCs w:val="24"/>
          <w:shd w:val="clear" w:color="auto" w:fill="FFFFFF"/>
        </w:rPr>
        <w:t>Con este módulo de GPS obtenemos toda la información necesaria con respecto a la Geolocalización del SAR (latitud, longitud, punto cardinal, velocidad, orientación, fecha y hora).</w:t>
      </w:r>
      <w:r w:rsidRPr="005A7426">
        <w:rPr>
          <w:rFonts w:ascii="Arial" w:hAnsi="Arial" w:cs="Arial"/>
          <w:noProof/>
          <w:sz w:val="24"/>
          <w:szCs w:val="24"/>
        </w:rPr>
        <w:t xml:space="preserve"> </w:t>
      </w:r>
    </w:p>
    <w:p w14:paraId="6114AAE3" w14:textId="77777777" w:rsidR="006D6B4B" w:rsidRPr="00F923C8" w:rsidRDefault="006D6B4B" w:rsidP="006D6B4B">
      <w:pPr>
        <w:rPr>
          <w:rFonts w:ascii="Arial" w:hAnsi="Arial" w:cs="Arial"/>
          <w:color w:val="333333"/>
          <w:sz w:val="24"/>
          <w:szCs w:val="24"/>
          <w:shd w:val="clear" w:color="auto" w:fill="FFFFFF"/>
        </w:rPr>
      </w:pPr>
    </w:p>
    <w:p w14:paraId="70ECBB0D" w14:textId="77777777" w:rsidR="006D6B4B" w:rsidRDefault="006D6B4B" w:rsidP="006D6B4B">
      <w:pPr>
        <w:rPr>
          <w:rFonts w:ascii="Arial" w:hAnsi="Arial" w:cs="Arial"/>
          <w:b/>
          <w:color w:val="333333"/>
          <w:sz w:val="24"/>
          <w:szCs w:val="24"/>
          <w:shd w:val="clear" w:color="auto" w:fill="FFFFFF"/>
        </w:rPr>
      </w:pPr>
    </w:p>
    <w:p w14:paraId="44D0D3D7" w14:textId="77777777" w:rsidR="006D6B4B" w:rsidRDefault="006D6B4B" w:rsidP="006D6B4B">
      <w:pPr>
        <w:rPr>
          <w:rFonts w:ascii="Arial" w:hAnsi="Arial" w:cs="Arial"/>
          <w:b/>
          <w:color w:val="333333"/>
          <w:sz w:val="24"/>
          <w:szCs w:val="24"/>
          <w:shd w:val="clear" w:color="auto" w:fill="FFFFFF"/>
        </w:rPr>
      </w:pPr>
    </w:p>
    <w:p w14:paraId="1A5BAB29" w14:textId="77777777" w:rsidR="006D6B4B" w:rsidRPr="00F923C8" w:rsidRDefault="006D6B4B" w:rsidP="006D6B4B">
      <w:pPr>
        <w:rPr>
          <w:rFonts w:ascii="Arial" w:hAnsi="Arial" w:cs="Arial"/>
          <w:b/>
          <w:color w:val="333333"/>
          <w:sz w:val="24"/>
          <w:szCs w:val="24"/>
          <w:shd w:val="clear" w:color="auto" w:fill="FFFFFF"/>
        </w:rPr>
      </w:pPr>
      <w:r>
        <w:rPr>
          <w:noProof/>
          <w:lang w:val="en-US" w:eastAsia="en-US"/>
        </w:rPr>
        <mc:AlternateContent>
          <mc:Choice Requires="wps">
            <w:drawing>
              <wp:anchor distT="0" distB="0" distL="114300" distR="114300" simplePos="0" relativeHeight="251820544" behindDoc="0" locked="0" layoutInCell="1" allowOverlap="1" wp14:anchorId="61BDF4FA" wp14:editId="647C1586">
                <wp:simplePos x="0" y="0"/>
                <wp:positionH relativeFrom="column">
                  <wp:posOffset>0</wp:posOffset>
                </wp:positionH>
                <wp:positionV relativeFrom="paragraph">
                  <wp:posOffset>1353185</wp:posOffset>
                </wp:positionV>
                <wp:extent cx="141922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7AC4AC92" w14:textId="145F2A5B" w:rsidR="00D311D0" w:rsidRPr="00E600D3" w:rsidRDefault="00D311D0" w:rsidP="006D6B4B">
                            <w:pPr>
                              <w:pStyle w:val="Descripcin"/>
                              <w:jc w:val="center"/>
                              <w:rPr>
                                <w:rFonts w:ascii="Arial" w:eastAsia="Calibri" w:hAnsi="Arial" w:cs="Arial"/>
                                <w:noProof/>
                                <w:color w:val="000000"/>
                                <w:sz w:val="24"/>
                                <w:szCs w:val="24"/>
                                <w:u w:val="single"/>
                                <w:lang w:val="es-ES_tradnl" w:eastAsia="es-ES_tradnl"/>
                              </w:rPr>
                            </w:pPr>
                            <w:bookmarkStart w:id="475" w:name="_Toc504154013"/>
                            <w:bookmarkStart w:id="476" w:name="_Toc510799598"/>
                            <w:r>
                              <w:t xml:space="preserve">Ilustración </w:t>
                            </w:r>
                            <w:fldSimple w:instr=" SEQ Ilustración \* ARABIC ">
                              <w:r>
                                <w:rPr>
                                  <w:noProof/>
                                </w:rPr>
                                <w:t>62</w:t>
                              </w:r>
                            </w:fldSimple>
                            <w:r>
                              <w:t xml:space="preserve"> - </w:t>
                            </w:r>
                            <w:r w:rsidRPr="00527A65">
                              <w:t>Cámara V2</w:t>
                            </w:r>
                            <w:bookmarkEnd w:id="475"/>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F4FA" id="Cuadro de texto 295" o:spid="_x0000_s1063" type="#_x0000_t202" style="position:absolute;left:0;text-align:left;margin-left:0;margin-top:106.55pt;width:111.75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" stroked="f">
                <v:textbox style="mso-fit-shape-to-text:t" inset="0,0,0,0">
                  <w:txbxContent>
                    <w:p w14:paraId="7AC4AC92" w14:textId="145F2A5B" w:rsidR="00D311D0" w:rsidRPr="00E600D3" w:rsidRDefault="00D311D0" w:rsidP="006D6B4B">
                      <w:pPr>
                        <w:pStyle w:val="Descripcin"/>
                        <w:jc w:val="center"/>
                        <w:rPr>
                          <w:rFonts w:ascii="Arial" w:eastAsia="Calibri" w:hAnsi="Arial" w:cs="Arial"/>
                          <w:noProof/>
                          <w:color w:val="000000"/>
                          <w:sz w:val="24"/>
                          <w:szCs w:val="24"/>
                          <w:u w:val="single"/>
                          <w:lang w:val="es-ES_tradnl" w:eastAsia="es-ES_tradnl"/>
                        </w:rPr>
                      </w:pPr>
                      <w:bookmarkStart w:id="477" w:name="_Toc504154013"/>
                      <w:bookmarkStart w:id="478" w:name="_Toc510799598"/>
                      <w:r>
                        <w:t xml:space="preserve">Ilustración </w:t>
                      </w:r>
                      <w:fldSimple w:instr=" SEQ Ilustración \* ARABIC ">
                        <w:r>
                          <w:rPr>
                            <w:noProof/>
                          </w:rPr>
                          <w:t>62</w:t>
                        </w:r>
                      </w:fldSimple>
                      <w:r>
                        <w:t xml:space="preserve"> - </w:t>
                      </w:r>
                      <w:r w:rsidRPr="00527A65">
                        <w:t>Cámara V2</w:t>
                      </w:r>
                      <w:bookmarkEnd w:id="477"/>
                      <w:bookmarkEnd w:id="478"/>
                    </w:p>
                  </w:txbxContent>
                </v:textbox>
                <w10:wrap type="square"/>
              </v:shape>
            </w:pict>
          </mc:Fallback>
        </mc:AlternateContent>
      </w:r>
      <w:r w:rsidRPr="00F923C8">
        <w:rPr>
          <w:rFonts w:ascii="Arial" w:hAnsi="Arial" w:cs="Arial"/>
          <w:i/>
          <w:noProof/>
          <w:sz w:val="24"/>
          <w:szCs w:val="24"/>
          <w:u w:val="single"/>
          <w:lang w:val="en-US" w:eastAsia="en-US"/>
        </w:rPr>
        <w:drawing>
          <wp:anchor distT="0" distB="0" distL="114300" distR="114300" simplePos="0" relativeHeight="251701760" behindDoc="0" locked="0" layoutInCell="1" allowOverlap="1" wp14:anchorId="7CCC3B19" wp14:editId="075298AA">
            <wp:simplePos x="0" y="0"/>
            <wp:positionH relativeFrom="margin">
              <wp:align>left</wp:align>
            </wp:positionH>
            <wp:positionV relativeFrom="paragraph">
              <wp:posOffset>6985</wp:posOffset>
            </wp:positionV>
            <wp:extent cx="1419225" cy="1289050"/>
            <wp:effectExtent l="0" t="0" r="9525" b="6350"/>
            <wp:wrapSquare wrapText="bothSides"/>
            <wp:docPr id="215" name="Imagen 215"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1922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20562"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shd w:val="clear" w:color="auto" w:fill="FFFFFF"/>
        </w:rPr>
        <w:t xml:space="preserve">Cámara de Raspberry Pi V2: </w:t>
      </w:r>
      <w:r w:rsidRPr="00F923C8">
        <w:rPr>
          <w:rFonts w:ascii="Arial" w:hAnsi="Arial" w:cs="Arial"/>
          <w:color w:val="333333"/>
          <w:sz w:val="24"/>
          <w:szCs w:val="24"/>
          <w:shd w:val="clear" w:color="auto" w:fill="FFFFFF"/>
        </w:rPr>
        <w:t>Esta cámara, exclusiva de Raspberry, es la utilizada para captar con señal de video en tiempo real (mediante el software motion) el entorno que rodea al SAR.</w:t>
      </w:r>
    </w:p>
    <w:p w14:paraId="33555100" w14:textId="77777777" w:rsidR="006D6B4B" w:rsidRPr="00F923C8" w:rsidRDefault="006D6B4B" w:rsidP="006D6B4B">
      <w:pPr>
        <w:rPr>
          <w:rFonts w:ascii="Arial" w:hAnsi="Arial" w:cs="Arial"/>
          <w:color w:val="333333"/>
          <w:sz w:val="24"/>
          <w:szCs w:val="24"/>
          <w:shd w:val="clear" w:color="auto" w:fill="FFFFFF"/>
        </w:rPr>
      </w:pPr>
    </w:p>
    <w:p w14:paraId="6B114304" w14:textId="77777777" w:rsidR="006D6B4B" w:rsidRPr="00F923C8" w:rsidRDefault="006D6B4B" w:rsidP="006D6B4B">
      <w:pPr>
        <w:rPr>
          <w:rFonts w:ascii="Arial" w:hAnsi="Arial" w:cs="Arial"/>
          <w:color w:val="333333"/>
          <w:sz w:val="24"/>
          <w:szCs w:val="24"/>
          <w:shd w:val="clear" w:color="auto" w:fill="FFFFFF"/>
        </w:rPr>
      </w:pPr>
    </w:p>
    <w:p w14:paraId="1044DE60" w14:textId="77777777" w:rsidR="006D6B4B" w:rsidRDefault="006D6B4B" w:rsidP="006D6B4B">
      <w:pPr>
        <w:rPr>
          <w:rFonts w:ascii="Arial" w:hAnsi="Arial" w:cs="Arial"/>
          <w:b/>
          <w:color w:val="333333"/>
          <w:sz w:val="24"/>
          <w:szCs w:val="24"/>
          <w:shd w:val="clear" w:color="auto" w:fill="FFFFFF"/>
        </w:rPr>
      </w:pPr>
    </w:p>
    <w:p w14:paraId="3D13CE56" w14:textId="77777777" w:rsidR="006D6B4B" w:rsidRDefault="006D6B4B" w:rsidP="006D6B4B">
      <w:pPr>
        <w:rPr>
          <w:rFonts w:ascii="Arial" w:hAnsi="Arial" w:cs="Arial"/>
          <w:b/>
          <w:color w:val="333333"/>
          <w:sz w:val="24"/>
          <w:szCs w:val="24"/>
          <w:shd w:val="clear" w:color="auto" w:fill="FFFFFF"/>
        </w:rPr>
      </w:pPr>
    </w:p>
    <w:p w14:paraId="3BDF7B54" w14:textId="77777777" w:rsidR="006D6B4B" w:rsidRDefault="006D6B4B" w:rsidP="006D6B4B">
      <w:pPr>
        <w:rPr>
          <w:rFonts w:ascii="Arial" w:hAnsi="Arial" w:cs="Arial"/>
          <w:b/>
          <w:color w:val="333333"/>
          <w:sz w:val="24"/>
          <w:szCs w:val="24"/>
          <w:shd w:val="clear" w:color="auto" w:fill="FFFFFF"/>
        </w:rPr>
      </w:pPr>
      <w:r>
        <w:rPr>
          <w:rFonts w:ascii="Arial" w:hAnsi="Arial" w:cs="Arial"/>
          <w:b/>
          <w:color w:val="333333"/>
          <w:sz w:val="24"/>
          <w:szCs w:val="24"/>
          <w:shd w:val="clear" w:color="auto" w:fill="FFFFFF"/>
        </w:rPr>
        <w:br w:type="page"/>
      </w:r>
    </w:p>
    <w:p w14:paraId="078B274D" w14:textId="77777777" w:rsidR="006D6B4B" w:rsidRPr="00F923C8" w:rsidRDefault="006D6B4B" w:rsidP="006D6B4B">
      <w:pPr>
        <w:rPr>
          <w:rFonts w:ascii="Arial" w:hAnsi="Arial" w:cs="Arial"/>
          <w:color w:val="333333"/>
          <w:sz w:val="24"/>
          <w:szCs w:val="24"/>
          <w:shd w:val="clear" w:color="auto" w:fill="FFFFFF"/>
        </w:rPr>
      </w:pPr>
      <w:r w:rsidRPr="00F923C8">
        <w:rPr>
          <w:rFonts w:ascii="Arial" w:hAnsi="Arial" w:cs="Arial"/>
          <w:noProof/>
          <w:sz w:val="24"/>
          <w:szCs w:val="24"/>
          <w:lang w:val="en-US" w:eastAsia="en-US"/>
        </w:rPr>
        <w:lastRenderedPageBreak/>
        <w:drawing>
          <wp:anchor distT="0" distB="0" distL="114300" distR="114300" simplePos="0" relativeHeight="251730432" behindDoc="0" locked="0" layoutInCell="1" allowOverlap="1" wp14:anchorId="31E9E0E0" wp14:editId="06B76337">
            <wp:simplePos x="0" y="0"/>
            <wp:positionH relativeFrom="column">
              <wp:posOffset>3874770</wp:posOffset>
            </wp:positionH>
            <wp:positionV relativeFrom="paragraph">
              <wp:posOffset>-192</wp:posOffset>
            </wp:positionV>
            <wp:extent cx="1524000" cy="1152525"/>
            <wp:effectExtent l="0" t="0" r="0" b="9525"/>
            <wp:wrapSquare wrapText="bothSides"/>
            <wp:docPr id="216" name="Imagen 216" descr="Resultado de imagen para power bank solar mal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wer bank solar malibu"/>
                    <pic:cNvPicPr>
                      <a:picLocks noChangeAspect="1" noChangeArrowheads="1"/>
                    </pic:cNvPicPr>
                  </pic:nvPicPr>
                  <pic:blipFill rotWithShape="1">
                    <a:blip r:embed="rId133">
                      <a:extLst>
                        <a:ext uri="{28A0092B-C50C-407E-A947-70E740481C1C}">
                          <a14:useLocalDpi xmlns:a14="http://schemas.microsoft.com/office/drawing/2010/main" val="0"/>
                        </a:ext>
                      </a:extLst>
                    </a:blip>
                    <a:srcRect t="13125" b="11250"/>
                    <a:stretch/>
                  </pic:blipFill>
                  <pic:spPr bwMode="auto">
                    <a:xfrm>
                      <a:off x="0" y="0"/>
                      <a:ext cx="152400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shd w:val="clear" w:color="auto" w:fill="FFFFFF"/>
        </w:rPr>
        <w:t xml:space="preserve">PowerBank Malibu de 20Ah con panel solar: </w:t>
      </w:r>
      <w:r w:rsidRPr="00F923C8">
        <w:rPr>
          <w:rFonts w:ascii="Arial" w:hAnsi="Arial" w:cs="Arial"/>
          <w:color w:val="333333"/>
          <w:sz w:val="24"/>
          <w:szCs w:val="24"/>
          <w:shd w:val="clear" w:color="auto" w:fill="FFFFFF"/>
        </w:rPr>
        <w:t>Funciona como batería del SAR, provee de corriente eléctrica a la Raspberry y por ende a los arduinos conectados a ella.</w:t>
      </w:r>
    </w:p>
    <w:p w14:paraId="006F6A07" w14:textId="77777777" w:rsidR="006D6B4B" w:rsidRDefault="006D6B4B" w:rsidP="006D6B4B">
      <w:pPr>
        <w:pStyle w:val="Ttulo2"/>
        <w:rPr>
          <w:b/>
          <w:sz w:val="32"/>
          <w:szCs w:val="32"/>
          <w:shd w:val="clear" w:color="auto" w:fill="FFFFFF"/>
        </w:rPr>
      </w:pPr>
      <w:bookmarkStart w:id="479" w:name="_Toc504153952"/>
      <w:bookmarkStart w:id="480" w:name="_Toc510799449"/>
      <w:r>
        <w:rPr>
          <w:noProof/>
          <w:lang w:val="en-US" w:eastAsia="en-US"/>
        </w:rPr>
        <mc:AlternateContent>
          <mc:Choice Requires="wps">
            <w:drawing>
              <wp:anchor distT="0" distB="0" distL="114300" distR="114300" simplePos="0" relativeHeight="251779584" behindDoc="0" locked="0" layoutInCell="1" allowOverlap="1" wp14:anchorId="5942353F" wp14:editId="4465E3F6">
                <wp:simplePos x="0" y="0"/>
                <wp:positionH relativeFrom="column">
                  <wp:posOffset>3534410</wp:posOffset>
                </wp:positionH>
                <wp:positionV relativeFrom="paragraph">
                  <wp:posOffset>430386</wp:posOffset>
                </wp:positionV>
                <wp:extent cx="186690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0E2D551B" w14:textId="02969024" w:rsidR="00D311D0" w:rsidRPr="008A1826" w:rsidRDefault="00D311D0" w:rsidP="006D6B4B">
                            <w:pPr>
                              <w:pStyle w:val="Descripcin"/>
                              <w:rPr>
                                <w:rFonts w:ascii="Arial" w:eastAsia="Calibri" w:hAnsi="Arial" w:cs="Arial"/>
                                <w:noProof/>
                                <w:color w:val="000000"/>
                                <w:sz w:val="24"/>
                                <w:szCs w:val="24"/>
                                <w:lang w:val="es-ES_tradnl" w:eastAsia="es-ES_tradnl"/>
                              </w:rPr>
                            </w:pPr>
                            <w:bookmarkStart w:id="481" w:name="_Toc504154014"/>
                            <w:bookmarkStart w:id="482" w:name="_Toc510799599"/>
                            <w:r>
                              <w:t xml:space="preserve">Ilustración </w:t>
                            </w:r>
                            <w:fldSimple w:instr=" SEQ Ilustración \* ARABIC ">
                              <w:r>
                                <w:rPr>
                                  <w:noProof/>
                                </w:rPr>
                                <w:t>63</w:t>
                              </w:r>
                            </w:fldSimple>
                            <w:r>
                              <w:t xml:space="preserve"> - </w:t>
                            </w:r>
                            <w:r w:rsidRPr="00FF5705">
                              <w:t>Panel Solar Power Bank</w:t>
                            </w:r>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2353F" id="Cuadro de texto 296" o:spid="_x0000_s1064" type="#_x0000_t202" style="position:absolute;left:0;text-align:left;margin-left:278.3pt;margin-top:33.9pt;width:147pt;height:.05pt;z-index:25177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" stroked="f">
                <v:textbox style="mso-fit-shape-to-text:t" inset="0,0,0,0">
                  <w:txbxContent>
                    <w:p w14:paraId="0E2D551B" w14:textId="02969024" w:rsidR="00D311D0" w:rsidRPr="008A1826" w:rsidRDefault="00D311D0" w:rsidP="006D6B4B">
                      <w:pPr>
                        <w:pStyle w:val="Descripcin"/>
                        <w:rPr>
                          <w:rFonts w:ascii="Arial" w:eastAsia="Calibri" w:hAnsi="Arial" w:cs="Arial"/>
                          <w:noProof/>
                          <w:color w:val="000000"/>
                          <w:sz w:val="24"/>
                          <w:szCs w:val="24"/>
                          <w:lang w:val="es-ES_tradnl" w:eastAsia="es-ES_tradnl"/>
                        </w:rPr>
                      </w:pPr>
                      <w:bookmarkStart w:id="483" w:name="_Toc504154014"/>
                      <w:bookmarkStart w:id="484" w:name="_Toc510799599"/>
                      <w:r>
                        <w:t xml:space="preserve">Ilustración </w:t>
                      </w:r>
                      <w:fldSimple w:instr=" SEQ Ilustración \* ARABIC ">
                        <w:r>
                          <w:rPr>
                            <w:noProof/>
                          </w:rPr>
                          <w:t>63</w:t>
                        </w:r>
                      </w:fldSimple>
                      <w:r>
                        <w:t xml:space="preserve"> - </w:t>
                      </w:r>
                      <w:r w:rsidRPr="00FF5705">
                        <w:t>Panel Solar Power Bank</w:t>
                      </w:r>
                      <w:bookmarkEnd w:id="483"/>
                      <w:bookmarkEnd w:id="484"/>
                    </w:p>
                  </w:txbxContent>
                </v:textbox>
                <w10:wrap type="square"/>
              </v:shape>
            </w:pict>
          </mc:Fallback>
        </mc:AlternateContent>
      </w:r>
      <w:bookmarkEnd w:id="479"/>
      <w:bookmarkEnd w:id="480"/>
    </w:p>
    <w:p w14:paraId="4D4332BC" w14:textId="77777777" w:rsidR="006D6B4B" w:rsidRDefault="006D6B4B" w:rsidP="006D6B4B">
      <w:pPr>
        <w:pStyle w:val="Ttulo2"/>
        <w:rPr>
          <w:b/>
          <w:sz w:val="32"/>
          <w:szCs w:val="32"/>
          <w:shd w:val="clear" w:color="auto" w:fill="FFFFFF"/>
        </w:rPr>
      </w:pPr>
      <w:bookmarkStart w:id="485" w:name="_Toc504153953"/>
      <w:bookmarkStart w:id="486" w:name="_Toc510799450"/>
      <w:r w:rsidRPr="0083456F">
        <w:rPr>
          <w:b/>
          <w:sz w:val="32"/>
          <w:szCs w:val="32"/>
          <w:shd w:val="clear" w:color="auto" w:fill="FFFFFF"/>
        </w:rPr>
        <w:t>9.2 Estructura</w:t>
      </w:r>
      <w:bookmarkEnd w:id="485"/>
      <w:bookmarkEnd w:id="486"/>
    </w:p>
    <w:p w14:paraId="25FE25E0" w14:textId="77777777" w:rsidR="006D6B4B" w:rsidRDefault="006D6B4B" w:rsidP="006D6B4B"/>
    <w:p w14:paraId="21FFBD92" w14:textId="77777777" w:rsidR="006D6B4B" w:rsidRPr="00C565EC" w:rsidRDefault="006D6B4B" w:rsidP="006D6B4B">
      <w:pPr>
        <w:pStyle w:val="Ttulo3"/>
        <w:rPr>
          <w:b w:val="0"/>
          <w:sz w:val="28"/>
          <w:szCs w:val="28"/>
        </w:rPr>
      </w:pPr>
      <w:bookmarkStart w:id="487" w:name="_Toc504153954"/>
      <w:bookmarkStart w:id="488" w:name="_Toc510799451"/>
      <w:r w:rsidRPr="00C565EC">
        <w:rPr>
          <w:b w:val="0"/>
          <w:sz w:val="28"/>
          <w:szCs w:val="28"/>
        </w:rPr>
        <w:t>9.2.1 Diseño</w:t>
      </w:r>
      <w:bookmarkEnd w:id="487"/>
      <w:bookmarkEnd w:id="488"/>
    </w:p>
    <w:p w14:paraId="6B18508B" w14:textId="77777777" w:rsidR="006D6B4B" w:rsidRDefault="006D6B4B" w:rsidP="006D6B4B">
      <w:pPr>
        <w:rPr>
          <w:rFonts w:ascii="Verdana" w:hAnsi="Verdana"/>
          <w:color w:val="333333"/>
          <w:shd w:val="clear" w:color="auto" w:fill="FFFFFF"/>
        </w:rPr>
      </w:pPr>
    </w:p>
    <w:p w14:paraId="1ED6E1C7" w14:textId="050D7678" w:rsidR="006D6B4B" w:rsidRPr="00F923C8"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791872" behindDoc="0" locked="0" layoutInCell="1" allowOverlap="1" wp14:anchorId="450C1134" wp14:editId="13E729F0">
                <wp:simplePos x="0" y="0"/>
                <wp:positionH relativeFrom="column">
                  <wp:posOffset>2856865</wp:posOffset>
                </wp:positionH>
                <wp:positionV relativeFrom="paragraph">
                  <wp:posOffset>4991680</wp:posOffset>
                </wp:positionV>
                <wp:extent cx="2547620"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7207F4DE" w14:textId="19433E1A" w:rsidR="00D311D0" w:rsidRPr="00F9633A" w:rsidRDefault="00D311D0" w:rsidP="006D6B4B">
                            <w:pPr>
                              <w:pStyle w:val="Descripcin"/>
                              <w:rPr>
                                <w:rFonts w:ascii="Calibri" w:eastAsia="Calibri" w:hAnsi="Calibri" w:cs="Calibri"/>
                                <w:noProof/>
                                <w:color w:val="000000"/>
                              </w:rPr>
                            </w:pPr>
                            <w:bookmarkStart w:id="489" w:name="_Toc504154015"/>
                            <w:bookmarkStart w:id="490" w:name="_Toc510799600"/>
                            <w:r>
                              <w:t xml:space="preserve">Ilustración </w:t>
                            </w:r>
                            <w:fldSimple w:instr=" SEQ Ilustración \* ARABIC ">
                              <w:r>
                                <w:rPr>
                                  <w:noProof/>
                                </w:rPr>
                                <w:t>64</w:t>
                              </w:r>
                            </w:fldSimple>
                            <w:r>
                              <w:t xml:space="preserve"> - </w:t>
                            </w:r>
                            <w:r w:rsidRPr="008A379D">
                              <w:t>Diseño estructura nivel 3 con SketchUp</w:t>
                            </w:r>
                            <w:bookmarkEnd w:id="489"/>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C1134" id="Cuadro de texto 300" o:spid="_x0000_s1065" type="#_x0000_t202" style="position:absolute;left:0;text-align:left;margin-left:224.95pt;margin-top:393.05pt;width:200.6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" stroked="f">
                <v:textbox style="mso-fit-shape-to-text:t" inset="0,0,0,0">
                  <w:txbxContent>
                    <w:p w14:paraId="7207F4DE" w14:textId="19433E1A" w:rsidR="00D311D0" w:rsidRPr="00F9633A" w:rsidRDefault="00D311D0" w:rsidP="006D6B4B">
                      <w:pPr>
                        <w:pStyle w:val="Descripcin"/>
                        <w:rPr>
                          <w:rFonts w:ascii="Calibri" w:eastAsia="Calibri" w:hAnsi="Calibri" w:cs="Calibri"/>
                          <w:noProof/>
                          <w:color w:val="000000"/>
                        </w:rPr>
                      </w:pPr>
                      <w:bookmarkStart w:id="491" w:name="_Toc504154015"/>
                      <w:bookmarkStart w:id="492" w:name="_Toc510799600"/>
                      <w:r>
                        <w:t xml:space="preserve">Ilustración </w:t>
                      </w:r>
                      <w:fldSimple w:instr=" SEQ Ilustración \* ARABIC ">
                        <w:r>
                          <w:rPr>
                            <w:noProof/>
                          </w:rPr>
                          <w:t>64</w:t>
                        </w:r>
                      </w:fldSimple>
                      <w:r>
                        <w:t xml:space="preserve"> - </w:t>
                      </w:r>
                      <w:r w:rsidRPr="008A379D">
                        <w:t>Diseño estructura nivel 3 con SketchUp</w:t>
                      </w:r>
                      <w:bookmarkEnd w:id="491"/>
                      <w:bookmarkEnd w:id="492"/>
                    </w:p>
                  </w:txbxContent>
                </v:textbox>
                <w10:wrap type="square"/>
              </v:shape>
            </w:pict>
          </mc:Fallback>
        </mc:AlternateContent>
      </w:r>
      <w:r>
        <w:rPr>
          <w:noProof/>
          <w:lang w:val="en-US" w:eastAsia="en-US"/>
        </w:rPr>
        <w:drawing>
          <wp:anchor distT="0" distB="0" distL="114300" distR="114300" simplePos="0" relativeHeight="251763200" behindDoc="0" locked="0" layoutInCell="1" allowOverlap="1" wp14:anchorId="513776E5" wp14:editId="2640A04D">
            <wp:simplePos x="0" y="0"/>
            <wp:positionH relativeFrom="column">
              <wp:posOffset>2807970</wp:posOffset>
            </wp:positionH>
            <wp:positionV relativeFrom="paragraph">
              <wp:posOffset>3059734</wp:posOffset>
            </wp:positionV>
            <wp:extent cx="2533650" cy="18478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83680" behindDoc="0" locked="0" layoutInCell="1" allowOverlap="1" wp14:anchorId="3FB1A1BF" wp14:editId="185261B9">
                <wp:simplePos x="0" y="0"/>
                <wp:positionH relativeFrom="column">
                  <wp:posOffset>-11761</wp:posOffset>
                </wp:positionH>
                <wp:positionV relativeFrom="paragraph">
                  <wp:posOffset>5001094</wp:posOffset>
                </wp:positionV>
                <wp:extent cx="253365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4C0989DB" w14:textId="2C50826A" w:rsidR="00D311D0" w:rsidRPr="008D4DBD" w:rsidRDefault="00D311D0" w:rsidP="006D6B4B">
                            <w:pPr>
                              <w:pStyle w:val="Descripcin"/>
                              <w:rPr>
                                <w:rFonts w:ascii="Calibri" w:eastAsia="Calibri" w:hAnsi="Calibri" w:cs="Calibri"/>
                                <w:noProof/>
                                <w:color w:val="000000"/>
                              </w:rPr>
                            </w:pPr>
                            <w:bookmarkStart w:id="493" w:name="_Toc504154016"/>
                            <w:bookmarkStart w:id="494" w:name="_Toc510799601"/>
                            <w:r>
                              <w:t xml:space="preserve">Ilustración </w:t>
                            </w:r>
                            <w:fldSimple w:instr=" SEQ Ilustración \* ARABIC ">
                              <w:r>
                                <w:rPr>
                                  <w:noProof/>
                                </w:rPr>
                                <w:t>65</w:t>
                              </w:r>
                            </w:fldSimple>
                            <w:r>
                              <w:t xml:space="preserve"> - </w:t>
                            </w:r>
                            <w:r w:rsidRPr="00300E56">
                              <w:t xml:space="preserve">Diseño estructura nivel </w:t>
                            </w:r>
                            <w:r>
                              <w:t>4</w:t>
                            </w:r>
                            <w:r w:rsidRPr="00300E56">
                              <w:t xml:space="preserve"> con SketchUp</w:t>
                            </w:r>
                            <w:bookmarkEnd w:id="493"/>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1A1BF" id="Cuadro de texto 298" o:spid="_x0000_s1066" type="#_x0000_t202" style="position:absolute;left:0;text-align:left;margin-left:-.95pt;margin-top:393.8pt;width:199.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" stroked="f">
                <v:textbox style="mso-fit-shape-to-text:t" inset="0,0,0,0">
                  <w:txbxContent>
                    <w:p w14:paraId="4C0989DB" w14:textId="2C50826A" w:rsidR="00D311D0" w:rsidRPr="008D4DBD" w:rsidRDefault="00D311D0" w:rsidP="006D6B4B">
                      <w:pPr>
                        <w:pStyle w:val="Descripcin"/>
                        <w:rPr>
                          <w:rFonts w:ascii="Calibri" w:eastAsia="Calibri" w:hAnsi="Calibri" w:cs="Calibri"/>
                          <w:noProof/>
                          <w:color w:val="000000"/>
                        </w:rPr>
                      </w:pPr>
                      <w:bookmarkStart w:id="495" w:name="_Toc504154016"/>
                      <w:bookmarkStart w:id="496" w:name="_Toc510799601"/>
                      <w:r>
                        <w:t xml:space="preserve">Ilustración </w:t>
                      </w:r>
                      <w:fldSimple w:instr=" SEQ Ilustración \* ARABIC ">
                        <w:r>
                          <w:rPr>
                            <w:noProof/>
                          </w:rPr>
                          <w:t>65</w:t>
                        </w:r>
                      </w:fldSimple>
                      <w:r>
                        <w:t xml:space="preserve"> - </w:t>
                      </w:r>
                      <w:r w:rsidRPr="00300E56">
                        <w:t xml:space="preserve">Diseño estructura nivel </w:t>
                      </w:r>
                      <w:r>
                        <w:t>4</w:t>
                      </w:r>
                      <w:r w:rsidRPr="00300E56">
                        <w:t xml:space="preserve"> con SketchUp</w:t>
                      </w:r>
                      <w:bookmarkEnd w:id="495"/>
                      <w:bookmarkEnd w:id="496"/>
                    </w:p>
                  </w:txbxContent>
                </v:textbox>
                <w10:wrap type="square"/>
              </v:shape>
            </w:pict>
          </mc:Fallback>
        </mc:AlternateContent>
      </w:r>
      <w:r>
        <w:rPr>
          <w:noProof/>
          <w:lang w:val="en-US" w:eastAsia="en-US"/>
        </w:rPr>
        <w:drawing>
          <wp:anchor distT="0" distB="0" distL="114300" distR="114300" simplePos="0" relativeHeight="251767296" behindDoc="0" locked="0" layoutInCell="1" allowOverlap="1" wp14:anchorId="65E12735" wp14:editId="2B7BAF14">
            <wp:simplePos x="0" y="0"/>
            <wp:positionH relativeFrom="column">
              <wp:posOffset>-3213</wp:posOffset>
            </wp:positionH>
            <wp:positionV relativeFrom="paragraph">
              <wp:posOffset>3049573</wp:posOffset>
            </wp:positionV>
            <wp:extent cx="2547620" cy="1857375"/>
            <wp:effectExtent l="0" t="0" r="5080"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47620" cy="185737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59104" behindDoc="0" locked="0" layoutInCell="1" allowOverlap="1" wp14:anchorId="5A63B098" wp14:editId="42F866EF">
                <wp:simplePos x="0" y="0"/>
                <wp:positionH relativeFrom="column">
                  <wp:posOffset>-635</wp:posOffset>
                </wp:positionH>
                <wp:positionV relativeFrom="paragraph">
                  <wp:posOffset>2748915</wp:posOffset>
                </wp:positionV>
                <wp:extent cx="255270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8299A0B" w14:textId="0C70CC15" w:rsidR="00D311D0" w:rsidRPr="0050140F" w:rsidRDefault="00D311D0" w:rsidP="006D6B4B">
                            <w:pPr>
                              <w:pStyle w:val="Descripcin"/>
                              <w:rPr>
                                <w:rFonts w:ascii="Calibri" w:eastAsia="Calibri" w:hAnsi="Calibri" w:cs="Calibri"/>
                                <w:noProof/>
                                <w:color w:val="000000"/>
                              </w:rPr>
                            </w:pPr>
                            <w:bookmarkStart w:id="497" w:name="_Toc504154017"/>
                            <w:bookmarkStart w:id="498" w:name="_Toc510799602"/>
                            <w:r>
                              <w:t xml:space="preserve">Ilustración </w:t>
                            </w:r>
                            <w:fldSimple w:instr=" SEQ Ilustración \* ARABIC ">
                              <w:r>
                                <w:rPr>
                                  <w:noProof/>
                                </w:rPr>
                                <w:t>66</w:t>
                              </w:r>
                            </w:fldSimple>
                            <w:r>
                              <w:t xml:space="preserve"> - </w:t>
                            </w:r>
                            <w:r w:rsidRPr="00217235">
                              <w:t xml:space="preserve">Diseño estructura nivel </w:t>
                            </w:r>
                            <w:r>
                              <w:t>1</w:t>
                            </w:r>
                            <w:r w:rsidRPr="00217235">
                              <w:t xml:space="preserve"> con SketchUp</w:t>
                            </w:r>
                            <w:bookmarkEnd w:id="497"/>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63B098" id="Cuadro de texto 203" o:spid="_x0000_s1067" type="#_x0000_t202" style="position:absolute;left:0;text-align:left;margin-left:-.05pt;margin-top:216.45pt;width:201pt;height:.0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5cNQIAAHAEAAAOAAAAZHJzL2Uyb0RvYy54bWysVMFu2zAMvQ/YPwi6L3bSpS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" stroked="f">
                <v:textbox style="mso-fit-shape-to-text:t" inset="0,0,0,0">
                  <w:txbxContent>
                    <w:p w14:paraId="38299A0B" w14:textId="0C70CC15" w:rsidR="00D311D0" w:rsidRPr="0050140F" w:rsidRDefault="00D311D0" w:rsidP="006D6B4B">
                      <w:pPr>
                        <w:pStyle w:val="Descripcin"/>
                        <w:rPr>
                          <w:rFonts w:ascii="Calibri" w:eastAsia="Calibri" w:hAnsi="Calibri" w:cs="Calibri"/>
                          <w:noProof/>
                          <w:color w:val="000000"/>
                        </w:rPr>
                      </w:pPr>
                      <w:bookmarkStart w:id="499" w:name="_Toc504154017"/>
                      <w:bookmarkStart w:id="500" w:name="_Toc510799602"/>
                      <w:r>
                        <w:t xml:space="preserve">Ilustración </w:t>
                      </w:r>
                      <w:fldSimple w:instr=" SEQ Ilustración \* ARABIC ">
                        <w:r>
                          <w:rPr>
                            <w:noProof/>
                          </w:rPr>
                          <w:t>66</w:t>
                        </w:r>
                      </w:fldSimple>
                      <w:r>
                        <w:t xml:space="preserve"> - </w:t>
                      </w:r>
                      <w:r w:rsidRPr="00217235">
                        <w:t xml:space="preserve">Diseño estructura nivel </w:t>
                      </w:r>
                      <w:r>
                        <w:t>1</w:t>
                      </w:r>
                      <w:r w:rsidRPr="00217235">
                        <w:t xml:space="preserve"> con SketchUp</w:t>
                      </w:r>
                      <w:bookmarkEnd w:id="499"/>
                      <w:bookmarkEnd w:id="500"/>
                    </w:p>
                  </w:txbxContent>
                </v:textbox>
                <w10:wrap type="square"/>
              </v:shape>
            </w:pict>
          </mc:Fallback>
        </mc:AlternateContent>
      </w:r>
      <w:r>
        <w:rPr>
          <w:noProof/>
          <w:lang w:val="en-US" w:eastAsia="en-US"/>
        </w:rPr>
        <mc:AlternateContent>
          <mc:Choice Requires="wps">
            <w:drawing>
              <wp:anchor distT="0" distB="0" distL="114300" distR="114300" simplePos="0" relativeHeight="251771392" behindDoc="0" locked="0" layoutInCell="1" allowOverlap="1" wp14:anchorId="23636F61" wp14:editId="4E91C267">
                <wp:simplePos x="0" y="0"/>
                <wp:positionH relativeFrom="column">
                  <wp:posOffset>2758440</wp:posOffset>
                </wp:positionH>
                <wp:positionV relativeFrom="paragraph">
                  <wp:posOffset>2736850</wp:posOffset>
                </wp:positionV>
                <wp:extent cx="263906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C6787C0" w14:textId="0548F633" w:rsidR="00D311D0" w:rsidRPr="000624E1" w:rsidRDefault="00D311D0" w:rsidP="006D6B4B">
                            <w:pPr>
                              <w:pStyle w:val="Descripcin"/>
                              <w:rPr>
                                <w:rFonts w:ascii="Calibri" w:eastAsia="Calibri" w:hAnsi="Calibri" w:cs="Calibri"/>
                                <w:noProof/>
                                <w:color w:val="000000"/>
                              </w:rPr>
                            </w:pPr>
                            <w:bookmarkStart w:id="501" w:name="_Toc504154018"/>
                            <w:bookmarkStart w:id="502" w:name="_Toc510799603"/>
                            <w:r>
                              <w:t xml:space="preserve">Ilustración </w:t>
                            </w:r>
                            <w:fldSimple w:instr=" SEQ Ilustración \* ARABIC ">
                              <w:r>
                                <w:rPr>
                                  <w:noProof/>
                                </w:rPr>
                                <w:t>67</w:t>
                              </w:r>
                            </w:fldSimple>
                            <w:r>
                              <w:t xml:space="preserve"> - </w:t>
                            </w:r>
                            <w:r w:rsidRPr="00F33CD4">
                              <w:t>Diseño estructura nivel 2 con SketchUp</w:t>
                            </w:r>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6F61" id="Cuadro de texto 250" o:spid="_x0000_s1068" type="#_x0000_t202" style="position:absolute;left:0;text-align:left;margin-left:217.2pt;margin-top:215.5pt;width:207.8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bNQIAAHAEAAAOAAAAZHJzL2Uyb0RvYy54bWysVMFu2zAMvQ/YPwi6L07SNV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" stroked="f">
                <v:textbox style="mso-fit-shape-to-text:t" inset="0,0,0,0">
                  <w:txbxContent>
                    <w:p w14:paraId="4C6787C0" w14:textId="0548F633" w:rsidR="00D311D0" w:rsidRPr="000624E1" w:rsidRDefault="00D311D0" w:rsidP="006D6B4B">
                      <w:pPr>
                        <w:pStyle w:val="Descripcin"/>
                        <w:rPr>
                          <w:rFonts w:ascii="Calibri" w:eastAsia="Calibri" w:hAnsi="Calibri" w:cs="Calibri"/>
                          <w:noProof/>
                          <w:color w:val="000000"/>
                        </w:rPr>
                      </w:pPr>
                      <w:bookmarkStart w:id="503" w:name="_Toc504154018"/>
                      <w:bookmarkStart w:id="504" w:name="_Toc510799603"/>
                      <w:r>
                        <w:t xml:space="preserve">Ilustración </w:t>
                      </w:r>
                      <w:fldSimple w:instr=" SEQ Ilustración \* ARABIC ">
                        <w:r>
                          <w:rPr>
                            <w:noProof/>
                          </w:rPr>
                          <w:t>67</w:t>
                        </w:r>
                      </w:fldSimple>
                      <w:r>
                        <w:t xml:space="preserve"> - </w:t>
                      </w:r>
                      <w:r w:rsidRPr="00F33CD4">
                        <w:t>Diseño estructura nivel 2 con SketchUp</w:t>
                      </w:r>
                      <w:bookmarkEnd w:id="503"/>
                      <w:bookmarkEnd w:id="504"/>
                    </w:p>
                  </w:txbxContent>
                </v:textbox>
                <w10:wrap type="square"/>
              </v:shape>
            </w:pict>
          </mc:Fallback>
        </mc:AlternateContent>
      </w:r>
      <w:r>
        <w:rPr>
          <w:noProof/>
          <w:lang w:val="en-US" w:eastAsia="en-US"/>
        </w:rPr>
        <w:drawing>
          <wp:anchor distT="0" distB="0" distL="114300" distR="114300" simplePos="0" relativeHeight="251755008" behindDoc="0" locked="0" layoutInCell="1" allowOverlap="1" wp14:anchorId="063E8003" wp14:editId="48DBD29E">
            <wp:simplePos x="0" y="0"/>
            <wp:positionH relativeFrom="column">
              <wp:posOffset>2758440</wp:posOffset>
            </wp:positionH>
            <wp:positionV relativeFrom="paragraph">
              <wp:posOffset>755650</wp:posOffset>
            </wp:positionV>
            <wp:extent cx="2639060" cy="1924050"/>
            <wp:effectExtent l="0" t="0" r="889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39060" cy="19240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34528" behindDoc="0" locked="0" layoutInCell="1" allowOverlap="1" wp14:anchorId="6F170F39" wp14:editId="342BD223">
            <wp:simplePos x="0" y="0"/>
            <wp:positionH relativeFrom="margin">
              <wp:posOffset>0</wp:posOffset>
            </wp:positionH>
            <wp:positionV relativeFrom="paragraph">
              <wp:posOffset>765810</wp:posOffset>
            </wp:positionV>
            <wp:extent cx="2452370" cy="192468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52370" cy="1924685"/>
                    </a:xfrm>
                    <a:prstGeom prst="rect">
                      <a:avLst/>
                    </a:prstGeom>
                  </pic:spPr>
                </pic:pic>
              </a:graphicData>
            </a:graphic>
            <wp14:sizeRelH relativeFrom="page">
              <wp14:pctWidth>0</wp14:pctWidth>
            </wp14:sizeRelH>
            <wp14:sizeRelV relativeFrom="page">
              <wp14:pctHeight>0</wp14:pctHeight>
            </wp14:sizeRelV>
          </wp:anchor>
        </w:drawing>
      </w:r>
      <w:r w:rsidRPr="00F923C8">
        <w:rPr>
          <w:rFonts w:ascii="Arial" w:hAnsi="Arial" w:cs="Arial"/>
          <w:color w:val="333333"/>
          <w:sz w:val="24"/>
          <w:szCs w:val="24"/>
          <w:shd w:val="clear" w:color="auto" w:fill="FFFFFF"/>
        </w:rPr>
        <w:t>Para el armado de la estructura se procedió a</w:t>
      </w:r>
      <w:r>
        <w:rPr>
          <w:rFonts w:ascii="Arial" w:hAnsi="Arial" w:cs="Arial"/>
          <w:color w:val="333333"/>
          <w:sz w:val="24"/>
          <w:szCs w:val="24"/>
          <w:shd w:val="clear" w:color="auto" w:fill="FFFFFF"/>
        </w:rPr>
        <w:t>l</w:t>
      </w:r>
      <w:r w:rsidRPr="00F923C8">
        <w:rPr>
          <w:rFonts w:ascii="Arial" w:hAnsi="Arial" w:cs="Arial"/>
          <w:color w:val="333333"/>
          <w:sz w:val="24"/>
          <w:szCs w:val="24"/>
          <w:shd w:val="clear" w:color="auto" w:fill="FFFFFF"/>
        </w:rPr>
        <w:t xml:space="preserve"> diseñ</w:t>
      </w:r>
      <w:r>
        <w:rPr>
          <w:rFonts w:ascii="Arial" w:hAnsi="Arial" w:cs="Arial"/>
          <w:color w:val="333333"/>
          <w:sz w:val="24"/>
          <w:szCs w:val="24"/>
          <w:shd w:val="clear" w:color="auto" w:fill="FFFFFF"/>
        </w:rPr>
        <w:t>o</w:t>
      </w:r>
      <w:r w:rsidR="00A26C87">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3D las distintas piezas por medio del entorno de diseño gráfico SketchUp 2017. Se tomaron medidas de los distintos componentes y </w:t>
      </w:r>
      <w:r>
        <w:rPr>
          <w:rFonts w:ascii="Arial" w:hAnsi="Arial" w:cs="Arial"/>
          <w:color w:val="333333"/>
          <w:sz w:val="24"/>
          <w:szCs w:val="24"/>
          <w:shd w:val="clear" w:color="auto" w:fill="FFFFFF"/>
        </w:rPr>
        <w:t xml:space="preserve">se </w:t>
      </w:r>
      <w:r w:rsidR="00A26C87">
        <w:rPr>
          <w:rFonts w:ascii="Arial" w:hAnsi="Arial" w:cs="Arial"/>
          <w:color w:val="333333"/>
          <w:sz w:val="24"/>
          <w:szCs w:val="24"/>
          <w:shd w:val="clear" w:color="auto" w:fill="FFFFFF"/>
        </w:rPr>
        <w:t xml:space="preserve">decidió </w:t>
      </w:r>
      <w:r w:rsidR="00A26C87" w:rsidRPr="00F923C8">
        <w:rPr>
          <w:rFonts w:ascii="Arial" w:hAnsi="Arial" w:cs="Arial"/>
          <w:color w:val="333333"/>
          <w:sz w:val="24"/>
          <w:szCs w:val="24"/>
          <w:shd w:val="clear" w:color="auto" w:fill="FFFFFF"/>
        </w:rPr>
        <w:t>dividir</w:t>
      </w:r>
      <w:r w:rsidRPr="00F923C8">
        <w:rPr>
          <w:rFonts w:ascii="Arial" w:hAnsi="Arial" w:cs="Arial"/>
          <w:color w:val="333333"/>
          <w:sz w:val="24"/>
          <w:szCs w:val="24"/>
          <w:shd w:val="clear" w:color="auto" w:fill="FFFFFF"/>
        </w:rPr>
        <w:t xml:space="preserve"> el gabinete del SAR en cuatro niveles.</w:t>
      </w:r>
    </w:p>
    <w:p w14:paraId="34A05DBE" w14:textId="77777777" w:rsidR="006D6B4B" w:rsidRDefault="006D6B4B" w:rsidP="006D6B4B">
      <w:pPr>
        <w:rPr>
          <w:rFonts w:ascii="Arial" w:hAnsi="Arial" w:cs="Arial"/>
          <w:color w:val="333333"/>
          <w:sz w:val="24"/>
          <w:szCs w:val="24"/>
          <w:shd w:val="clear" w:color="auto" w:fill="FFFFFF"/>
        </w:rPr>
      </w:pPr>
    </w:p>
    <w:p w14:paraId="073922AF"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49216" behindDoc="0" locked="0" layoutInCell="1" allowOverlap="1" wp14:anchorId="133CB5F3" wp14:editId="10296149">
                <wp:simplePos x="0" y="0"/>
                <wp:positionH relativeFrom="column">
                  <wp:posOffset>2888615</wp:posOffset>
                </wp:positionH>
                <wp:positionV relativeFrom="paragraph">
                  <wp:posOffset>1478280</wp:posOffset>
                </wp:positionV>
                <wp:extent cx="2503170" cy="635"/>
                <wp:effectExtent l="0" t="0" r="0" b="0"/>
                <wp:wrapSquare wrapText="bothSides"/>
                <wp:docPr id="1060" name="Cuadro de texto 1060"/>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A9CA25D" w14:textId="760AEC62" w:rsidR="00D311D0" w:rsidRPr="0011121D" w:rsidRDefault="00D311D0" w:rsidP="006D6B4B">
                            <w:pPr>
                              <w:pStyle w:val="Descripcin"/>
                              <w:jc w:val="center"/>
                              <w:rPr>
                                <w:rFonts w:ascii="Calibri" w:eastAsia="Calibri" w:hAnsi="Calibri" w:cs="Calibri"/>
                                <w:noProof/>
                                <w:color w:val="000000"/>
                                <w:lang w:val="es-ES_tradnl" w:eastAsia="es-ES_tradnl"/>
                              </w:rPr>
                            </w:pPr>
                            <w:bookmarkStart w:id="505" w:name="_Toc510799604"/>
                            <w:r>
                              <w:t xml:space="preserve">Ilustración </w:t>
                            </w:r>
                            <w:fldSimple w:instr=" SEQ Ilustración \* ARABIC ">
                              <w:r>
                                <w:rPr>
                                  <w:noProof/>
                                </w:rPr>
                                <w:t>68</w:t>
                              </w:r>
                            </w:fldSimple>
                            <w:r>
                              <w:t xml:space="preserve"> - Impresión 3D del nivel 1</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CB5F3" id="Cuadro de texto 1060" o:spid="_x0000_s1069" type="#_x0000_t202" style="position:absolute;left:0;text-align:left;margin-left:227.45pt;margin-top:116.4pt;width:197.1pt;height:.05pt;z-index:25184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65NgIAAHIEAAAOAAAAZHJzL2Uyb0RvYy54bWysVE2P2jAQvVfqf7B8LwnQp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" stroked="f">
                <v:textbox style="mso-fit-shape-to-text:t" inset="0,0,0,0">
                  <w:txbxContent>
                    <w:p w14:paraId="4A9CA25D" w14:textId="760AEC62" w:rsidR="00D311D0" w:rsidRPr="0011121D" w:rsidRDefault="00D311D0" w:rsidP="006D6B4B">
                      <w:pPr>
                        <w:pStyle w:val="Descripcin"/>
                        <w:jc w:val="center"/>
                        <w:rPr>
                          <w:rFonts w:ascii="Calibri" w:eastAsia="Calibri" w:hAnsi="Calibri" w:cs="Calibri"/>
                          <w:noProof/>
                          <w:color w:val="000000"/>
                          <w:lang w:val="es-ES_tradnl" w:eastAsia="es-ES_tradnl"/>
                        </w:rPr>
                      </w:pPr>
                      <w:bookmarkStart w:id="506" w:name="_Toc510799604"/>
                      <w:r>
                        <w:t xml:space="preserve">Ilustración </w:t>
                      </w:r>
                      <w:fldSimple w:instr=" SEQ Ilustración \* ARABIC ">
                        <w:r>
                          <w:rPr>
                            <w:noProof/>
                          </w:rPr>
                          <w:t>68</w:t>
                        </w:r>
                      </w:fldSimple>
                      <w:r>
                        <w:t xml:space="preserve"> - Impresión 3D del nivel 1</w:t>
                      </w:r>
                      <w:bookmarkEnd w:id="506"/>
                    </w:p>
                  </w:txbxContent>
                </v:textbox>
                <w10:wrap type="square"/>
              </v:shape>
            </w:pict>
          </mc:Fallback>
        </mc:AlternateContent>
      </w:r>
      <w:r>
        <w:rPr>
          <w:noProof/>
          <w:lang w:val="en-US" w:eastAsia="en-US"/>
        </w:rPr>
        <w:drawing>
          <wp:anchor distT="0" distB="0" distL="114300" distR="114300" simplePos="0" relativeHeight="251845120" behindDoc="0" locked="0" layoutInCell="1" allowOverlap="1" wp14:anchorId="3D248917" wp14:editId="1E85D575">
            <wp:simplePos x="0" y="0"/>
            <wp:positionH relativeFrom="margin">
              <wp:posOffset>2888615</wp:posOffset>
            </wp:positionH>
            <wp:positionV relativeFrom="paragraph">
              <wp:posOffset>13335</wp:posOffset>
            </wp:positionV>
            <wp:extent cx="2503170" cy="1407795"/>
            <wp:effectExtent l="0" t="0" r="0" b="1905"/>
            <wp:wrapSquare wrapText="bothSides"/>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0317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z w:val="24"/>
          <w:szCs w:val="24"/>
          <w:shd w:val="clear" w:color="auto" w:fill="FFFFFF"/>
        </w:rPr>
        <w:t>Una</w:t>
      </w:r>
      <w:r w:rsidRPr="00F923C8">
        <w:rPr>
          <w:rFonts w:ascii="Arial" w:hAnsi="Arial" w:cs="Arial"/>
          <w:color w:val="333333"/>
          <w:sz w:val="24"/>
          <w:szCs w:val="24"/>
          <w:shd w:val="clear" w:color="auto" w:fill="FFFFFF"/>
        </w:rPr>
        <w:t xml:space="preserve"> vez </w:t>
      </w:r>
      <w:r>
        <w:rPr>
          <w:rFonts w:ascii="Arial" w:hAnsi="Arial" w:cs="Arial"/>
          <w:color w:val="333333"/>
          <w:sz w:val="24"/>
          <w:szCs w:val="24"/>
          <w:shd w:val="clear" w:color="auto" w:fill="FFFFFF"/>
        </w:rPr>
        <w:t xml:space="preserve">completado el proceso de modelado se procedió a la impresión </w:t>
      </w:r>
      <w:r w:rsidRPr="00F923C8">
        <w:rPr>
          <w:rFonts w:ascii="Arial" w:hAnsi="Arial" w:cs="Arial"/>
          <w:color w:val="333333"/>
          <w:sz w:val="24"/>
          <w:szCs w:val="24"/>
          <w:shd w:val="clear" w:color="auto" w:fill="FFFFFF"/>
        </w:rPr>
        <w:t>mediante una impresora 3D.</w:t>
      </w:r>
      <w:r>
        <w:rPr>
          <w:rFonts w:ascii="Arial" w:hAnsi="Arial" w:cs="Arial"/>
          <w:color w:val="333333"/>
          <w:sz w:val="24"/>
          <w:szCs w:val="24"/>
          <w:shd w:val="clear" w:color="auto" w:fill="FFFFFF"/>
        </w:rPr>
        <w:t xml:space="preserve"> A continuación, se detallan los niveles.</w:t>
      </w:r>
    </w:p>
    <w:p w14:paraId="35F45330" w14:textId="77777777" w:rsidR="006D6B4B" w:rsidRDefault="006D6B4B" w:rsidP="006D6B4B">
      <w:pPr>
        <w:rPr>
          <w:rFonts w:ascii="Arial" w:hAnsi="Arial" w:cs="Arial"/>
          <w:color w:val="333333"/>
          <w:sz w:val="24"/>
          <w:szCs w:val="24"/>
          <w:shd w:val="clear" w:color="auto" w:fill="FFFFFF"/>
        </w:rPr>
      </w:pPr>
    </w:p>
    <w:p w14:paraId="79283A71" w14:textId="77777777" w:rsidR="006D6B4B" w:rsidRPr="00F923C8" w:rsidRDefault="006D6B4B" w:rsidP="006D6B4B">
      <w:pPr>
        <w:rPr>
          <w:rFonts w:ascii="Arial" w:hAnsi="Arial" w:cs="Arial"/>
          <w:color w:val="333333"/>
          <w:sz w:val="24"/>
          <w:szCs w:val="24"/>
          <w:shd w:val="clear" w:color="auto" w:fill="FFFFFF"/>
        </w:rPr>
      </w:pPr>
    </w:p>
    <w:p w14:paraId="1756F15F" w14:textId="77777777" w:rsidR="006D6B4B" w:rsidRDefault="006D6B4B" w:rsidP="006D6B4B">
      <w:pPr>
        <w:rPr>
          <w:rFonts w:ascii="Arial" w:hAnsi="Arial" w:cs="Arial"/>
          <w:b/>
          <w:color w:val="333333"/>
          <w:sz w:val="24"/>
          <w:szCs w:val="24"/>
          <w:u w:val="single"/>
          <w:shd w:val="clear" w:color="auto" w:fill="FFFFFF"/>
        </w:rPr>
      </w:pPr>
    </w:p>
    <w:p w14:paraId="7D7687C6" w14:textId="77777777" w:rsidR="006D6B4B" w:rsidRDefault="006D6B4B" w:rsidP="006D6B4B">
      <w:pPr>
        <w:rPr>
          <w:rFonts w:ascii="Arial" w:hAnsi="Arial" w:cs="Arial"/>
          <w:b/>
          <w:color w:val="333333"/>
          <w:sz w:val="24"/>
          <w:szCs w:val="24"/>
          <w:u w:val="single"/>
          <w:shd w:val="clear" w:color="auto" w:fill="FFFFFF"/>
        </w:rPr>
      </w:pPr>
    </w:p>
    <w:p w14:paraId="4743B4F5" w14:textId="77777777" w:rsidR="006D6B4B" w:rsidRDefault="006D6B4B" w:rsidP="006D6B4B">
      <w:pPr>
        <w:rPr>
          <w:rFonts w:ascii="Arial" w:hAnsi="Arial" w:cs="Arial"/>
          <w:b/>
          <w:color w:val="333333"/>
          <w:sz w:val="24"/>
          <w:szCs w:val="24"/>
          <w:u w:val="single"/>
          <w:shd w:val="clear" w:color="auto" w:fill="FFFFFF"/>
        </w:rPr>
      </w:pPr>
    </w:p>
    <w:p w14:paraId="0B8208ED" w14:textId="77777777" w:rsidR="006D6B4B" w:rsidRDefault="006D6B4B" w:rsidP="006D6B4B">
      <w:pPr>
        <w:rPr>
          <w:rFonts w:ascii="Arial" w:hAnsi="Arial" w:cs="Arial"/>
          <w:b/>
          <w:color w:val="333333"/>
          <w:sz w:val="24"/>
          <w:szCs w:val="24"/>
          <w:u w:val="single"/>
          <w:shd w:val="clear" w:color="auto" w:fill="FFFFFF"/>
        </w:rPr>
      </w:pPr>
    </w:p>
    <w:p w14:paraId="169D317C" w14:textId="77777777" w:rsidR="006D6B4B" w:rsidRPr="00C565EC" w:rsidRDefault="006D6B4B" w:rsidP="006D6B4B">
      <w:pPr>
        <w:pStyle w:val="Ttulo3"/>
        <w:rPr>
          <w:b w:val="0"/>
          <w:sz w:val="28"/>
          <w:szCs w:val="28"/>
        </w:rPr>
      </w:pPr>
      <w:bookmarkStart w:id="507" w:name="_Toc504153955"/>
      <w:bookmarkStart w:id="508" w:name="_Toc510799452"/>
      <w:r w:rsidRPr="00C565EC">
        <w:rPr>
          <w:b w:val="0"/>
          <w:sz w:val="28"/>
          <w:szCs w:val="28"/>
        </w:rPr>
        <w:t>9.2.2 Los 4 niveles</w:t>
      </w:r>
      <w:bookmarkEnd w:id="507"/>
      <w:bookmarkEnd w:id="508"/>
    </w:p>
    <w:p w14:paraId="27801D2B" w14:textId="77777777" w:rsidR="006D6B4B" w:rsidRDefault="006D6B4B" w:rsidP="006D6B4B">
      <w:pPr>
        <w:rPr>
          <w:rFonts w:ascii="Arial" w:hAnsi="Arial" w:cs="Arial"/>
          <w:b/>
          <w:color w:val="333333"/>
          <w:sz w:val="24"/>
          <w:szCs w:val="24"/>
          <w:u w:val="single"/>
          <w:shd w:val="clear" w:color="auto" w:fill="FFFFFF"/>
        </w:rPr>
      </w:pPr>
    </w:p>
    <w:p w14:paraId="78EBBA28" w14:textId="77777777" w:rsidR="006D6B4B"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1</w:t>
      </w:r>
      <w:r w:rsidRPr="00F923C8">
        <w:rPr>
          <w:rFonts w:ascii="Arial" w:hAnsi="Arial" w:cs="Arial"/>
          <w:color w:val="333333"/>
          <w:sz w:val="24"/>
          <w:szCs w:val="24"/>
          <w:shd w:val="clear" w:color="auto" w:fill="FFFFFF"/>
        </w:rPr>
        <w:t>: El primer nivel es en donde se instalaron los motores, con distintas piezas estructurales metálicas diseñadas exclusivamente para dicha función, además se encuentran los dos puentes H L298N conectados a cada par de motores respectivamente. Cada motor cuenta con su rueda de plástico.</w:t>
      </w:r>
    </w:p>
    <w:p w14:paraId="065191F0" w14:textId="77777777" w:rsidR="006D6B4B" w:rsidRPr="00F923C8" w:rsidRDefault="006D6B4B" w:rsidP="006D6B4B">
      <w:pPr>
        <w:rPr>
          <w:rFonts w:ascii="Arial" w:hAnsi="Arial" w:cs="Arial"/>
          <w:color w:val="333333"/>
          <w:sz w:val="24"/>
          <w:szCs w:val="24"/>
          <w:shd w:val="clear" w:color="auto" w:fill="FFFFFF"/>
        </w:rPr>
      </w:pPr>
    </w:p>
    <w:p w14:paraId="02584BFB" w14:textId="3680E8A9"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36928" behindDoc="0" locked="0" layoutInCell="1" allowOverlap="1" wp14:anchorId="099E850F" wp14:editId="0F5ABC3A">
                <wp:simplePos x="0" y="0"/>
                <wp:positionH relativeFrom="column">
                  <wp:posOffset>-3175</wp:posOffset>
                </wp:positionH>
                <wp:positionV relativeFrom="paragraph">
                  <wp:posOffset>1426210</wp:posOffset>
                </wp:positionV>
                <wp:extent cx="1734185"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071102DB" w14:textId="0E11FE3B" w:rsidR="00D311D0" w:rsidRPr="00AF733A" w:rsidRDefault="00D311D0" w:rsidP="006D6B4B">
                            <w:pPr>
                              <w:pStyle w:val="Descripcin"/>
                              <w:rPr>
                                <w:rFonts w:ascii="Calibri" w:eastAsia="Calibri" w:hAnsi="Calibri" w:cs="Calibri"/>
                                <w:noProof/>
                                <w:color w:val="000000"/>
                                <w:lang w:val="es-ES_tradnl" w:eastAsia="es-ES_tradnl"/>
                              </w:rPr>
                            </w:pPr>
                            <w:bookmarkStart w:id="509" w:name="_Toc504154020"/>
                            <w:bookmarkStart w:id="510" w:name="_Toc510799605"/>
                            <w:r>
                              <w:t xml:space="preserve">Ilustración </w:t>
                            </w:r>
                            <w:fldSimple w:instr=" SEQ Ilustración \* ARABIC ">
                              <w:r>
                                <w:rPr>
                                  <w:noProof/>
                                </w:rPr>
                                <w:t>69</w:t>
                              </w:r>
                            </w:fldSimple>
                            <w:r>
                              <w:t xml:space="preserve"> - </w:t>
                            </w:r>
                            <w:r w:rsidRPr="00604051">
                              <w:t>Nivel 2 descubierto</w:t>
                            </w:r>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E850F" id="Cuadro de texto 302" o:spid="_x0000_s1070" type="#_x0000_t202" style="position:absolute;left:0;text-align:left;margin-left:-.25pt;margin-top:112.3pt;width:136.55pt;height:.05pt;z-index:25183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" stroked="f">
                <v:textbox style="mso-fit-shape-to-text:t" inset="0,0,0,0">
                  <w:txbxContent>
                    <w:p w14:paraId="071102DB" w14:textId="0E11FE3B" w:rsidR="00D311D0" w:rsidRPr="00AF733A" w:rsidRDefault="00D311D0" w:rsidP="006D6B4B">
                      <w:pPr>
                        <w:pStyle w:val="Descripcin"/>
                        <w:rPr>
                          <w:rFonts w:ascii="Calibri" w:eastAsia="Calibri" w:hAnsi="Calibri" w:cs="Calibri"/>
                          <w:noProof/>
                          <w:color w:val="000000"/>
                          <w:lang w:val="es-ES_tradnl" w:eastAsia="es-ES_tradnl"/>
                        </w:rPr>
                      </w:pPr>
                      <w:bookmarkStart w:id="511" w:name="_Toc504154020"/>
                      <w:bookmarkStart w:id="512" w:name="_Toc510799605"/>
                      <w:r>
                        <w:t xml:space="preserve">Ilustración </w:t>
                      </w:r>
                      <w:fldSimple w:instr=" SEQ Ilustración \* ARABIC ">
                        <w:r>
                          <w:rPr>
                            <w:noProof/>
                          </w:rPr>
                          <w:t>69</w:t>
                        </w:r>
                      </w:fldSimple>
                      <w:r>
                        <w:t xml:space="preserve"> - </w:t>
                      </w:r>
                      <w:r w:rsidRPr="00604051">
                        <w:t>Nivel 2 descubierto</w:t>
                      </w:r>
                      <w:bookmarkEnd w:id="511"/>
                      <w:bookmarkEnd w:id="512"/>
                    </w:p>
                  </w:txbxContent>
                </v:textbox>
                <w10:wrap type="square"/>
              </v:shape>
            </w:pict>
          </mc:Fallback>
        </mc:AlternateContent>
      </w:r>
      <w:r>
        <w:rPr>
          <w:noProof/>
          <w:lang w:val="en-US" w:eastAsia="en-US"/>
        </w:rPr>
        <w:drawing>
          <wp:anchor distT="0" distB="0" distL="114300" distR="114300" simplePos="0" relativeHeight="251705856" behindDoc="0" locked="0" layoutInCell="1" allowOverlap="1" wp14:anchorId="7A793283" wp14:editId="26F3C4EE">
            <wp:simplePos x="0" y="0"/>
            <wp:positionH relativeFrom="column">
              <wp:posOffset>-3365</wp:posOffset>
            </wp:positionH>
            <wp:positionV relativeFrom="paragraph">
              <wp:posOffset>53</wp:posOffset>
            </wp:positionV>
            <wp:extent cx="1734796" cy="1369536"/>
            <wp:effectExtent l="0" t="0" r="0" b="2540"/>
            <wp:wrapSquare wrapText="bothSides"/>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9312" t="5908" r="18337" b="6597"/>
                    <a:stretch/>
                  </pic:blipFill>
                  <pic:spPr bwMode="auto">
                    <a:xfrm>
                      <a:off x="0" y="0"/>
                      <a:ext cx="1734796" cy="1369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2</w:t>
      </w:r>
      <w:r w:rsidRPr="00F923C8">
        <w:rPr>
          <w:rFonts w:ascii="Arial" w:hAnsi="Arial" w:cs="Arial"/>
          <w:color w:val="333333"/>
          <w:sz w:val="24"/>
          <w:szCs w:val="24"/>
          <w:shd w:val="clear" w:color="auto" w:fill="FFFFFF"/>
        </w:rPr>
        <w:t xml:space="preserve">: En este nivel se </w:t>
      </w:r>
      <w:r>
        <w:rPr>
          <w:rFonts w:ascii="Arial" w:hAnsi="Arial" w:cs="Arial"/>
          <w:color w:val="333333"/>
          <w:sz w:val="24"/>
          <w:szCs w:val="24"/>
          <w:shd w:val="clear" w:color="auto" w:fill="FFFFFF"/>
        </w:rPr>
        <w:t>sujetó</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mediante</w:t>
      </w:r>
      <w:r w:rsidRPr="00F923C8">
        <w:rPr>
          <w:rFonts w:ascii="Arial" w:hAnsi="Arial" w:cs="Arial"/>
          <w:color w:val="333333"/>
          <w:sz w:val="24"/>
          <w:szCs w:val="24"/>
          <w:shd w:val="clear" w:color="auto" w:fill="FFFFFF"/>
        </w:rPr>
        <w:t xml:space="preserve"> tornillos el Arduino Mega y la mini </w:t>
      </w:r>
      <w:r w:rsidR="00681FD0" w:rsidRPr="006701C9">
        <w:rPr>
          <w:rFonts w:ascii="Arial" w:hAnsi="Arial" w:cs="Arial"/>
          <w:color w:val="333333"/>
          <w:sz w:val="24"/>
          <w:szCs w:val="24"/>
          <w:shd w:val="clear" w:color="auto" w:fill="FFFFFF"/>
        </w:rPr>
        <w:fldChar w:fldCharType="begin"/>
      </w:r>
      <w:r w:rsidR="00681FD0" w:rsidRPr="006701C9">
        <w:rPr>
          <w:rFonts w:ascii="Arial" w:hAnsi="Arial" w:cs="Arial"/>
          <w:color w:val="333333"/>
          <w:sz w:val="24"/>
          <w:szCs w:val="24"/>
          <w:shd w:val="clear" w:color="auto" w:fill="FFFFFF"/>
        </w:rPr>
        <w:instrText xml:space="preserve"> REF _Ref508728943 \h </w:instrText>
      </w:r>
      <w:r w:rsidR="006701C9" w:rsidRPr="006701C9">
        <w:rPr>
          <w:rFonts w:ascii="Arial" w:hAnsi="Arial" w:cs="Arial"/>
          <w:color w:val="333333"/>
          <w:sz w:val="24"/>
          <w:szCs w:val="24"/>
          <w:shd w:val="clear" w:color="auto" w:fill="FFFFFF"/>
        </w:rPr>
        <w:instrText xml:space="preserve"> \* MERGEFORMAT </w:instrText>
      </w:r>
      <w:r w:rsidR="00681FD0" w:rsidRPr="006701C9">
        <w:rPr>
          <w:rFonts w:ascii="Arial" w:hAnsi="Arial" w:cs="Arial"/>
          <w:color w:val="333333"/>
          <w:sz w:val="24"/>
          <w:szCs w:val="24"/>
          <w:shd w:val="clear" w:color="auto" w:fill="FFFFFF"/>
        </w:rPr>
      </w:r>
      <w:r w:rsidR="00681FD0" w:rsidRPr="006701C9">
        <w:rPr>
          <w:rFonts w:ascii="Arial" w:hAnsi="Arial" w:cs="Arial"/>
          <w:color w:val="333333"/>
          <w:sz w:val="24"/>
          <w:szCs w:val="24"/>
          <w:shd w:val="clear" w:color="auto" w:fill="FFFFFF"/>
        </w:rPr>
        <w:fldChar w:fldCharType="separate"/>
      </w:r>
      <w:r w:rsidR="00681FD0" w:rsidRPr="006701C9">
        <w:rPr>
          <w:rFonts w:ascii="Arial" w:hAnsi="Arial" w:cs="Arial"/>
          <w:b/>
          <w:i/>
          <w:sz w:val="24"/>
          <w:szCs w:val="24"/>
        </w:rPr>
        <w:t>Protoboard</w:t>
      </w:r>
      <w:r w:rsidR="00681FD0" w:rsidRPr="006701C9">
        <w:rPr>
          <w:rFonts w:ascii="Arial" w:hAnsi="Arial" w:cs="Arial"/>
          <w:color w:val="333333"/>
          <w:sz w:val="24"/>
          <w:szCs w:val="24"/>
          <w:shd w:val="clear" w:color="auto" w:fill="FFFFFF"/>
        </w:rPr>
        <w:fldChar w:fldCharType="end"/>
      </w:r>
      <w:r>
        <w:rPr>
          <w:rFonts w:ascii="Arial" w:hAnsi="Arial" w:cs="Arial"/>
          <w:color w:val="333333"/>
          <w:sz w:val="24"/>
          <w:szCs w:val="24"/>
          <w:shd w:val="clear" w:color="auto" w:fill="FFFFFF"/>
        </w:rPr>
        <w:t xml:space="preserve">, dónde se realizó la interconexión de los componentes. </w:t>
      </w:r>
      <w:r w:rsidR="00E235E4">
        <w:rPr>
          <w:rFonts w:ascii="Arial" w:hAnsi="Arial" w:cs="Arial"/>
          <w:color w:val="333333"/>
          <w:sz w:val="24"/>
          <w:szCs w:val="24"/>
          <w:shd w:val="clear" w:color="auto" w:fill="FFFFFF"/>
        </w:rPr>
        <w:t>A</w:t>
      </w:r>
      <w:r w:rsidR="00E235E4" w:rsidRPr="00F923C8">
        <w:rPr>
          <w:rFonts w:ascii="Arial" w:hAnsi="Arial" w:cs="Arial"/>
          <w:color w:val="333333"/>
          <w:sz w:val="24"/>
          <w:szCs w:val="24"/>
          <w:shd w:val="clear" w:color="auto" w:fill="FFFFFF"/>
        </w:rPr>
        <w:t>demás,</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se encuentra en este nivel el</w:t>
      </w:r>
      <w:r w:rsidRPr="00F923C8">
        <w:rPr>
          <w:rFonts w:ascii="Arial" w:hAnsi="Arial" w:cs="Arial"/>
          <w:color w:val="333333"/>
          <w:sz w:val="24"/>
          <w:szCs w:val="24"/>
          <w:shd w:val="clear" w:color="auto" w:fill="FFFFFF"/>
        </w:rPr>
        <w:t xml:space="preserve"> porta pilas utilizado para la alimentación de los motores. En </w:t>
      </w:r>
      <w:r>
        <w:rPr>
          <w:rFonts w:ascii="Arial" w:hAnsi="Arial" w:cs="Arial"/>
          <w:color w:val="333333"/>
          <w:sz w:val="24"/>
          <w:szCs w:val="24"/>
          <w:shd w:val="clear" w:color="auto" w:fill="FFFFFF"/>
        </w:rPr>
        <w:t>el</w:t>
      </w:r>
      <w:r w:rsidRPr="00F923C8">
        <w:rPr>
          <w:rFonts w:ascii="Arial" w:hAnsi="Arial" w:cs="Arial"/>
          <w:color w:val="333333"/>
          <w:sz w:val="24"/>
          <w:szCs w:val="24"/>
          <w:shd w:val="clear" w:color="auto" w:fill="FFFFFF"/>
        </w:rPr>
        <w:t xml:space="preserve"> frente se colocó uno de los sensores ultrasónicos HC-SR04 que verifica la presencia de objetos en la parte delantera del SAR.</w:t>
      </w:r>
    </w:p>
    <w:p w14:paraId="10677A9C" w14:textId="77777777" w:rsidR="006D6B4B" w:rsidRDefault="006D6B4B" w:rsidP="006D6B4B">
      <w:pPr>
        <w:rPr>
          <w:rFonts w:ascii="Arial" w:hAnsi="Arial" w:cs="Arial"/>
          <w:color w:val="333333"/>
          <w:sz w:val="24"/>
          <w:szCs w:val="24"/>
          <w:shd w:val="clear" w:color="auto" w:fill="FFFFFF"/>
        </w:rPr>
      </w:pPr>
    </w:p>
    <w:p w14:paraId="6CD75C68" w14:textId="77777777" w:rsidR="006D6B4B" w:rsidRDefault="006D6B4B" w:rsidP="006D6B4B">
      <w:pPr>
        <w:rPr>
          <w:rFonts w:ascii="Arial" w:hAnsi="Arial" w:cs="Arial"/>
          <w:color w:val="333333"/>
          <w:sz w:val="24"/>
          <w:szCs w:val="24"/>
          <w:shd w:val="clear" w:color="auto" w:fill="FFFFFF"/>
        </w:rPr>
      </w:pPr>
    </w:p>
    <w:p w14:paraId="1D00F94B" w14:textId="77777777" w:rsidR="006D6B4B" w:rsidRPr="00F923C8" w:rsidRDefault="006D6B4B" w:rsidP="006D6B4B">
      <w:pPr>
        <w:rPr>
          <w:rFonts w:ascii="Arial" w:hAnsi="Arial" w:cs="Arial"/>
          <w:color w:val="333333"/>
          <w:sz w:val="24"/>
          <w:szCs w:val="24"/>
          <w:shd w:val="clear" w:color="auto" w:fill="FFFFFF"/>
        </w:rPr>
      </w:pPr>
    </w:p>
    <w:p w14:paraId="4968814C" w14:textId="77777777" w:rsidR="006D6B4B" w:rsidRDefault="006D6B4B" w:rsidP="006D6B4B">
      <w:pPr>
        <w:rPr>
          <w:rFonts w:ascii="Arial" w:hAnsi="Arial" w:cs="Arial"/>
          <w:color w:val="333333"/>
          <w:sz w:val="24"/>
          <w:szCs w:val="24"/>
          <w:shd w:val="clear" w:color="auto" w:fill="FFFFFF"/>
        </w:rPr>
      </w:pPr>
      <w:r>
        <w:rPr>
          <w:noProof/>
          <w:lang w:val="en-US" w:eastAsia="en-US"/>
        </w:rPr>
        <mc:AlternateContent>
          <mc:Choice Requires="wps">
            <w:drawing>
              <wp:anchor distT="0" distB="0" distL="114300" distR="114300" simplePos="0" relativeHeight="251841024" behindDoc="0" locked="0" layoutInCell="1" allowOverlap="1" wp14:anchorId="40095064" wp14:editId="70D6995A">
                <wp:simplePos x="0" y="0"/>
                <wp:positionH relativeFrom="column">
                  <wp:posOffset>2894330</wp:posOffset>
                </wp:positionH>
                <wp:positionV relativeFrom="paragraph">
                  <wp:posOffset>2871470</wp:posOffset>
                </wp:positionV>
                <wp:extent cx="2505710" cy="635"/>
                <wp:effectExtent l="0" t="0" r="0" b="0"/>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57CAAFAE" w14:textId="4759D2AE" w:rsidR="00D311D0" w:rsidRPr="007A1339" w:rsidRDefault="00D311D0" w:rsidP="006D6B4B">
                            <w:pPr>
                              <w:pStyle w:val="Descripcin"/>
                              <w:rPr>
                                <w:rFonts w:ascii="Calibri" w:eastAsia="Calibri" w:hAnsi="Calibri" w:cs="Calibri"/>
                                <w:noProof/>
                                <w:color w:val="000000"/>
                                <w:lang w:val="es-ES_tradnl" w:eastAsia="es-ES_tradnl"/>
                              </w:rPr>
                            </w:pPr>
                            <w:bookmarkStart w:id="513" w:name="_Toc504154021"/>
                            <w:bookmarkStart w:id="514" w:name="_Toc510799606"/>
                            <w:r>
                              <w:t xml:space="preserve">Ilustración </w:t>
                            </w:r>
                            <w:fldSimple w:instr=" SEQ Ilustración \* ARABIC ">
                              <w:r>
                                <w:rPr>
                                  <w:noProof/>
                                </w:rPr>
                                <w:t>70</w:t>
                              </w:r>
                            </w:fldSimple>
                            <w:r>
                              <w:t xml:space="preserve"> - </w:t>
                            </w:r>
                            <w:r w:rsidRPr="009960AB">
                              <w:t>RM Vista Lateral</w:t>
                            </w:r>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064" id="Cuadro de texto 303" o:spid="_x0000_s1071" type="#_x0000_t202" style="position:absolute;left:0;text-align:left;margin-left:227.9pt;margin-top:226.1pt;width:197.3pt;height:.05pt;z-index:25184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" stroked="f">
                <v:textbox style="mso-fit-shape-to-text:t" inset="0,0,0,0">
                  <w:txbxContent>
                    <w:p w14:paraId="57CAAFAE" w14:textId="4759D2AE" w:rsidR="00D311D0" w:rsidRPr="007A1339" w:rsidRDefault="00D311D0" w:rsidP="006D6B4B">
                      <w:pPr>
                        <w:pStyle w:val="Descripcin"/>
                        <w:rPr>
                          <w:rFonts w:ascii="Calibri" w:eastAsia="Calibri" w:hAnsi="Calibri" w:cs="Calibri"/>
                          <w:noProof/>
                          <w:color w:val="000000"/>
                          <w:lang w:val="es-ES_tradnl" w:eastAsia="es-ES_tradnl"/>
                        </w:rPr>
                      </w:pPr>
                      <w:bookmarkStart w:id="515" w:name="_Toc504154021"/>
                      <w:bookmarkStart w:id="516" w:name="_Toc510799606"/>
                      <w:r>
                        <w:t xml:space="preserve">Ilustración </w:t>
                      </w:r>
                      <w:fldSimple w:instr=" SEQ Ilustración \* ARABIC ">
                        <w:r>
                          <w:rPr>
                            <w:noProof/>
                          </w:rPr>
                          <w:t>70</w:t>
                        </w:r>
                      </w:fldSimple>
                      <w:r>
                        <w:t xml:space="preserve"> - </w:t>
                      </w:r>
                      <w:r w:rsidRPr="009960AB">
                        <w:t>RM Vista Lateral</w:t>
                      </w:r>
                      <w:bookmarkEnd w:id="515"/>
                      <w:bookmarkEnd w:id="516"/>
                    </w:p>
                  </w:txbxContent>
                </v:textbox>
                <w10:wrap type="square"/>
              </v:shape>
            </w:pict>
          </mc:Fallback>
        </mc:AlternateContent>
      </w:r>
      <w:r>
        <w:rPr>
          <w:noProof/>
          <w:lang w:val="en-US" w:eastAsia="en-US"/>
        </w:rPr>
        <w:drawing>
          <wp:anchor distT="0" distB="0" distL="114300" distR="114300" simplePos="0" relativeHeight="251709952" behindDoc="0" locked="0" layoutInCell="1" allowOverlap="1" wp14:anchorId="6D50F16B" wp14:editId="73C6090E">
            <wp:simplePos x="0" y="0"/>
            <wp:positionH relativeFrom="margin">
              <wp:posOffset>2751455</wp:posOffset>
            </wp:positionH>
            <wp:positionV relativeFrom="paragraph">
              <wp:posOffset>165735</wp:posOffset>
            </wp:positionV>
            <wp:extent cx="2791460" cy="2505710"/>
            <wp:effectExtent l="0" t="9525" r="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0338" t="2558" r="8590"/>
                    <a:stretch/>
                  </pic:blipFill>
                  <pic:spPr bwMode="auto">
                    <a:xfrm rot="5400000">
                      <a:off x="0" y="0"/>
                      <a:ext cx="2791460" cy="25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3C8">
        <w:rPr>
          <w:rFonts w:ascii="Arial" w:hAnsi="Arial" w:cs="Arial"/>
          <w:b/>
          <w:color w:val="333333"/>
          <w:sz w:val="24"/>
          <w:szCs w:val="24"/>
          <w:u w:val="single"/>
          <w:shd w:val="clear" w:color="auto" w:fill="FFFFFF"/>
        </w:rPr>
        <w:t>Nivel 3</w:t>
      </w:r>
      <w:r w:rsidRPr="00F923C8">
        <w:rPr>
          <w:rFonts w:ascii="Arial" w:hAnsi="Arial" w:cs="Arial"/>
          <w:color w:val="333333"/>
          <w:sz w:val="24"/>
          <w:szCs w:val="24"/>
          <w:shd w:val="clear" w:color="auto" w:fill="FFFFFF"/>
        </w:rPr>
        <w:t xml:space="preserve">: En </w:t>
      </w:r>
      <w:r>
        <w:rPr>
          <w:rFonts w:ascii="Arial" w:hAnsi="Arial" w:cs="Arial"/>
          <w:color w:val="333333"/>
          <w:sz w:val="24"/>
          <w:szCs w:val="24"/>
          <w:shd w:val="clear" w:color="auto" w:fill="FFFFFF"/>
        </w:rPr>
        <w:t>e</w:t>
      </w:r>
      <w:r w:rsidRPr="00F923C8">
        <w:rPr>
          <w:rFonts w:ascii="Arial" w:hAnsi="Arial" w:cs="Arial"/>
          <w:color w:val="333333"/>
          <w:sz w:val="24"/>
          <w:szCs w:val="24"/>
          <w:shd w:val="clear" w:color="auto" w:fill="FFFFFF"/>
        </w:rPr>
        <w:t xml:space="preserve">l tercer nivel se encuentra la Raspberry Pi y el Arduino </w:t>
      </w:r>
      <w:r>
        <w:rPr>
          <w:rFonts w:ascii="Arial" w:hAnsi="Arial" w:cs="Arial"/>
          <w:color w:val="333333"/>
          <w:sz w:val="24"/>
          <w:szCs w:val="24"/>
          <w:shd w:val="clear" w:color="auto" w:fill="FFFFFF"/>
        </w:rPr>
        <w:t>N</w:t>
      </w:r>
      <w:r w:rsidRPr="00F923C8">
        <w:rPr>
          <w:rFonts w:ascii="Arial" w:hAnsi="Arial" w:cs="Arial"/>
          <w:color w:val="333333"/>
          <w:sz w:val="24"/>
          <w:szCs w:val="24"/>
          <w:shd w:val="clear" w:color="auto" w:fill="FFFFFF"/>
        </w:rPr>
        <w:t xml:space="preserve">ano en conjunto con </w:t>
      </w:r>
      <w:r>
        <w:rPr>
          <w:rFonts w:ascii="Arial" w:hAnsi="Arial" w:cs="Arial"/>
          <w:color w:val="333333"/>
          <w:sz w:val="24"/>
          <w:szCs w:val="24"/>
          <w:shd w:val="clear" w:color="auto" w:fill="FFFFFF"/>
        </w:rPr>
        <w:t xml:space="preserve">variados </w:t>
      </w:r>
      <w:r w:rsidRPr="00F923C8">
        <w:rPr>
          <w:rFonts w:ascii="Arial" w:hAnsi="Arial" w:cs="Arial"/>
          <w:color w:val="333333"/>
          <w:sz w:val="24"/>
          <w:szCs w:val="24"/>
          <w:shd w:val="clear" w:color="auto" w:fill="FFFFFF"/>
        </w:rPr>
        <w:t>sensores</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 xml:space="preserve">2 sensores HC-SR04, </w:t>
      </w:r>
      <w:r>
        <w:rPr>
          <w:rFonts w:ascii="Arial" w:hAnsi="Arial" w:cs="Arial"/>
          <w:color w:val="333333"/>
          <w:sz w:val="24"/>
          <w:szCs w:val="24"/>
          <w:shd w:val="clear" w:color="auto" w:fill="FFFFFF"/>
        </w:rPr>
        <w:t xml:space="preserve">ubicados </w:t>
      </w:r>
      <w:r w:rsidRPr="00F923C8">
        <w:rPr>
          <w:rFonts w:ascii="Arial" w:hAnsi="Arial" w:cs="Arial"/>
          <w:color w:val="333333"/>
          <w:sz w:val="24"/>
          <w:szCs w:val="24"/>
          <w:shd w:val="clear" w:color="auto" w:fill="FFFFFF"/>
        </w:rPr>
        <w:t>uno en cada lateral para verificar objetos en dichos lugres</w:t>
      </w:r>
      <w:r>
        <w:rPr>
          <w:rFonts w:ascii="Arial" w:hAnsi="Arial" w:cs="Arial"/>
          <w:color w:val="333333"/>
          <w:sz w:val="24"/>
          <w:szCs w:val="24"/>
          <w:shd w:val="clear" w:color="auto" w:fill="FFFFFF"/>
        </w:rPr>
        <w:t xml:space="preserve">, un </w:t>
      </w:r>
      <w:r w:rsidRPr="00F923C8">
        <w:rPr>
          <w:rFonts w:ascii="Arial" w:hAnsi="Arial" w:cs="Arial"/>
          <w:color w:val="333333"/>
          <w:sz w:val="24"/>
          <w:szCs w:val="24"/>
          <w:shd w:val="clear" w:color="auto" w:fill="FFFFFF"/>
        </w:rPr>
        <w:t>sensor de monóxido de carbono MQ-7</w:t>
      </w:r>
      <w:r>
        <w:rPr>
          <w:rFonts w:ascii="Arial" w:hAnsi="Arial" w:cs="Arial"/>
          <w:color w:val="333333"/>
          <w:sz w:val="24"/>
          <w:szCs w:val="24"/>
          <w:shd w:val="clear" w:color="auto" w:fill="FFFFFF"/>
        </w:rPr>
        <w:t xml:space="preserve"> y l</w:t>
      </w:r>
      <w:r w:rsidRPr="00F923C8">
        <w:rPr>
          <w:rFonts w:ascii="Arial" w:hAnsi="Arial" w:cs="Arial"/>
          <w:color w:val="333333"/>
          <w:sz w:val="24"/>
          <w:szCs w:val="24"/>
          <w:shd w:val="clear" w:color="auto" w:fill="FFFFFF"/>
        </w:rPr>
        <w:t>a cámara de Raspberry en el frente</w:t>
      </w:r>
      <w:r>
        <w:rPr>
          <w:rFonts w:ascii="Arial" w:hAnsi="Arial" w:cs="Arial"/>
          <w:color w:val="333333"/>
          <w:sz w:val="24"/>
          <w:szCs w:val="24"/>
          <w:shd w:val="clear" w:color="auto" w:fill="FFFFFF"/>
        </w:rPr>
        <w:t>.</w:t>
      </w:r>
    </w:p>
    <w:p w14:paraId="49350C49" w14:textId="77777777" w:rsidR="006D6B4B" w:rsidRPr="00F923C8" w:rsidRDefault="006D6B4B" w:rsidP="006D6B4B">
      <w:pPr>
        <w:rPr>
          <w:rFonts w:ascii="Arial" w:hAnsi="Arial" w:cs="Arial"/>
          <w:color w:val="333333"/>
          <w:sz w:val="24"/>
          <w:szCs w:val="24"/>
          <w:shd w:val="clear" w:color="auto" w:fill="FFFFFF"/>
        </w:rPr>
      </w:pPr>
    </w:p>
    <w:p w14:paraId="132537E5" w14:textId="77777777" w:rsidR="006D6B4B" w:rsidRDefault="006D6B4B" w:rsidP="006D6B4B">
      <w:pPr>
        <w:rPr>
          <w:rFonts w:ascii="Arial" w:hAnsi="Arial" w:cs="Arial"/>
          <w:color w:val="333333"/>
          <w:sz w:val="24"/>
          <w:szCs w:val="24"/>
          <w:shd w:val="clear" w:color="auto" w:fill="FFFFFF"/>
        </w:rPr>
      </w:pPr>
      <w:r w:rsidRPr="00F923C8">
        <w:rPr>
          <w:rFonts w:ascii="Arial" w:hAnsi="Arial" w:cs="Arial"/>
          <w:b/>
          <w:color w:val="333333"/>
          <w:sz w:val="24"/>
          <w:szCs w:val="24"/>
          <w:u w:val="single"/>
          <w:shd w:val="clear" w:color="auto" w:fill="FFFFFF"/>
        </w:rPr>
        <w:t>Nivel 4</w:t>
      </w:r>
      <w:r w:rsidRPr="00F923C8">
        <w:rPr>
          <w:rFonts w:ascii="Arial" w:hAnsi="Arial" w:cs="Arial"/>
          <w:color w:val="333333"/>
          <w:sz w:val="24"/>
          <w:szCs w:val="24"/>
          <w:shd w:val="clear" w:color="auto" w:fill="FFFFFF"/>
        </w:rPr>
        <w:t xml:space="preserve">: El nivel superior es el que se equipa con la batería portátil </w:t>
      </w:r>
      <w:r>
        <w:rPr>
          <w:rFonts w:ascii="Arial" w:hAnsi="Arial" w:cs="Arial"/>
          <w:color w:val="333333"/>
          <w:sz w:val="24"/>
          <w:szCs w:val="24"/>
          <w:shd w:val="clear" w:color="auto" w:fill="FFFFFF"/>
        </w:rPr>
        <w:t xml:space="preserve">con carga </w:t>
      </w:r>
      <w:r w:rsidRPr="00F923C8">
        <w:rPr>
          <w:rFonts w:ascii="Arial" w:hAnsi="Arial" w:cs="Arial"/>
          <w:color w:val="333333"/>
          <w:sz w:val="24"/>
          <w:szCs w:val="24"/>
          <w:shd w:val="clear" w:color="auto" w:fill="FFFFFF"/>
        </w:rPr>
        <w:t>solar y que se conecta directamente a la Raspberry</w:t>
      </w:r>
      <w:r>
        <w:rPr>
          <w:rFonts w:ascii="Arial" w:hAnsi="Arial" w:cs="Arial"/>
          <w:color w:val="333333"/>
          <w:sz w:val="24"/>
          <w:szCs w:val="24"/>
          <w:shd w:val="clear" w:color="auto" w:fill="FFFFFF"/>
        </w:rPr>
        <w:t>.</w:t>
      </w:r>
      <w:r w:rsidRPr="00F923C8">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A</w:t>
      </w:r>
      <w:r w:rsidRPr="00F923C8">
        <w:rPr>
          <w:rFonts w:ascii="Arial" w:hAnsi="Arial" w:cs="Arial"/>
          <w:color w:val="333333"/>
          <w:sz w:val="24"/>
          <w:szCs w:val="24"/>
          <w:shd w:val="clear" w:color="auto" w:fill="FFFFFF"/>
        </w:rPr>
        <w:t>demás se encuentra a la vista</w:t>
      </w:r>
      <w:r>
        <w:rPr>
          <w:rFonts w:ascii="Arial" w:hAnsi="Arial" w:cs="Arial"/>
          <w:color w:val="333333"/>
          <w:sz w:val="24"/>
          <w:szCs w:val="24"/>
          <w:shd w:val="clear" w:color="auto" w:fill="FFFFFF"/>
        </w:rPr>
        <w:t xml:space="preserve"> </w:t>
      </w:r>
      <w:r w:rsidRPr="00F923C8">
        <w:rPr>
          <w:rFonts w:ascii="Arial" w:hAnsi="Arial" w:cs="Arial"/>
          <w:color w:val="333333"/>
          <w:sz w:val="24"/>
          <w:szCs w:val="24"/>
          <w:shd w:val="clear" w:color="auto" w:fill="FFFFFF"/>
        </w:rPr>
        <w:t>el GPS y el sensor de temperatura DS18B20. Este último conectado al Arduino Nano.</w:t>
      </w:r>
    </w:p>
    <w:p w14:paraId="15DE0AD6" w14:textId="77777777" w:rsidR="006D6B4B" w:rsidRPr="003B7ACB" w:rsidRDefault="006D6B4B" w:rsidP="006D6B4B">
      <w:pPr>
        <w:rPr>
          <w:rStyle w:val="Hipervnculo"/>
          <w:rFonts w:ascii="Arial" w:hAnsi="Arial" w:cs="Arial"/>
          <w:sz w:val="28"/>
          <w:szCs w:val="28"/>
          <w:shd w:val="clear" w:color="auto" w:fill="FFFFFF"/>
        </w:rPr>
      </w:pPr>
    </w:p>
    <w:p w14:paraId="02526187" w14:textId="77777777" w:rsidR="006D6B4B" w:rsidRDefault="006D6B4B" w:rsidP="006D6B4B">
      <w:pPr>
        <w:rPr>
          <w:rFonts w:ascii="Arial" w:hAnsi="Arial" w:cs="Arial"/>
          <w:bCs/>
          <w:color w:val="222222"/>
          <w:sz w:val="28"/>
          <w:szCs w:val="28"/>
          <w:shd w:val="clear" w:color="auto" w:fill="FFFFFF"/>
        </w:rPr>
      </w:pPr>
    </w:p>
    <w:p w14:paraId="2D742AD9" w14:textId="77777777" w:rsidR="006D6B4B" w:rsidRPr="002F74DC" w:rsidRDefault="006D6B4B" w:rsidP="006D6B4B">
      <w:pPr>
        <w:rPr>
          <w:rFonts w:ascii="Arial" w:hAnsi="Arial" w:cs="Arial"/>
          <w:bCs/>
          <w:color w:val="222222"/>
          <w:sz w:val="28"/>
          <w:szCs w:val="28"/>
          <w:shd w:val="clear" w:color="auto" w:fill="FFFFFF"/>
        </w:rPr>
      </w:pPr>
    </w:p>
    <w:p w14:paraId="7AED4749" w14:textId="77777777" w:rsidR="006D6B4B" w:rsidRPr="00E50E85" w:rsidRDefault="006D6B4B" w:rsidP="006D6B4B">
      <w:pPr>
        <w:pStyle w:val="Ttulo2"/>
        <w:rPr>
          <w:b/>
          <w:sz w:val="32"/>
          <w:szCs w:val="32"/>
          <w:shd w:val="clear" w:color="auto" w:fill="FFFFFF"/>
        </w:rPr>
      </w:pPr>
      <w:bookmarkStart w:id="517" w:name="_Toc510799453"/>
      <w:r>
        <w:rPr>
          <w:b/>
          <w:sz w:val="32"/>
          <w:szCs w:val="32"/>
          <w:shd w:val="clear" w:color="auto" w:fill="FFFFFF"/>
        </w:rPr>
        <w:lastRenderedPageBreak/>
        <w:t xml:space="preserve">9.3 </w:t>
      </w:r>
      <w:r w:rsidRPr="00E50E85">
        <w:rPr>
          <w:b/>
          <w:sz w:val="32"/>
          <w:szCs w:val="32"/>
          <w:shd w:val="clear" w:color="auto" w:fill="FFFFFF"/>
        </w:rPr>
        <w:t>Esquemas de conexión de componentes Arduino</w:t>
      </w:r>
      <w:bookmarkEnd w:id="517"/>
    </w:p>
    <w:p w14:paraId="7BD4A3AB" w14:textId="77777777" w:rsidR="006D6B4B" w:rsidRPr="0007377B" w:rsidRDefault="006D6B4B" w:rsidP="006D6B4B">
      <w:pPr>
        <w:rPr>
          <w:rFonts w:ascii="Arial" w:hAnsi="Arial" w:cs="Arial"/>
          <w:b/>
          <w:bCs/>
          <w:color w:val="222222"/>
          <w:sz w:val="28"/>
          <w:szCs w:val="28"/>
          <w:shd w:val="clear" w:color="auto" w:fill="FFFFFF"/>
        </w:rPr>
      </w:pPr>
    </w:p>
    <w:p w14:paraId="2797C38B" w14:textId="77777777" w:rsidR="006D6B4B" w:rsidRDefault="006D6B4B" w:rsidP="006D6B4B">
      <w:pPr>
        <w:rPr>
          <w:rFonts w:ascii="Arial" w:hAnsi="Arial" w:cs="Arial"/>
          <w:color w:val="333333"/>
          <w:sz w:val="24"/>
          <w:szCs w:val="24"/>
          <w:shd w:val="clear" w:color="auto" w:fill="FFFFFF"/>
        </w:rPr>
      </w:pPr>
      <w:r w:rsidRPr="00E50E85">
        <w:rPr>
          <w:rFonts w:ascii="Arial" w:hAnsi="Arial" w:cs="Arial"/>
          <w:color w:val="333333"/>
          <w:sz w:val="24"/>
          <w:szCs w:val="24"/>
          <w:shd w:val="clear" w:color="auto" w:fill="FFFFFF"/>
        </w:rPr>
        <w:t>En las siguientes imágenes se pueden apreciar los esquemas básicos de conexión, a la plataforma Arduino, de los diversos actuadores, sensores y módulos que componen al SAR (antes descriptos)</w:t>
      </w:r>
      <w:r>
        <w:rPr>
          <w:rFonts w:ascii="Arial" w:hAnsi="Arial" w:cs="Arial"/>
          <w:color w:val="333333"/>
          <w:sz w:val="24"/>
          <w:szCs w:val="24"/>
          <w:shd w:val="clear" w:color="auto" w:fill="FFFFFF"/>
        </w:rPr>
        <w:t>.</w:t>
      </w:r>
    </w:p>
    <w:p w14:paraId="04357F0C" w14:textId="77777777" w:rsidR="006D6B4B" w:rsidRDefault="006D6B4B" w:rsidP="006D6B4B">
      <w:pPr>
        <w:rPr>
          <w:rFonts w:ascii="Arial" w:hAnsi="Arial" w:cs="Arial"/>
          <w:bCs/>
          <w:color w:val="222222"/>
          <w:sz w:val="28"/>
          <w:szCs w:val="28"/>
          <w:shd w:val="clear" w:color="auto" w:fill="FFFFFF"/>
        </w:rPr>
      </w:pPr>
    </w:p>
    <w:p w14:paraId="135790C8" w14:textId="77777777" w:rsidR="006D6B4B" w:rsidRDefault="006D6B4B" w:rsidP="006D6B4B">
      <w:pPr>
        <w:keepNext/>
        <w:jc w:val="center"/>
      </w:pPr>
      <w:r>
        <w:rPr>
          <w:noProof/>
          <w:lang w:val="en-US" w:eastAsia="en-US"/>
        </w:rPr>
        <w:drawing>
          <wp:inline distT="0" distB="0" distL="0" distR="0" wp14:anchorId="29F9023D" wp14:editId="45576BA0">
            <wp:extent cx="3876675" cy="3638550"/>
            <wp:effectExtent l="0" t="0" r="9525"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76675" cy="3638550"/>
                    </a:xfrm>
                    <a:prstGeom prst="rect">
                      <a:avLst/>
                    </a:prstGeom>
                    <a:noFill/>
                    <a:ln>
                      <a:noFill/>
                    </a:ln>
                  </pic:spPr>
                </pic:pic>
              </a:graphicData>
            </a:graphic>
          </wp:inline>
        </w:drawing>
      </w:r>
    </w:p>
    <w:p w14:paraId="2159FC95" w14:textId="28C11330" w:rsidR="006D6B4B" w:rsidRDefault="006D6B4B" w:rsidP="006D6B4B">
      <w:pPr>
        <w:pStyle w:val="Descripcin"/>
        <w:jc w:val="center"/>
      </w:pPr>
      <w:bookmarkStart w:id="518" w:name="_Toc510799607"/>
      <w:r>
        <w:t xml:space="preserve">Ilustración </w:t>
      </w:r>
      <w:fldSimple w:instr=" SEQ Ilustración \* ARABIC ">
        <w:r w:rsidR="00D63F0D">
          <w:rPr>
            <w:noProof/>
          </w:rPr>
          <w:t>71</w:t>
        </w:r>
      </w:fldSimple>
      <w:r>
        <w:t xml:space="preserve"> - Esquema de conexión de sensor de monoxido MQ-7 a Arduino Mega</w:t>
      </w:r>
      <w:bookmarkEnd w:id="518"/>
    </w:p>
    <w:p w14:paraId="143BB540" w14:textId="77777777" w:rsidR="006D6B4B" w:rsidRDefault="006D6B4B" w:rsidP="006D6B4B">
      <w:pPr>
        <w:keepNext/>
        <w:jc w:val="center"/>
      </w:pPr>
      <w:r>
        <w:rPr>
          <w:noProof/>
          <w:lang w:val="en-US" w:eastAsia="en-US"/>
        </w:rPr>
        <w:drawing>
          <wp:inline distT="0" distB="0" distL="0" distR="0" wp14:anchorId="7D255BE7" wp14:editId="45C8A447">
            <wp:extent cx="2171700" cy="3057525"/>
            <wp:effectExtent l="0" t="0" r="0" b="9525"/>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71700" cy="3057525"/>
                    </a:xfrm>
                    <a:prstGeom prst="rect">
                      <a:avLst/>
                    </a:prstGeom>
                    <a:noFill/>
                    <a:ln>
                      <a:noFill/>
                    </a:ln>
                  </pic:spPr>
                </pic:pic>
              </a:graphicData>
            </a:graphic>
          </wp:inline>
        </w:drawing>
      </w:r>
    </w:p>
    <w:p w14:paraId="51A518EA" w14:textId="6C852EEE" w:rsidR="006D6B4B" w:rsidRDefault="006D6B4B" w:rsidP="006D6B4B">
      <w:pPr>
        <w:pStyle w:val="Descripcin"/>
        <w:jc w:val="center"/>
      </w:pPr>
      <w:bookmarkStart w:id="519" w:name="_Toc510799608"/>
      <w:r>
        <w:t xml:space="preserve">Ilustración </w:t>
      </w:r>
      <w:fldSimple w:instr=" SEQ Ilustración \* ARABIC ">
        <w:r w:rsidR="00D63F0D">
          <w:rPr>
            <w:noProof/>
          </w:rPr>
          <w:t>72</w:t>
        </w:r>
      </w:fldSimple>
      <w:r>
        <w:t xml:space="preserve"> - Esquema de conexión de sensor de temperatura DS18D20 a Arduino Nano</w:t>
      </w:r>
      <w:bookmarkEnd w:id="519"/>
    </w:p>
    <w:p w14:paraId="45B9997B" w14:textId="77777777" w:rsidR="006D6B4B" w:rsidRDefault="006D6B4B" w:rsidP="006D6B4B">
      <w:pPr>
        <w:jc w:val="center"/>
        <w:rPr>
          <w:rFonts w:ascii="Arial" w:hAnsi="Arial" w:cs="Arial"/>
          <w:bCs/>
          <w:color w:val="222222"/>
          <w:sz w:val="28"/>
          <w:szCs w:val="28"/>
          <w:shd w:val="clear" w:color="auto" w:fill="FFFFFF"/>
        </w:rPr>
      </w:pPr>
    </w:p>
    <w:p w14:paraId="7C41E0AB" w14:textId="77777777" w:rsidR="006D6B4B" w:rsidRDefault="006D6B4B" w:rsidP="006D6B4B">
      <w:pPr>
        <w:keepNext/>
        <w:jc w:val="center"/>
      </w:pPr>
      <w:r>
        <w:rPr>
          <w:noProof/>
          <w:lang w:val="en-US" w:eastAsia="en-US"/>
        </w:rPr>
        <w:lastRenderedPageBreak/>
        <w:drawing>
          <wp:inline distT="0" distB="0" distL="0" distR="0" wp14:anchorId="491BA703" wp14:editId="3D5318C0">
            <wp:extent cx="5400040" cy="3433656"/>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3433656"/>
                    </a:xfrm>
                    <a:prstGeom prst="rect">
                      <a:avLst/>
                    </a:prstGeom>
                    <a:noFill/>
                    <a:ln>
                      <a:noFill/>
                    </a:ln>
                  </pic:spPr>
                </pic:pic>
              </a:graphicData>
            </a:graphic>
          </wp:inline>
        </w:drawing>
      </w:r>
    </w:p>
    <w:p w14:paraId="0654E9EC" w14:textId="480EB33C" w:rsidR="006D6B4B" w:rsidRDefault="006D6B4B" w:rsidP="006D6B4B">
      <w:pPr>
        <w:pStyle w:val="Descripcin"/>
        <w:jc w:val="center"/>
      </w:pPr>
      <w:bookmarkStart w:id="520" w:name="_Toc510799609"/>
      <w:r>
        <w:t xml:space="preserve">Ilustración </w:t>
      </w:r>
      <w:fldSimple w:instr=" SEQ Ilustración \* ARABIC ">
        <w:r w:rsidR="00D63F0D">
          <w:rPr>
            <w:noProof/>
          </w:rPr>
          <w:t>73</w:t>
        </w:r>
      </w:fldSimple>
      <w:r>
        <w:t xml:space="preserve"> - Esquema de conexión de sensores ultrasónicos HC-SR04 con Arduino Mega</w:t>
      </w:r>
      <w:bookmarkEnd w:id="520"/>
    </w:p>
    <w:p w14:paraId="029EC87F" w14:textId="77777777" w:rsidR="006D6B4B" w:rsidRDefault="006D6B4B" w:rsidP="006D6B4B">
      <w:pPr>
        <w:keepNext/>
        <w:jc w:val="center"/>
      </w:pPr>
      <w:r>
        <w:rPr>
          <w:noProof/>
          <w:lang w:val="en-US" w:eastAsia="en-US"/>
        </w:rPr>
        <w:drawing>
          <wp:inline distT="0" distB="0" distL="0" distR="0" wp14:anchorId="4FDE7332" wp14:editId="37E9593D">
            <wp:extent cx="5400040" cy="2849828"/>
            <wp:effectExtent l="0" t="0" r="0" b="825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849828"/>
                    </a:xfrm>
                    <a:prstGeom prst="rect">
                      <a:avLst/>
                    </a:prstGeom>
                    <a:noFill/>
                    <a:ln>
                      <a:noFill/>
                    </a:ln>
                  </pic:spPr>
                </pic:pic>
              </a:graphicData>
            </a:graphic>
          </wp:inline>
        </w:drawing>
      </w:r>
    </w:p>
    <w:p w14:paraId="207E67BC" w14:textId="752C8499" w:rsidR="006D6B4B" w:rsidRDefault="006D6B4B" w:rsidP="006D6B4B">
      <w:pPr>
        <w:pStyle w:val="Descripcin"/>
        <w:jc w:val="center"/>
      </w:pPr>
      <w:bookmarkStart w:id="521" w:name="_Toc510799610"/>
      <w:r>
        <w:t xml:space="preserve">Ilustración </w:t>
      </w:r>
      <w:fldSimple w:instr=" SEQ Ilustración \* ARABIC ">
        <w:r w:rsidR="00D63F0D">
          <w:rPr>
            <w:noProof/>
          </w:rPr>
          <w:t>74</w:t>
        </w:r>
      </w:fldSimple>
      <w:r>
        <w:t xml:space="preserve"> - Esquema de conexión de módulo GPS con Arduino UNO</w:t>
      </w:r>
      <w:bookmarkEnd w:id="521"/>
    </w:p>
    <w:p w14:paraId="2C5E6899" w14:textId="77777777" w:rsidR="006D6B4B" w:rsidRDefault="006D6B4B" w:rsidP="006D6B4B">
      <w:pPr>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3CDF8322" w14:textId="77777777" w:rsidR="006D6B4B" w:rsidRDefault="006D6B4B" w:rsidP="006D6B4B">
      <w:pPr>
        <w:keepNext/>
        <w:jc w:val="center"/>
      </w:pPr>
      <w:r>
        <w:rPr>
          <w:noProof/>
          <w:lang w:val="en-US" w:eastAsia="en-US"/>
        </w:rPr>
        <w:lastRenderedPageBreak/>
        <w:drawing>
          <wp:inline distT="0" distB="0" distL="0" distR="0" wp14:anchorId="35C80740" wp14:editId="0E114AAF">
            <wp:extent cx="5400040" cy="3780889"/>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780889"/>
                    </a:xfrm>
                    <a:prstGeom prst="rect">
                      <a:avLst/>
                    </a:prstGeom>
                    <a:noFill/>
                    <a:ln>
                      <a:noFill/>
                    </a:ln>
                  </pic:spPr>
                </pic:pic>
              </a:graphicData>
            </a:graphic>
          </wp:inline>
        </w:drawing>
      </w:r>
    </w:p>
    <w:p w14:paraId="65B6891D" w14:textId="29C97C6D" w:rsidR="006D6B4B" w:rsidRDefault="006D6B4B" w:rsidP="006D6B4B">
      <w:pPr>
        <w:pStyle w:val="Descripcin"/>
        <w:jc w:val="center"/>
      </w:pPr>
      <w:bookmarkStart w:id="522" w:name="_Toc510799611"/>
      <w:r>
        <w:t xml:space="preserve">Ilustración </w:t>
      </w:r>
      <w:fldSimple w:instr=" SEQ Ilustración \* ARABIC ">
        <w:r w:rsidR="00D63F0D">
          <w:rPr>
            <w:noProof/>
          </w:rPr>
          <w:t>75</w:t>
        </w:r>
      </w:fldSimple>
      <w:r>
        <w:t xml:space="preserve"> - Esquema de conexión de puente H y motores con Arduino UNO</w:t>
      </w:r>
      <w:bookmarkEnd w:id="522"/>
    </w:p>
    <w:p w14:paraId="26B70E9B" w14:textId="77777777" w:rsidR="006D6B4B" w:rsidRDefault="006D6B4B" w:rsidP="006D6B4B">
      <w:pPr>
        <w:spacing w:after="160" w:line="259" w:lineRule="auto"/>
        <w:jc w:val="left"/>
        <w:rPr>
          <w:rFonts w:ascii="Arial" w:hAnsi="Arial" w:cs="Arial"/>
          <w:bCs/>
          <w:color w:val="222222"/>
          <w:sz w:val="28"/>
          <w:szCs w:val="28"/>
          <w:shd w:val="clear" w:color="auto" w:fill="FFFFFF"/>
        </w:rPr>
      </w:pPr>
      <w:r>
        <w:rPr>
          <w:rFonts w:ascii="Arial" w:hAnsi="Arial" w:cs="Arial"/>
          <w:bCs/>
          <w:color w:val="222222"/>
          <w:sz w:val="28"/>
          <w:szCs w:val="28"/>
          <w:shd w:val="clear" w:color="auto" w:fill="FFFFFF"/>
        </w:rPr>
        <w:br w:type="page"/>
      </w:r>
    </w:p>
    <w:p w14:paraId="57B80774" w14:textId="77777777" w:rsidR="006D6B4B" w:rsidRPr="00EB4DF6" w:rsidRDefault="006D6B4B" w:rsidP="006D6B4B">
      <w:pPr>
        <w:pStyle w:val="Ttulo2"/>
        <w:rPr>
          <w:b/>
          <w:sz w:val="32"/>
          <w:szCs w:val="32"/>
          <w:shd w:val="clear" w:color="auto" w:fill="FFFFFF"/>
        </w:rPr>
      </w:pPr>
      <w:bookmarkStart w:id="523" w:name="_Toc510799454"/>
      <w:r w:rsidRPr="00EB4DF6">
        <w:rPr>
          <w:b/>
          <w:sz w:val="32"/>
          <w:szCs w:val="32"/>
          <w:shd w:val="clear" w:color="auto" w:fill="FFFFFF"/>
        </w:rPr>
        <w:lastRenderedPageBreak/>
        <w:t>Resumen</w:t>
      </w:r>
      <w:bookmarkEnd w:id="523"/>
    </w:p>
    <w:p w14:paraId="4A02E15B" w14:textId="77777777" w:rsidR="006D6B4B" w:rsidRDefault="006D6B4B" w:rsidP="006D6B4B">
      <w:pPr>
        <w:rPr>
          <w:rFonts w:ascii="Arial" w:hAnsi="Arial" w:cs="Arial"/>
          <w:color w:val="333333"/>
          <w:sz w:val="24"/>
          <w:szCs w:val="24"/>
          <w:shd w:val="clear" w:color="auto" w:fill="FFFFFF"/>
        </w:rPr>
      </w:pPr>
    </w:p>
    <w:p w14:paraId="6B8C2F55" w14:textId="77777777" w:rsidR="006D6B4B"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En este capítulo se pudo apreciar la arquitectura del SAR, para ello se describieron los distintos componentes con los que cuenta. La Raspberry Pi cumple un rol fundamental dentro del robot, dado que es el centro de control del mismo. Contiene la App que permite la manipulación del SAR.</w:t>
      </w:r>
    </w:p>
    <w:p w14:paraId="7C00B075" w14:textId="77777777" w:rsidR="006D6B4B" w:rsidRPr="00C2760C" w:rsidRDefault="006D6B4B" w:rsidP="006D6B4B">
      <w:pPr>
        <w:rPr>
          <w:rFonts w:ascii="Arial" w:hAnsi="Arial" w:cs="Arial"/>
          <w:color w:val="333333"/>
          <w:sz w:val="24"/>
          <w:szCs w:val="24"/>
          <w:shd w:val="clear" w:color="auto" w:fill="FFFFFF"/>
        </w:rPr>
      </w:pPr>
    </w:p>
    <w:p w14:paraId="417E7DF4" w14:textId="77777777" w:rsidR="006D6B4B"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Por otro lado, se vio que, tanto el Arduino Mega como el Nano sirven de intermediarios entre la Raspberry y el resto de los componentes (sensores, módulos y actuadores). Para ello se les debió cargar un protocolo denominado Firmata. Además, se detallaron los esquemas de conexión básicos entre un Arduino y los demás elementos del SAR.</w:t>
      </w:r>
    </w:p>
    <w:p w14:paraId="2CB2C073" w14:textId="77777777" w:rsidR="006D6B4B" w:rsidRPr="00C2760C" w:rsidRDefault="006D6B4B" w:rsidP="006D6B4B">
      <w:pPr>
        <w:rPr>
          <w:rFonts w:ascii="Arial" w:hAnsi="Arial" w:cs="Arial"/>
          <w:color w:val="333333"/>
          <w:sz w:val="24"/>
          <w:szCs w:val="24"/>
          <w:shd w:val="clear" w:color="auto" w:fill="FFFFFF"/>
        </w:rPr>
      </w:pPr>
    </w:p>
    <w:p w14:paraId="608DC834" w14:textId="77777777" w:rsidR="006D6B4B" w:rsidRPr="00C2760C" w:rsidRDefault="006D6B4B" w:rsidP="006D6B4B">
      <w:pPr>
        <w:rPr>
          <w:rFonts w:ascii="Arial" w:hAnsi="Arial" w:cs="Arial"/>
          <w:color w:val="333333"/>
          <w:sz w:val="24"/>
          <w:szCs w:val="24"/>
          <w:shd w:val="clear" w:color="auto" w:fill="FFFFFF"/>
        </w:rPr>
      </w:pPr>
      <w:r w:rsidRPr="00C2760C">
        <w:rPr>
          <w:rFonts w:ascii="Arial" w:hAnsi="Arial" w:cs="Arial"/>
          <w:color w:val="333333"/>
          <w:sz w:val="24"/>
          <w:szCs w:val="24"/>
          <w:shd w:val="clear" w:color="auto" w:fill="FFFFFF"/>
        </w:rPr>
        <w:t>Finalmente, se describió la estructura física del robot y los cuatro niveles con los que cuenta, además de que componentes contiene cada uno.</w:t>
      </w:r>
    </w:p>
    <w:p w14:paraId="3A465738" w14:textId="77777777" w:rsidR="006D6B4B" w:rsidRDefault="006D6B4B" w:rsidP="006D6B4B"/>
    <w:p w14:paraId="4E8584AC" w14:textId="77777777" w:rsidR="006D6B4B" w:rsidRDefault="006D6B4B">
      <w:pPr>
        <w:rPr>
          <w:b/>
          <w:color w:val="434343"/>
          <w:sz w:val="36"/>
          <w:szCs w:val="36"/>
        </w:rPr>
      </w:pPr>
      <w:r>
        <w:rPr>
          <w:sz w:val="36"/>
          <w:szCs w:val="36"/>
        </w:rPr>
        <w:br w:type="page"/>
      </w:r>
    </w:p>
    <w:p w14:paraId="50573AB4" w14:textId="77777777" w:rsidR="00897AEB" w:rsidRPr="00294A12" w:rsidRDefault="00897AEB" w:rsidP="00897AEB">
      <w:pPr>
        <w:pStyle w:val="Ttulo1"/>
      </w:pPr>
      <w:bookmarkStart w:id="524" w:name="_Toc504153956"/>
      <w:bookmarkStart w:id="525" w:name="_Toc510799455"/>
      <w:r w:rsidRPr="00294A12">
        <w:lastRenderedPageBreak/>
        <w:t xml:space="preserve">Capítulo </w:t>
      </w:r>
      <w:r>
        <w:t>10</w:t>
      </w:r>
      <w:r w:rsidRPr="00294A12">
        <w:t xml:space="preserve"> – Desarrollo del SAR</w:t>
      </w:r>
      <w:bookmarkEnd w:id="524"/>
      <w:bookmarkEnd w:id="525"/>
    </w:p>
    <w:p w14:paraId="3D73D904" w14:textId="77777777" w:rsidR="00897AEB" w:rsidRDefault="00897AEB" w:rsidP="00897AEB">
      <w:pPr>
        <w:rPr>
          <w:rFonts w:ascii="Arial" w:hAnsi="Arial" w:cs="Arial"/>
          <w:b/>
          <w:bCs/>
          <w:color w:val="222222"/>
          <w:sz w:val="28"/>
          <w:szCs w:val="28"/>
          <w:shd w:val="clear" w:color="auto" w:fill="FFFFFF"/>
        </w:rPr>
      </w:pPr>
    </w:p>
    <w:p w14:paraId="20594F30" w14:textId="6BF9D594" w:rsidR="00897AEB" w:rsidRPr="00294A12"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El desarrollo del SAR se descompone en vari</w:t>
      </w:r>
      <w:r>
        <w:rPr>
          <w:rFonts w:ascii="Arial" w:hAnsi="Arial" w:cs="Arial"/>
          <w:sz w:val="24"/>
          <w:szCs w:val="24"/>
          <w:shd w:val="clear" w:color="auto" w:fill="FFFFFF"/>
        </w:rPr>
        <w:t>os niveles de capas. A su vez</w:t>
      </w:r>
      <w:r w:rsidRPr="00294A12">
        <w:rPr>
          <w:rFonts w:ascii="Arial" w:hAnsi="Arial" w:cs="Arial"/>
          <w:sz w:val="24"/>
          <w:szCs w:val="24"/>
          <w:shd w:val="clear" w:color="auto" w:fill="FFFFFF"/>
        </w:rPr>
        <w:t>, existen dos esquemas muy diferenciados el lógico y el físico</w:t>
      </w:r>
      <w:r>
        <w:rPr>
          <w:rFonts w:ascii="Arial" w:hAnsi="Arial" w:cs="Arial"/>
          <w:sz w:val="24"/>
          <w:szCs w:val="24"/>
          <w:shd w:val="clear" w:color="auto" w:fill="FFFFFF"/>
        </w:rPr>
        <w:t xml:space="preserve"> (</w:t>
      </w:r>
      <w:r w:rsidRPr="00E4699E">
        <w:rPr>
          <w:rFonts w:ascii="Arial" w:hAnsi="Arial" w:cs="Arial"/>
          <w:b/>
          <w:sz w:val="24"/>
          <w:szCs w:val="24"/>
          <w:shd w:val="clear" w:color="auto" w:fill="FFFFFF"/>
        </w:rPr>
        <w:fldChar w:fldCharType="begin"/>
      </w:r>
      <w:r w:rsidRPr="00E4699E">
        <w:rPr>
          <w:rFonts w:ascii="Arial" w:hAnsi="Arial" w:cs="Arial"/>
          <w:b/>
          <w:sz w:val="24"/>
          <w:szCs w:val="24"/>
          <w:shd w:val="clear" w:color="auto" w:fill="FFFFFF"/>
        </w:rPr>
        <w:instrText xml:space="preserve"> REF _Ref508310407 \h  \* MERGEFORMAT </w:instrText>
      </w:r>
      <w:r w:rsidRPr="00E4699E">
        <w:rPr>
          <w:rFonts w:ascii="Arial" w:hAnsi="Arial" w:cs="Arial"/>
          <w:b/>
          <w:sz w:val="24"/>
          <w:szCs w:val="24"/>
          <w:shd w:val="clear" w:color="auto" w:fill="FFFFFF"/>
        </w:rPr>
      </w:r>
      <w:r w:rsidRPr="00E4699E">
        <w:rPr>
          <w:rFonts w:ascii="Arial" w:hAnsi="Arial" w:cs="Arial"/>
          <w:b/>
          <w:sz w:val="24"/>
          <w:szCs w:val="24"/>
          <w:shd w:val="clear" w:color="auto" w:fill="FFFFFF"/>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76</w:t>
      </w:r>
      <w:r w:rsidR="00D16442" w:rsidRPr="00D16442">
        <w:rPr>
          <w:rFonts w:ascii="Arial" w:hAnsi="Arial" w:cs="Arial"/>
          <w:b/>
          <w:sz w:val="24"/>
          <w:szCs w:val="24"/>
        </w:rPr>
        <w:t xml:space="preserve"> - Esquema general del SAR</w:t>
      </w:r>
      <w:r w:rsidRPr="00E4699E">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294A12">
        <w:rPr>
          <w:rFonts w:ascii="Arial" w:hAnsi="Arial" w:cs="Arial"/>
          <w:sz w:val="24"/>
          <w:szCs w:val="24"/>
          <w:shd w:val="clear" w:color="auto" w:fill="FFFFFF"/>
        </w:rPr>
        <w:t>.</w:t>
      </w:r>
    </w:p>
    <w:p w14:paraId="1D3FAB06" w14:textId="77777777" w:rsidR="00897AEB" w:rsidRPr="00294A12"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físico se compone de los dispositivos electrónicos que controlan los actuadores, efectores y sensores. Además de los microcontroladores (Arduino Mega, Arduino Nano) y la microcomputadora Raspberry Pi 3. </w:t>
      </w:r>
    </w:p>
    <w:p w14:paraId="2E90BCB4" w14:textId="77777777" w:rsidR="00897AEB" w:rsidRPr="00294A12"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 xml:space="preserve">El esquema lógico se compone del sistema operativo Raspbian y una aplicación web desarrollada bajo la arquitectura cliente/servidor </w:t>
      </w:r>
      <w:r>
        <w:rPr>
          <w:rFonts w:ascii="Arial" w:hAnsi="Arial" w:cs="Arial"/>
          <w:sz w:val="24"/>
          <w:szCs w:val="24"/>
          <w:shd w:val="clear" w:color="auto" w:fill="FFFFFF"/>
        </w:rPr>
        <w:t xml:space="preserve">bajo </w:t>
      </w:r>
      <w:r w:rsidRPr="00294A12">
        <w:rPr>
          <w:rFonts w:ascii="Arial" w:hAnsi="Arial" w:cs="Arial"/>
          <w:sz w:val="24"/>
          <w:szCs w:val="24"/>
          <w:shd w:val="clear" w:color="auto" w:fill="FFFFFF"/>
        </w:rPr>
        <w:t xml:space="preserve">el conjunto de herramientas MEAN.  Además, </w:t>
      </w:r>
      <w:r>
        <w:rPr>
          <w:rFonts w:ascii="Arial" w:hAnsi="Arial" w:cs="Arial"/>
          <w:sz w:val="24"/>
          <w:szCs w:val="24"/>
          <w:shd w:val="clear" w:color="auto" w:fill="FFFFFF"/>
        </w:rPr>
        <w:t>su funcionamiento está controlado por</w:t>
      </w:r>
      <w:r w:rsidRPr="00294A12">
        <w:rPr>
          <w:rFonts w:ascii="Arial" w:hAnsi="Arial" w:cs="Arial"/>
          <w:sz w:val="24"/>
          <w:szCs w:val="24"/>
          <w:shd w:val="clear" w:color="auto" w:fill="FFFFFF"/>
        </w:rPr>
        <w:t xml:space="preserve"> un administrador de servicios para Node denominado PM2</w:t>
      </w:r>
      <w:r>
        <w:rPr>
          <w:rFonts w:ascii="Arial" w:hAnsi="Arial" w:cs="Arial"/>
          <w:sz w:val="24"/>
          <w:szCs w:val="24"/>
          <w:shd w:val="clear" w:color="auto" w:fill="FFFFFF"/>
        </w:rPr>
        <w:t>.</w:t>
      </w:r>
      <w:r w:rsidRPr="00294A12">
        <w:rPr>
          <w:rFonts w:ascii="Arial" w:hAnsi="Arial" w:cs="Arial"/>
          <w:sz w:val="24"/>
          <w:szCs w:val="24"/>
          <w:shd w:val="clear" w:color="auto" w:fill="FFFFFF"/>
        </w:rPr>
        <w:t xml:space="preserve"> </w:t>
      </w:r>
      <w:r>
        <w:rPr>
          <w:rFonts w:ascii="Arial" w:hAnsi="Arial" w:cs="Arial"/>
          <w:sz w:val="24"/>
          <w:szCs w:val="24"/>
          <w:shd w:val="clear" w:color="auto" w:fill="FFFFFF"/>
        </w:rPr>
        <w:t xml:space="preserve">El SAR también hace uso de </w:t>
      </w:r>
      <w:r w:rsidRPr="00294A12">
        <w:rPr>
          <w:rFonts w:ascii="Arial" w:hAnsi="Arial" w:cs="Arial"/>
          <w:sz w:val="24"/>
          <w:szCs w:val="24"/>
          <w:shd w:val="clear" w:color="auto" w:fill="FFFFFF"/>
        </w:rPr>
        <w:t>Motion</w:t>
      </w:r>
      <w:r>
        <w:rPr>
          <w:rFonts w:ascii="Arial" w:hAnsi="Arial" w:cs="Arial"/>
          <w:sz w:val="24"/>
          <w:szCs w:val="24"/>
          <w:shd w:val="clear" w:color="auto" w:fill="FFFFFF"/>
        </w:rPr>
        <w:t xml:space="preserve">, </w:t>
      </w:r>
      <w:r w:rsidRPr="00294A12">
        <w:rPr>
          <w:rFonts w:ascii="Arial" w:hAnsi="Arial" w:cs="Arial"/>
          <w:sz w:val="24"/>
          <w:szCs w:val="24"/>
          <w:shd w:val="clear" w:color="auto" w:fill="FFFFFF"/>
        </w:rPr>
        <w:t>un controlador de cámaras de video</w:t>
      </w:r>
      <w:r>
        <w:rPr>
          <w:rFonts w:ascii="Arial" w:hAnsi="Arial" w:cs="Arial"/>
          <w:sz w:val="24"/>
          <w:szCs w:val="24"/>
          <w:shd w:val="clear" w:color="auto" w:fill="FFFFFF"/>
        </w:rPr>
        <w:t>, sobre el</w:t>
      </w:r>
      <w:r w:rsidRPr="00294A12">
        <w:rPr>
          <w:rFonts w:ascii="Arial" w:hAnsi="Arial" w:cs="Arial"/>
          <w:sz w:val="24"/>
          <w:szCs w:val="24"/>
          <w:shd w:val="clear" w:color="auto" w:fill="FFFFFF"/>
        </w:rPr>
        <w:t xml:space="preserve"> SO </w:t>
      </w:r>
      <w:r>
        <w:rPr>
          <w:rFonts w:ascii="Arial" w:hAnsi="Arial" w:cs="Arial"/>
          <w:sz w:val="24"/>
          <w:szCs w:val="24"/>
          <w:shd w:val="clear" w:color="auto" w:fill="FFFFFF"/>
        </w:rPr>
        <w:t>Raspian</w:t>
      </w:r>
      <w:r w:rsidRPr="00294A12">
        <w:rPr>
          <w:rFonts w:ascii="Arial" w:hAnsi="Arial" w:cs="Arial"/>
          <w:sz w:val="24"/>
          <w:szCs w:val="24"/>
          <w:shd w:val="clear" w:color="auto" w:fill="FFFFFF"/>
        </w:rPr>
        <w:t>.</w:t>
      </w:r>
    </w:p>
    <w:p w14:paraId="01A40FB9" w14:textId="4718605D" w:rsidR="00897AEB" w:rsidRDefault="00897AEB" w:rsidP="00897AEB">
      <w:pPr>
        <w:rPr>
          <w:rFonts w:ascii="Arial" w:hAnsi="Arial" w:cs="Arial"/>
          <w:sz w:val="24"/>
          <w:szCs w:val="24"/>
          <w:shd w:val="clear" w:color="auto" w:fill="FFFFFF"/>
        </w:rPr>
      </w:pPr>
      <w:r w:rsidRPr="00294A12">
        <w:rPr>
          <w:rFonts w:ascii="Arial" w:hAnsi="Arial" w:cs="Arial"/>
          <w:sz w:val="24"/>
          <w:szCs w:val="24"/>
          <w:shd w:val="clear" w:color="auto" w:fill="FFFFFF"/>
        </w:rPr>
        <w:t xml:space="preserve">Este esquema a su vez se encuentra organizado en dos unidades funcionales llamadas </w:t>
      </w:r>
      <w:r w:rsidR="007A53EB" w:rsidRPr="007A53EB">
        <w:rPr>
          <w:rFonts w:ascii="Arial" w:hAnsi="Arial" w:cs="Arial"/>
          <w:i/>
          <w:sz w:val="24"/>
          <w:szCs w:val="24"/>
          <w:shd w:val="clear" w:color="auto" w:fill="FFFFFF"/>
        </w:rPr>
        <w:fldChar w:fldCharType="begin"/>
      </w:r>
      <w:r w:rsidR="007A53EB" w:rsidRPr="007A53EB">
        <w:rPr>
          <w:rFonts w:ascii="Arial" w:hAnsi="Arial" w:cs="Arial"/>
          <w:sz w:val="24"/>
          <w:szCs w:val="24"/>
          <w:shd w:val="clear" w:color="auto" w:fill="FFFFFF"/>
        </w:rPr>
        <w:instrText xml:space="preserve"> REF _Ref508794388 \h </w:instrText>
      </w:r>
      <w:r w:rsidR="007A53EB" w:rsidRPr="007A53EB">
        <w:rPr>
          <w:rFonts w:ascii="Arial" w:hAnsi="Arial" w:cs="Arial"/>
          <w:i/>
          <w:sz w:val="24"/>
          <w:szCs w:val="24"/>
          <w:shd w:val="clear" w:color="auto" w:fill="FFFFFF"/>
        </w:rPr>
        <w:instrText xml:space="preserve"> \* MERGEFORMAT </w:instrText>
      </w:r>
      <w:r w:rsidR="007A53EB" w:rsidRPr="007A53EB">
        <w:rPr>
          <w:rFonts w:ascii="Arial" w:hAnsi="Arial" w:cs="Arial"/>
          <w:i/>
          <w:sz w:val="24"/>
          <w:szCs w:val="24"/>
          <w:shd w:val="clear" w:color="auto" w:fill="FFFFFF"/>
        </w:rPr>
      </w:r>
      <w:r w:rsidR="007A53EB" w:rsidRPr="007A53EB">
        <w:rPr>
          <w:rFonts w:ascii="Arial" w:hAnsi="Arial" w:cs="Arial"/>
          <w:i/>
          <w:sz w:val="24"/>
          <w:szCs w:val="24"/>
          <w:shd w:val="clear" w:color="auto" w:fill="FFFFFF"/>
        </w:rPr>
        <w:fldChar w:fldCharType="separate"/>
      </w:r>
      <w:r w:rsidR="007A53EB" w:rsidRPr="007A53EB">
        <w:rPr>
          <w:rFonts w:ascii="Arial" w:hAnsi="Arial" w:cs="Arial"/>
          <w:b/>
          <w:i/>
          <w:sz w:val="24"/>
          <w:szCs w:val="24"/>
        </w:rPr>
        <w:t>Back-End</w:t>
      </w:r>
      <w:r w:rsidR="007A53EB" w:rsidRPr="007A53EB">
        <w:rPr>
          <w:rFonts w:ascii="Arial" w:hAnsi="Arial" w:cs="Arial"/>
          <w:i/>
          <w:sz w:val="24"/>
          <w:szCs w:val="24"/>
          <w:shd w:val="clear" w:color="auto" w:fill="FFFFFF"/>
        </w:rPr>
        <w:fldChar w:fldCharType="end"/>
      </w:r>
      <w:r w:rsidR="007A53EB">
        <w:rPr>
          <w:rFonts w:ascii="Arial" w:hAnsi="Arial" w:cs="Arial"/>
          <w:i/>
          <w:sz w:val="24"/>
          <w:szCs w:val="24"/>
          <w:shd w:val="clear" w:color="auto" w:fill="FFFFFF"/>
        </w:rPr>
        <w:t xml:space="preserve"> </w:t>
      </w:r>
      <w:r w:rsidRPr="00294A12">
        <w:rPr>
          <w:rFonts w:ascii="Arial" w:hAnsi="Arial" w:cs="Arial"/>
          <w:sz w:val="24"/>
          <w:szCs w:val="24"/>
          <w:shd w:val="clear" w:color="auto" w:fill="FFFFFF"/>
        </w:rPr>
        <w:t xml:space="preserve">y </w:t>
      </w:r>
      <w:r w:rsidR="007A53EB" w:rsidRPr="007A53EB">
        <w:rPr>
          <w:rFonts w:ascii="Arial" w:hAnsi="Arial" w:cs="Arial"/>
          <w:i/>
          <w:sz w:val="24"/>
          <w:szCs w:val="24"/>
          <w:shd w:val="clear" w:color="auto" w:fill="FFFFFF"/>
        </w:rPr>
        <w:fldChar w:fldCharType="begin"/>
      </w:r>
      <w:r w:rsidR="007A53EB" w:rsidRPr="007A53EB">
        <w:rPr>
          <w:rFonts w:ascii="Arial" w:hAnsi="Arial" w:cs="Arial"/>
          <w:sz w:val="24"/>
          <w:szCs w:val="24"/>
          <w:shd w:val="clear" w:color="auto" w:fill="FFFFFF"/>
        </w:rPr>
        <w:instrText xml:space="preserve"> REF _Ref508731711 \h </w:instrText>
      </w:r>
      <w:r w:rsidR="007A53EB" w:rsidRPr="007A53EB">
        <w:rPr>
          <w:rFonts w:ascii="Arial" w:hAnsi="Arial" w:cs="Arial"/>
          <w:i/>
          <w:sz w:val="24"/>
          <w:szCs w:val="24"/>
          <w:shd w:val="clear" w:color="auto" w:fill="FFFFFF"/>
        </w:rPr>
        <w:instrText xml:space="preserve"> \* MERGEFORMAT </w:instrText>
      </w:r>
      <w:r w:rsidR="007A53EB" w:rsidRPr="007A53EB">
        <w:rPr>
          <w:rFonts w:ascii="Arial" w:hAnsi="Arial" w:cs="Arial"/>
          <w:i/>
          <w:sz w:val="24"/>
          <w:szCs w:val="24"/>
          <w:shd w:val="clear" w:color="auto" w:fill="FFFFFF"/>
        </w:rPr>
      </w:r>
      <w:r w:rsidR="007A53EB" w:rsidRPr="007A53EB">
        <w:rPr>
          <w:rFonts w:ascii="Arial" w:hAnsi="Arial" w:cs="Arial"/>
          <w:i/>
          <w:sz w:val="24"/>
          <w:szCs w:val="24"/>
          <w:shd w:val="clear" w:color="auto" w:fill="FFFFFF"/>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shd w:val="clear" w:color="auto" w:fill="FFFFFF"/>
        </w:rPr>
        <w:fldChar w:fldCharType="end"/>
      </w:r>
      <w:r w:rsidRPr="00294A12">
        <w:rPr>
          <w:rFonts w:ascii="Arial" w:hAnsi="Arial" w:cs="Arial"/>
          <w:sz w:val="24"/>
          <w:szCs w:val="24"/>
          <w:shd w:val="clear" w:color="auto" w:fill="FFFFFF"/>
        </w:rPr>
        <w:t>.</w:t>
      </w:r>
    </w:p>
    <w:p w14:paraId="0DFBE6E1" w14:textId="77777777" w:rsidR="00897AEB" w:rsidRPr="004833F7" w:rsidRDefault="00897AEB" w:rsidP="00897AEB">
      <w:pPr>
        <w:rPr>
          <w:rFonts w:ascii="Arial" w:hAnsi="Arial" w:cs="Arial"/>
          <w:sz w:val="24"/>
          <w:szCs w:val="24"/>
          <w:shd w:val="clear" w:color="auto" w:fill="FFFFFF"/>
        </w:rPr>
      </w:pPr>
    </w:p>
    <w:p w14:paraId="13D501D6" w14:textId="77777777" w:rsidR="00897AEB" w:rsidRDefault="00897AEB" w:rsidP="00897AEB">
      <w:pPr>
        <w:keepNext/>
      </w:pPr>
      <w:r>
        <w:rPr>
          <w:noProof/>
          <w:shd w:val="clear" w:color="auto" w:fill="FFFFFF"/>
          <w:lang w:val="en-US" w:eastAsia="en-US"/>
        </w:rPr>
        <w:drawing>
          <wp:inline distT="0" distB="0" distL="0" distR="0" wp14:anchorId="619B6CBA" wp14:editId="486AE707">
            <wp:extent cx="5400040" cy="1743075"/>
            <wp:effectExtent l="0" t="0" r="10160" b="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6DB42147" w14:textId="03B44A0C" w:rsidR="00897AEB" w:rsidRDefault="00897AEB" w:rsidP="00897AEB">
      <w:pPr>
        <w:pStyle w:val="Descripcin"/>
        <w:jc w:val="center"/>
      </w:pPr>
      <w:bookmarkStart w:id="526" w:name="_Toc504154022"/>
      <w:bookmarkStart w:id="527" w:name="_Ref508310407"/>
      <w:bookmarkStart w:id="528" w:name="_Toc510799612"/>
      <w:r>
        <w:t xml:space="preserve">Ilustración </w:t>
      </w:r>
      <w:fldSimple w:instr=" SEQ Ilustración \* ARABIC ">
        <w:r w:rsidR="00D63F0D">
          <w:rPr>
            <w:noProof/>
          </w:rPr>
          <w:t>76</w:t>
        </w:r>
      </w:fldSimple>
      <w:r>
        <w:t xml:space="preserve"> - </w:t>
      </w:r>
      <w:r w:rsidRPr="003B3633">
        <w:t>Esquema general del SAR</w:t>
      </w:r>
      <w:bookmarkEnd w:id="526"/>
      <w:bookmarkEnd w:id="527"/>
      <w:bookmarkEnd w:id="528"/>
    </w:p>
    <w:p w14:paraId="326DA1A2" w14:textId="77777777" w:rsidR="00897AEB" w:rsidRPr="00AA23CC" w:rsidRDefault="00897AEB" w:rsidP="00897AEB">
      <w:pPr>
        <w:pStyle w:val="Ttulo2"/>
        <w:rPr>
          <w:b/>
          <w:sz w:val="32"/>
          <w:szCs w:val="32"/>
        </w:rPr>
      </w:pPr>
      <w:bookmarkStart w:id="529" w:name="_Toc504153958"/>
      <w:bookmarkStart w:id="530" w:name="_Toc510799456"/>
      <w:r>
        <w:rPr>
          <w:b/>
          <w:sz w:val="32"/>
          <w:szCs w:val="32"/>
        </w:rPr>
        <w:t>10.1 Estructura</w:t>
      </w:r>
      <w:r w:rsidRPr="00AA23CC">
        <w:rPr>
          <w:b/>
          <w:sz w:val="32"/>
          <w:szCs w:val="32"/>
        </w:rPr>
        <w:t xml:space="preserve"> de la aplicación (</w:t>
      </w:r>
      <w:r w:rsidRPr="00E4699E">
        <w:rPr>
          <w:b/>
          <w:i/>
          <w:sz w:val="32"/>
          <w:szCs w:val="32"/>
        </w:rPr>
        <w:t>front-end</w:t>
      </w:r>
      <w:r w:rsidRPr="00AA23CC">
        <w:rPr>
          <w:b/>
          <w:sz w:val="32"/>
          <w:szCs w:val="32"/>
        </w:rPr>
        <w:t>)</w:t>
      </w:r>
      <w:bookmarkEnd w:id="529"/>
      <w:bookmarkEnd w:id="530"/>
    </w:p>
    <w:p w14:paraId="32DE973F" w14:textId="77777777" w:rsidR="00897AEB" w:rsidRPr="00AA23CC" w:rsidRDefault="00897AEB" w:rsidP="00897AEB"/>
    <w:p w14:paraId="205D2C19" w14:textId="31826175" w:rsidR="00897AEB" w:rsidRPr="00294A12"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rPr>
        <w:fldChar w:fldCharType="end"/>
      </w:r>
      <w:r w:rsidR="007A53EB">
        <w:rPr>
          <w:rFonts w:ascii="Arial" w:hAnsi="Arial" w:cs="Arial"/>
          <w:i/>
          <w:sz w:val="24"/>
          <w:szCs w:val="24"/>
        </w:rPr>
        <w:t xml:space="preserve"> </w:t>
      </w:r>
      <w:r w:rsidRPr="00294A12">
        <w:rPr>
          <w:rFonts w:ascii="Arial" w:hAnsi="Arial" w:cs="Arial"/>
          <w:sz w:val="24"/>
          <w:szCs w:val="24"/>
        </w:rPr>
        <w:t>se encuentra desarrollado en Angular 4+, contando con los siguientes esquemas</w:t>
      </w:r>
      <w:r>
        <w:rPr>
          <w:rFonts w:ascii="Arial" w:hAnsi="Arial" w:cs="Arial"/>
          <w:sz w:val="24"/>
          <w:szCs w:val="24"/>
        </w:rPr>
        <w:t xml:space="preserve"> (</w:t>
      </w:r>
      <w:r w:rsidRPr="00D16442">
        <w:rPr>
          <w:rFonts w:ascii="Arial" w:hAnsi="Arial" w:cs="Arial"/>
          <w:b/>
          <w:sz w:val="24"/>
          <w:szCs w:val="24"/>
        </w:rPr>
        <w:fldChar w:fldCharType="begin"/>
      </w:r>
      <w:r w:rsidRPr="00D16442">
        <w:rPr>
          <w:rFonts w:ascii="Arial" w:hAnsi="Arial" w:cs="Arial"/>
          <w:b/>
          <w:sz w:val="24"/>
          <w:szCs w:val="24"/>
        </w:rPr>
        <w:instrText xml:space="preserve"> REF _Ref508310301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77</w:t>
      </w:r>
      <w:r w:rsidR="00D16442" w:rsidRPr="00D16442">
        <w:rPr>
          <w:rFonts w:ascii="Arial" w:hAnsi="Arial" w:cs="Arial"/>
          <w:b/>
          <w:sz w:val="24"/>
          <w:szCs w:val="24"/>
        </w:rPr>
        <w:t xml:space="preserve"> - Módulos Angular</w:t>
      </w:r>
      <w:r w:rsidRPr="00D16442">
        <w:rPr>
          <w:rFonts w:ascii="Arial" w:hAnsi="Arial" w:cs="Arial"/>
          <w:b/>
          <w:sz w:val="24"/>
          <w:szCs w:val="24"/>
        </w:rPr>
        <w:fldChar w:fldCharType="end"/>
      </w:r>
      <w:r>
        <w:rPr>
          <w:rFonts w:ascii="Arial" w:hAnsi="Arial" w:cs="Arial"/>
          <w:sz w:val="24"/>
          <w:szCs w:val="24"/>
        </w:rPr>
        <w:t>)</w:t>
      </w:r>
      <w:r w:rsidRPr="00294A12">
        <w:rPr>
          <w:rFonts w:ascii="Arial" w:hAnsi="Arial" w:cs="Arial"/>
          <w:sz w:val="24"/>
          <w:szCs w:val="24"/>
        </w:rPr>
        <w:t>:</w:t>
      </w:r>
    </w:p>
    <w:p w14:paraId="31717740" w14:textId="77777777" w:rsidR="00897AEB" w:rsidRPr="00294A12" w:rsidRDefault="00897AEB" w:rsidP="00897AEB">
      <w:pPr>
        <w:jc w:val="center"/>
        <w:rPr>
          <w:rFonts w:ascii="Arial" w:hAnsi="Arial" w:cs="Arial"/>
          <w:sz w:val="24"/>
          <w:szCs w:val="24"/>
        </w:rPr>
      </w:pPr>
    </w:p>
    <w:p w14:paraId="68F8A69E" w14:textId="3A16DA6C" w:rsidR="00897AEB" w:rsidRPr="00294A12" w:rsidRDefault="00AB7AAE" w:rsidP="00897AEB">
      <w:pPr>
        <w:rPr>
          <w:rFonts w:ascii="Arial" w:hAnsi="Arial" w:cs="Arial"/>
          <w:sz w:val="24"/>
          <w:szCs w:val="24"/>
        </w:rPr>
      </w:pPr>
      <w:r>
        <w:rPr>
          <w:noProof/>
        </w:rPr>
        <w:drawing>
          <wp:anchor distT="0" distB="0" distL="114300" distR="114300" simplePos="0" relativeHeight="251865600" behindDoc="0" locked="0" layoutInCell="1" allowOverlap="1" wp14:anchorId="7F1255E9" wp14:editId="482DCE03">
            <wp:simplePos x="0" y="0"/>
            <wp:positionH relativeFrom="column">
              <wp:posOffset>-1011555</wp:posOffset>
            </wp:positionH>
            <wp:positionV relativeFrom="paragraph">
              <wp:posOffset>555625</wp:posOffset>
            </wp:positionV>
            <wp:extent cx="7443470" cy="1405890"/>
            <wp:effectExtent l="0" t="0" r="5080" b="3810"/>
            <wp:wrapTopAndBottom/>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44347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AEB">
        <w:rPr>
          <w:noProof/>
        </w:rPr>
        <mc:AlternateContent>
          <mc:Choice Requires="wps">
            <w:drawing>
              <wp:anchor distT="0" distB="0" distL="114300" distR="114300" simplePos="0" relativeHeight="251861504" behindDoc="0" locked="0" layoutInCell="1" allowOverlap="1" wp14:anchorId="4FDEE7F1" wp14:editId="20451418">
                <wp:simplePos x="0" y="0"/>
                <wp:positionH relativeFrom="column">
                  <wp:posOffset>-921385</wp:posOffset>
                </wp:positionH>
                <wp:positionV relativeFrom="paragraph">
                  <wp:posOffset>2059305</wp:posOffset>
                </wp:positionV>
                <wp:extent cx="7226300" cy="635"/>
                <wp:effectExtent l="0" t="0" r="0" b="0"/>
                <wp:wrapTopAndBottom/>
                <wp:docPr id="1078" name="Cuadro de texto 1078"/>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3AC9D50D" w14:textId="1710D0AC" w:rsidR="00D311D0" w:rsidRPr="00CC3713" w:rsidRDefault="00D311D0" w:rsidP="00897AEB">
                            <w:pPr>
                              <w:pStyle w:val="Descripcin"/>
                              <w:jc w:val="center"/>
                              <w:rPr>
                                <w:rFonts w:ascii="Calibri" w:eastAsia="Calibri" w:hAnsi="Calibri" w:cs="Calibri"/>
                                <w:noProof/>
                                <w:color w:val="000000"/>
                              </w:rPr>
                            </w:pPr>
                            <w:bookmarkStart w:id="531" w:name="_Ref508310301"/>
                            <w:bookmarkStart w:id="532" w:name="_Toc510799613"/>
                            <w:r>
                              <w:t xml:space="preserve">Ilustración </w:t>
                            </w:r>
                            <w:fldSimple w:instr=" SEQ Ilustración \* ARABIC ">
                              <w:r>
                                <w:rPr>
                                  <w:noProof/>
                                </w:rPr>
                                <w:t>77</w:t>
                              </w:r>
                            </w:fldSimple>
                            <w:r>
                              <w:t xml:space="preserve"> - Módulos Angular</w:t>
                            </w:r>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EE7F1" id="Cuadro de texto 1078" o:spid="_x0000_s1072" type="#_x0000_t202" style="position:absolute;left:0;text-align:left;margin-left:-72.55pt;margin-top:162.15pt;width:569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" stroked="f">
                <v:textbox style="mso-fit-shape-to-text:t" inset="0,0,0,0">
                  <w:txbxContent>
                    <w:p w14:paraId="3AC9D50D" w14:textId="1710D0AC" w:rsidR="00D311D0" w:rsidRPr="00CC3713" w:rsidRDefault="00D311D0" w:rsidP="00897AEB">
                      <w:pPr>
                        <w:pStyle w:val="Descripcin"/>
                        <w:jc w:val="center"/>
                        <w:rPr>
                          <w:rFonts w:ascii="Calibri" w:eastAsia="Calibri" w:hAnsi="Calibri" w:cs="Calibri"/>
                          <w:noProof/>
                          <w:color w:val="000000"/>
                        </w:rPr>
                      </w:pPr>
                      <w:bookmarkStart w:id="533" w:name="_Ref508310301"/>
                      <w:bookmarkStart w:id="534" w:name="_Toc510799613"/>
                      <w:r>
                        <w:t xml:space="preserve">Ilustración </w:t>
                      </w:r>
                      <w:fldSimple w:instr=" SEQ Ilustración \* ARABIC ">
                        <w:r>
                          <w:rPr>
                            <w:noProof/>
                          </w:rPr>
                          <w:t>77</w:t>
                        </w:r>
                      </w:fldSimple>
                      <w:r>
                        <w:t xml:space="preserve"> - Módulos Angular</w:t>
                      </w:r>
                      <w:bookmarkEnd w:id="533"/>
                      <w:bookmarkEnd w:id="534"/>
                    </w:p>
                  </w:txbxContent>
                </v:textbox>
                <w10:wrap type="topAndBottom"/>
              </v:shape>
            </w:pict>
          </mc:Fallback>
        </mc:AlternateContent>
      </w:r>
      <w:r w:rsidR="00897AEB" w:rsidRPr="00294A12">
        <w:rPr>
          <w:rFonts w:ascii="Arial" w:hAnsi="Arial" w:cs="Arial"/>
          <w:sz w:val="24"/>
          <w:szCs w:val="24"/>
        </w:rPr>
        <w:t xml:space="preserve">Al </w:t>
      </w:r>
      <w:r w:rsidR="00897AEB">
        <w:rPr>
          <w:rFonts w:ascii="Arial" w:hAnsi="Arial" w:cs="Arial"/>
          <w:sz w:val="24"/>
          <w:szCs w:val="24"/>
        </w:rPr>
        <w:t>momento de la conexión desde un navegador hacia el</w:t>
      </w:r>
      <w:r w:rsidR="00897AEB" w:rsidRPr="00294A12">
        <w:rPr>
          <w:rFonts w:ascii="Arial" w:hAnsi="Arial" w:cs="Arial"/>
          <w:sz w:val="24"/>
          <w:szCs w:val="24"/>
        </w:rPr>
        <w:t xml:space="preserve"> ser</w:t>
      </w:r>
      <w:r w:rsidR="00897AEB">
        <w:rPr>
          <w:rFonts w:ascii="Arial" w:hAnsi="Arial" w:cs="Arial"/>
          <w:sz w:val="24"/>
          <w:szCs w:val="24"/>
        </w:rPr>
        <w:t>vidor web, se obtiene la aplicación</w:t>
      </w:r>
      <w:r w:rsidR="00897AEB" w:rsidRPr="00294A12">
        <w:rPr>
          <w:rFonts w:ascii="Arial" w:hAnsi="Arial" w:cs="Arial"/>
          <w:sz w:val="24"/>
          <w:szCs w:val="24"/>
        </w:rPr>
        <w:t xml:space="preserve"> embebida, y </w:t>
      </w:r>
      <w:r w:rsidR="00897AEB">
        <w:rPr>
          <w:rFonts w:ascii="Arial" w:hAnsi="Arial" w:cs="Arial"/>
          <w:sz w:val="24"/>
          <w:szCs w:val="24"/>
        </w:rPr>
        <w:t xml:space="preserve">esta inicia </w:t>
      </w:r>
      <w:r w:rsidR="00897AEB" w:rsidRPr="00294A12">
        <w:rPr>
          <w:rFonts w:ascii="Arial" w:hAnsi="Arial" w:cs="Arial"/>
          <w:sz w:val="24"/>
          <w:szCs w:val="24"/>
        </w:rPr>
        <w:t xml:space="preserve">la comunicación </w:t>
      </w:r>
      <w:r w:rsidR="00897AEB">
        <w:rPr>
          <w:rFonts w:ascii="Arial" w:hAnsi="Arial" w:cs="Arial"/>
          <w:sz w:val="24"/>
          <w:szCs w:val="24"/>
        </w:rPr>
        <w:t xml:space="preserve">nuevamente hacia </w:t>
      </w:r>
      <w:r w:rsidR="00897AEB" w:rsidRPr="00294A12">
        <w:rPr>
          <w:rFonts w:ascii="Arial" w:hAnsi="Arial" w:cs="Arial"/>
          <w:sz w:val="24"/>
          <w:szCs w:val="24"/>
        </w:rPr>
        <w:t xml:space="preserve">el servidor </w:t>
      </w:r>
      <w:r w:rsidR="00897AEB">
        <w:rPr>
          <w:rFonts w:ascii="Arial" w:hAnsi="Arial" w:cs="Arial"/>
          <w:sz w:val="24"/>
          <w:szCs w:val="24"/>
        </w:rPr>
        <w:t xml:space="preserve">intercambiando mensajes codificados en </w:t>
      </w:r>
      <w:r w:rsidR="00897AEB" w:rsidRPr="00294A12">
        <w:rPr>
          <w:rFonts w:ascii="Arial" w:hAnsi="Arial" w:cs="Arial"/>
          <w:sz w:val="24"/>
          <w:szCs w:val="24"/>
        </w:rPr>
        <w:t>J</w:t>
      </w:r>
      <w:r w:rsidR="00897AEB">
        <w:rPr>
          <w:rFonts w:ascii="Arial" w:hAnsi="Arial" w:cs="Arial"/>
          <w:sz w:val="24"/>
          <w:szCs w:val="24"/>
        </w:rPr>
        <w:t>SON</w:t>
      </w:r>
      <w:r w:rsidR="00897AEB" w:rsidRPr="00294A12">
        <w:rPr>
          <w:rFonts w:ascii="Arial" w:hAnsi="Arial" w:cs="Arial"/>
          <w:sz w:val="24"/>
          <w:szCs w:val="24"/>
        </w:rPr>
        <w:t>.</w:t>
      </w:r>
    </w:p>
    <w:p w14:paraId="3E3573EA" w14:textId="77777777" w:rsidR="00897AEB" w:rsidRPr="00AA23CC" w:rsidRDefault="00897AEB" w:rsidP="00897AEB">
      <w:pPr>
        <w:pStyle w:val="Ttulo2"/>
        <w:rPr>
          <w:b/>
          <w:sz w:val="32"/>
          <w:szCs w:val="32"/>
        </w:rPr>
      </w:pPr>
      <w:bookmarkStart w:id="535" w:name="_Toc504153959"/>
      <w:bookmarkStart w:id="536" w:name="_Toc510799457"/>
      <w:r>
        <w:rPr>
          <w:b/>
          <w:sz w:val="32"/>
          <w:szCs w:val="32"/>
        </w:rPr>
        <w:lastRenderedPageBreak/>
        <w:t xml:space="preserve">10.2 </w:t>
      </w:r>
      <w:r w:rsidRPr="00AA23CC">
        <w:rPr>
          <w:b/>
          <w:sz w:val="32"/>
          <w:szCs w:val="32"/>
        </w:rPr>
        <w:t>Desarrollo del servidor (</w:t>
      </w:r>
      <w:r w:rsidRPr="00E4699E">
        <w:rPr>
          <w:b/>
          <w:i/>
          <w:sz w:val="32"/>
          <w:szCs w:val="32"/>
        </w:rPr>
        <w:t>back-end</w:t>
      </w:r>
      <w:r w:rsidRPr="00AA23CC">
        <w:rPr>
          <w:b/>
          <w:sz w:val="32"/>
          <w:szCs w:val="32"/>
        </w:rPr>
        <w:t>)</w:t>
      </w:r>
      <w:bookmarkEnd w:id="535"/>
      <w:bookmarkEnd w:id="536"/>
    </w:p>
    <w:p w14:paraId="23ACB140" w14:textId="77777777" w:rsidR="00897AEB" w:rsidRPr="00AA23CC" w:rsidRDefault="00897AEB" w:rsidP="00897AEB"/>
    <w:p w14:paraId="3318A48A" w14:textId="55ADA4C7" w:rsidR="00897AEB" w:rsidRDefault="00897AEB" w:rsidP="00897AEB">
      <w:pPr>
        <w:rPr>
          <w:rFonts w:ascii="Arial" w:hAnsi="Arial" w:cs="Arial"/>
          <w:sz w:val="24"/>
          <w:szCs w:val="24"/>
        </w:rPr>
      </w:pPr>
      <w:r w:rsidRPr="00294A12">
        <w:rPr>
          <w:rFonts w:ascii="Arial" w:hAnsi="Arial" w:cs="Arial"/>
          <w:sz w:val="24"/>
          <w:szCs w:val="24"/>
        </w:rPr>
        <w:t xml:space="preserve">El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_Ref508794388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7A53EB" w:rsidRPr="007A53EB">
        <w:rPr>
          <w:rFonts w:ascii="Arial" w:hAnsi="Arial" w:cs="Arial"/>
          <w:b/>
          <w:i/>
          <w:sz w:val="24"/>
          <w:szCs w:val="24"/>
        </w:rPr>
        <w:t>Back-End</w:t>
      </w:r>
      <w:r w:rsidR="007A53EB" w:rsidRPr="007A53EB">
        <w:rPr>
          <w:rFonts w:ascii="Arial" w:hAnsi="Arial" w:cs="Arial"/>
          <w:i/>
          <w:sz w:val="24"/>
          <w:szCs w:val="24"/>
        </w:rPr>
        <w:fldChar w:fldCharType="end"/>
      </w:r>
      <w:r w:rsidRPr="00294A12">
        <w:rPr>
          <w:rFonts w:ascii="Arial" w:hAnsi="Arial" w:cs="Arial"/>
          <w:sz w:val="24"/>
          <w:szCs w:val="24"/>
        </w:rPr>
        <w:t xml:space="preserve">, construido </w:t>
      </w:r>
      <w:r w:rsidR="0086299B">
        <w:rPr>
          <w:rFonts w:ascii="Arial" w:hAnsi="Arial" w:cs="Arial"/>
          <w:sz w:val="24"/>
          <w:szCs w:val="24"/>
        </w:rPr>
        <w:t xml:space="preserve">sobre 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_Ref508731667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86299B">
        <w:rPr>
          <w:rFonts w:ascii="Arial" w:hAnsi="Arial" w:cs="Arial"/>
          <w:b/>
          <w:i/>
          <w:sz w:val="24"/>
          <w:szCs w:val="24"/>
        </w:rPr>
        <w:t>f</w:t>
      </w:r>
      <w:r w:rsidR="007A53EB" w:rsidRPr="007A53EB">
        <w:rPr>
          <w:rFonts w:ascii="Arial" w:hAnsi="Arial" w:cs="Arial"/>
          <w:b/>
          <w:i/>
          <w:sz w:val="24"/>
          <w:szCs w:val="24"/>
        </w:rPr>
        <w:t>ramework</w:t>
      </w:r>
      <w:r w:rsidR="007A53EB" w:rsidRPr="007A53EB">
        <w:rPr>
          <w:rFonts w:ascii="Arial" w:hAnsi="Arial" w:cs="Arial"/>
          <w:sz w:val="24"/>
          <w:szCs w:val="24"/>
        </w:rPr>
        <w:fldChar w:fldCharType="end"/>
      </w:r>
      <w:r w:rsidR="007A53EB">
        <w:rPr>
          <w:rFonts w:ascii="Arial" w:hAnsi="Arial" w:cs="Arial"/>
          <w:sz w:val="24"/>
          <w:szCs w:val="24"/>
        </w:rPr>
        <w:t xml:space="preserve"> </w:t>
      </w:r>
      <w:r>
        <w:rPr>
          <w:rFonts w:ascii="Arial" w:hAnsi="Arial" w:cs="Arial"/>
          <w:sz w:val="24"/>
          <w:szCs w:val="24"/>
        </w:rPr>
        <w:t xml:space="preserve">web </w:t>
      </w:r>
      <w:r w:rsidRPr="00294A12">
        <w:rPr>
          <w:rFonts w:ascii="Arial" w:hAnsi="Arial" w:cs="Arial"/>
          <w:sz w:val="24"/>
          <w:szCs w:val="24"/>
        </w:rPr>
        <w:t xml:space="preserve">Express, </w:t>
      </w:r>
      <w:r>
        <w:rPr>
          <w:rFonts w:ascii="Arial" w:hAnsi="Arial" w:cs="Arial"/>
          <w:sz w:val="24"/>
          <w:szCs w:val="24"/>
        </w:rPr>
        <w:t xml:space="preserve">y aprovechando de NodeJS la capacidad para servir medios </w:t>
      </w:r>
      <w:r w:rsidRPr="00294A12">
        <w:rPr>
          <w:rFonts w:ascii="Arial" w:hAnsi="Arial" w:cs="Arial"/>
          <w:sz w:val="24"/>
          <w:szCs w:val="24"/>
        </w:rPr>
        <w:t xml:space="preserve">estáticos del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_Ref508731711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7A53EB" w:rsidRPr="007A53EB">
        <w:rPr>
          <w:rFonts w:ascii="Arial" w:hAnsi="Arial" w:cs="Arial"/>
          <w:b/>
          <w:i/>
          <w:sz w:val="24"/>
          <w:szCs w:val="24"/>
        </w:rPr>
        <w:t>Front-End</w:t>
      </w:r>
      <w:r w:rsidR="007A53EB" w:rsidRPr="007A53EB">
        <w:rPr>
          <w:rFonts w:ascii="Arial" w:hAnsi="Arial" w:cs="Arial"/>
          <w:sz w:val="24"/>
          <w:szCs w:val="24"/>
        </w:rPr>
        <w:fldChar w:fldCharType="end"/>
      </w:r>
      <w:r w:rsidRPr="00294A12">
        <w:rPr>
          <w:rFonts w:ascii="Arial" w:hAnsi="Arial" w:cs="Arial"/>
          <w:sz w:val="24"/>
          <w:szCs w:val="24"/>
        </w:rPr>
        <w:t xml:space="preserve"> </w:t>
      </w:r>
      <w:r>
        <w:rPr>
          <w:rFonts w:ascii="Arial" w:hAnsi="Arial" w:cs="Arial"/>
          <w:sz w:val="24"/>
          <w:szCs w:val="24"/>
        </w:rPr>
        <w:t xml:space="preserve">(JS, CSS, </w:t>
      </w:r>
      <w:r w:rsidR="003E110A" w:rsidRPr="00A54873">
        <w:rPr>
          <w:rFonts w:ascii="Arial" w:hAnsi="Arial" w:cs="Arial"/>
          <w:sz w:val="24"/>
          <w:szCs w:val="24"/>
        </w:rPr>
        <w:fldChar w:fldCharType="begin"/>
      </w:r>
      <w:r w:rsidR="003E110A" w:rsidRPr="00A54873">
        <w:rPr>
          <w:rFonts w:ascii="Arial" w:hAnsi="Arial" w:cs="Arial"/>
          <w:sz w:val="24"/>
          <w:szCs w:val="24"/>
        </w:rPr>
        <w:instrText xml:space="preserve"> REF _Ref510614410 \h </w:instrText>
      </w:r>
      <w:r w:rsidR="00A54873" w:rsidRPr="00A54873">
        <w:rPr>
          <w:rFonts w:ascii="Arial" w:hAnsi="Arial" w:cs="Arial"/>
          <w:sz w:val="24"/>
          <w:szCs w:val="24"/>
        </w:rPr>
        <w:instrText xml:space="preserve"> \* MERGEFORMAT </w:instrText>
      </w:r>
      <w:r w:rsidR="003E110A" w:rsidRPr="00A54873">
        <w:rPr>
          <w:rFonts w:ascii="Arial" w:hAnsi="Arial" w:cs="Arial"/>
          <w:sz w:val="24"/>
          <w:szCs w:val="24"/>
        </w:rPr>
      </w:r>
      <w:r w:rsidR="003E110A" w:rsidRPr="00A54873">
        <w:rPr>
          <w:rFonts w:ascii="Arial" w:hAnsi="Arial" w:cs="Arial"/>
          <w:sz w:val="24"/>
          <w:szCs w:val="24"/>
        </w:rPr>
        <w:fldChar w:fldCharType="separate"/>
      </w:r>
      <w:r w:rsidR="003E110A" w:rsidRPr="00A54873">
        <w:rPr>
          <w:rFonts w:ascii="Arial" w:hAnsi="Arial" w:cs="Arial"/>
          <w:b/>
          <w:i/>
          <w:sz w:val="24"/>
          <w:szCs w:val="24"/>
        </w:rPr>
        <w:t>HTML</w:t>
      </w:r>
      <w:r w:rsidR="003E110A" w:rsidRPr="00A54873">
        <w:rPr>
          <w:rFonts w:ascii="Arial" w:hAnsi="Arial" w:cs="Arial"/>
          <w:sz w:val="24"/>
          <w:szCs w:val="24"/>
        </w:rPr>
        <w:fldChar w:fldCharType="end"/>
      </w:r>
      <w:r>
        <w:rPr>
          <w:rFonts w:ascii="Arial" w:hAnsi="Arial" w:cs="Arial"/>
          <w:sz w:val="24"/>
          <w:szCs w:val="24"/>
        </w:rPr>
        <w:t xml:space="preserve"> no generados dinámicamente)</w:t>
      </w:r>
      <w:r w:rsidRPr="00294A12">
        <w:rPr>
          <w:rFonts w:ascii="Arial" w:hAnsi="Arial" w:cs="Arial"/>
          <w:sz w:val="24"/>
          <w:szCs w:val="24"/>
        </w:rPr>
        <w:t>. Los direct</w:t>
      </w:r>
      <w:r>
        <w:rPr>
          <w:rFonts w:ascii="Arial" w:hAnsi="Arial" w:cs="Arial"/>
          <w:sz w:val="24"/>
          <w:szCs w:val="24"/>
        </w:rPr>
        <w:t xml:space="preserve">orios del proyecto se </w:t>
      </w:r>
      <w:r w:rsidR="00D16442">
        <w:rPr>
          <w:rFonts w:ascii="Arial" w:hAnsi="Arial" w:cs="Arial"/>
          <w:sz w:val="24"/>
          <w:szCs w:val="24"/>
        </w:rPr>
        <w:t>pueden</w:t>
      </w:r>
      <w:r>
        <w:rPr>
          <w:rFonts w:ascii="Arial" w:hAnsi="Arial" w:cs="Arial"/>
          <w:sz w:val="24"/>
          <w:szCs w:val="24"/>
        </w:rPr>
        <w:t xml:space="preserve"> observar en la ilustración (</w:t>
      </w:r>
      <w:r w:rsidRPr="00D16442">
        <w:rPr>
          <w:rFonts w:ascii="Arial" w:hAnsi="Arial" w:cs="Arial"/>
          <w:b/>
          <w:sz w:val="24"/>
          <w:szCs w:val="24"/>
        </w:rPr>
        <w:fldChar w:fldCharType="begin"/>
      </w:r>
      <w:r w:rsidRPr="00D16442">
        <w:rPr>
          <w:rFonts w:ascii="Arial" w:hAnsi="Arial" w:cs="Arial"/>
          <w:b/>
          <w:sz w:val="24"/>
          <w:szCs w:val="24"/>
        </w:rPr>
        <w:instrText xml:space="preserve"> REF _Ref508118903 \h </w:instrText>
      </w:r>
      <w:r w:rsidR="00D16442" w:rsidRPr="00D16442">
        <w:rPr>
          <w:rFonts w:ascii="Arial" w:hAnsi="Arial" w:cs="Arial"/>
          <w:b/>
          <w:sz w:val="24"/>
          <w:szCs w:val="24"/>
        </w:rPr>
        <w:instrText xml:space="preserve"> \* MERGEFORMAT </w:instrText>
      </w:r>
      <w:r w:rsidRPr="00D16442">
        <w:rPr>
          <w:rFonts w:ascii="Arial" w:hAnsi="Arial" w:cs="Arial"/>
          <w:b/>
          <w:sz w:val="24"/>
          <w:szCs w:val="24"/>
        </w:rPr>
      </w:r>
      <w:r w:rsidRPr="00D16442">
        <w:rPr>
          <w:rFonts w:ascii="Arial" w:hAnsi="Arial" w:cs="Arial"/>
          <w:b/>
          <w:sz w:val="24"/>
          <w:szCs w:val="24"/>
        </w:rPr>
        <w:fldChar w:fldCharType="separate"/>
      </w:r>
      <w:r w:rsidRPr="00D16442">
        <w:rPr>
          <w:rFonts w:ascii="Arial" w:hAnsi="Arial" w:cs="Arial"/>
          <w:b/>
          <w:sz w:val="24"/>
          <w:szCs w:val="24"/>
        </w:rPr>
        <w:t xml:space="preserve">Ilustración </w:t>
      </w:r>
      <w:r w:rsidRPr="00D16442">
        <w:rPr>
          <w:rFonts w:ascii="Arial" w:hAnsi="Arial" w:cs="Arial"/>
          <w:b/>
          <w:noProof/>
          <w:sz w:val="24"/>
          <w:szCs w:val="24"/>
        </w:rPr>
        <w:t>2</w:t>
      </w:r>
      <w:r w:rsidRPr="00D16442">
        <w:rPr>
          <w:rFonts w:ascii="Arial" w:hAnsi="Arial" w:cs="Arial"/>
          <w:b/>
          <w:sz w:val="24"/>
          <w:szCs w:val="24"/>
        </w:rPr>
        <w:t xml:space="preserve"> - Backend</w:t>
      </w:r>
      <w:r w:rsidRPr="00D16442">
        <w:rPr>
          <w:rFonts w:ascii="Arial" w:hAnsi="Arial" w:cs="Arial"/>
          <w:b/>
          <w:sz w:val="24"/>
          <w:szCs w:val="24"/>
        </w:rPr>
        <w:fldChar w:fldCharType="end"/>
      </w:r>
      <w:r>
        <w:rPr>
          <w:rFonts w:ascii="Arial" w:hAnsi="Arial" w:cs="Arial"/>
          <w:sz w:val="24"/>
          <w:szCs w:val="24"/>
        </w:rPr>
        <w:t xml:space="preserve">) </w:t>
      </w:r>
    </w:p>
    <w:p w14:paraId="536D1620" w14:textId="77777777" w:rsidR="00897AEB" w:rsidRDefault="00897AEB" w:rsidP="00897AEB">
      <w:pPr>
        <w:keepNext/>
      </w:pPr>
      <w:r>
        <w:rPr>
          <w:rFonts w:ascii="Arial" w:hAnsi="Arial" w:cs="Arial"/>
          <w:noProof/>
          <w:sz w:val="24"/>
          <w:szCs w:val="24"/>
          <w:lang w:val="en-US" w:eastAsia="en-US"/>
        </w:rPr>
        <w:drawing>
          <wp:inline distT="0" distB="0" distL="0" distR="0" wp14:anchorId="62908BCE" wp14:editId="1520AFBE">
            <wp:extent cx="5400040" cy="3150235"/>
            <wp:effectExtent l="0" t="0" r="0" b="12065"/>
            <wp:docPr id="1082" name="Diagrama 10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1AF6BB38" w14:textId="0EAC8499" w:rsidR="00897AEB" w:rsidRDefault="00897AEB" w:rsidP="00897AEB">
      <w:pPr>
        <w:pStyle w:val="Descripcin"/>
        <w:jc w:val="center"/>
        <w:rPr>
          <w:rFonts w:ascii="Arial" w:hAnsi="Arial" w:cs="Arial"/>
          <w:sz w:val="24"/>
          <w:szCs w:val="24"/>
        </w:rPr>
      </w:pPr>
      <w:bookmarkStart w:id="537" w:name="_Ref508118903"/>
      <w:bookmarkStart w:id="538" w:name="_Toc510799614"/>
      <w:r>
        <w:t xml:space="preserve">Ilustración </w:t>
      </w:r>
      <w:fldSimple w:instr=" SEQ Ilustración \* ARABIC ">
        <w:r w:rsidR="00D63F0D">
          <w:rPr>
            <w:noProof/>
          </w:rPr>
          <w:t>78</w:t>
        </w:r>
      </w:fldSimple>
      <w:r>
        <w:t xml:space="preserve"> - Backend</w:t>
      </w:r>
      <w:bookmarkEnd w:id="537"/>
      <w:bookmarkEnd w:id="538"/>
    </w:p>
    <w:p w14:paraId="067914E9" w14:textId="77777777" w:rsidR="00897AEB" w:rsidRPr="007628B3" w:rsidRDefault="00897AEB" w:rsidP="00897AEB">
      <w:pPr>
        <w:rPr>
          <w:rFonts w:ascii="Arial" w:hAnsi="Arial" w:cs="Arial"/>
          <w:sz w:val="24"/>
          <w:szCs w:val="24"/>
        </w:rPr>
      </w:pPr>
    </w:p>
    <w:p w14:paraId="6E23DFA5" w14:textId="6CF1E23C" w:rsidR="00897AEB" w:rsidRDefault="00897AEB" w:rsidP="00897AEB">
      <w:pPr>
        <w:rPr>
          <w:rFonts w:ascii="Arial" w:hAnsi="Arial" w:cs="Arial"/>
          <w:sz w:val="24"/>
          <w:szCs w:val="24"/>
        </w:rPr>
      </w:pPr>
      <w:r>
        <w:rPr>
          <w:rFonts w:ascii="Arial" w:hAnsi="Arial" w:cs="Arial"/>
          <w:sz w:val="24"/>
          <w:szCs w:val="24"/>
        </w:rPr>
        <w:t xml:space="preserve">En el directorio Routes, se encuentran dos archivos: Api.js y Placas.js. El primero se encarga de gestionar las llamadas por métodos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_Ref509657965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7A53EB" w:rsidRPr="007A53EB">
        <w:rPr>
          <w:rFonts w:ascii="Arial" w:hAnsi="Arial" w:cs="Arial"/>
          <w:b/>
          <w:i/>
          <w:sz w:val="24"/>
          <w:szCs w:val="24"/>
        </w:rPr>
        <w:t>HTTP (Hypertext Transfer Protocol)</w:t>
      </w:r>
      <w:r w:rsidR="007A53EB" w:rsidRPr="007A53EB">
        <w:rPr>
          <w:rFonts w:ascii="Arial" w:hAnsi="Arial" w:cs="Arial"/>
          <w:sz w:val="24"/>
          <w:szCs w:val="24"/>
        </w:rPr>
        <w:fldChar w:fldCharType="end"/>
      </w:r>
      <w:r>
        <w:rPr>
          <w:rFonts w:ascii="Arial" w:hAnsi="Arial" w:cs="Arial"/>
          <w:sz w:val="24"/>
          <w:szCs w:val="24"/>
        </w:rPr>
        <w:t xml:space="preserve">, hacia </w:t>
      </w:r>
      <w:r w:rsidRPr="00E4699E">
        <w:rPr>
          <w:rFonts w:ascii="Arial" w:hAnsi="Arial" w:cs="Arial"/>
          <w:i/>
          <w:sz w:val="24"/>
          <w:szCs w:val="24"/>
        </w:rPr>
        <w:t>endpoints</w:t>
      </w:r>
      <w:r>
        <w:rPr>
          <w:rFonts w:ascii="Arial" w:hAnsi="Arial" w:cs="Arial"/>
          <w:sz w:val="24"/>
          <w:szCs w:val="24"/>
        </w:rPr>
        <w:t xml:space="preserve"> REST. Por otro lado, Placas.js se encarga de gestionar la conexión a los periféricos de la Raspberry, que son la Arduino NANO y la Arduino MEGA.</w:t>
      </w:r>
    </w:p>
    <w:p w14:paraId="7147B533" w14:textId="77777777" w:rsidR="00897AEB" w:rsidRDefault="00897AEB" w:rsidP="00897AEB">
      <w:pPr>
        <w:rPr>
          <w:rFonts w:ascii="Arial" w:hAnsi="Arial" w:cs="Arial"/>
          <w:sz w:val="24"/>
          <w:szCs w:val="24"/>
        </w:rPr>
      </w:pPr>
    </w:p>
    <w:p w14:paraId="66FF53E5" w14:textId="07E5A11D" w:rsidR="00897AEB" w:rsidRDefault="00897AEB" w:rsidP="00897AEB">
      <w:pPr>
        <w:rPr>
          <w:rFonts w:ascii="Arial" w:hAnsi="Arial" w:cs="Arial"/>
          <w:sz w:val="24"/>
          <w:szCs w:val="24"/>
        </w:rPr>
      </w:pPr>
      <w:r>
        <w:rPr>
          <w:rFonts w:ascii="Arial" w:hAnsi="Arial" w:cs="Arial"/>
          <w:sz w:val="24"/>
          <w:szCs w:val="24"/>
        </w:rPr>
        <w:t xml:space="preserve">Además, en el directorio dist, se almacena el resultado de la compilación de la aplicación Angular </w:t>
      </w:r>
      <w:r w:rsidR="007A53EB" w:rsidRPr="007A53EB">
        <w:rPr>
          <w:rFonts w:ascii="Arial" w:hAnsi="Arial" w:cs="Arial"/>
          <w:i/>
          <w:sz w:val="24"/>
          <w:szCs w:val="24"/>
        </w:rPr>
        <w:fldChar w:fldCharType="begin"/>
      </w:r>
      <w:r w:rsidR="007A53EB" w:rsidRPr="007A53EB">
        <w:rPr>
          <w:rFonts w:ascii="Arial" w:hAnsi="Arial" w:cs="Arial"/>
          <w:sz w:val="24"/>
          <w:szCs w:val="24"/>
        </w:rPr>
        <w:instrText xml:space="preserve"> REF _Ref508731711 \h </w:instrText>
      </w:r>
      <w:r w:rsidR="007A53EB" w:rsidRPr="007A53EB">
        <w:rPr>
          <w:rFonts w:ascii="Arial" w:hAnsi="Arial" w:cs="Arial"/>
          <w:i/>
          <w:sz w:val="24"/>
          <w:szCs w:val="24"/>
        </w:rPr>
        <w:instrText xml:space="preserve"> \* MERGEFORMAT </w:instrText>
      </w:r>
      <w:r w:rsidR="007A53EB" w:rsidRPr="007A53EB">
        <w:rPr>
          <w:rFonts w:ascii="Arial" w:hAnsi="Arial" w:cs="Arial"/>
          <w:i/>
          <w:sz w:val="24"/>
          <w:szCs w:val="24"/>
        </w:rPr>
      </w:r>
      <w:r w:rsidR="007A53EB" w:rsidRPr="007A53EB">
        <w:rPr>
          <w:rFonts w:ascii="Arial" w:hAnsi="Arial" w:cs="Arial"/>
          <w:i/>
          <w:sz w:val="24"/>
          <w:szCs w:val="24"/>
        </w:rPr>
        <w:fldChar w:fldCharType="separate"/>
      </w:r>
      <w:r w:rsidR="007A53EB" w:rsidRPr="007A53EB">
        <w:rPr>
          <w:rFonts w:ascii="Arial" w:hAnsi="Arial" w:cs="Arial"/>
          <w:b/>
          <w:i/>
          <w:sz w:val="24"/>
          <w:szCs w:val="24"/>
        </w:rPr>
        <w:t>Front-End</w:t>
      </w:r>
      <w:r w:rsidR="007A53EB" w:rsidRPr="007A53EB">
        <w:rPr>
          <w:rFonts w:ascii="Arial" w:hAnsi="Arial" w:cs="Arial"/>
          <w:i/>
          <w:sz w:val="24"/>
          <w:szCs w:val="24"/>
        </w:rPr>
        <w:fldChar w:fldCharType="end"/>
      </w:r>
      <w:r>
        <w:rPr>
          <w:rFonts w:ascii="Arial" w:hAnsi="Arial" w:cs="Arial"/>
          <w:sz w:val="24"/>
          <w:szCs w:val="24"/>
        </w:rPr>
        <w:t xml:space="preserve">, que consisten en archivos JavaScript, </w:t>
      </w:r>
      <w:r w:rsidR="007A53EB" w:rsidRPr="007A53EB">
        <w:rPr>
          <w:rFonts w:ascii="Arial" w:hAnsi="Arial" w:cs="Arial"/>
          <w:sz w:val="24"/>
          <w:szCs w:val="24"/>
        </w:rPr>
        <w:fldChar w:fldCharType="begin"/>
      </w:r>
      <w:r w:rsidR="007A53EB" w:rsidRPr="007A53EB">
        <w:rPr>
          <w:rFonts w:ascii="Arial" w:hAnsi="Arial" w:cs="Arial"/>
          <w:sz w:val="24"/>
          <w:szCs w:val="24"/>
        </w:rPr>
        <w:instrText xml:space="preserve"> REF _Ref510608964 \h  \* MERGEFORMAT </w:instrText>
      </w:r>
      <w:r w:rsidR="007A53EB" w:rsidRPr="007A53EB">
        <w:rPr>
          <w:rFonts w:ascii="Arial" w:hAnsi="Arial" w:cs="Arial"/>
          <w:sz w:val="24"/>
          <w:szCs w:val="24"/>
        </w:rPr>
      </w:r>
      <w:r w:rsidR="007A53EB" w:rsidRPr="007A53EB">
        <w:rPr>
          <w:rFonts w:ascii="Arial" w:hAnsi="Arial" w:cs="Arial"/>
          <w:sz w:val="24"/>
          <w:szCs w:val="24"/>
        </w:rPr>
        <w:fldChar w:fldCharType="separate"/>
      </w:r>
      <w:r w:rsidR="004A3B7C">
        <w:rPr>
          <w:rFonts w:ascii="Arial" w:hAnsi="Arial" w:cs="Arial"/>
          <w:b/>
          <w:i/>
          <w:sz w:val="24"/>
          <w:szCs w:val="24"/>
        </w:rPr>
        <w:t>HTML</w:t>
      </w:r>
      <w:r w:rsidR="007A53EB" w:rsidRPr="007A53EB">
        <w:rPr>
          <w:rFonts w:ascii="Arial" w:hAnsi="Arial" w:cs="Arial"/>
          <w:sz w:val="24"/>
          <w:szCs w:val="24"/>
        </w:rPr>
        <w:fldChar w:fldCharType="end"/>
      </w:r>
      <w:r>
        <w:rPr>
          <w:rFonts w:ascii="Arial" w:hAnsi="Arial" w:cs="Arial"/>
          <w:sz w:val="24"/>
          <w:szCs w:val="24"/>
        </w:rPr>
        <w:t xml:space="preserve"> y CSS3. Por otro lado, existe un archivo server.js encargado del arranque del servidor escuchando el puerto 3000, a través de las </w:t>
      </w:r>
      <w:r w:rsidR="00252225" w:rsidRPr="00252225">
        <w:rPr>
          <w:rFonts w:ascii="Arial" w:hAnsi="Arial" w:cs="Arial"/>
          <w:b/>
          <w:i/>
          <w:sz w:val="24"/>
          <w:szCs w:val="24"/>
        </w:rPr>
        <w:fldChar w:fldCharType="begin"/>
      </w:r>
      <w:r w:rsidR="00252225" w:rsidRPr="00252225">
        <w:rPr>
          <w:rFonts w:ascii="Arial" w:hAnsi="Arial" w:cs="Arial"/>
          <w:b/>
          <w:i/>
          <w:sz w:val="24"/>
          <w:szCs w:val="24"/>
        </w:rPr>
        <w:instrText xml:space="preserve"> REF _Ref508736466 \h  \* MERGEFORMAT </w:instrText>
      </w:r>
      <w:r w:rsidR="00252225" w:rsidRPr="00252225">
        <w:rPr>
          <w:rFonts w:ascii="Arial" w:hAnsi="Arial" w:cs="Arial"/>
          <w:b/>
          <w:i/>
          <w:sz w:val="24"/>
          <w:szCs w:val="24"/>
        </w:rPr>
      </w:r>
      <w:r w:rsidR="00252225" w:rsidRPr="00252225">
        <w:rPr>
          <w:rFonts w:ascii="Arial" w:hAnsi="Arial" w:cs="Arial"/>
          <w:b/>
          <w:i/>
          <w:sz w:val="24"/>
          <w:szCs w:val="24"/>
        </w:rPr>
        <w:fldChar w:fldCharType="separate"/>
      </w:r>
      <w:r w:rsidR="00252225" w:rsidRPr="00252225">
        <w:rPr>
          <w:rFonts w:ascii="Arial" w:hAnsi="Arial" w:cs="Arial"/>
          <w:b/>
          <w:i/>
          <w:sz w:val="24"/>
          <w:szCs w:val="24"/>
        </w:rPr>
        <w:t>API</w:t>
      </w:r>
      <w:r w:rsidR="00252225" w:rsidRPr="00252225">
        <w:rPr>
          <w:rFonts w:ascii="Arial" w:hAnsi="Arial" w:cs="Arial"/>
          <w:b/>
          <w:i/>
          <w:sz w:val="24"/>
          <w:szCs w:val="24"/>
        </w:rPr>
        <w:fldChar w:fldCharType="end"/>
      </w:r>
      <w:r w:rsidRPr="00252225">
        <w:rPr>
          <w:rFonts w:ascii="Arial" w:hAnsi="Arial" w:cs="Arial"/>
          <w:b/>
          <w:i/>
          <w:sz w:val="24"/>
          <w:szCs w:val="24"/>
        </w:rPr>
        <w:t>s</w:t>
      </w:r>
      <w:r>
        <w:rPr>
          <w:rFonts w:ascii="Arial" w:hAnsi="Arial" w:cs="Arial"/>
          <w:sz w:val="24"/>
          <w:szCs w:val="24"/>
        </w:rPr>
        <w:t xml:space="preserve"> </w:t>
      </w:r>
      <w:r w:rsidR="00D16442">
        <w:rPr>
          <w:rFonts w:ascii="Arial" w:hAnsi="Arial" w:cs="Arial"/>
          <w:sz w:val="24"/>
          <w:szCs w:val="24"/>
        </w:rPr>
        <w:t>estándar</w:t>
      </w:r>
      <w:r>
        <w:rPr>
          <w:rFonts w:ascii="Arial" w:hAnsi="Arial" w:cs="Arial"/>
          <w:sz w:val="24"/>
          <w:szCs w:val="24"/>
        </w:rPr>
        <w:t xml:space="preserve"> de Node.</w:t>
      </w:r>
    </w:p>
    <w:p w14:paraId="6C426775" w14:textId="77777777" w:rsidR="00897AEB" w:rsidRDefault="00897AEB" w:rsidP="00897AEB">
      <w:pPr>
        <w:rPr>
          <w:rFonts w:ascii="Arial" w:hAnsi="Arial" w:cs="Arial"/>
          <w:sz w:val="24"/>
          <w:szCs w:val="24"/>
        </w:rPr>
      </w:pPr>
    </w:p>
    <w:p w14:paraId="4A87E997" w14:textId="77777777" w:rsidR="00897AEB" w:rsidRDefault="00897AEB" w:rsidP="00897AEB">
      <w:pPr>
        <w:rPr>
          <w:rFonts w:ascii="Arial" w:hAnsi="Arial" w:cs="Arial"/>
          <w:sz w:val="24"/>
          <w:szCs w:val="24"/>
        </w:rPr>
      </w:pPr>
      <w:r>
        <w:rPr>
          <w:rFonts w:ascii="Arial" w:hAnsi="Arial" w:cs="Arial"/>
          <w:sz w:val="24"/>
          <w:szCs w:val="24"/>
        </w:rPr>
        <w:t>La conectividad a MongoDB es realizada a través del driver MongoClient utilizado en el archivo Api.js.</w:t>
      </w:r>
    </w:p>
    <w:p w14:paraId="6F68AFBF" w14:textId="2AE0E9C5" w:rsidR="00897AEB" w:rsidRPr="00897AEB" w:rsidRDefault="00897AEB" w:rsidP="00897AEB">
      <w:pPr>
        <w:rPr>
          <w:rFonts w:ascii="Arial" w:hAnsi="Arial" w:cs="Arial"/>
          <w:sz w:val="24"/>
          <w:szCs w:val="24"/>
        </w:rPr>
      </w:pPr>
      <w:r>
        <w:rPr>
          <w:rFonts w:ascii="Arial" w:hAnsi="Arial" w:cs="Arial"/>
          <w:sz w:val="24"/>
          <w:szCs w:val="24"/>
        </w:rPr>
        <w:t xml:space="preserve"> </w:t>
      </w:r>
    </w:p>
    <w:p w14:paraId="1E2B1AC4" w14:textId="77777777" w:rsidR="00897AEB" w:rsidRPr="00431BA0" w:rsidRDefault="00897AEB" w:rsidP="00897AEB">
      <w:pPr>
        <w:rPr>
          <w:rFonts w:ascii="Arial" w:hAnsi="Arial" w:cs="Arial"/>
          <w:sz w:val="24"/>
          <w:szCs w:val="24"/>
        </w:rPr>
      </w:pPr>
      <w:r w:rsidRPr="00431BA0">
        <w:rPr>
          <w:rFonts w:ascii="Arial" w:hAnsi="Arial" w:cs="Arial"/>
          <w:sz w:val="24"/>
          <w:szCs w:val="24"/>
        </w:rPr>
        <w:t xml:space="preserve">Las </w:t>
      </w:r>
      <w:r>
        <w:rPr>
          <w:rFonts w:ascii="Arial" w:hAnsi="Arial" w:cs="Arial"/>
          <w:i/>
          <w:sz w:val="24"/>
          <w:szCs w:val="24"/>
        </w:rPr>
        <w:t xml:space="preserve">endpoints </w:t>
      </w:r>
      <w:r w:rsidRPr="00E4699E">
        <w:rPr>
          <w:rFonts w:ascii="Arial" w:hAnsi="Arial" w:cs="Arial"/>
          <w:sz w:val="24"/>
          <w:szCs w:val="24"/>
        </w:rPr>
        <w:t>REST</w:t>
      </w:r>
      <w:r>
        <w:rPr>
          <w:rFonts w:ascii="Arial" w:hAnsi="Arial" w:cs="Arial"/>
          <w:sz w:val="24"/>
          <w:szCs w:val="24"/>
        </w:rPr>
        <w:t>, atendidos</w:t>
      </w:r>
      <w:r w:rsidRPr="00431BA0">
        <w:rPr>
          <w:rFonts w:ascii="Arial" w:hAnsi="Arial" w:cs="Arial"/>
          <w:sz w:val="24"/>
          <w:szCs w:val="24"/>
        </w:rPr>
        <w:t xml:space="preserve"> por Express, son:</w:t>
      </w:r>
    </w:p>
    <w:p w14:paraId="76AE85BA" w14:textId="77777777" w:rsidR="00897AEB" w:rsidRDefault="00897AEB" w:rsidP="00897AEB"/>
    <w:p w14:paraId="204D1713"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Temperturas </w:t>
      </w:r>
      <w:r w:rsidRPr="00431BA0">
        <w:rPr>
          <w:rFonts w:ascii="Arial" w:hAnsi="Arial" w:cs="Arial"/>
          <w:sz w:val="24"/>
          <w:szCs w:val="24"/>
        </w:rPr>
        <w:sym w:font="Wingdings" w:char="F0E0"/>
      </w:r>
      <w:r w:rsidRPr="00431BA0">
        <w:rPr>
          <w:rFonts w:ascii="Arial" w:hAnsi="Arial" w:cs="Arial"/>
          <w:sz w:val="24"/>
          <w:szCs w:val="24"/>
        </w:rPr>
        <w:t xml:space="preserve"> Api.js, devolviendo temperaturas almacenadas en la BD</w:t>
      </w:r>
      <w:r>
        <w:rPr>
          <w:rFonts w:ascii="Arial" w:hAnsi="Arial" w:cs="Arial"/>
          <w:sz w:val="24"/>
          <w:szCs w:val="24"/>
        </w:rPr>
        <w:t>.</w:t>
      </w:r>
    </w:p>
    <w:p w14:paraId="487AF9F6" w14:textId="77777777" w:rsidR="00897AEB"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Monoxidos </w:t>
      </w:r>
      <w:r w:rsidRPr="00431BA0">
        <w:rPr>
          <w:rFonts w:ascii="Arial" w:hAnsi="Arial" w:cs="Arial"/>
          <w:sz w:val="24"/>
          <w:szCs w:val="24"/>
        </w:rPr>
        <w:sym w:font="Wingdings" w:char="F0E0"/>
      </w:r>
      <w:r w:rsidRPr="00431BA0">
        <w:rPr>
          <w:rFonts w:ascii="Arial" w:hAnsi="Arial" w:cs="Arial"/>
          <w:sz w:val="24"/>
          <w:szCs w:val="24"/>
        </w:rPr>
        <w:t xml:space="preserve"> Api.js, devolviendo monóxidos almacenadas en la BD</w:t>
      </w:r>
      <w:r>
        <w:rPr>
          <w:rFonts w:ascii="Arial" w:hAnsi="Arial" w:cs="Arial"/>
          <w:sz w:val="24"/>
          <w:szCs w:val="24"/>
        </w:rPr>
        <w:t>.</w:t>
      </w:r>
    </w:p>
    <w:p w14:paraId="30D425D7" w14:textId="77777777" w:rsidR="00897AEB" w:rsidRPr="00E4699E"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Monoxido </w:t>
      </w:r>
      <w:r w:rsidRPr="00431BA0">
        <w:rPr>
          <w:rFonts w:ascii="Arial" w:hAnsi="Arial" w:cs="Arial"/>
          <w:sz w:val="24"/>
          <w:szCs w:val="24"/>
        </w:rPr>
        <w:sym w:font="Wingdings" w:char="F0E0"/>
      </w:r>
      <w:r w:rsidRPr="00431BA0">
        <w:rPr>
          <w:rFonts w:ascii="Arial" w:hAnsi="Arial" w:cs="Arial"/>
          <w:sz w:val="24"/>
          <w:szCs w:val="24"/>
        </w:rPr>
        <w:t xml:space="preserve"> placas.js, se obtiene el valor actual de monóxido en el ambiente</w:t>
      </w:r>
      <w:r>
        <w:rPr>
          <w:rFonts w:ascii="Arial" w:hAnsi="Arial" w:cs="Arial"/>
          <w:sz w:val="24"/>
          <w:szCs w:val="24"/>
        </w:rPr>
        <w:t>.</w:t>
      </w:r>
    </w:p>
    <w:p w14:paraId="55BC69EB"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Apagar </w:t>
      </w:r>
      <w:r w:rsidRPr="00431BA0">
        <w:rPr>
          <w:rFonts w:ascii="Arial" w:hAnsi="Arial" w:cs="Arial"/>
          <w:sz w:val="24"/>
          <w:szCs w:val="24"/>
        </w:rPr>
        <w:sym w:font="Wingdings" w:char="F0E0"/>
      </w:r>
      <w:r w:rsidRPr="00431BA0">
        <w:rPr>
          <w:rFonts w:ascii="Arial" w:hAnsi="Arial" w:cs="Arial"/>
          <w:sz w:val="24"/>
          <w:szCs w:val="24"/>
        </w:rPr>
        <w:t xml:space="preserve"> Api.js, apagando la Raspberry desde el sistema operativo</w:t>
      </w:r>
      <w:r>
        <w:rPr>
          <w:rFonts w:ascii="Arial" w:hAnsi="Arial" w:cs="Arial"/>
          <w:sz w:val="24"/>
          <w:szCs w:val="24"/>
        </w:rPr>
        <w:t>.</w:t>
      </w:r>
    </w:p>
    <w:p w14:paraId="38383AC8"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Reiniciar </w:t>
      </w:r>
      <w:r w:rsidRPr="00431BA0">
        <w:rPr>
          <w:rFonts w:ascii="Arial" w:hAnsi="Arial" w:cs="Arial"/>
          <w:sz w:val="24"/>
          <w:szCs w:val="24"/>
        </w:rPr>
        <w:sym w:font="Wingdings" w:char="F0E0"/>
      </w:r>
      <w:r w:rsidRPr="00431BA0">
        <w:rPr>
          <w:rFonts w:ascii="Arial" w:hAnsi="Arial" w:cs="Arial"/>
          <w:sz w:val="24"/>
          <w:szCs w:val="24"/>
        </w:rPr>
        <w:t xml:space="preserve"> Api.js, reiniciando la Raspberry desde el sistema operativo</w:t>
      </w:r>
      <w:r>
        <w:rPr>
          <w:rFonts w:ascii="Arial" w:hAnsi="Arial" w:cs="Arial"/>
          <w:sz w:val="24"/>
          <w:szCs w:val="24"/>
        </w:rPr>
        <w:t>.</w:t>
      </w:r>
    </w:p>
    <w:p w14:paraId="6033DF6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lastRenderedPageBreak/>
        <w:t xml:space="preserve">Arriba, Abajo, Izquierda, Derecha, Stop </w:t>
      </w:r>
      <w:r w:rsidRPr="00431BA0">
        <w:rPr>
          <w:rFonts w:ascii="Arial" w:hAnsi="Arial" w:cs="Arial"/>
          <w:sz w:val="24"/>
          <w:szCs w:val="24"/>
        </w:rPr>
        <w:sym w:font="Wingdings" w:char="F0E0"/>
      </w:r>
      <w:r w:rsidRPr="00431BA0">
        <w:rPr>
          <w:rFonts w:ascii="Arial" w:hAnsi="Arial" w:cs="Arial"/>
          <w:sz w:val="24"/>
          <w:szCs w:val="24"/>
        </w:rPr>
        <w:t xml:space="preserve"> placas.js, ejecutando un orden a los motores para desplazarse o detenerse. </w:t>
      </w:r>
    </w:p>
    <w:p w14:paraId="410E369A"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Ultrasonido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de </w:t>
      </w:r>
      <w:r>
        <w:rPr>
          <w:rFonts w:ascii="Arial" w:hAnsi="Arial" w:cs="Arial"/>
          <w:sz w:val="24"/>
          <w:szCs w:val="24"/>
        </w:rPr>
        <w:t xml:space="preserve">distancia medida por </w:t>
      </w:r>
      <w:r w:rsidRPr="00431BA0">
        <w:rPr>
          <w:rFonts w:ascii="Arial" w:hAnsi="Arial" w:cs="Arial"/>
          <w:sz w:val="24"/>
          <w:szCs w:val="24"/>
        </w:rPr>
        <w:t xml:space="preserve">ultrasonido. </w:t>
      </w:r>
    </w:p>
    <w:p w14:paraId="59519706" w14:textId="77777777" w:rsidR="00897AEB" w:rsidRPr="00431BA0" w:rsidRDefault="00897AEB" w:rsidP="00AA0DB8">
      <w:pPr>
        <w:pStyle w:val="Prrafodelista"/>
        <w:numPr>
          <w:ilvl w:val="0"/>
          <w:numId w:val="30"/>
        </w:numPr>
        <w:spacing w:after="0" w:line="240" w:lineRule="auto"/>
        <w:jc w:val="both"/>
        <w:rPr>
          <w:rFonts w:ascii="Arial" w:hAnsi="Arial" w:cs="Arial"/>
          <w:sz w:val="24"/>
          <w:szCs w:val="24"/>
        </w:rPr>
      </w:pPr>
      <w:r w:rsidRPr="00431BA0">
        <w:rPr>
          <w:rFonts w:ascii="Arial" w:hAnsi="Arial" w:cs="Arial"/>
          <w:sz w:val="24"/>
          <w:szCs w:val="24"/>
        </w:rPr>
        <w:t xml:space="preserve">GPS </w:t>
      </w:r>
      <w:r w:rsidRPr="00431BA0">
        <w:rPr>
          <w:rFonts w:ascii="Arial" w:hAnsi="Arial" w:cs="Arial"/>
          <w:sz w:val="24"/>
          <w:szCs w:val="24"/>
        </w:rPr>
        <w:sym w:font="Wingdings" w:char="F0E0"/>
      </w:r>
      <w:r w:rsidRPr="00431BA0">
        <w:rPr>
          <w:rFonts w:ascii="Arial" w:hAnsi="Arial" w:cs="Arial"/>
          <w:sz w:val="24"/>
          <w:szCs w:val="24"/>
        </w:rPr>
        <w:t xml:space="preserve"> placas.js, </w:t>
      </w:r>
      <w:r>
        <w:rPr>
          <w:rFonts w:ascii="Arial" w:hAnsi="Arial" w:cs="Arial"/>
          <w:sz w:val="24"/>
          <w:szCs w:val="24"/>
        </w:rPr>
        <w:t>recupera</w:t>
      </w:r>
      <w:r w:rsidRPr="00431BA0">
        <w:rPr>
          <w:rFonts w:ascii="Arial" w:hAnsi="Arial" w:cs="Arial"/>
          <w:sz w:val="24"/>
          <w:szCs w:val="24"/>
        </w:rPr>
        <w:t xml:space="preserve"> valores como altura, velocidad, curso, fecha y coordenadas. </w:t>
      </w:r>
    </w:p>
    <w:p w14:paraId="77363FFA" w14:textId="77777777" w:rsidR="003700CF" w:rsidRDefault="003700CF" w:rsidP="00897AEB">
      <w:pPr>
        <w:rPr>
          <w:rFonts w:ascii="Arial" w:hAnsi="Arial" w:cs="Arial"/>
          <w:sz w:val="24"/>
          <w:szCs w:val="24"/>
        </w:rPr>
      </w:pPr>
    </w:p>
    <w:p w14:paraId="5B5BFCF1" w14:textId="2CEC1033" w:rsidR="00897AEB" w:rsidRDefault="00813C33" w:rsidP="00897AEB">
      <w:pPr>
        <w:rPr>
          <w:rFonts w:ascii="Arial" w:hAnsi="Arial" w:cs="Arial"/>
          <w:sz w:val="24"/>
          <w:szCs w:val="24"/>
        </w:rPr>
      </w:pPr>
      <w:r w:rsidRPr="00813C33">
        <w:rPr>
          <w:rFonts w:ascii="Arial" w:hAnsi="Arial" w:cs="Arial"/>
          <w:sz w:val="24"/>
          <w:szCs w:val="24"/>
        </w:rPr>
        <w:t>En el anexo de códigos, se encuentran los mencionados anteriormente:</w:t>
      </w:r>
    </w:p>
    <w:p w14:paraId="2522F535" w14:textId="114EB6A1"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_Ref510706998 \h  \* MERGEFORMAT </w:instrText>
      </w:r>
      <w:r w:rsidRPr="00813C33">
        <w:rPr>
          <w:rFonts w:ascii="Arial" w:hAnsi="Arial" w:cs="Arial"/>
          <w:b/>
          <w:i/>
          <w:sz w:val="24"/>
          <w:szCs w:val="24"/>
        </w:rPr>
      </w:r>
      <w:r w:rsidRPr="00813C33">
        <w:rPr>
          <w:rFonts w:ascii="Arial" w:hAnsi="Arial" w:cs="Arial"/>
          <w:b/>
          <w:i/>
          <w:sz w:val="24"/>
          <w:szCs w:val="24"/>
        </w:rPr>
        <w:fldChar w:fldCharType="separate"/>
      </w:r>
      <w:r w:rsidRPr="00813C33">
        <w:rPr>
          <w:rFonts w:ascii="Arial" w:hAnsi="Arial" w:cs="Arial"/>
          <w:b/>
          <w:i/>
          <w:sz w:val="24"/>
          <w:szCs w:val="24"/>
        </w:rPr>
        <w:t>Código Servidor Node (server.js)</w:t>
      </w:r>
      <w:r w:rsidRPr="00813C33">
        <w:rPr>
          <w:rFonts w:ascii="Arial" w:hAnsi="Arial" w:cs="Arial"/>
          <w:b/>
          <w:i/>
          <w:sz w:val="24"/>
          <w:szCs w:val="24"/>
        </w:rPr>
        <w:fldChar w:fldCharType="end"/>
      </w:r>
    </w:p>
    <w:p w14:paraId="6C6D4CAC" w14:textId="13C0FC9B"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_Ref510707004 \h  \* MERGEFORMAT </w:instrText>
      </w:r>
      <w:r w:rsidRPr="00813C33">
        <w:rPr>
          <w:rFonts w:ascii="Arial" w:hAnsi="Arial" w:cs="Arial"/>
          <w:b/>
          <w:i/>
          <w:sz w:val="24"/>
          <w:szCs w:val="24"/>
        </w:rPr>
      </w:r>
      <w:r w:rsidRPr="00813C33">
        <w:rPr>
          <w:rFonts w:ascii="Arial" w:hAnsi="Arial" w:cs="Arial"/>
          <w:b/>
          <w:i/>
          <w:sz w:val="24"/>
          <w:szCs w:val="24"/>
        </w:rPr>
        <w:fldChar w:fldCharType="separate"/>
      </w:r>
      <w:r w:rsidRPr="00813C33">
        <w:rPr>
          <w:rFonts w:ascii="Arial" w:hAnsi="Arial" w:cs="Arial"/>
          <w:b/>
          <w:i/>
          <w:sz w:val="24"/>
          <w:szCs w:val="24"/>
          <w:lang w:val="en-US"/>
        </w:rPr>
        <w:t>Código API Express (api.js)</w:t>
      </w:r>
      <w:r w:rsidRPr="00813C33">
        <w:rPr>
          <w:rFonts w:ascii="Arial" w:hAnsi="Arial" w:cs="Arial"/>
          <w:b/>
          <w:i/>
          <w:sz w:val="24"/>
          <w:szCs w:val="24"/>
        </w:rPr>
        <w:fldChar w:fldCharType="end"/>
      </w:r>
    </w:p>
    <w:p w14:paraId="3CCF2B3D" w14:textId="39829CE6" w:rsidR="00813C33" w:rsidRPr="00813C33" w:rsidRDefault="00813C33" w:rsidP="00813C33">
      <w:pPr>
        <w:pStyle w:val="Prrafodelista"/>
        <w:numPr>
          <w:ilvl w:val="0"/>
          <w:numId w:val="31"/>
        </w:numPr>
        <w:rPr>
          <w:rFonts w:ascii="Arial" w:hAnsi="Arial" w:cs="Arial"/>
          <w:b/>
          <w:i/>
          <w:sz w:val="24"/>
          <w:szCs w:val="24"/>
        </w:rPr>
      </w:pPr>
      <w:r w:rsidRPr="00813C33">
        <w:rPr>
          <w:rFonts w:ascii="Arial" w:hAnsi="Arial" w:cs="Arial"/>
          <w:b/>
          <w:i/>
          <w:sz w:val="24"/>
          <w:szCs w:val="24"/>
        </w:rPr>
        <w:fldChar w:fldCharType="begin"/>
      </w:r>
      <w:r w:rsidRPr="00813C33">
        <w:rPr>
          <w:rFonts w:ascii="Arial" w:hAnsi="Arial" w:cs="Arial"/>
          <w:b/>
          <w:i/>
          <w:sz w:val="24"/>
          <w:szCs w:val="24"/>
        </w:rPr>
        <w:instrText xml:space="preserve"> REF _Ref510707013 \h  \* MERGEFORMAT </w:instrText>
      </w:r>
      <w:r w:rsidRPr="00813C33">
        <w:rPr>
          <w:rFonts w:ascii="Arial" w:hAnsi="Arial" w:cs="Arial"/>
          <w:b/>
          <w:i/>
          <w:sz w:val="24"/>
          <w:szCs w:val="24"/>
        </w:rPr>
      </w:r>
      <w:r w:rsidRPr="00813C33">
        <w:rPr>
          <w:rFonts w:ascii="Arial" w:hAnsi="Arial" w:cs="Arial"/>
          <w:b/>
          <w:i/>
          <w:sz w:val="24"/>
          <w:szCs w:val="24"/>
        </w:rPr>
        <w:fldChar w:fldCharType="separate"/>
      </w:r>
      <w:r w:rsidRPr="00813C33">
        <w:rPr>
          <w:rFonts w:ascii="Arial" w:hAnsi="Arial" w:cs="Arial"/>
          <w:b/>
          <w:i/>
          <w:sz w:val="24"/>
          <w:szCs w:val="24"/>
        </w:rPr>
        <w:t>Código Manejo de Arduino Mega y Arduino Nano (placas.js)</w:t>
      </w:r>
      <w:r w:rsidRPr="00813C33">
        <w:rPr>
          <w:rFonts w:ascii="Arial" w:hAnsi="Arial" w:cs="Arial"/>
          <w:b/>
          <w:i/>
          <w:sz w:val="24"/>
          <w:szCs w:val="24"/>
        </w:rPr>
        <w:fldChar w:fldCharType="end"/>
      </w:r>
    </w:p>
    <w:p w14:paraId="73037E25" w14:textId="77777777" w:rsidR="00897AEB" w:rsidRDefault="00897AEB" w:rsidP="00897AEB">
      <w:pPr>
        <w:pStyle w:val="Ttulo2"/>
        <w:rPr>
          <w:b/>
          <w:sz w:val="32"/>
          <w:szCs w:val="32"/>
        </w:rPr>
      </w:pPr>
      <w:bookmarkStart w:id="539" w:name="_Toc504153960"/>
      <w:bookmarkStart w:id="540" w:name="_Toc510799458"/>
      <w:r>
        <w:rPr>
          <w:b/>
          <w:sz w:val="32"/>
          <w:szCs w:val="32"/>
        </w:rPr>
        <w:t xml:space="preserve">10.3 </w:t>
      </w:r>
      <w:r w:rsidRPr="00AA23CC">
        <w:rPr>
          <w:b/>
          <w:sz w:val="32"/>
          <w:szCs w:val="32"/>
        </w:rPr>
        <w:t>Esquema de la arquitectura lógica</w:t>
      </w:r>
      <w:bookmarkEnd w:id="539"/>
      <w:bookmarkEnd w:id="540"/>
    </w:p>
    <w:p w14:paraId="680B3C70" w14:textId="77777777" w:rsidR="00897AEB" w:rsidRDefault="00897AEB" w:rsidP="00897AEB"/>
    <w:p w14:paraId="121A7D37" w14:textId="6E070204" w:rsidR="00897AEB" w:rsidRPr="00694D86" w:rsidRDefault="00897AEB" w:rsidP="00897AEB">
      <w:pPr>
        <w:rPr>
          <w:rFonts w:ascii="Arial" w:hAnsi="Arial" w:cs="Arial"/>
          <w:sz w:val="24"/>
          <w:szCs w:val="24"/>
        </w:rPr>
      </w:pPr>
      <w:r>
        <w:rPr>
          <w:rFonts w:ascii="Arial" w:hAnsi="Arial" w:cs="Arial"/>
          <w:sz w:val="24"/>
          <w:szCs w:val="24"/>
        </w:rPr>
        <w:t xml:space="preserve">El funcionamiento de la aplicación se basa en la comunicación entre </w:t>
      </w:r>
      <w:r w:rsidRPr="00694D86">
        <w:rPr>
          <w:rFonts w:ascii="Arial" w:hAnsi="Arial" w:cs="Arial"/>
          <w:sz w:val="24"/>
          <w:szCs w:val="24"/>
        </w:rPr>
        <w:t xml:space="preserve">el </w:t>
      </w:r>
      <w:r w:rsidR="00370247" w:rsidRPr="00370247">
        <w:rPr>
          <w:rFonts w:ascii="Arial" w:hAnsi="Arial" w:cs="Arial"/>
          <w:i/>
          <w:sz w:val="24"/>
          <w:szCs w:val="24"/>
        </w:rPr>
        <w:fldChar w:fldCharType="begin"/>
      </w:r>
      <w:r w:rsidR="00370247" w:rsidRPr="00370247">
        <w:rPr>
          <w:rFonts w:ascii="Arial" w:hAnsi="Arial" w:cs="Arial"/>
          <w:sz w:val="24"/>
          <w:szCs w:val="24"/>
        </w:rPr>
        <w:instrText xml:space="preserve"> REF _Ref508731711 \h </w:instrText>
      </w:r>
      <w:r w:rsidR="00370247" w:rsidRPr="00370247">
        <w:rPr>
          <w:rFonts w:ascii="Arial" w:hAnsi="Arial" w:cs="Arial"/>
          <w:i/>
          <w:sz w:val="24"/>
          <w:szCs w:val="24"/>
        </w:rPr>
        <w:instrText xml:space="preserve"> \* MERGEFORMAT </w:instrText>
      </w:r>
      <w:r w:rsidR="00370247" w:rsidRPr="00370247">
        <w:rPr>
          <w:rFonts w:ascii="Arial" w:hAnsi="Arial" w:cs="Arial"/>
          <w:i/>
          <w:sz w:val="24"/>
          <w:szCs w:val="24"/>
        </w:rPr>
      </w:r>
      <w:r w:rsidR="00370247" w:rsidRPr="00370247">
        <w:rPr>
          <w:rFonts w:ascii="Arial" w:hAnsi="Arial" w:cs="Arial"/>
          <w:i/>
          <w:sz w:val="24"/>
          <w:szCs w:val="24"/>
        </w:rPr>
        <w:fldChar w:fldCharType="separate"/>
      </w:r>
      <w:r w:rsidR="00370247" w:rsidRPr="00370247">
        <w:rPr>
          <w:rFonts w:ascii="Arial" w:hAnsi="Arial" w:cs="Arial"/>
          <w:b/>
          <w:i/>
          <w:sz w:val="24"/>
          <w:szCs w:val="24"/>
        </w:rPr>
        <w:t>Front-End</w:t>
      </w:r>
      <w:r w:rsidR="00370247" w:rsidRPr="00370247">
        <w:rPr>
          <w:rFonts w:ascii="Arial" w:hAnsi="Arial" w:cs="Arial"/>
          <w:i/>
          <w:sz w:val="24"/>
          <w:szCs w:val="24"/>
        </w:rPr>
        <w:fldChar w:fldCharType="end"/>
      </w:r>
      <w:r w:rsidR="00370247">
        <w:rPr>
          <w:rFonts w:ascii="Arial" w:hAnsi="Arial" w:cs="Arial"/>
          <w:sz w:val="24"/>
          <w:szCs w:val="24"/>
        </w:rPr>
        <w:t xml:space="preserve"> </w:t>
      </w:r>
      <w:r w:rsidRPr="00694D86">
        <w:rPr>
          <w:rFonts w:ascii="Arial" w:hAnsi="Arial" w:cs="Arial"/>
          <w:sz w:val="24"/>
          <w:szCs w:val="24"/>
        </w:rPr>
        <w:t>(cliente)</w:t>
      </w:r>
      <w:r>
        <w:rPr>
          <w:rFonts w:ascii="Arial" w:hAnsi="Arial" w:cs="Arial"/>
          <w:sz w:val="24"/>
          <w:szCs w:val="24"/>
        </w:rPr>
        <w:t xml:space="preserve"> </w:t>
      </w:r>
      <w:r w:rsidRPr="00694D86">
        <w:rPr>
          <w:rFonts w:ascii="Arial" w:hAnsi="Arial" w:cs="Arial"/>
          <w:sz w:val="24"/>
          <w:szCs w:val="24"/>
        </w:rPr>
        <w:t xml:space="preserve">con </w:t>
      </w:r>
      <w:r>
        <w:rPr>
          <w:rFonts w:ascii="Arial" w:hAnsi="Arial" w:cs="Arial"/>
          <w:sz w:val="24"/>
          <w:szCs w:val="24"/>
        </w:rPr>
        <w:t xml:space="preserve">el </w:t>
      </w:r>
      <w:r w:rsidR="00370247" w:rsidRPr="00370247">
        <w:rPr>
          <w:rFonts w:ascii="Arial" w:hAnsi="Arial" w:cs="Arial"/>
          <w:i/>
          <w:sz w:val="24"/>
          <w:szCs w:val="24"/>
        </w:rPr>
        <w:fldChar w:fldCharType="begin"/>
      </w:r>
      <w:r w:rsidR="00370247" w:rsidRPr="00370247">
        <w:rPr>
          <w:rFonts w:ascii="Arial" w:hAnsi="Arial" w:cs="Arial"/>
          <w:sz w:val="24"/>
          <w:szCs w:val="24"/>
        </w:rPr>
        <w:instrText xml:space="preserve"> REF _Ref508794388 \h </w:instrText>
      </w:r>
      <w:r w:rsidR="00370247" w:rsidRPr="00370247">
        <w:rPr>
          <w:rFonts w:ascii="Arial" w:hAnsi="Arial" w:cs="Arial"/>
          <w:i/>
          <w:sz w:val="24"/>
          <w:szCs w:val="24"/>
        </w:rPr>
        <w:instrText xml:space="preserve"> \* MERGEFORMAT </w:instrText>
      </w:r>
      <w:r w:rsidR="00370247" w:rsidRPr="00370247">
        <w:rPr>
          <w:rFonts w:ascii="Arial" w:hAnsi="Arial" w:cs="Arial"/>
          <w:i/>
          <w:sz w:val="24"/>
          <w:szCs w:val="24"/>
        </w:rPr>
      </w:r>
      <w:r w:rsidR="00370247" w:rsidRPr="00370247">
        <w:rPr>
          <w:rFonts w:ascii="Arial" w:hAnsi="Arial" w:cs="Arial"/>
          <w:i/>
          <w:sz w:val="24"/>
          <w:szCs w:val="24"/>
        </w:rPr>
        <w:fldChar w:fldCharType="separate"/>
      </w:r>
      <w:r w:rsidR="00370247" w:rsidRPr="00370247">
        <w:rPr>
          <w:rFonts w:ascii="Arial" w:hAnsi="Arial" w:cs="Arial"/>
          <w:b/>
          <w:i/>
          <w:sz w:val="24"/>
          <w:szCs w:val="24"/>
        </w:rPr>
        <w:t>Back-End</w:t>
      </w:r>
      <w:r w:rsidR="00370247" w:rsidRPr="00370247">
        <w:rPr>
          <w:rFonts w:ascii="Arial" w:hAnsi="Arial" w:cs="Arial"/>
          <w:i/>
          <w:sz w:val="24"/>
          <w:szCs w:val="24"/>
        </w:rPr>
        <w:fldChar w:fldCharType="end"/>
      </w:r>
      <w:r w:rsidRPr="00694D86">
        <w:rPr>
          <w:rFonts w:ascii="Arial" w:hAnsi="Arial" w:cs="Arial"/>
          <w:sz w:val="24"/>
          <w:szCs w:val="24"/>
        </w:rPr>
        <w:t xml:space="preserve"> (servidor</w:t>
      </w:r>
      <w:r w:rsidR="00D16442" w:rsidRPr="00694D86">
        <w:rPr>
          <w:rFonts w:ascii="Arial" w:hAnsi="Arial" w:cs="Arial"/>
          <w:sz w:val="24"/>
          <w:szCs w:val="24"/>
        </w:rPr>
        <w:t>)</w:t>
      </w:r>
      <w:r w:rsidR="00D16442" w:rsidRPr="00694D86" w:rsidDel="00E41F86">
        <w:rPr>
          <w:rFonts w:ascii="Arial" w:hAnsi="Arial" w:cs="Arial"/>
          <w:sz w:val="24"/>
          <w:szCs w:val="24"/>
        </w:rPr>
        <w:t>.</w:t>
      </w:r>
      <w:r w:rsidRPr="00694D86">
        <w:rPr>
          <w:rFonts w:ascii="Arial" w:hAnsi="Arial" w:cs="Arial"/>
          <w:sz w:val="24"/>
          <w:szCs w:val="24"/>
        </w:rPr>
        <w:t xml:space="preserve"> En el siguiente gráfico (</w:t>
      </w:r>
      <w:r w:rsidRPr="00D16442">
        <w:rPr>
          <w:rFonts w:ascii="Arial" w:hAnsi="Arial" w:cs="Arial"/>
          <w:b/>
          <w:sz w:val="24"/>
          <w:szCs w:val="24"/>
        </w:rPr>
        <w:fldChar w:fldCharType="begin"/>
      </w:r>
      <w:r w:rsidRPr="00D16442">
        <w:rPr>
          <w:rFonts w:ascii="Arial" w:hAnsi="Arial" w:cs="Arial"/>
          <w:b/>
          <w:sz w:val="24"/>
          <w:szCs w:val="24"/>
        </w:rPr>
        <w:instrText xml:space="preserve"> REF _Ref508310820 \h  \* MERGEFORMAT </w:instrText>
      </w:r>
      <w:r w:rsidRPr="00D16442">
        <w:rPr>
          <w:rFonts w:ascii="Arial" w:hAnsi="Arial" w:cs="Arial"/>
          <w:b/>
          <w:sz w:val="24"/>
          <w:szCs w:val="24"/>
        </w:rPr>
      </w:r>
      <w:r w:rsidRPr="00D16442">
        <w:rPr>
          <w:rFonts w:ascii="Arial" w:hAnsi="Arial" w:cs="Arial"/>
          <w:b/>
          <w:sz w:val="24"/>
          <w:szCs w:val="24"/>
        </w:rPr>
        <w:fldChar w:fldCharType="separate"/>
      </w:r>
      <w:r w:rsidR="00D16442" w:rsidRPr="00D16442">
        <w:rPr>
          <w:rFonts w:ascii="Arial" w:hAnsi="Arial" w:cs="Arial"/>
          <w:b/>
          <w:sz w:val="24"/>
          <w:szCs w:val="24"/>
        </w:rPr>
        <w:t>Ilustración 79 - Arquitectura lógica del SAR</w:t>
      </w:r>
      <w:r w:rsidRPr="00D16442">
        <w:rPr>
          <w:rFonts w:ascii="Arial" w:hAnsi="Arial" w:cs="Arial"/>
          <w:b/>
          <w:sz w:val="24"/>
          <w:szCs w:val="24"/>
        </w:rPr>
        <w:fldChar w:fldCharType="end"/>
      </w:r>
      <w:r w:rsidRPr="00694D86">
        <w:rPr>
          <w:rFonts w:ascii="Arial" w:hAnsi="Arial" w:cs="Arial"/>
          <w:sz w:val="24"/>
          <w:szCs w:val="24"/>
        </w:rPr>
        <w:t>) se puede apreciar la arquitectura lógica cliente/servidor que posee el SAR, detallando todos los componentes</w:t>
      </w:r>
      <w:r>
        <w:rPr>
          <w:rFonts w:ascii="Arial" w:hAnsi="Arial" w:cs="Arial"/>
          <w:sz w:val="24"/>
          <w:szCs w:val="24"/>
        </w:rPr>
        <w:t xml:space="preserve">, </w:t>
      </w:r>
      <w:r w:rsidRPr="00694D86">
        <w:rPr>
          <w:rFonts w:ascii="Arial" w:hAnsi="Arial" w:cs="Arial"/>
          <w:sz w:val="24"/>
          <w:szCs w:val="24"/>
        </w:rPr>
        <w:t>tanto de software como de hardware</w:t>
      </w:r>
      <w:r>
        <w:rPr>
          <w:rFonts w:ascii="Arial" w:hAnsi="Arial" w:cs="Arial"/>
          <w:sz w:val="24"/>
          <w:szCs w:val="24"/>
        </w:rPr>
        <w:t>,</w:t>
      </w:r>
      <w:r w:rsidRPr="00694D86">
        <w:rPr>
          <w:rFonts w:ascii="Arial" w:hAnsi="Arial" w:cs="Arial"/>
          <w:sz w:val="24"/>
          <w:szCs w:val="24"/>
        </w:rPr>
        <w:t xml:space="preserve"> que intervienen para que el sistema funcione.</w:t>
      </w:r>
    </w:p>
    <w:p w14:paraId="1D42695F" w14:textId="77777777" w:rsidR="00897AEB" w:rsidRPr="002F3B41" w:rsidRDefault="00897AEB" w:rsidP="00897AEB"/>
    <w:p w14:paraId="17D11271" w14:textId="77777777" w:rsidR="00897AEB" w:rsidRDefault="00897AEB" w:rsidP="00897AEB">
      <w:pPr>
        <w:keepNext/>
      </w:pPr>
      <w:r>
        <w:rPr>
          <w:rFonts w:eastAsia="Times New Roman"/>
          <w:noProof/>
          <w:lang w:val="en-US" w:eastAsia="en-US"/>
        </w:rPr>
        <w:drawing>
          <wp:inline distT="0" distB="0" distL="0" distR="0" wp14:anchorId="49BC13C2" wp14:editId="2202C964">
            <wp:extent cx="5400675" cy="4305935"/>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305935"/>
                    </a:xfrm>
                    <a:prstGeom prst="rect">
                      <a:avLst/>
                    </a:prstGeom>
                    <a:noFill/>
                    <a:ln>
                      <a:noFill/>
                    </a:ln>
                  </pic:spPr>
                </pic:pic>
              </a:graphicData>
            </a:graphic>
          </wp:inline>
        </w:drawing>
      </w:r>
    </w:p>
    <w:p w14:paraId="4ABD43FB" w14:textId="563ED9A6" w:rsidR="00897AEB" w:rsidRDefault="00897AEB" w:rsidP="00897AEB">
      <w:pPr>
        <w:pStyle w:val="Descripcin"/>
        <w:jc w:val="center"/>
      </w:pPr>
      <w:bookmarkStart w:id="541" w:name="_Toc504154024"/>
      <w:bookmarkStart w:id="542" w:name="_Ref508310820"/>
      <w:bookmarkStart w:id="543" w:name="_Toc510799615"/>
      <w:r>
        <w:t xml:space="preserve">Ilustración </w:t>
      </w:r>
      <w:fldSimple w:instr=" SEQ Ilustración \* ARABIC ">
        <w:r w:rsidR="00D63F0D">
          <w:rPr>
            <w:noProof/>
          </w:rPr>
          <w:t>79</w:t>
        </w:r>
      </w:fldSimple>
      <w:r>
        <w:t xml:space="preserve"> - </w:t>
      </w:r>
      <w:r w:rsidRPr="00A064CE">
        <w:t>Arquitectura lógica del SAR</w:t>
      </w:r>
      <w:bookmarkEnd w:id="541"/>
      <w:bookmarkEnd w:id="542"/>
      <w:bookmarkEnd w:id="543"/>
    </w:p>
    <w:p w14:paraId="59E5C03C" w14:textId="77777777" w:rsidR="00897AEB" w:rsidRDefault="00897AEB" w:rsidP="00897AEB">
      <w:pPr>
        <w:spacing w:after="160" w:line="259" w:lineRule="auto"/>
        <w:jc w:val="left"/>
        <w:rPr>
          <w:b/>
          <w:color w:val="666666"/>
          <w:sz w:val="32"/>
          <w:szCs w:val="32"/>
        </w:rPr>
      </w:pPr>
      <w:bookmarkStart w:id="544" w:name="_Toc504153962"/>
      <w:r>
        <w:rPr>
          <w:b/>
          <w:sz w:val="32"/>
          <w:szCs w:val="32"/>
        </w:rPr>
        <w:br w:type="page"/>
      </w:r>
    </w:p>
    <w:p w14:paraId="5E0CA5A5" w14:textId="77777777" w:rsidR="00897AEB" w:rsidRPr="00AA23CC" w:rsidRDefault="00897AEB" w:rsidP="00897AEB">
      <w:pPr>
        <w:pStyle w:val="Ttulo2"/>
        <w:rPr>
          <w:b/>
          <w:sz w:val="32"/>
          <w:szCs w:val="32"/>
        </w:rPr>
      </w:pPr>
      <w:bookmarkStart w:id="545" w:name="_Toc510799459"/>
      <w:r>
        <w:rPr>
          <w:b/>
          <w:sz w:val="32"/>
          <w:szCs w:val="32"/>
        </w:rPr>
        <w:lastRenderedPageBreak/>
        <w:t xml:space="preserve">10.4 </w:t>
      </w:r>
      <w:r w:rsidRPr="00AA23CC">
        <w:rPr>
          <w:b/>
          <w:sz w:val="32"/>
          <w:szCs w:val="32"/>
        </w:rPr>
        <w:t>Funcionamiento de la App</w:t>
      </w:r>
      <w:bookmarkEnd w:id="544"/>
      <w:bookmarkEnd w:id="545"/>
    </w:p>
    <w:p w14:paraId="263BA1B4" w14:textId="77777777" w:rsidR="00897AEB" w:rsidRPr="002A678D" w:rsidRDefault="00897AEB" w:rsidP="00897AEB"/>
    <w:p w14:paraId="58B74C68" w14:textId="29C57278" w:rsidR="00897AEB" w:rsidRPr="00A2039E" w:rsidRDefault="00897AEB" w:rsidP="00897AEB">
      <w:pPr>
        <w:rPr>
          <w:rFonts w:ascii="Arial" w:hAnsi="Arial" w:cs="Arial"/>
          <w:sz w:val="24"/>
          <w:szCs w:val="24"/>
        </w:rPr>
      </w:pPr>
      <w:r w:rsidRPr="00A2039E">
        <w:rPr>
          <w:rFonts w:ascii="Arial" w:hAnsi="Arial" w:cs="Arial"/>
          <w:sz w:val="24"/>
          <w:szCs w:val="24"/>
        </w:rPr>
        <w:t>Para poder acceder a la aplicación del SAR y controlar el ro</w:t>
      </w:r>
      <w:r>
        <w:rPr>
          <w:rFonts w:ascii="Arial" w:hAnsi="Arial" w:cs="Arial"/>
          <w:sz w:val="24"/>
          <w:szCs w:val="24"/>
        </w:rPr>
        <w:t>bot móvil, se debe conectar al punto de acceso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 Access Point</w:t>
      </w:r>
      <w:r w:rsidR="00370247" w:rsidRPr="00370247">
        <w:rPr>
          <w:rFonts w:ascii="Arial" w:hAnsi="Arial" w:cs="Arial"/>
          <w:sz w:val="24"/>
          <w:szCs w:val="24"/>
        </w:rPr>
        <w:fldChar w:fldCharType="end"/>
      </w:r>
      <w:r>
        <w:rPr>
          <w:rFonts w:ascii="Arial" w:hAnsi="Arial" w:cs="Arial"/>
          <w:sz w:val="24"/>
          <w:szCs w:val="24"/>
        </w:rPr>
        <w:t>) de</w:t>
      </w:r>
      <w:r w:rsidRPr="00A2039E">
        <w:rPr>
          <w:rFonts w:ascii="Arial" w:hAnsi="Arial" w:cs="Arial"/>
          <w:sz w:val="24"/>
          <w:szCs w:val="24"/>
        </w:rPr>
        <w:t xml:space="preserve"> red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_Ref510613243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WIFI</w:t>
      </w:r>
      <w:r w:rsidR="00370247" w:rsidRPr="00370247">
        <w:rPr>
          <w:rFonts w:ascii="Arial" w:hAnsi="Arial" w:cs="Arial"/>
          <w:sz w:val="24"/>
          <w:szCs w:val="24"/>
        </w:rPr>
        <w:fldChar w:fldCharType="end"/>
      </w:r>
      <w:r w:rsidRPr="00A2039E">
        <w:rPr>
          <w:rFonts w:ascii="Arial" w:hAnsi="Arial" w:cs="Arial"/>
          <w:sz w:val="24"/>
          <w:szCs w:val="24"/>
        </w:rPr>
        <w:t xml:space="preserve"> que genera la Raspberry denominada “SAR”</w:t>
      </w:r>
      <w:r>
        <w:rPr>
          <w:rFonts w:ascii="Arial" w:hAnsi="Arial" w:cs="Arial"/>
          <w:sz w:val="24"/>
          <w:szCs w:val="24"/>
        </w:rPr>
        <w:t>,</w:t>
      </w:r>
      <w:r w:rsidRPr="00A2039E">
        <w:rPr>
          <w:rFonts w:ascii="Arial" w:hAnsi="Arial" w:cs="Arial"/>
          <w:sz w:val="24"/>
          <w:szCs w:val="24"/>
        </w:rPr>
        <w:t xml:space="preserve"> con su respectiva contraseña. </w:t>
      </w:r>
    </w:p>
    <w:p w14:paraId="0AFB1FB4" w14:textId="1A2947C7" w:rsidR="00897AEB" w:rsidRDefault="00897AEB" w:rsidP="00897AEB">
      <w:pPr>
        <w:rPr>
          <w:rFonts w:ascii="Arial" w:hAnsi="Arial" w:cs="Arial"/>
          <w:sz w:val="24"/>
          <w:szCs w:val="24"/>
        </w:rPr>
      </w:pPr>
      <w:r w:rsidRPr="00A2039E">
        <w:rPr>
          <w:rFonts w:ascii="Arial" w:hAnsi="Arial" w:cs="Arial"/>
          <w:sz w:val="24"/>
          <w:szCs w:val="24"/>
        </w:rPr>
        <w:t xml:space="preserve">Una vez conectado a la red, se debe acceder mediante un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_Ref510613268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Pr>
          <w:rFonts w:ascii="Arial" w:hAnsi="Arial" w:cs="Arial"/>
          <w:b/>
          <w:i/>
          <w:iCs/>
          <w:sz w:val="24"/>
          <w:szCs w:val="24"/>
        </w:rPr>
        <w:t>n</w:t>
      </w:r>
      <w:r w:rsidR="00370247" w:rsidRPr="00370247">
        <w:rPr>
          <w:rFonts w:ascii="Arial" w:hAnsi="Arial" w:cs="Arial"/>
          <w:b/>
          <w:i/>
          <w:iCs/>
          <w:sz w:val="24"/>
          <w:szCs w:val="24"/>
        </w:rPr>
        <w:t>avegador web (browser)</w:t>
      </w:r>
      <w:r w:rsidR="00370247" w:rsidRPr="00370247">
        <w:rPr>
          <w:rFonts w:ascii="Arial" w:hAnsi="Arial" w:cs="Arial"/>
          <w:sz w:val="24"/>
          <w:szCs w:val="24"/>
        </w:rPr>
        <w:fldChar w:fldCharType="end"/>
      </w:r>
      <w:r w:rsidRPr="00A2039E">
        <w:rPr>
          <w:rFonts w:ascii="Arial" w:hAnsi="Arial" w:cs="Arial"/>
          <w:sz w:val="24"/>
          <w:szCs w:val="24"/>
        </w:rPr>
        <w:t xml:space="preserve"> a la URL:</w:t>
      </w:r>
    </w:p>
    <w:p w14:paraId="5EFC01C6" w14:textId="77777777" w:rsidR="00897AEB" w:rsidRPr="00A2039E" w:rsidRDefault="00897AEB" w:rsidP="00897AEB">
      <w:pPr>
        <w:rPr>
          <w:rFonts w:ascii="Arial" w:hAnsi="Arial" w:cs="Arial"/>
          <w:sz w:val="24"/>
          <w:szCs w:val="24"/>
        </w:rPr>
      </w:pPr>
    </w:p>
    <w:p w14:paraId="04DCEA6A" w14:textId="77777777" w:rsidR="00897AEB" w:rsidRDefault="00897AEB" w:rsidP="00897AEB">
      <w:pPr>
        <w:rPr>
          <w:rFonts w:ascii="Arial" w:hAnsi="Arial" w:cs="Arial"/>
          <w:b/>
          <w:sz w:val="24"/>
          <w:szCs w:val="24"/>
        </w:rPr>
      </w:pPr>
      <w:r w:rsidRPr="00934D6E">
        <w:rPr>
          <w:rFonts w:ascii="Arial" w:hAnsi="Arial" w:cs="Arial"/>
          <w:b/>
          <w:sz w:val="24"/>
          <w:szCs w:val="24"/>
        </w:rPr>
        <w:t>192.168.2.1:3000</w:t>
      </w:r>
    </w:p>
    <w:p w14:paraId="2A19A40C" w14:textId="77777777" w:rsidR="00897AEB" w:rsidRPr="00934D6E" w:rsidRDefault="00897AEB" w:rsidP="00897AEB">
      <w:pPr>
        <w:rPr>
          <w:rFonts w:ascii="Arial" w:hAnsi="Arial" w:cs="Arial"/>
          <w:b/>
          <w:sz w:val="24"/>
          <w:szCs w:val="24"/>
        </w:rPr>
      </w:pPr>
    </w:p>
    <w:p w14:paraId="34B73B66" w14:textId="77777777" w:rsidR="00897AEB" w:rsidRPr="00A2039E" w:rsidRDefault="00897AEB" w:rsidP="00897AEB">
      <w:pPr>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1857408" behindDoc="0" locked="0" layoutInCell="1" allowOverlap="1" wp14:anchorId="1BDFF530" wp14:editId="5FF4D219">
                <wp:simplePos x="0" y="0"/>
                <wp:positionH relativeFrom="column">
                  <wp:posOffset>1162733</wp:posOffset>
                </wp:positionH>
                <wp:positionV relativeFrom="paragraph">
                  <wp:posOffset>177417</wp:posOffset>
                </wp:positionV>
                <wp:extent cx="638175" cy="241300"/>
                <wp:effectExtent l="57150" t="381000" r="28575" b="25400"/>
                <wp:wrapNone/>
                <wp:docPr id="1079" name="Globo: línea 1079"/>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48473"/>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B80CC" w14:textId="77777777" w:rsidR="00D311D0" w:rsidRDefault="00D311D0" w:rsidP="00897AEB">
                            <w:pPr>
                              <w:jc w:val="center"/>
                            </w:pPr>
                            <w:r>
                              <w:t>Puerto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DFF53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Globo: línea 1079" o:spid="_x0000_s1073" type="#_x0000_t47" style="position:absolute;left:0;text-align:left;margin-left:91.55pt;margin-top:13.95pt;width:50.25pt;height:19pt;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" adj="-1564,-32070" fillcolor="#4472c4 [3204]" strokecolor="#1f3763 [1604]" strokeweight="1pt">
                <v:textbox>
                  <w:txbxContent>
                    <w:p w14:paraId="375B80CC" w14:textId="77777777" w:rsidR="00D311D0" w:rsidRDefault="00D311D0" w:rsidP="00897AEB">
                      <w:pPr>
                        <w:jc w:val="center"/>
                      </w:pPr>
                      <w:r>
                        <w:t>Puerto</w:t>
                      </w:r>
                    </w:p>
                  </w:txbxContent>
                </v:textbox>
                <o:callout v:ext="edit" minusx="t"/>
              </v:shape>
            </w:pict>
          </mc:Fallback>
        </mc:AlternateContent>
      </w:r>
      <w:r>
        <w:rPr>
          <w:rFonts w:ascii="Arial" w:hAnsi="Arial" w:cs="Arial"/>
          <w:b/>
          <w:noProof/>
          <w:sz w:val="24"/>
          <w:szCs w:val="24"/>
        </w:rPr>
        <mc:AlternateContent>
          <mc:Choice Requires="wps">
            <w:drawing>
              <wp:anchor distT="0" distB="0" distL="114300" distR="114300" simplePos="0" relativeHeight="251853312" behindDoc="0" locked="0" layoutInCell="1" allowOverlap="1" wp14:anchorId="6FBCDCD8" wp14:editId="4E2D01F1">
                <wp:simplePos x="0" y="0"/>
                <wp:positionH relativeFrom="column">
                  <wp:posOffset>231080</wp:posOffset>
                </wp:positionH>
                <wp:positionV relativeFrom="paragraph">
                  <wp:posOffset>168790</wp:posOffset>
                </wp:positionV>
                <wp:extent cx="638175" cy="241300"/>
                <wp:effectExtent l="57150" t="381000" r="28575" b="25400"/>
                <wp:wrapNone/>
                <wp:docPr id="1080" name="Globo: línea 1080"/>
                <wp:cNvGraphicFramePr/>
                <a:graphic xmlns:a="http://schemas.openxmlformats.org/drawingml/2006/main">
                  <a:graphicData uri="http://schemas.microsoft.com/office/word/2010/wordprocessingShape">
                    <wps:wsp>
                      <wps:cNvSpPr/>
                      <wps:spPr>
                        <a:xfrm>
                          <a:off x="0" y="0"/>
                          <a:ext cx="638175" cy="241300"/>
                        </a:xfrm>
                        <a:prstGeom prst="borderCallout1">
                          <a:avLst>
                            <a:gd name="adj1" fmla="val 18750"/>
                            <a:gd name="adj2" fmla="val -8333"/>
                            <a:gd name="adj3" fmla="val -152048"/>
                            <a:gd name="adj4" fmla="val -724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453C92" w14:textId="77777777" w:rsidR="00D311D0" w:rsidRDefault="00D311D0" w:rsidP="00897AEB">
                            <w:pPr>
                              <w:jc w:val="center"/>
                            </w:pPr>
                            <w:r>
                              <w: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CDCD8" id="Globo: línea 1080" o:spid="_x0000_s1074" type="#_x0000_t47" style="position:absolute;left:0;text-align:left;margin-left:18.2pt;margin-top:13.3pt;width:50.25pt;height:19pt;z-index:25185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" adj="-1564,-32842" fillcolor="#4472c4 [3204]" strokecolor="#1f3763 [1604]" strokeweight="1pt">
                <v:textbox>
                  <w:txbxContent>
                    <w:p w14:paraId="6D453C92" w14:textId="77777777" w:rsidR="00D311D0" w:rsidRDefault="00D311D0" w:rsidP="00897AEB">
                      <w:pPr>
                        <w:jc w:val="center"/>
                      </w:pPr>
                      <w:r>
                        <w:t>IP</w:t>
                      </w:r>
                    </w:p>
                  </w:txbxContent>
                </v:textbox>
                <o:callout v:ext="edit" minusx="t"/>
              </v:shape>
            </w:pict>
          </mc:Fallback>
        </mc:AlternateContent>
      </w:r>
    </w:p>
    <w:p w14:paraId="746E8621" w14:textId="77777777" w:rsidR="00897AEB" w:rsidRDefault="00897AEB" w:rsidP="00897AEB">
      <w:pPr>
        <w:spacing w:after="160" w:line="259" w:lineRule="auto"/>
        <w:jc w:val="left"/>
        <w:rPr>
          <w:rFonts w:ascii="Arial" w:hAnsi="Arial" w:cs="Arial"/>
          <w:sz w:val="24"/>
          <w:szCs w:val="24"/>
        </w:rPr>
      </w:pPr>
    </w:p>
    <w:p w14:paraId="4F1C842B" w14:textId="7E4DE0B5" w:rsidR="00897AEB" w:rsidRDefault="00897AEB" w:rsidP="00897AEB">
      <w:pPr>
        <w:rPr>
          <w:rFonts w:ascii="Arial" w:hAnsi="Arial" w:cs="Arial"/>
          <w:sz w:val="24"/>
          <w:szCs w:val="24"/>
        </w:rPr>
      </w:pPr>
      <w:r w:rsidRPr="00A2039E">
        <w:rPr>
          <w:rFonts w:ascii="Arial" w:hAnsi="Arial" w:cs="Arial"/>
          <w:sz w:val="24"/>
          <w:szCs w:val="24"/>
        </w:rPr>
        <w:t>Automáticamente</w:t>
      </w:r>
      <w:r>
        <w:rPr>
          <w:rFonts w:ascii="Arial" w:hAnsi="Arial" w:cs="Arial"/>
          <w:sz w:val="24"/>
          <w:szCs w:val="24"/>
        </w:rPr>
        <w:t xml:space="preserve"> se desplegará la interfaz que se puede apreciar en la siguiente</w:t>
      </w:r>
      <w:r w:rsidRPr="00A2039E">
        <w:rPr>
          <w:rFonts w:ascii="Arial" w:hAnsi="Arial" w:cs="Arial"/>
          <w:sz w:val="24"/>
          <w:szCs w:val="24"/>
        </w:rPr>
        <w:t xml:space="preserve"> ilustración (</w:t>
      </w:r>
      <w:r w:rsidRPr="00D16442">
        <w:rPr>
          <w:rFonts w:ascii="Arial" w:hAnsi="Arial" w:cs="Arial"/>
          <w:b/>
          <w:sz w:val="24"/>
          <w:szCs w:val="24"/>
          <w:highlight w:val="yellow"/>
        </w:rPr>
        <w:fldChar w:fldCharType="begin"/>
      </w:r>
      <w:r w:rsidRPr="00D16442">
        <w:rPr>
          <w:rFonts w:ascii="Arial" w:hAnsi="Arial" w:cs="Arial"/>
          <w:b/>
          <w:sz w:val="24"/>
          <w:szCs w:val="24"/>
        </w:rPr>
        <w:instrText xml:space="preserve"> REF _Ref508311042 \h </w:instrText>
      </w:r>
      <w:r w:rsidR="00D16442" w:rsidRPr="00D16442">
        <w:rPr>
          <w:rFonts w:ascii="Arial" w:hAnsi="Arial" w:cs="Arial"/>
          <w:b/>
          <w:sz w:val="24"/>
          <w:szCs w:val="24"/>
          <w:highlight w:val="yellow"/>
        </w:rPr>
        <w:instrText xml:space="preserve"> \* MERGEFORMAT </w:instrText>
      </w:r>
      <w:r w:rsidRPr="00D16442">
        <w:rPr>
          <w:rFonts w:ascii="Arial" w:hAnsi="Arial" w:cs="Arial"/>
          <w:b/>
          <w:sz w:val="24"/>
          <w:szCs w:val="24"/>
          <w:highlight w:val="yellow"/>
        </w:rPr>
      </w:r>
      <w:r w:rsidRPr="00D16442">
        <w:rPr>
          <w:rFonts w:ascii="Arial" w:hAnsi="Arial" w:cs="Arial"/>
          <w:b/>
          <w:sz w:val="24"/>
          <w:szCs w:val="24"/>
          <w:highlight w:val="yellow"/>
        </w:rPr>
        <w:fldChar w:fldCharType="separate"/>
      </w:r>
      <w:r w:rsidR="00D16442" w:rsidRPr="00D16442">
        <w:rPr>
          <w:rFonts w:ascii="Arial" w:hAnsi="Arial" w:cs="Arial"/>
          <w:b/>
          <w:sz w:val="24"/>
          <w:szCs w:val="24"/>
        </w:rPr>
        <w:t xml:space="preserve">Ilustración </w:t>
      </w:r>
      <w:r w:rsidR="00D16442" w:rsidRPr="00D16442">
        <w:rPr>
          <w:rFonts w:ascii="Arial" w:hAnsi="Arial" w:cs="Arial"/>
          <w:b/>
          <w:noProof/>
          <w:sz w:val="24"/>
          <w:szCs w:val="24"/>
        </w:rPr>
        <w:t>80</w:t>
      </w:r>
      <w:r w:rsidR="00D16442" w:rsidRPr="00D16442">
        <w:rPr>
          <w:rFonts w:ascii="Arial" w:hAnsi="Arial" w:cs="Arial"/>
          <w:b/>
          <w:sz w:val="24"/>
          <w:szCs w:val="24"/>
        </w:rPr>
        <w:t xml:space="preserve"> - Aplicación web</w:t>
      </w:r>
      <w:r w:rsidRPr="00D16442">
        <w:rPr>
          <w:rFonts w:ascii="Arial" w:hAnsi="Arial" w:cs="Arial"/>
          <w:b/>
          <w:sz w:val="24"/>
          <w:szCs w:val="24"/>
          <w:highlight w:val="yellow"/>
        </w:rPr>
        <w:fldChar w:fldCharType="end"/>
      </w:r>
      <w:r w:rsidRPr="00A2039E">
        <w:rPr>
          <w:rFonts w:ascii="Arial" w:hAnsi="Arial" w:cs="Arial"/>
          <w:sz w:val="24"/>
          <w:szCs w:val="24"/>
        </w:rPr>
        <w:t xml:space="preserve">). </w:t>
      </w:r>
    </w:p>
    <w:p w14:paraId="140739EB" w14:textId="77777777" w:rsidR="00897AEB" w:rsidRDefault="00897AEB" w:rsidP="00897AEB">
      <w:pPr>
        <w:rPr>
          <w:rFonts w:ascii="Arial" w:hAnsi="Arial" w:cs="Arial"/>
          <w:sz w:val="24"/>
          <w:szCs w:val="24"/>
        </w:rPr>
      </w:pPr>
    </w:p>
    <w:p w14:paraId="7445AD1B" w14:textId="77777777" w:rsidR="00897AEB" w:rsidRDefault="00897AEB" w:rsidP="00897AEB">
      <w:pPr>
        <w:keepNext/>
      </w:pPr>
      <w:r>
        <w:rPr>
          <w:noProof/>
          <w:lang w:val="en-US" w:eastAsia="en-US"/>
        </w:rPr>
        <w:drawing>
          <wp:inline distT="0" distB="0" distL="0" distR="0" wp14:anchorId="011A1EF7" wp14:editId="2FB053DE">
            <wp:extent cx="5391150" cy="1346200"/>
            <wp:effectExtent l="0" t="0" r="0" b="635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91150" cy="1346200"/>
                    </a:xfrm>
                    <a:prstGeom prst="rect">
                      <a:avLst/>
                    </a:prstGeom>
                    <a:noFill/>
                    <a:ln>
                      <a:noFill/>
                    </a:ln>
                  </pic:spPr>
                </pic:pic>
              </a:graphicData>
            </a:graphic>
          </wp:inline>
        </w:drawing>
      </w:r>
    </w:p>
    <w:p w14:paraId="300EE29D" w14:textId="7DF439DD" w:rsidR="00897AEB" w:rsidRDefault="00897AEB" w:rsidP="00897AEB">
      <w:pPr>
        <w:pStyle w:val="Descripcin"/>
        <w:jc w:val="center"/>
        <w:rPr>
          <w:rFonts w:ascii="Arial" w:hAnsi="Arial" w:cs="Arial"/>
          <w:sz w:val="24"/>
          <w:szCs w:val="24"/>
        </w:rPr>
      </w:pPr>
      <w:bookmarkStart w:id="546" w:name="_Ref508311042"/>
      <w:bookmarkStart w:id="547" w:name="_Toc510799616"/>
      <w:r>
        <w:t xml:space="preserve">Ilustración </w:t>
      </w:r>
      <w:fldSimple w:instr=" SEQ Ilustración \* ARABIC ">
        <w:r w:rsidR="00D63F0D">
          <w:rPr>
            <w:noProof/>
          </w:rPr>
          <w:t>80</w:t>
        </w:r>
      </w:fldSimple>
      <w:r>
        <w:t xml:space="preserve"> - Aplicación web</w:t>
      </w:r>
      <w:bookmarkEnd w:id="546"/>
      <w:bookmarkEnd w:id="547"/>
    </w:p>
    <w:p w14:paraId="461879FA" w14:textId="77777777" w:rsidR="00897AEB" w:rsidRPr="00A2039E" w:rsidRDefault="00897AEB" w:rsidP="00897AEB">
      <w:pPr>
        <w:rPr>
          <w:rFonts w:ascii="Arial" w:hAnsi="Arial" w:cs="Arial"/>
          <w:sz w:val="24"/>
          <w:szCs w:val="24"/>
        </w:rPr>
      </w:pPr>
      <w:r w:rsidRPr="00A2039E">
        <w:rPr>
          <w:rFonts w:ascii="Arial" w:hAnsi="Arial" w:cs="Arial"/>
          <w:sz w:val="24"/>
          <w:szCs w:val="24"/>
        </w:rPr>
        <w:t xml:space="preserve">Como se puede </w:t>
      </w:r>
      <w:r>
        <w:rPr>
          <w:rFonts w:ascii="Arial" w:hAnsi="Arial" w:cs="Arial"/>
          <w:sz w:val="24"/>
          <w:szCs w:val="24"/>
        </w:rPr>
        <w:t>apreciar</w:t>
      </w:r>
      <w:r w:rsidRPr="00A2039E">
        <w:rPr>
          <w:rFonts w:ascii="Arial" w:hAnsi="Arial" w:cs="Arial"/>
          <w:sz w:val="24"/>
          <w:szCs w:val="24"/>
        </w:rPr>
        <w:t xml:space="preserve">, la interfaz cuenta con un menú, con tres </w:t>
      </w:r>
      <w:r>
        <w:rPr>
          <w:rFonts w:ascii="Arial" w:hAnsi="Arial" w:cs="Arial"/>
          <w:sz w:val="24"/>
          <w:szCs w:val="24"/>
        </w:rPr>
        <w:t>solapas</w:t>
      </w:r>
      <w:r w:rsidRPr="00A2039E">
        <w:rPr>
          <w:rFonts w:ascii="Arial" w:hAnsi="Arial" w:cs="Arial"/>
          <w:sz w:val="24"/>
          <w:szCs w:val="24"/>
        </w:rPr>
        <w:t>.</w:t>
      </w:r>
      <w:r>
        <w:rPr>
          <w:rFonts w:ascii="Arial" w:hAnsi="Arial" w:cs="Arial"/>
          <w:sz w:val="24"/>
          <w:szCs w:val="24"/>
        </w:rPr>
        <w:t xml:space="preserve"> Éstas </w:t>
      </w:r>
      <w:r w:rsidRPr="00A2039E">
        <w:rPr>
          <w:rFonts w:ascii="Arial" w:hAnsi="Arial" w:cs="Arial"/>
          <w:sz w:val="24"/>
          <w:szCs w:val="24"/>
        </w:rPr>
        <w:t xml:space="preserve">son: Inicio, </w:t>
      </w:r>
      <w:r>
        <w:rPr>
          <w:rFonts w:ascii="Arial" w:hAnsi="Arial" w:cs="Arial"/>
          <w:sz w:val="24"/>
          <w:szCs w:val="24"/>
        </w:rPr>
        <w:t>E</w:t>
      </w:r>
      <w:r w:rsidRPr="00A2039E">
        <w:rPr>
          <w:rFonts w:ascii="Arial" w:hAnsi="Arial" w:cs="Arial"/>
          <w:sz w:val="24"/>
          <w:szCs w:val="24"/>
        </w:rPr>
        <w:t xml:space="preserve">stadísticas y </w:t>
      </w:r>
      <w:r>
        <w:rPr>
          <w:rFonts w:ascii="Arial" w:hAnsi="Arial" w:cs="Arial"/>
          <w:sz w:val="24"/>
          <w:szCs w:val="24"/>
        </w:rPr>
        <w:t>O</w:t>
      </w:r>
      <w:r w:rsidRPr="00A2039E">
        <w:rPr>
          <w:rFonts w:ascii="Arial" w:hAnsi="Arial" w:cs="Arial"/>
          <w:sz w:val="24"/>
          <w:szCs w:val="24"/>
        </w:rPr>
        <w:t>tras opciones.</w:t>
      </w:r>
    </w:p>
    <w:p w14:paraId="340C369A" w14:textId="77777777" w:rsidR="00897AEB" w:rsidRDefault="00897AEB" w:rsidP="00897AEB">
      <w:pPr>
        <w:pStyle w:val="Sinespaciado"/>
      </w:pPr>
    </w:p>
    <w:p w14:paraId="5397700F" w14:textId="77777777" w:rsidR="00897AEB" w:rsidRPr="00A2039E" w:rsidRDefault="00897AEB" w:rsidP="00897AEB">
      <w:pPr>
        <w:rPr>
          <w:rFonts w:ascii="Arial" w:hAnsi="Arial" w:cs="Arial"/>
          <w:sz w:val="24"/>
          <w:szCs w:val="24"/>
        </w:rPr>
      </w:pPr>
      <w:r w:rsidRPr="00A2039E">
        <w:rPr>
          <w:rFonts w:ascii="Arial" w:hAnsi="Arial" w:cs="Arial"/>
          <w:sz w:val="24"/>
          <w:szCs w:val="24"/>
        </w:rPr>
        <w:t xml:space="preserve">La solapa de inicio, se encuentra dividida en tres partes. En el panel izquierdo, se observa una tabla de valores obtenidos por los sensores. Estos valores se actualizan en tiempo real. En el panel central se encuentra, un botón para activar/desactivar la visualización de video en tiempo real. Por debajo, de dicho botón, existe un conjunto de botones, que permiten controlar el movimiento y la dirección del robot móvil. En el panel derecho, </w:t>
      </w:r>
      <w:r>
        <w:rPr>
          <w:rFonts w:ascii="Arial" w:hAnsi="Arial" w:cs="Arial"/>
          <w:sz w:val="24"/>
          <w:szCs w:val="24"/>
        </w:rPr>
        <w:t>se puede ver</w:t>
      </w:r>
      <w:r w:rsidRPr="00A2039E">
        <w:rPr>
          <w:rFonts w:ascii="Arial" w:hAnsi="Arial" w:cs="Arial"/>
          <w:sz w:val="24"/>
          <w:szCs w:val="24"/>
        </w:rPr>
        <w:t xml:space="preserve"> una sección de “novedades” la cual muestra los distintos estados de los sensores con mensajes de advertencia y/o información al usuario. </w:t>
      </w:r>
    </w:p>
    <w:p w14:paraId="73B2DF8A" w14:textId="77777777" w:rsidR="00897AEB" w:rsidRPr="00A2039E" w:rsidRDefault="00897AEB" w:rsidP="00897AEB">
      <w:pPr>
        <w:rPr>
          <w:rFonts w:ascii="Arial" w:hAnsi="Arial" w:cs="Arial"/>
          <w:sz w:val="24"/>
          <w:szCs w:val="24"/>
        </w:rPr>
      </w:pPr>
    </w:p>
    <w:p w14:paraId="3036A725" w14:textId="2ADEF506" w:rsidR="00897AEB" w:rsidRDefault="00897AEB" w:rsidP="00897AEB">
      <w:pPr>
        <w:rPr>
          <w:rFonts w:ascii="Arial" w:hAnsi="Arial" w:cs="Arial"/>
          <w:sz w:val="24"/>
          <w:szCs w:val="24"/>
        </w:rPr>
      </w:pPr>
      <w:r w:rsidRPr="00A2039E">
        <w:rPr>
          <w:rFonts w:ascii="Arial" w:hAnsi="Arial" w:cs="Arial"/>
          <w:sz w:val="24"/>
          <w:szCs w:val="24"/>
        </w:rPr>
        <w:t>En la solapa estadísticas, se visualizan dos diagramas estadísticos. El primero es de temperatura</w:t>
      </w:r>
      <w:r>
        <w:rPr>
          <w:rFonts w:ascii="Arial" w:hAnsi="Arial" w:cs="Arial"/>
          <w:sz w:val="24"/>
          <w:szCs w:val="24"/>
        </w:rPr>
        <w:t xml:space="preserve"> (</w:t>
      </w:r>
      <w:r w:rsidR="00A978B5" w:rsidRPr="00A978B5">
        <w:rPr>
          <w:rFonts w:ascii="Arial" w:hAnsi="Arial" w:cs="Arial"/>
          <w:b/>
          <w:sz w:val="24"/>
          <w:szCs w:val="24"/>
          <w:highlight w:val="yellow"/>
        </w:rPr>
        <w:fldChar w:fldCharType="begin"/>
      </w:r>
      <w:r w:rsidR="00A978B5" w:rsidRPr="00A978B5">
        <w:rPr>
          <w:rFonts w:ascii="Arial" w:hAnsi="Arial" w:cs="Arial"/>
          <w:b/>
          <w:sz w:val="24"/>
          <w:szCs w:val="24"/>
        </w:rPr>
        <w:instrText xml:space="preserve"> REF _Ref510615073 \h </w:instrText>
      </w:r>
      <w:r w:rsidR="00A978B5" w:rsidRPr="00A978B5">
        <w:rPr>
          <w:rFonts w:ascii="Arial" w:hAnsi="Arial" w:cs="Arial"/>
          <w:b/>
          <w:sz w:val="24"/>
          <w:szCs w:val="24"/>
          <w:highlight w:val="yellow"/>
        </w:rPr>
        <w:instrText xml:space="preserve"> \* MERGEFORMAT </w:instrText>
      </w:r>
      <w:r w:rsidR="00A978B5" w:rsidRPr="00A978B5">
        <w:rPr>
          <w:rFonts w:ascii="Arial" w:hAnsi="Arial" w:cs="Arial"/>
          <w:b/>
          <w:sz w:val="24"/>
          <w:szCs w:val="24"/>
          <w:highlight w:val="yellow"/>
        </w:rPr>
      </w:r>
      <w:r w:rsidR="00A978B5" w:rsidRPr="00A978B5">
        <w:rPr>
          <w:rFonts w:ascii="Arial" w:hAnsi="Arial" w:cs="Arial"/>
          <w:b/>
          <w:sz w:val="24"/>
          <w:szCs w:val="24"/>
          <w:highlight w:val="yellow"/>
        </w:rPr>
        <w:fldChar w:fldCharType="separate"/>
      </w:r>
      <w:r w:rsidR="00A978B5" w:rsidRPr="00A978B5">
        <w:rPr>
          <w:rFonts w:ascii="Arial" w:hAnsi="Arial" w:cs="Arial"/>
          <w:b/>
          <w:sz w:val="24"/>
          <w:szCs w:val="24"/>
        </w:rPr>
        <w:t xml:space="preserve">Ilustración </w:t>
      </w:r>
      <w:r w:rsidR="00A978B5" w:rsidRPr="00A978B5">
        <w:rPr>
          <w:rFonts w:ascii="Arial" w:hAnsi="Arial" w:cs="Arial"/>
          <w:b/>
          <w:noProof/>
          <w:sz w:val="24"/>
          <w:szCs w:val="24"/>
        </w:rPr>
        <w:t>81</w:t>
      </w:r>
      <w:r w:rsidR="00A978B5" w:rsidRPr="00A978B5">
        <w:rPr>
          <w:rFonts w:ascii="Arial" w:hAnsi="Arial" w:cs="Arial"/>
          <w:b/>
          <w:sz w:val="24"/>
          <w:szCs w:val="24"/>
        </w:rPr>
        <w:t xml:space="preserve"> – Estadísticas de temperaturas</w:t>
      </w:r>
      <w:r w:rsidR="00A978B5" w:rsidRPr="00A978B5">
        <w:rPr>
          <w:rFonts w:ascii="Arial" w:hAnsi="Arial" w:cs="Arial"/>
          <w:b/>
          <w:sz w:val="24"/>
          <w:szCs w:val="24"/>
          <w:highlight w:val="yellow"/>
        </w:rPr>
        <w:fldChar w:fldCharType="end"/>
      </w:r>
      <w:r>
        <w:rPr>
          <w:rFonts w:ascii="Arial" w:hAnsi="Arial" w:cs="Arial"/>
          <w:sz w:val="24"/>
          <w:szCs w:val="24"/>
        </w:rPr>
        <w:t>)</w:t>
      </w:r>
      <w:r w:rsidRPr="00A2039E">
        <w:rPr>
          <w:rFonts w:ascii="Arial" w:hAnsi="Arial" w:cs="Arial"/>
          <w:sz w:val="24"/>
          <w:szCs w:val="24"/>
        </w:rPr>
        <w:t xml:space="preserve">, que a través de unos selectores </w:t>
      </w:r>
      <w:r>
        <w:rPr>
          <w:rFonts w:ascii="Arial" w:hAnsi="Arial" w:cs="Arial"/>
          <w:sz w:val="24"/>
          <w:szCs w:val="24"/>
        </w:rPr>
        <w:t>se puede</w:t>
      </w:r>
      <w:r w:rsidRPr="00A2039E">
        <w:rPr>
          <w:rFonts w:ascii="Arial" w:hAnsi="Arial" w:cs="Arial"/>
          <w:sz w:val="24"/>
          <w:szCs w:val="24"/>
        </w:rPr>
        <w:t xml:space="preserve"> indicar la fecha de inicio y de fin. De esta forma se confecciona una gráfica, al cliquear en obtener, siempre y cuando existan datos almacenados en el período seleccionado. La gráfica muestra en las columnas, los días y en las filas, las horas del día desde las 00:00 hs hasta las 23:00. En cada una de las intersecciones fecha/hora se muestra el promedio de temperaturas en un rango de 1 hr. En la primera columna, se genera una media de los valores que se encuentran en la misma fila adyacente de las fechas</w:t>
      </w:r>
      <w:r>
        <w:rPr>
          <w:rFonts w:ascii="Arial" w:hAnsi="Arial" w:cs="Arial"/>
          <w:sz w:val="24"/>
          <w:szCs w:val="24"/>
        </w:rPr>
        <w:t xml:space="preserve"> seleccionadas.</w:t>
      </w:r>
    </w:p>
    <w:p w14:paraId="3BB71394" w14:textId="3726880E" w:rsidR="00897AEB" w:rsidRDefault="00897AEB" w:rsidP="00897AEB">
      <w:pPr>
        <w:rPr>
          <w:rFonts w:ascii="Arial" w:hAnsi="Arial" w:cs="Arial"/>
          <w:sz w:val="24"/>
          <w:szCs w:val="24"/>
        </w:rPr>
      </w:pPr>
    </w:p>
    <w:p w14:paraId="4D0D2825" w14:textId="77777777" w:rsidR="00D63F0D" w:rsidRDefault="00D63F0D" w:rsidP="00D63F0D">
      <w:pPr>
        <w:keepNext/>
        <w:jc w:val="center"/>
      </w:pPr>
      <w:r>
        <w:rPr>
          <w:noProof/>
        </w:rPr>
        <w:lastRenderedPageBreak/>
        <w:drawing>
          <wp:inline distT="0" distB="0" distL="0" distR="0" wp14:anchorId="54F7F0BC" wp14:editId="1A8E32E8">
            <wp:extent cx="5399846" cy="2274073"/>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922"/>
                    <a:stretch/>
                  </pic:blipFill>
                  <pic:spPr bwMode="auto">
                    <a:xfrm>
                      <a:off x="0" y="0"/>
                      <a:ext cx="5400040" cy="2274155"/>
                    </a:xfrm>
                    <a:prstGeom prst="rect">
                      <a:avLst/>
                    </a:prstGeom>
                    <a:noFill/>
                    <a:ln>
                      <a:noFill/>
                    </a:ln>
                    <a:extLst>
                      <a:ext uri="{53640926-AAD7-44D8-BBD7-CCE9431645EC}">
                        <a14:shadowObscured xmlns:a14="http://schemas.microsoft.com/office/drawing/2010/main"/>
                      </a:ext>
                    </a:extLst>
                  </pic:spPr>
                </pic:pic>
              </a:graphicData>
            </a:graphic>
          </wp:inline>
        </w:drawing>
      </w:r>
    </w:p>
    <w:p w14:paraId="5C3E4D36" w14:textId="6C118C1D" w:rsidR="00D63F0D" w:rsidRDefault="00D63F0D" w:rsidP="00D63F0D">
      <w:pPr>
        <w:pStyle w:val="Descripcin"/>
        <w:jc w:val="center"/>
        <w:rPr>
          <w:rFonts w:ascii="Arial" w:hAnsi="Arial" w:cs="Arial"/>
          <w:sz w:val="24"/>
          <w:szCs w:val="24"/>
        </w:rPr>
      </w:pPr>
      <w:bookmarkStart w:id="548" w:name="_Ref510615073"/>
      <w:bookmarkStart w:id="549" w:name="_Toc510799617"/>
      <w:r>
        <w:t xml:space="preserve">Ilustración </w:t>
      </w:r>
      <w:fldSimple w:instr=" SEQ Ilustración \* ARABIC ">
        <w:r>
          <w:rPr>
            <w:noProof/>
          </w:rPr>
          <w:t>81</w:t>
        </w:r>
      </w:fldSimple>
      <w:r>
        <w:t xml:space="preserve"> – Estadísticas de temperaturas</w:t>
      </w:r>
      <w:bookmarkEnd w:id="548"/>
      <w:bookmarkEnd w:id="549"/>
    </w:p>
    <w:p w14:paraId="7976E622" w14:textId="69891B77" w:rsidR="00897AEB" w:rsidRDefault="00897AEB" w:rsidP="00897AEB">
      <w:pPr>
        <w:keepNext/>
        <w:jc w:val="center"/>
      </w:pPr>
    </w:p>
    <w:p w14:paraId="38A24264" w14:textId="21F4F7A9" w:rsidR="00D63F0D" w:rsidRDefault="00897AEB" w:rsidP="00897AEB">
      <w:pPr>
        <w:rPr>
          <w:rFonts w:ascii="Arial" w:hAnsi="Arial" w:cs="Arial"/>
          <w:sz w:val="24"/>
          <w:szCs w:val="24"/>
        </w:rPr>
      </w:pPr>
      <w:r w:rsidRPr="00A2039E">
        <w:rPr>
          <w:rFonts w:ascii="Arial" w:hAnsi="Arial" w:cs="Arial"/>
          <w:sz w:val="24"/>
          <w:szCs w:val="24"/>
        </w:rPr>
        <w:t>En el segundo</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_Ref508311141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82</w:t>
      </w:r>
      <w:r w:rsidR="00D63F0D" w:rsidRPr="00D63F0D">
        <w:rPr>
          <w:rFonts w:ascii="Arial" w:hAnsi="Arial" w:cs="Arial"/>
          <w:b/>
          <w:sz w:val="24"/>
          <w:szCs w:val="24"/>
        </w:rPr>
        <w:t xml:space="preserve"> - Estadísticas de monóxido</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se toman valores en tiempo real del valor de monóxido de carbono presente en el ambiente. Los mismos se representan según el horario y el valor en PPM</w:t>
      </w:r>
      <w:r w:rsidR="00A978B5">
        <w:rPr>
          <w:rFonts w:ascii="Arial" w:hAnsi="Arial" w:cs="Arial"/>
          <w:sz w:val="24"/>
          <w:szCs w:val="24"/>
        </w:rPr>
        <w:t>V</w:t>
      </w:r>
      <w:r w:rsidR="00370247">
        <w:rPr>
          <w:rFonts w:ascii="Arial" w:hAnsi="Arial" w:cs="Arial"/>
          <w:sz w:val="24"/>
          <w:szCs w:val="24"/>
        </w:rPr>
        <w:t xml:space="preserve"> (</w:t>
      </w:r>
      <w:r w:rsidR="00A978B5">
        <w:rPr>
          <w:rFonts w:ascii="Arial" w:hAnsi="Arial" w:cs="Arial"/>
          <w:sz w:val="24"/>
          <w:szCs w:val="24"/>
        </w:rPr>
        <w:t>Partes Por Millón en volumen</w:t>
      </w:r>
      <w:r w:rsidR="00370247">
        <w:rPr>
          <w:rFonts w:ascii="Arial" w:hAnsi="Arial" w:cs="Arial"/>
          <w:sz w:val="24"/>
          <w:szCs w:val="24"/>
        </w:rPr>
        <w:t>)</w:t>
      </w:r>
      <w:r w:rsidRPr="00A2039E">
        <w:rPr>
          <w:rFonts w:ascii="Arial" w:hAnsi="Arial" w:cs="Arial"/>
          <w:sz w:val="24"/>
          <w:szCs w:val="24"/>
        </w:rPr>
        <w:t xml:space="preserve"> obtenido. Por otro lado, se permite colocar el máximo de valores a visualizar.</w:t>
      </w:r>
    </w:p>
    <w:p w14:paraId="148FC4C1" w14:textId="6A7BE665" w:rsidR="00D63F0D" w:rsidRDefault="00D63F0D" w:rsidP="00897AEB">
      <w:pPr>
        <w:rPr>
          <w:rFonts w:ascii="Arial" w:hAnsi="Arial" w:cs="Arial"/>
          <w:sz w:val="24"/>
          <w:szCs w:val="24"/>
        </w:rPr>
      </w:pPr>
    </w:p>
    <w:p w14:paraId="2E429911" w14:textId="5930908E" w:rsidR="00D63F0D" w:rsidRDefault="00D63F0D" w:rsidP="00D63F0D">
      <w:pPr>
        <w:jc w:val="center"/>
        <w:rPr>
          <w:rFonts w:ascii="Arial" w:hAnsi="Arial" w:cs="Arial"/>
          <w:sz w:val="24"/>
          <w:szCs w:val="24"/>
        </w:rPr>
      </w:pPr>
      <w:r>
        <w:rPr>
          <w:noProof/>
        </w:rPr>
        <w:drawing>
          <wp:inline distT="0" distB="0" distL="0" distR="0" wp14:anchorId="1CA0C8C3" wp14:editId="5C43BE27">
            <wp:extent cx="4866005" cy="3347720"/>
            <wp:effectExtent l="0" t="0" r="0" b="50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66005" cy="3347720"/>
                    </a:xfrm>
                    <a:prstGeom prst="rect">
                      <a:avLst/>
                    </a:prstGeom>
                    <a:noFill/>
                    <a:ln>
                      <a:noFill/>
                    </a:ln>
                  </pic:spPr>
                </pic:pic>
              </a:graphicData>
            </a:graphic>
          </wp:inline>
        </w:drawing>
      </w:r>
    </w:p>
    <w:p w14:paraId="61EE9600" w14:textId="43D9C60D" w:rsidR="00897AEB" w:rsidRPr="00A2039E" w:rsidRDefault="00897AEB" w:rsidP="00897AEB">
      <w:pPr>
        <w:rPr>
          <w:rFonts w:ascii="Arial" w:hAnsi="Arial" w:cs="Arial"/>
          <w:sz w:val="24"/>
          <w:szCs w:val="24"/>
        </w:rPr>
      </w:pPr>
      <w:r w:rsidRPr="00A2039E">
        <w:rPr>
          <w:rFonts w:ascii="Arial" w:hAnsi="Arial" w:cs="Arial"/>
          <w:sz w:val="24"/>
          <w:szCs w:val="24"/>
        </w:rPr>
        <w:t xml:space="preserve"> </w:t>
      </w:r>
    </w:p>
    <w:p w14:paraId="49BF88A0" w14:textId="1B48AC2A" w:rsidR="00D63F0D" w:rsidRDefault="00D63F0D" w:rsidP="00D63F0D">
      <w:pPr>
        <w:pStyle w:val="Descripcin"/>
        <w:jc w:val="center"/>
        <w:rPr>
          <w:rFonts w:ascii="Arial" w:hAnsi="Arial" w:cs="Arial"/>
          <w:sz w:val="24"/>
          <w:szCs w:val="24"/>
        </w:rPr>
      </w:pPr>
      <w:bookmarkStart w:id="550" w:name="_Ref508311141"/>
      <w:bookmarkStart w:id="551" w:name="_Toc510799618"/>
      <w:r>
        <w:t xml:space="preserve">Ilustración </w:t>
      </w:r>
      <w:fldSimple w:instr=" SEQ Ilustración \* ARABIC ">
        <w:r>
          <w:rPr>
            <w:noProof/>
          </w:rPr>
          <w:t>82</w:t>
        </w:r>
      </w:fldSimple>
      <w:r>
        <w:t xml:space="preserve"> - Estadísticas de monóxido</w:t>
      </w:r>
      <w:bookmarkEnd w:id="550"/>
      <w:bookmarkEnd w:id="551"/>
    </w:p>
    <w:p w14:paraId="18FD7597" w14:textId="77777777" w:rsidR="00897AEB" w:rsidRPr="00A2039E" w:rsidRDefault="00897AEB" w:rsidP="00897AEB">
      <w:pPr>
        <w:rPr>
          <w:rFonts w:ascii="Arial" w:hAnsi="Arial" w:cs="Arial"/>
          <w:sz w:val="24"/>
          <w:szCs w:val="24"/>
        </w:rPr>
      </w:pPr>
    </w:p>
    <w:p w14:paraId="4E94D16F" w14:textId="147A5B85" w:rsidR="00897AEB" w:rsidRPr="00A2039E" w:rsidRDefault="00897AEB" w:rsidP="00897AEB">
      <w:pPr>
        <w:rPr>
          <w:rFonts w:ascii="Arial" w:hAnsi="Arial" w:cs="Arial"/>
          <w:sz w:val="24"/>
          <w:szCs w:val="24"/>
        </w:rPr>
      </w:pPr>
      <w:r w:rsidRPr="00A2039E">
        <w:rPr>
          <w:rFonts w:ascii="Arial" w:hAnsi="Arial" w:cs="Arial"/>
          <w:sz w:val="24"/>
          <w:szCs w:val="24"/>
        </w:rPr>
        <w:t>En la solapa otras opciones</w:t>
      </w:r>
      <w:r>
        <w:rPr>
          <w:rFonts w:ascii="Arial" w:hAnsi="Arial" w:cs="Arial"/>
          <w:sz w:val="24"/>
          <w:szCs w:val="24"/>
        </w:rPr>
        <w:t xml:space="preserve"> (</w:t>
      </w:r>
      <w:r w:rsidRPr="0090512F">
        <w:rPr>
          <w:rFonts w:ascii="Arial" w:hAnsi="Arial" w:cs="Arial"/>
          <w:b/>
          <w:sz w:val="24"/>
          <w:szCs w:val="24"/>
        </w:rPr>
        <w:fldChar w:fldCharType="begin"/>
      </w:r>
      <w:r w:rsidRPr="0090512F">
        <w:rPr>
          <w:rFonts w:ascii="Arial" w:hAnsi="Arial" w:cs="Arial"/>
          <w:b/>
          <w:sz w:val="24"/>
          <w:szCs w:val="24"/>
        </w:rPr>
        <w:instrText xml:space="preserve"> REF _Ref508311079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83</w:t>
      </w:r>
      <w:r w:rsidR="00D63F0D" w:rsidRPr="00D63F0D">
        <w:rPr>
          <w:rFonts w:ascii="Arial" w:hAnsi="Arial" w:cs="Arial"/>
          <w:b/>
          <w:sz w:val="24"/>
          <w:szCs w:val="24"/>
        </w:rPr>
        <w:t xml:space="preserve"> - Aplicación web - Otras opciones</w:t>
      </w:r>
      <w:r w:rsidRPr="0090512F">
        <w:rPr>
          <w:rFonts w:ascii="Arial" w:hAnsi="Arial" w:cs="Arial"/>
          <w:b/>
          <w:sz w:val="24"/>
          <w:szCs w:val="24"/>
        </w:rPr>
        <w:fldChar w:fldCharType="end"/>
      </w:r>
      <w:r>
        <w:rPr>
          <w:rFonts w:ascii="Arial" w:hAnsi="Arial" w:cs="Arial"/>
          <w:sz w:val="24"/>
          <w:szCs w:val="24"/>
        </w:rPr>
        <w:t>)</w:t>
      </w:r>
      <w:r w:rsidRPr="00A2039E">
        <w:rPr>
          <w:rFonts w:ascii="Arial" w:hAnsi="Arial" w:cs="Arial"/>
          <w:sz w:val="24"/>
          <w:szCs w:val="24"/>
        </w:rPr>
        <w:t>, visualizamos dos botones, que permiten apagar o reiniciar e</w:t>
      </w:r>
      <w:r w:rsidR="0090512F">
        <w:rPr>
          <w:rFonts w:ascii="Arial" w:hAnsi="Arial" w:cs="Arial"/>
          <w:sz w:val="24"/>
          <w:szCs w:val="24"/>
        </w:rPr>
        <w:t xml:space="preserve">l sistema operativo, por ende, </w:t>
      </w:r>
      <w:r w:rsidRPr="00A2039E">
        <w:rPr>
          <w:rFonts w:ascii="Arial" w:hAnsi="Arial" w:cs="Arial"/>
          <w:sz w:val="24"/>
          <w:szCs w:val="24"/>
        </w:rPr>
        <w:t>el robot móvil.</w:t>
      </w:r>
    </w:p>
    <w:p w14:paraId="3E337647" w14:textId="77777777" w:rsidR="00897AEB" w:rsidRDefault="00897AEB" w:rsidP="00897AEB">
      <w:pPr>
        <w:pStyle w:val="Sinespaciado"/>
      </w:pPr>
    </w:p>
    <w:p w14:paraId="574D4B4C" w14:textId="77777777" w:rsidR="00897AEB" w:rsidRDefault="00897AEB" w:rsidP="00897AEB">
      <w:pPr>
        <w:pStyle w:val="Sinespaciado"/>
        <w:keepNext/>
      </w:pPr>
      <w:r>
        <w:rPr>
          <w:rFonts w:eastAsia="Times New Roman"/>
          <w:noProof/>
          <w:lang w:val="en-US" w:eastAsia="en-US"/>
        </w:rPr>
        <w:lastRenderedPageBreak/>
        <w:drawing>
          <wp:inline distT="0" distB="0" distL="0" distR="0" wp14:anchorId="3BE2D064" wp14:editId="2DE2D023">
            <wp:extent cx="5398770" cy="885190"/>
            <wp:effectExtent l="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885190"/>
                    </a:xfrm>
                    <a:prstGeom prst="rect">
                      <a:avLst/>
                    </a:prstGeom>
                    <a:noFill/>
                    <a:ln>
                      <a:noFill/>
                    </a:ln>
                  </pic:spPr>
                </pic:pic>
              </a:graphicData>
            </a:graphic>
          </wp:inline>
        </w:drawing>
      </w:r>
    </w:p>
    <w:p w14:paraId="4B4E83B7" w14:textId="10B45B6B" w:rsidR="00897AEB" w:rsidRPr="006033AE" w:rsidRDefault="00897AEB" w:rsidP="00897AEB">
      <w:pPr>
        <w:pStyle w:val="Descripcin"/>
        <w:jc w:val="center"/>
      </w:pPr>
      <w:bookmarkStart w:id="552" w:name="_Ref508311079"/>
      <w:bookmarkStart w:id="553" w:name="_Toc510799619"/>
      <w:r>
        <w:t xml:space="preserve">Ilustración </w:t>
      </w:r>
      <w:fldSimple w:instr=" SEQ Ilustración \* ARABIC ">
        <w:r w:rsidR="00D63F0D">
          <w:rPr>
            <w:noProof/>
          </w:rPr>
          <w:t>83</w:t>
        </w:r>
      </w:fldSimple>
      <w:r>
        <w:t xml:space="preserve"> - Aplicación web - Otras opciones</w:t>
      </w:r>
      <w:bookmarkEnd w:id="552"/>
      <w:bookmarkEnd w:id="553"/>
    </w:p>
    <w:p w14:paraId="1E1FECE8" w14:textId="77777777" w:rsidR="00897AEB" w:rsidRPr="00AA23CC" w:rsidRDefault="00897AEB" w:rsidP="00897AEB">
      <w:pPr>
        <w:pStyle w:val="Ttulo2"/>
        <w:rPr>
          <w:b/>
          <w:sz w:val="32"/>
          <w:szCs w:val="32"/>
        </w:rPr>
      </w:pPr>
      <w:bookmarkStart w:id="554" w:name="_Toc510799460"/>
      <w:r>
        <w:rPr>
          <w:b/>
          <w:sz w:val="32"/>
          <w:szCs w:val="32"/>
        </w:rPr>
        <w:t xml:space="preserve">10.5 </w:t>
      </w:r>
      <w:r w:rsidRPr="00AA23CC">
        <w:rPr>
          <w:b/>
          <w:sz w:val="32"/>
          <w:szCs w:val="32"/>
        </w:rPr>
        <w:t>Puesta en producción del SAR</w:t>
      </w:r>
      <w:bookmarkEnd w:id="554"/>
    </w:p>
    <w:p w14:paraId="49D04990" w14:textId="77777777" w:rsidR="00897AEB" w:rsidRPr="006033AE" w:rsidRDefault="00897AEB" w:rsidP="00897AEB"/>
    <w:p w14:paraId="56A2E583" w14:textId="77777777" w:rsidR="00897AEB" w:rsidRPr="00A2039E" w:rsidRDefault="00897AEB" w:rsidP="00897AEB">
      <w:pPr>
        <w:rPr>
          <w:rFonts w:ascii="Arial" w:hAnsi="Arial" w:cs="Arial"/>
          <w:sz w:val="24"/>
          <w:szCs w:val="24"/>
        </w:rPr>
      </w:pPr>
      <w:r w:rsidRPr="00A2039E">
        <w:rPr>
          <w:rFonts w:ascii="Arial" w:hAnsi="Arial" w:cs="Arial"/>
          <w:sz w:val="24"/>
          <w:szCs w:val="24"/>
        </w:rPr>
        <w:t>Para desplegar el SAR se necesitó de software y configuraciones adicionales que a continuación se describen.</w:t>
      </w:r>
    </w:p>
    <w:p w14:paraId="424BC861" w14:textId="77777777" w:rsidR="00897AEB" w:rsidRDefault="00897AEB" w:rsidP="00897AEB"/>
    <w:p w14:paraId="7052F964" w14:textId="77777777" w:rsidR="00897AEB" w:rsidRPr="00AA23CC" w:rsidRDefault="00897AEB" w:rsidP="00897AEB">
      <w:pPr>
        <w:pStyle w:val="Ttulo3"/>
        <w:rPr>
          <w:sz w:val="28"/>
          <w:szCs w:val="28"/>
        </w:rPr>
      </w:pPr>
      <w:bookmarkStart w:id="555" w:name="_Toc510799461"/>
      <w:r>
        <w:rPr>
          <w:sz w:val="28"/>
          <w:szCs w:val="28"/>
        </w:rPr>
        <w:t xml:space="preserve">10.5.1 </w:t>
      </w:r>
      <w:r w:rsidRPr="00AA23CC">
        <w:rPr>
          <w:sz w:val="28"/>
          <w:szCs w:val="28"/>
        </w:rPr>
        <w:t>Configuración de Raspberry como AP</w:t>
      </w:r>
      <w:bookmarkEnd w:id="555"/>
    </w:p>
    <w:p w14:paraId="3A366E76" w14:textId="77777777" w:rsidR="00897AEB" w:rsidRDefault="00897AEB" w:rsidP="00897AEB"/>
    <w:p w14:paraId="55386588" w14:textId="615C7AD2" w:rsidR="00897AEB" w:rsidRDefault="00897AEB" w:rsidP="00897AEB">
      <w:pPr>
        <w:rPr>
          <w:rFonts w:ascii="Arial" w:hAnsi="Arial" w:cs="Arial"/>
          <w:sz w:val="24"/>
          <w:szCs w:val="24"/>
        </w:rPr>
      </w:pPr>
      <w:r w:rsidRPr="00CF5DCD">
        <w:rPr>
          <w:rFonts w:ascii="Arial" w:hAnsi="Arial" w:cs="Arial"/>
          <w:sz w:val="24"/>
          <w:szCs w:val="24"/>
        </w:rPr>
        <w:t xml:space="preserve">El SBC Raspberry Pi 3 se encuentra dotado de un módulo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_Ref510613667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WIFI</w:t>
      </w:r>
      <w:r w:rsidR="00370247" w:rsidRPr="00370247">
        <w:rPr>
          <w:rFonts w:ascii="Arial" w:hAnsi="Arial" w:cs="Arial"/>
          <w:sz w:val="24"/>
          <w:szCs w:val="24"/>
        </w:rPr>
        <w:fldChar w:fldCharType="end"/>
      </w:r>
      <w:r w:rsidRPr="00CF5DCD">
        <w:rPr>
          <w:rFonts w:ascii="Arial" w:hAnsi="Arial" w:cs="Arial"/>
          <w:sz w:val="24"/>
          <w:szCs w:val="24"/>
        </w:rPr>
        <w:t xml:space="preserve"> que permite la configuración como modo Access Point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w:t>
      </w:r>
      <w:r w:rsidR="00370247" w:rsidRPr="00370247">
        <w:rPr>
          <w:rFonts w:ascii="Arial" w:hAnsi="Arial" w:cs="Arial"/>
          <w:sz w:val="24"/>
          <w:szCs w:val="24"/>
        </w:rPr>
        <w:fldChar w:fldCharType="end"/>
      </w:r>
      <w:r w:rsidRPr="00CF5DCD">
        <w:rPr>
          <w:rFonts w:ascii="Arial" w:hAnsi="Arial" w:cs="Arial"/>
          <w:sz w:val="24"/>
          <w:szCs w:val="24"/>
        </w:rPr>
        <w:t xml:space="preserve">). </w:t>
      </w:r>
      <w:r>
        <w:rPr>
          <w:rFonts w:ascii="Arial" w:hAnsi="Arial" w:cs="Arial"/>
          <w:sz w:val="24"/>
          <w:szCs w:val="24"/>
        </w:rPr>
        <w:t>Para que diversos dispositivos se puedan conectar al SAR, se realizó la configuración de dicho módulo de la siguiente manera.</w:t>
      </w:r>
      <w:sdt>
        <w:sdtPr>
          <w:rPr>
            <w:rFonts w:ascii="Arial" w:hAnsi="Arial" w:cs="Arial"/>
            <w:sz w:val="24"/>
            <w:szCs w:val="24"/>
          </w:rPr>
          <w:id w:val="1050887812"/>
          <w:citation/>
        </w:sdtPr>
        <w:sdtContent>
          <w:r>
            <w:rPr>
              <w:rFonts w:ascii="Arial" w:hAnsi="Arial" w:cs="Arial"/>
              <w:sz w:val="24"/>
              <w:szCs w:val="24"/>
            </w:rPr>
            <w:fldChar w:fldCharType="begin"/>
          </w:r>
          <w:r>
            <w:rPr>
              <w:rFonts w:ascii="Arial" w:hAnsi="Arial" w:cs="Arial"/>
              <w:sz w:val="24"/>
              <w:szCs w:val="24"/>
            </w:rPr>
            <w:instrText xml:space="preserve"> CITATION gee \l 11274 </w:instrText>
          </w:r>
          <w:r>
            <w:rPr>
              <w:rFonts w:ascii="Arial" w:hAnsi="Arial" w:cs="Arial"/>
              <w:sz w:val="24"/>
              <w:szCs w:val="24"/>
            </w:rPr>
            <w:fldChar w:fldCharType="separate"/>
          </w:r>
          <w:r w:rsidR="00AB7AAE">
            <w:rPr>
              <w:rFonts w:ascii="Arial" w:hAnsi="Arial" w:cs="Arial"/>
              <w:noProof/>
              <w:sz w:val="24"/>
              <w:szCs w:val="24"/>
            </w:rPr>
            <w:t xml:space="preserve"> </w:t>
          </w:r>
          <w:r w:rsidR="00AB7AAE" w:rsidRPr="00AB7AAE">
            <w:rPr>
              <w:rFonts w:ascii="Arial" w:hAnsi="Arial" w:cs="Arial"/>
              <w:noProof/>
              <w:sz w:val="24"/>
              <w:szCs w:val="24"/>
            </w:rPr>
            <w:t>[29]</w:t>
          </w:r>
          <w:r>
            <w:rPr>
              <w:rFonts w:ascii="Arial" w:hAnsi="Arial" w:cs="Arial"/>
              <w:sz w:val="24"/>
              <w:szCs w:val="24"/>
            </w:rPr>
            <w:fldChar w:fldCharType="end"/>
          </w:r>
        </w:sdtContent>
      </w:sdt>
    </w:p>
    <w:p w14:paraId="6F9BE2E0" w14:textId="77777777" w:rsidR="00897AEB" w:rsidRDefault="00897AEB" w:rsidP="00897AEB">
      <w:pPr>
        <w:rPr>
          <w:rFonts w:ascii="Arial" w:hAnsi="Arial" w:cs="Arial"/>
          <w:sz w:val="24"/>
          <w:szCs w:val="24"/>
        </w:rPr>
      </w:pPr>
    </w:p>
    <w:p w14:paraId="4A5BAEB9" w14:textId="35F71A93" w:rsidR="00897AEB" w:rsidRDefault="00897AEB" w:rsidP="00897AEB">
      <w:pPr>
        <w:rPr>
          <w:rFonts w:ascii="Arial" w:hAnsi="Arial" w:cs="Arial"/>
          <w:sz w:val="24"/>
          <w:szCs w:val="24"/>
        </w:rPr>
      </w:pPr>
      <w:r>
        <w:rPr>
          <w:rFonts w:ascii="Arial" w:hAnsi="Arial" w:cs="Arial"/>
          <w:sz w:val="24"/>
          <w:szCs w:val="24"/>
        </w:rPr>
        <w:t>Primeramente, se instalaron, los programas necesarios para generar el punto de acceso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w:t>
      </w:r>
      <w:r w:rsidR="00370247" w:rsidRPr="00370247">
        <w:rPr>
          <w:rFonts w:ascii="Arial" w:hAnsi="Arial" w:cs="Arial"/>
          <w:sz w:val="24"/>
          <w:szCs w:val="24"/>
        </w:rPr>
        <w:fldChar w:fldCharType="end"/>
      </w:r>
      <w:r>
        <w:rPr>
          <w:rFonts w:ascii="Arial" w:hAnsi="Arial" w:cs="Arial"/>
          <w:sz w:val="24"/>
          <w:szCs w:val="24"/>
        </w:rPr>
        <w:t xml:space="preserve">), </w:t>
      </w:r>
      <w:r w:rsidRPr="00CF5DCD">
        <w:rPr>
          <w:rFonts w:ascii="Arial" w:hAnsi="Arial" w:cs="Arial"/>
          <w:b/>
          <w:sz w:val="24"/>
          <w:szCs w:val="24"/>
        </w:rPr>
        <w:t>hostapd</w:t>
      </w:r>
      <w:r>
        <w:rPr>
          <w:rFonts w:ascii="Arial" w:hAnsi="Arial" w:cs="Arial"/>
          <w:sz w:val="24"/>
          <w:szCs w:val="24"/>
        </w:rPr>
        <w:t xml:space="preserve"> y </w:t>
      </w:r>
      <w:r w:rsidRPr="00CF5DCD">
        <w:rPr>
          <w:rFonts w:ascii="Arial" w:hAnsi="Arial" w:cs="Arial"/>
          <w:b/>
          <w:sz w:val="24"/>
          <w:szCs w:val="24"/>
        </w:rPr>
        <w:t>isc-dhcp-server</w:t>
      </w:r>
      <w:r>
        <w:rPr>
          <w:rFonts w:ascii="Arial" w:hAnsi="Arial" w:cs="Arial"/>
          <w:sz w:val="24"/>
          <w:szCs w:val="24"/>
        </w:rPr>
        <w:t>. Introduciendo, en una terminal de Raspbian, los siguientes comandos:</w:t>
      </w:r>
    </w:p>
    <w:p w14:paraId="3A4AD915" w14:textId="77777777" w:rsidR="00897AEB" w:rsidRDefault="00897AEB" w:rsidP="00897AEB">
      <w:pPr>
        <w:rPr>
          <w:rFonts w:ascii="Arial" w:hAnsi="Arial" w:cs="Arial"/>
          <w:sz w:val="24"/>
          <w:szCs w:val="24"/>
        </w:rPr>
      </w:pPr>
    </w:p>
    <w:p w14:paraId="6476C75B"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apt-get install hostapd isc-dhcp-server</w:t>
      </w:r>
    </w:p>
    <w:p w14:paraId="3BCAC7E6" w14:textId="2FF9C5D3" w:rsidR="00897AEB" w:rsidRDefault="00897AEB" w:rsidP="00897AEB">
      <w:pPr>
        <w:rPr>
          <w:rFonts w:ascii="Arial" w:hAnsi="Arial" w:cs="Arial"/>
          <w:sz w:val="24"/>
          <w:szCs w:val="24"/>
        </w:rPr>
      </w:pPr>
      <w:r w:rsidRPr="00B97DB1">
        <w:rPr>
          <w:rFonts w:ascii="Arial" w:hAnsi="Arial" w:cs="Arial"/>
          <w:sz w:val="24"/>
          <w:szCs w:val="24"/>
        </w:rPr>
        <w:t xml:space="preserve">A </w:t>
      </w:r>
      <w:r>
        <w:rPr>
          <w:rFonts w:ascii="Arial" w:hAnsi="Arial" w:cs="Arial"/>
          <w:sz w:val="24"/>
          <w:szCs w:val="24"/>
        </w:rPr>
        <w:t xml:space="preserve">continuación, se configuro el archivo que permite la configuración de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_Ref510613709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411E62">
        <w:rPr>
          <w:rFonts w:ascii="Arial" w:hAnsi="Arial" w:cs="Arial"/>
          <w:b/>
          <w:i/>
          <w:sz w:val="24"/>
          <w:szCs w:val="24"/>
        </w:rPr>
        <w:t>DHCP</w:t>
      </w:r>
      <w:r w:rsidR="00370247" w:rsidRPr="00370247">
        <w:rPr>
          <w:rFonts w:ascii="Arial" w:hAnsi="Arial" w:cs="Arial"/>
          <w:sz w:val="24"/>
          <w:szCs w:val="24"/>
        </w:rPr>
        <w:fldChar w:fldCharType="end"/>
      </w:r>
      <w:r>
        <w:rPr>
          <w:rFonts w:ascii="Arial" w:hAnsi="Arial" w:cs="Arial"/>
          <w:sz w:val="24"/>
          <w:szCs w:val="24"/>
        </w:rPr>
        <w:t>, accediendo al mismo de la siguiente manera:</w:t>
      </w:r>
    </w:p>
    <w:p w14:paraId="6D639439" w14:textId="77777777" w:rsidR="00897AEB" w:rsidRDefault="00897AEB" w:rsidP="00897AEB">
      <w:pPr>
        <w:rPr>
          <w:rFonts w:ascii="Arial" w:hAnsi="Arial" w:cs="Arial"/>
          <w:sz w:val="24"/>
          <w:szCs w:val="24"/>
        </w:rPr>
      </w:pPr>
    </w:p>
    <w:p w14:paraId="203A4E76"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sudo gedit /etc/dhcp/dhcpd.conf</w:t>
      </w:r>
    </w:p>
    <w:p w14:paraId="77E0D32A" w14:textId="77777777" w:rsidR="00897AEB" w:rsidRDefault="00897AEB" w:rsidP="00897AEB">
      <w:pPr>
        <w:rPr>
          <w:rFonts w:ascii="Arial" w:hAnsi="Arial" w:cs="Arial"/>
          <w:sz w:val="24"/>
          <w:szCs w:val="24"/>
        </w:rPr>
      </w:pPr>
      <w:r>
        <w:rPr>
          <w:rFonts w:ascii="Arial" w:hAnsi="Arial" w:cs="Arial"/>
          <w:sz w:val="24"/>
          <w:szCs w:val="24"/>
        </w:rPr>
        <w:t>Dentro del mismo se comentaron dos líneas que definen el nombre de dominio, dado que no se utilizaron:</w:t>
      </w:r>
    </w:p>
    <w:p w14:paraId="0711EB59" w14:textId="77777777" w:rsidR="00897AEB" w:rsidRDefault="00897AEB" w:rsidP="00897AEB">
      <w:pPr>
        <w:rPr>
          <w:rFonts w:ascii="Arial" w:hAnsi="Arial" w:cs="Arial"/>
          <w:sz w:val="24"/>
          <w:szCs w:val="24"/>
        </w:rPr>
      </w:pPr>
    </w:p>
    <w:p w14:paraId="557E56D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 "example.org";</w:t>
      </w:r>
    </w:p>
    <w:p w14:paraId="6AD5BDE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#option domain-name-servers ns1.example.org, ns2.example.org;</w:t>
      </w:r>
    </w:p>
    <w:p w14:paraId="24E364A5" w14:textId="443C7C09" w:rsidR="00897AEB" w:rsidRPr="00B97DB1" w:rsidRDefault="00897AEB" w:rsidP="00897AEB">
      <w:pPr>
        <w:rPr>
          <w:rFonts w:ascii="Arial" w:hAnsi="Arial" w:cs="Arial"/>
          <w:sz w:val="24"/>
          <w:szCs w:val="24"/>
        </w:rPr>
      </w:pPr>
      <w:r w:rsidRPr="00B97DB1">
        <w:rPr>
          <w:rFonts w:ascii="Arial" w:hAnsi="Arial" w:cs="Arial"/>
          <w:sz w:val="24"/>
          <w:szCs w:val="24"/>
        </w:rPr>
        <w:t>Se descoment</w:t>
      </w:r>
      <w:r>
        <w:rPr>
          <w:rFonts w:ascii="Arial" w:hAnsi="Arial" w:cs="Arial"/>
          <w:sz w:val="24"/>
          <w:szCs w:val="24"/>
        </w:rPr>
        <w:t>ó</w:t>
      </w:r>
      <w:r w:rsidRPr="00B97DB1">
        <w:rPr>
          <w:rFonts w:ascii="Arial" w:hAnsi="Arial" w:cs="Arial"/>
          <w:sz w:val="24"/>
          <w:szCs w:val="24"/>
        </w:rPr>
        <w:t xml:space="preserve"> la línea que a continuación se resalta, que </w:t>
      </w:r>
      <w:r w:rsidR="0090512F" w:rsidRPr="00B97DB1">
        <w:rPr>
          <w:rFonts w:ascii="Arial" w:hAnsi="Arial" w:cs="Arial"/>
          <w:sz w:val="24"/>
          <w:szCs w:val="24"/>
        </w:rPr>
        <w:t>define</w:t>
      </w:r>
      <w:r w:rsidR="0090512F">
        <w:rPr>
          <w:rFonts w:ascii="Arial" w:hAnsi="Arial" w:cs="Arial"/>
          <w:sz w:val="24"/>
          <w:szCs w:val="24"/>
        </w:rPr>
        <w:t xml:space="preserve"> a</w:t>
      </w:r>
      <w:r>
        <w:rPr>
          <w:rFonts w:ascii="Arial" w:hAnsi="Arial" w:cs="Arial"/>
          <w:sz w:val="24"/>
          <w:szCs w:val="24"/>
        </w:rPr>
        <w:t xml:space="preserve"> </w:t>
      </w:r>
      <w:r w:rsidRPr="00B97DB1">
        <w:rPr>
          <w:rFonts w:ascii="Arial" w:hAnsi="Arial" w:cs="Arial"/>
          <w:sz w:val="24"/>
          <w:szCs w:val="24"/>
        </w:rPr>
        <w:t xml:space="preserve">la Raspberry como servidor </w:t>
      </w:r>
      <w:r w:rsidR="00370247">
        <w:rPr>
          <w:rFonts w:ascii="Arial" w:hAnsi="Arial" w:cs="Arial"/>
          <w:sz w:val="24"/>
          <w:szCs w:val="24"/>
        </w:rPr>
        <w:fldChar w:fldCharType="begin"/>
      </w:r>
      <w:r w:rsidR="00370247" w:rsidRPr="00370247">
        <w:rPr>
          <w:rFonts w:ascii="Arial" w:hAnsi="Arial" w:cs="Arial"/>
          <w:sz w:val="24"/>
          <w:szCs w:val="24"/>
        </w:rPr>
        <w:instrText xml:space="preserve"> REF _Ref510613760 \h  \* MERGEFORMAT </w:instrText>
      </w:r>
      <w:r w:rsidR="00370247">
        <w:rPr>
          <w:rFonts w:ascii="Arial" w:hAnsi="Arial" w:cs="Arial"/>
          <w:sz w:val="24"/>
          <w:szCs w:val="24"/>
        </w:rPr>
      </w:r>
      <w:r w:rsidR="00370247">
        <w:rPr>
          <w:rFonts w:ascii="Arial" w:hAnsi="Arial" w:cs="Arial"/>
          <w:sz w:val="24"/>
          <w:szCs w:val="24"/>
        </w:rPr>
        <w:fldChar w:fldCharType="separate"/>
      </w:r>
      <w:r w:rsidR="00370247" w:rsidRPr="00370247">
        <w:rPr>
          <w:rFonts w:ascii="Arial" w:hAnsi="Arial" w:cs="Arial"/>
          <w:b/>
          <w:i/>
          <w:sz w:val="24"/>
          <w:szCs w:val="24"/>
        </w:rPr>
        <w:t>DHCP</w:t>
      </w:r>
      <w:r w:rsidR="00370247" w:rsidRPr="00370247">
        <w:rPr>
          <w:b/>
          <w:i/>
          <w:sz w:val="32"/>
          <w:szCs w:val="32"/>
        </w:rPr>
        <w:t xml:space="preserve"> </w:t>
      </w:r>
      <w:r w:rsidR="00370247">
        <w:rPr>
          <w:rFonts w:ascii="Arial" w:hAnsi="Arial" w:cs="Arial"/>
          <w:sz w:val="24"/>
          <w:szCs w:val="24"/>
        </w:rPr>
        <w:fldChar w:fldCharType="end"/>
      </w:r>
      <w:r w:rsidRPr="00B97DB1">
        <w:rPr>
          <w:rFonts w:ascii="Arial" w:hAnsi="Arial" w:cs="Arial"/>
          <w:sz w:val="24"/>
          <w:szCs w:val="24"/>
        </w:rPr>
        <w:t>:</w:t>
      </w:r>
    </w:p>
    <w:p w14:paraId="4298CF0E" w14:textId="77777777" w:rsidR="00897AEB" w:rsidRDefault="00897AEB" w:rsidP="00897AEB">
      <w:pPr>
        <w:rPr>
          <w:rFonts w:ascii="Arial" w:hAnsi="Arial" w:cs="Arial"/>
          <w:sz w:val="24"/>
          <w:szCs w:val="24"/>
        </w:rPr>
      </w:pPr>
    </w:p>
    <w:p w14:paraId="7B4C2001"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If this DHCP server is the official DHCP server for the local</w:t>
      </w:r>
    </w:p>
    <w:p w14:paraId="3274B0FD"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network, the authoritative directive should be uncommented.</w:t>
      </w:r>
    </w:p>
    <w:p w14:paraId="41B69FA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highlight w:val="lightGray"/>
        </w:rPr>
        <w:t>authoritative</w:t>
      </w:r>
      <w:r w:rsidRPr="00B97DB1">
        <w:rPr>
          <w:color w:val="34495E"/>
        </w:rPr>
        <w:t>;</w:t>
      </w:r>
    </w:p>
    <w:p w14:paraId="16184116" w14:textId="77777777" w:rsidR="00897AEB" w:rsidRDefault="00897AEB" w:rsidP="00897AEB">
      <w:pPr>
        <w:rPr>
          <w:rFonts w:ascii="Arial" w:hAnsi="Arial" w:cs="Arial"/>
          <w:sz w:val="24"/>
          <w:szCs w:val="24"/>
        </w:rPr>
      </w:pPr>
      <w:r>
        <w:rPr>
          <w:rFonts w:ascii="Arial" w:hAnsi="Arial" w:cs="Arial"/>
          <w:sz w:val="24"/>
          <w:szCs w:val="24"/>
        </w:rPr>
        <w:lastRenderedPageBreak/>
        <w:t>Finalmente, la última configuración realizada con este archivo, fue la de definición de la subred para la LAN, donde se configuraron los siguientes parámetros:</w:t>
      </w:r>
    </w:p>
    <w:p w14:paraId="3B8593ED" w14:textId="77777777" w:rsidR="00897AEB" w:rsidRDefault="00897AEB" w:rsidP="00897AEB">
      <w:pPr>
        <w:rPr>
          <w:rFonts w:ascii="Arial" w:hAnsi="Arial" w:cs="Arial"/>
          <w:sz w:val="24"/>
          <w:szCs w:val="24"/>
        </w:rPr>
      </w:pPr>
    </w:p>
    <w:p w14:paraId="0E88C803"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subnet 192.168.2</w:t>
      </w:r>
      <w:r w:rsidRPr="00B97DB1">
        <w:rPr>
          <w:color w:val="34495E"/>
          <w:lang w:val="en-US"/>
        </w:rPr>
        <w:t>.0 netmask 255.255.255.0 {</w:t>
      </w:r>
    </w:p>
    <w:p w14:paraId="306DD78F"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range 192.168.2.10 192.168.2.3</w:t>
      </w:r>
      <w:r w:rsidRPr="00B97DB1">
        <w:rPr>
          <w:color w:val="34495E"/>
          <w:lang w:val="en-US"/>
        </w:rPr>
        <w:t>0;</w:t>
      </w:r>
    </w:p>
    <w:p w14:paraId="00F352D5"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broadcast-address</w:t>
      </w:r>
      <w:r>
        <w:rPr>
          <w:color w:val="34495E"/>
          <w:lang w:val="en-US"/>
        </w:rPr>
        <w:t xml:space="preserve"> 192.168.2</w:t>
      </w:r>
      <w:r w:rsidRPr="00B97DB1">
        <w:rPr>
          <w:color w:val="34495E"/>
          <w:lang w:val="en-US"/>
        </w:rPr>
        <w:t>.255;</w:t>
      </w:r>
    </w:p>
    <w:p w14:paraId="11BD6C9B"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Pr>
          <w:color w:val="34495E"/>
          <w:lang w:val="en-US"/>
        </w:rPr>
        <w:t xml:space="preserve">    option routers 192.168.2</w:t>
      </w:r>
      <w:r w:rsidRPr="00B97DB1">
        <w:rPr>
          <w:color w:val="34495E"/>
          <w:lang w:val="en-US"/>
        </w:rPr>
        <w:t>.1;</w:t>
      </w:r>
    </w:p>
    <w:p w14:paraId="2AFC24C4"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default-lease-time 600;</w:t>
      </w:r>
    </w:p>
    <w:p w14:paraId="261B49DC"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max-lease-time 7200;</w:t>
      </w:r>
    </w:p>
    <w:p w14:paraId="7FED4629"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B97DB1">
        <w:rPr>
          <w:color w:val="34495E"/>
          <w:lang w:val="en-US"/>
        </w:rPr>
        <w:t xml:space="preserve">    option domain-name "local";</w:t>
      </w:r>
    </w:p>
    <w:p w14:paraId="4CA99528"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lang w:val="en-US"/>
        </w:rPr>
        <w:t xml:space="preserve">    </w:t>
      </w:r>
      <w:r w:rsidRPr="00B97DB1">
        <w:rPr>
          <w:color w:val="34495E"/>
        </w:rPr>
        <w:t>option domain-name-servers 8.8.8.8, 8.8.4.4;</w:t>
      </w:r>
    </w:p>
    <w:p w14:paraId="20CC0450" w14:textId="77777777" w:rsidR="00897AEB" w:rsidRPr="00B97DB1"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B97DB1">
        <w:rPr>
          <w:color w:val="34495E"/>
        </w:rPr>
        <w:t>}</w:t>
      </w:r>
    </w:p>
    <w:p w14:paraId="4DCE304D" w14:textId="77777777" w:rsidR="00897AEB" w:rsidRDefault="00897AEB" w:rsidP="00897AEB">
      <w:pPr>
        <w:rPr>
          <w:rFonts w:ascii="Arial" w:hAnsi="Arial" w:cs="Arial"/>
          <w:sz w:val="24"/>
          <w:szCs w:val="24"/>
        </w:rPr>
      </w:pPr>
      <w:r>
        <w:rPr>
          <w:rFonts w:ascii="Arial" w:hAnsi="Arial" w:cs="Arial"/>
          <w:sz w:val="24"/>
          <w:szCs w:val="24"/>
        </w:rPr>
        <w:t>El siguiente archivo a modificar fue el isc-dhcp-server, para ello se accedió al mismo de la siguiente manera:</w:t>
      </w:r>
    </w:p>
    <w:p w14:paraId="7A1FDF7F" w14:textId="77777777" w:rsidR="00897AEB" w:rsidRDefault="00897AEB" w:rsidP="00897AEB">
      <w:pPr>
        <w:rPr>
          <w:rFonts w:ascii="Arial" w:hAnsi="Arial" w:cs="Arial"/>
          <w:sz w:val="24"/>
          <w:szCs w:val="24"/>
        </w:rPr>
      </w:pPr>
    </w:p>
    <w:p w14:paraId="33CE1010" w14:textId="77777777" w:rsidR="00897AEB" w:rsidRPr="00D35BF2"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lang w:val="en-US"/>
        </w:rPr>
      </w:pPr>
      <w:r w:rsidRPr="00D35BF2">
        <w:rPr>
          <w:color w:val="34495E"/>
          <w:lang w:val="en-US"/>
        </w:rPr>
        <w:t>sudo gedit /etc/default/isc-dhcp-server</w:t>
      </w:r>
    </w:p>
    <w:p w14:paraId="034AF249" w14:textId="67DF1C51" w:rsidR="00897AEB" w:rsidRDefault="00897AEB" w:rsidP="00897AEB">
      <w:pPr>
        <w:rPr>
          <w:rFonts w:ascii="Arial" w:hAnsi="Arial" w:cs="Arial"/>
          <w:sz w:val="24"/>
          <w:szCs w:val="24"/>
        </w:rPr>
      </w:pPr>
      <w:r w:rsidRPr="00632B0A">
        <w:rPr>
          <w:rFonts w:ascii="Arial" w:hAnsi="Arial" w:cs="Arial"/>
          <w:sz w:val="24"/>
          <w:szCs w:val="24"/>
        </w:rPr>
        <w:t xml:space="preserve">En él se </w:t>
      </w:r>
      <w:r>
        <w:rPr>
          <w:rFonts w:ascii="Arial" w:hAnsi="Arial" w:cs="Arial"/>
          <w:sz w:val="24"/>
          <w:szCs w:val="24"/>
        </w:rPr>
        <w:t>configuró</w:t>
      </w:r>
      <w:r w:rsidRPr="00632B0A">
        <w:rPr>
          <w:rFonts w:ascii="Arial" w:hAnsi="Arial" w:cs="Arial"/>
          <w:sz w:val="24"/>
          <w:szCs w:val="24"/>
        </w:rPr>
        <w:t xml:space="preserve"> la </w:t>
      </w:r>
      <w:r>
        <w:rPr>
          <w:rFonts w:ascii="Arial" w:hAnsi="Arial" w:cs="Arial"/>
          <w:sz w:val="24"/>
          <w:szCs w:val="24"/>
        </w:rPr>
        <w:t xml:space="preserve">interfaz de las Raspberry que funcionara como servidor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_Ref510613790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DHCP</w:t>
      </w:r>
      <w:r w:rsidR="00370247" w:rsidRPr="00370247">
        <w:rPr>
          <w:rFonts w:ascii="Arial" w:hAnsi="Arial" w:cs="Arial"/>
          <w:sz w:val="24"/>
          <w:szCs w:val="24"/>
        </w:rPr>
        <w:fldChar w:fldCharType="end"/>
      </w:r>
      <w:r>
        <w:rPr>
          <w:rFonts w:ascii="Arial" w:hAnsi="Arial" w:cs="Arial"/>
          <w:sz w:val="24"/>
          <w:szCs w:val="24"/>
        </w:rPr>
        <w:t>, en nuestro caso sobre la interfase wlan0, agregando la misma en la siguiente línea:</w:t>
      </w:r>
    </w:p>
    <w:p w14:paraId="6D3D7E08" w14:textId="77777777" w:rsidR="00897AEB" w:rsidRDefault="00897AEB" w:rsidP="00897AEB">
      <w:pPr>
        <w:rPr>
          <w:rFonts w:ascii="Arial" w:hAnsi="Arial" w:cs="Arial"/>
          <w:sz w:val="24"/>
          <w:szCs w:val="24"/>
        </w:rPr>
      </w:pPr>
    </w:p>
    <w:p w14:paraId="6B18FCDB" w14:textId="77777777" w:rsidR="00897AEB" w:rsidRPr="00632B0A" w:rsidRDefault="00897AEB" w:rsidP="00897AEB">
      <w:pPr>
        <w:pStyle w:val="HTMLconformatoprevio"/>
        <w:pBdr>
          <w:top w:val="single" w:sz="12" w:space="6" w:color="E7E9EC"/>
          <w:left w:val="single" w:sz="12" w:space="6" w:color="E7E9EC"/>
          <w:bottom w:val="single" w:sz="12" w:space="6" w:color="E7E9EC"/>
          <w:right w:val="single" w:sz="12" w:space="6" w:color="E7E9EC"/>
        </w:pBdr>
        <w:shd w:val="clear" w:color="auto" w:fill="FFFFFF"/>
        <w:wordWrap w:val="0"/>
        <w:spacing w:after="225"/>
        <w:rPr>
          <w:color w:val="34495E"/>
        </w:rPr>
      </w:pPr>
      <w:r w:rsidRPr="00632B0A">
        <w:rPr>
          <w:color w:val="34495E"/>
        </w:rPr>
        <w:t>INTERFACES=”wlan0”</w:t>
      </w:r>
    </w:p>
    <w:p w14:paraId="38A94962" w14:textId="1A17675B" w:rsidR="00897AEB" w:rsidRDefault="00897AEB" w:rsidP="00897AEB">
      <w:pPr>
        <w:rPr>
          <w:rFonts w:ascii="Arial" w:hAnsi="Arial" w:cs="Arial"/>
          <w:sz w:val="24"/>
          <w:szCs w:val="24"/>
        </w:rPr>
      </w:pPr>
      <w:r>
        <w:rPr>
          <w:rFonts w:ascii="Arial" w:hAnsi="Arial" w:cs="Arial"/>
          <w:sz w:val="24"/>
          <w:szCs w:val="24"/>
        </w:rPr>
        <w:t xml:space="preserve">Como es común para </w:t>
      </w:r>
      <w:r w:rsidR="00DE2F2C">
        <w:rPr>
          <w:rFonts w:ascii="Arial" w:hAnsi="Arial" w:cs="Arial"/>
          <w:sz w:val="24"/>
          <w:szCs w:val="24"/>
        </w:rPr>
        <w:fldChar w:fldCharType="begin"/>
      </w:r>
      <w:r w:rsidR="00DE2F2C">
        <w:rPr>
          <w:rFonts w:ascii="Arial" w:hAnsi="Arial" w:cs="Arial"/>
          <w:sz w:val="24"/>
          <w:szCs w:val="24"/>
        </w:rPr>
        <w:instrText xml:space="preserve"> REF _Ref509657771 \h </w:instrText>
      </w:r>
      <w:r w:rsidR="00DE2F2C">
        <w:rPr>
          <w:rFonts w:ascii="Arial" w:hAnsi="Arial" w:cs="Arial"/>
          <w:sz w:val="24"/>
          <w:szCs w:val="24"/>
        </w:rPr>
      </w:r>
      <w:r w:rsidR="00DE2F2C">
        <w:rPr>
          <w:rFonts w:ascii="Arial" w:hAnsi="Arial" w:cs="Arial"/>
          <w:sz w:val="24"/>
          <w:szCs w:val="24"/>
        </w:rPr>
        <w:fldChar w:fldCharType="separate"/>
      </w:r>
      <w:r w:rsidR="00DE2F2C">
        <w:rPr>
          <w:b/>
          <w:i/>
          <w:sz w:val="32"/>
          <w:szCs w:val="32"/>
        </w:rPr>
        <w:t>h</w:t>
      </w:r>
      <w:r w:rsidR="00DE2F2C" w:rsidRPr="00FA1017">
        <w:rPr>
          <w:b/>
          <w:i/>
          <w:sz w:val="32"/>
          <w:szCs w:val="32"/>
        </w:rPr>
        <w:t>os</w:t>
      </w:r>
      <w:r w:rsidR="00DE2F2C">
        <w:rPr>
          <w:b/>
          <w:i/>
          <w:sz w:val="32"/>
          <w:szCs w:val="32"/>
        </w:rPr>
        <w:t>ts</w:t>
      </w:r>
      <w:r w:rsidR="00DE2F2C">
        <w:rPr>
          <w:rFonts w:ascii="Arial" w:hAnsi="Arial" w:cs="Arial"/>
          <w:sz w:val="24"/>
          <w:szCs w:val="24"/>
        </w:rPr>
        <w:fldChar w:fldCharType="end"/>
      </w:r>
      <w:r w:rsidR="00DE2F2C">
        <w:rPr>
          <w:rFonts w:ascii="Arial" w:hAnsi="Arial" w:cs="Arial"/>
          <w:sz w:val="24"/>
          <w:szCs w:val="24"/>
        </w:rPr>
        <w:t xml:space="preserve"> </w:t>
      </w:r>
      <w:r>
        <w:rPr>
          <w:rFonts w:ascii="Arial" w:hAnsi="Arial" w:cs="Arial"/>
          <w:sz w:val="24"/>
          <w:szCs w:val="24"/>
        </w:rPr>
        <w:t xml:space="preserve">dónde se ejecutan servidores, se estableció el acceso a la aplicación web del SAR mediante una dirección </w:t>
      </w:r>
      <w:r w:rsidR="00370247">
        <w:rPr>
          <w:rFonts w:ascii="Arial" w:hAnsi="Arial" w:cs="Arial"/>
          <w:sz w:val="24"/>
          <w:szCs w:val="24"/>
        </w:rPr>
        <w:fldChar w:fldCharType="begin"/>
      </w:r>
      <w:r w:rsidR="00370247" w:rsidRPr="00370247">
        <w:rPr>
          <w:rFonts w:ascii="Arial" w:hAnsi="Arial" w:cs="Arial"/>
          <w:sz w:val="24"/>
          <w:szCs w:val="24"/>
        </w:rPr>
        <w:instrText xml:space="preserve"> REF _Ref510613818 \h  \* MERGEFORMAT </w:instrText>
      </w:r>
      <w:r w:rsidR="00370247">
        <w:rPr>
          <w:rFonts w:ascii="Arial" w:hAnsi="Arial" w:cs="Arial"/>
          <w:sz w:val="24"/>
          <w:szCs w:val="24"/>
        </w:rPr>
      </w:r>
      <w:r w:rsidR="00370247">
        <w:rPr>
          <w:rFonts w:ascii="Arial" w:hAnsi="Arial" w:cs="Arial"/>
          <w:sz w:val="24"/>
          <w:szCs w:val="24"/>
        </w:rPr>
        <w:fldChar w:fldCharType="separate"/>
      </w:r>
      <w:r w:rsidR="00370247" w:rsidRPr="00370247">
        <w:rPr>
          <w:rFonts w:ascii="Arial" w:hAnsi="Arial" w:cs="Arial"/>
          <w:b/>
          <w:i/>
          <w:iCs/>
          <w:sz w:val="24"/>
          <w:szCs w:val="24"/>
        </w:rPr>
        <w:t>IP</w:t>
      </w:r>
      <w:r w:rsidR="00370247" w:rsidRPr="00FA1017">
        <w:rPr>
          <w:b/>
          <w:i/>
          <w:iCs/>
          <w:sz w:val="32"/>
          <w:szCs w:val="32"/>
        </w:rPr>
        <w:t xml:space="preserve"> </w:t>
      </w:r>
      <w:r w:rsidR="00370247">
        <w:rPr>
          <w:rFonts w:ascii="Arial" w:hAnsi="Arial" w:cs="Arial"/>
          <w:sz w:val="24"/>
          <w:szCs w:val="24"/>
        </w:rPr>
        <w:fldChar w:fldCharType="end"/>
      </w:r>
      <w:r>
        <w:rPr>
          <w:rFonts w:ascii="Arial" w:hAnsi="Arial" w:cs="Arial"/>
          <w:sz w:val="24"/>
          <w:szCs w:val="24"/>
        </w:rPr>
        <w:t xml:space="preserve">estática, definida sobre la interfaz wlan0. </w:t>
      </w:r>
    </w:p>
    <w:p w14:paraId="5170F6C3" w14:textId="77777777" w:rsidR="00897AEB" w:rsidRDefault="00897AEB" w:rsidP="00897AEB">
      <w:pPr>
        <w:rPr>
          <w:rFonts w:ascii="Arial" w:hAnsi="Arial" w:cs="Arial"/>
          <w:sz w:val="24"/>
          <w:szCs w:val="24"/>
        </w:rPr>
      </w:pPr>
      <w:r>
        <w:rPr>
          <w:rFonts w:ascii="Arial" w:hAnsi="Arial" w:cs="Arial"/>
          <w:sz w:val="24"/>
          <w:szCs w:val="24"/>
        </w:rPr>
        <w:t>Primero se debió desactivar la interfaz wlan0, de la siguiente manera:</w:t>
      </w:r>
    </w:p>
    <w:p w14:paraId="75B77F96" w14:textId="77777777" w:rsidR="00897AEB" w:rsidRDefault="00897AEB" w:rsidP="00897AEB">
      <w:pPr>
        <w:rPr>
          <w:rFonts w:ascii="Arial" w:hAnsi="Arial" w:cs="Arial"/>
          <w:sz w:val="24"/>
          <w:szCs w:val="24"/>
        </w:rPr>
      </w:pPr>
    </w:p>
    <w:p w14:paraId="1BA69B26" w14:textId="77777777" w:rsidR="00897AEB" w:rsidRPr="002451EA"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2451EA">
        <w:rPr>
          <w:rFonts w:ascii="Courier New" w:eastAsia="Times New Roman" w:hAnsi="Courier New" w:cs="Courier New"/>
          <w:color w:val="34495E"/>
          <w:sz w:val="20"/>
          <w:szCs w:val="20"/>
        </w:rPr>
        <w:t>sudo ifdown wlan0</w:t>
      </w:r>
    </w:p>
    <w:p w14:paraId="619ACBCE" w14:textId="77777777" w:rsidR="00897AEB" w:rsidRDefault="00897AEB" w:rsidP="00897AEB">
      <w:pPr>
        <w:rPr>
          <w:rFonts w:ascii="Arial" w:hAnsi="Arial" w:cs="Arial"/>
          <w:sz w:val="24"/>
          <w:szCs w:val="24"/>
        </w:rPr>
      </w:pPr>
      <w:r>
        <w:rPr>
          <w:rFonts w:ascii="Arial" w:hAnsi="Arial" w:cs="Arial"/>
          <w:sz w:val="24"/>
          <w:szCs w:val="24"/>
        </w:rPr>
        <w:t xml:space="preserve"> Luego se modificaron los parámetros de configuración de wlan0 accediendo al siguiente archivo:</w:t>
      </w:r>
    </w:p>
    <w:p w14:paraId="0A899739" w14:textId="77777777" w:rsidR="00897AEB" w:rsidRDefault="00897AEB" w:rsidP="00897AEB">
      <w:pPr>
        <w:rPr>
          <w:rFonts w:ascii="Arial" w:hAnsi="Arial" w:cs="Arial"/>
          <w:sz w:val="24"/>
          <w:szCs w:val="24"/>
        </w:rPr>
      </w:pPr>
    </w:p>
    <w:p w14:paraId="5B7B231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/etc/network/interfaces</w:t>
      </w:r>
    </w:p>
    <w:p w14:paraId="1DFD60AD" w14:textId="5272EBE1" w:rsidR="00897AEB" w:rsidRPr="0054504C" w:rsidRDefault="00897AEB" w:rsidP="00897AEB">
      <w:pPr>
        <w:rPr>
          <w:rFonts w:ascii="Arial" w:hAnsi="Arial" w:cs="Arial"/>
          <w:sz w:val="24"/>
          <w:szCs w:val="24"/>
        </w:rPr>
      </w:pPr>
      <w:r w:rsidRPr="0054504C">
        <w:rPr>
          <w:rFonts w:ascii="Arial" w:hAnsi="Arial" w:cs="Arial"/>
          <w:sz w:val="24"/>
          <w:szCs w:val="24"/>
        </w:rPr>
        <w:t xml:space="preserve">En él se agregó la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_Ref510613824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iCs/>
          <w:sz w:val="24"/>
          <w:szCs w:val="24"/>
        </w:rPr>
        <w:t>IP</w:t>
      </w:r>
      <w:r w:rsidR="00370247" w:rsidRPr="00370247">
        <w:rPr>
          <w:rFonts w:ascii="Arial" w:hAnsi="Arial" w:cs="Arial"/>
          <w:sz w:val="24"/>
          <w:szCs w:val="24"/>
        </w:rPr>
        <w:fldChar w:fldCharType="end"/>
      </w:r>
      <w:r w:rsidR="00370247">
        <w:rPr>
          <w:rFonts w:ascii="Arial" w:hAnsi="Arial" w:cs="Arial"/>
          <w:sz w:val="24"/>
          <w:szCs w:val="24"/>
        </w:rPr>
        <w:t xml:space="preserve"> </w:t>
      </w:r>
      <w:r w:rsidRPr="0054504C">
        <w:rPr>
          <w:rFonts w:ascii="Arial" w:hAnsi="Arial" w:cs="Arial"/>
          <w:sz w:val="24"/>
          <w:szCs w:val="24"/>
        </w:rPr>
        <w:t>est</w:t>
      </w:r>
      <w:r>
        <w:rPr>
          <w:rFonts w:ascii="Arial" w:hAnsi="Arial" w:cs="Arial"/>
          <w:sz w:val="24"/>
          <w:szCs w:val="24"/>
        </w:rPr>
        <w:t>ática definida para el SAR y se comentaron las tres últimas líneas, que definían la configuración manual de la interfaz:</w:t>
      </w:r>
    </w:p>
    <w:p w14:paraId="1C729F5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allow-hotplug wlan0</w:t>
      </w:r>
    </w:p>
    <w:p w14:paraId="7457CC48"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6744D3C6"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static</w:t>
      </w:r>
    </w:p>
    <w:p w14:paraId="567D493E"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 xml:space="preserve">  address 192.168.2</w:t>
      </w:r>
      <w:r w:rsidRPr="009D213B">
        <w:rPr>
          <w:rFonts w:ascii="Courier New" w:eastAsia="Times New Roman" w:hAnsi="Courier New" w:cs="Courier New"/>
          <w:color w:val="34495E"/>
          <w:sz w:val="20"/>
          <w:szCs w:val="20"/>
          <w:lang w:val="en-US"/>
        </w:rPr>
        <w:t>.1</w:t>
      </w:r>
    </w:p>
    <w:p w14:paraId="1F6FA219"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 xml:space="preserve">  netmask 255.255.255.0</w:t>
      </w:r>
    </w:p>
    <w:p w14:paraId="18AA5301"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p>
    <w:p w14:paraId="593F107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#iface wlan0 inet manual</w:t>
      </w:r>
    </w:p>
    <w:p w14:paraId="6368CEBF" w14:textId="77777777" w:rsidR="00897AEB" w:rsidRPr="009D213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9D213B">
        <w:rPr>
          <w:rFonts w:ascii="Courier New" w:eastAsia="Times New Roman" w:hAnsi="Courier New" w:cs="Courier New"/>
          <w:color w:val="34495E"/>
          <w:sz w:val="20"/>
          <w:szCs w:val="20"/>
          <w:lang w:val="en-US"/>
        </w:rPr>
        <w:t>#wpa-roam /etc/wpa_supplicant/wpa_supplicant.conf</w:t>
      </w:r>
    </w:p>
    <w:p w14:paraId="46D063D5" w14:textId="77777777" w:rsidR="00897AEB" w:rsidRPr="007A53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t>#iface default inet dhcp</w:t>
      </w:r>
    </w:p>
    <w:p w14:paraId="4392B22D" w14:textId="77777777" w:rsidR="00897AEB" w:rsidRDefault="00897AEB" w:rsidP="00897AEB">
      <w:pPr>
        <w:rPr>
          <w:rFonts w:ascii="Arial" w:hAnsi="Arial" w:cs="Arial"/>
          <w:sz w:val="24"/>
          <w:szCs w:val="24"/>
        </w:rPr>
      </w:pPr>
      <w:r w:rsidRPr="00974167">
        <w:rPr>
          <w:rFonts w:ascii="Arial" w:hAnsi="Arial" w:cs="Arial"/>
          <w:sz w:val="24"/>
          <w:szCs w:val="24"/>
        </w:rPr>
        <w:t>Luego de guardado el archive anterior</w:t>
      </w:r>
      <w:r>
        <w:rPr>
          <w:rFonts w:ascii="Arial" w:hAnsi="Arial" w:cs="Arial"/>
          <w:sz w:val="24"/>
          <w:szCs w:val="24"/>
        </w:rPr>
        <w:t xml:space="preserve"> se habilitó asignando la IP mencionada con el siguiente comando en la terminal:</w:t>
      </w:r>
    </w:p>
    <w:p w14:paraId="6DCA5358" w14:textId="77777777" w:rsidR="00897AEB" w:rsidRDefault="00897AEB" w:rsidP="00897AEB">
      <w:pPr>
        <w:rPr>
          <w:rFonts w:ascii="Arial" w:hAnsi="Arial" w:cs="Arial"/>
          <w:sz w:val="24"/>
          <w:szCs w:val="24"/>
        </w:rPr>
      </w:pPr>
    </w:p>
    <w:p w14:paraId="05EC3F7F"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t>sudo ifconfig wlan0 192.168.2</w:t>
      </w:r>
      <w:r w:rsidRPr="00974167">
        <w:rPr>
          <w:rFonts w:ascii="Courier New" w:eastAsia="Times New Roman" w:hAnsi="Courier New" w:cs="Courier New"/>
          <w:color w:val="34495E"/>
          <w:sz w:val="20"/>
          <w:szCs w:val="20"/>
        </w:rPr>
        <w:t>.1</w:t>
      </w:r>
    </w:p>
    <w:p w14:paraId="534CAD99" w14:textId="50C199B4" w:rsidR="00897AEB" w:rsidRDefault="00897AEB" w:rsidP="00897AEB">
      <w:pPr>
        <w:rPr>
          <w:rFonts w:ascii="Arial" w:hAnsi="Arial" w:cs="Arial"/>
          <w:sz w:val="24"/>
          <w:szCs w:val="24"/>
        </w:rPr>
      </w:pPr>
      <w:r>
        <w:rPr>
          <w:rFonts w:ascii="Arial" w:hAnsi="Arial" w:cs="Arial"/>
          <w:sz w:val="24"/>
          <w:szCs w:val="24"/>
        </w:rPr>
        <w:t xml:space="preserve"> Para finalizar la configuración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_Ref509657629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AP</w:t>
      </w:r>
      <w:r w:rsidR="00370247" w:rsidRPr="00370247">
        <w:rPr>
          <w:rFonts w:ascii="Arial" w:hAnsi="Arial" w:cs="Arial"/>
          <w:sz w:val="24"/>
          <w:szCs w:val="24"/>
        </w:rPr>
        <w:fldChar w:fldCharType="end"/>
      </w:r>
      <w:r>
        <w:rPr>
          <w:rFonts w:ascii="Arial" w:hAnsi="Arial" w:cs="Arial"/>
          <w:sz w:val="24"/>
          <w:szCs w:val="24"/>
        </w:rPr>
        <w:t>, se procedió a la modificación del siguiente archivo:</w:t>
      </w:r>
    </w:p>
    <w:p w14:paraId="3FACA4D8" w14:textId="77777777" w:rsidR="00897AEB" w:rsidRDefault="00897AEB" w:rsidP="00897AEB">
      <w:pPr>
        <w:rPr>
          <w:rFonts w:ascii="Arial" w:hAnsi="Arial" w:cs="Arial"/>
          <w:sz w:val="24"/>
          <w:szCs w:val="24"/>
        </w:rPr>
      </w:pPr>
    </w:p>
    <w:p w14:paraId="5D3CB946" w14:textId="77777777" w:rsidR="00897AEB" w:rsidRPr="00974167"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974167">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w:t>
      </w:r>
      <w:r w:rsidRPr="00974167">
        <w:rPr>
          <w:rFonts w:ascii="Courier New" w:eastAsia="Times New Roman" w:hAnsi="Courier New" w:cs="Courier New"/>
          <w:color w:val="34495E"/>
          <w:sz w:val="20"/>
          <w:szCs w:val="20"/>
        </w:rPr>
        <w:t xml:space="preserve"> /etc/hostapd/hostapd.conf</w:t>
      </w:r>
    </w:p>
    <w:p w14:paraId="7D9CA537" w14:textId="2529C5FD" w:rsidR="00897AEB" w:rsidRDefault="00897AEB" w:rsidP="00897AEB">
      <w:pPr>
        <w:rPr>
          <w:rFonts w:ascii="Arial" w:hAnsi="Arial" w:cs="Arial"/>
          <w:sz w:val="24"/>
          <w:szCs w:val="24"/>
        </w:rPr>
      </w:pPr>
      <w:r>
        <w:rPr>
          <w:rFonts w:ascii="Arial" w:hAnsi="Arial" w:cs="Arial"/>
          <w:sz w:val="24"/>
          <w:szCs w:val="24"/>
        </w:rPr>
        <w:t xml:space="preserve">El cual permite la definición de los ajustes básicos de la red </w:t>
      </w:r>
      <w:r w:rsidR="00370247" w:rsidRPr="00370247">
        <w:rPr>
          <w:rFonts w:ascii="Arial" w:hAnsi="Arial" w:cs="Arial"/>
          <w:sz w:val="24"/>
          <w:szCs w:val="24"/>
        </w:rPr>
        <w:fldChar w:fldCharType="begin"/>
      </w:r>
      <w:r w:rsidR="00370247" w:rsidRPr="00370247">
        <w:rPr>
          <w:rFonts w:ascii="Arial" w:hAnsi="Arial" w:cs="Arial"/>
          <w:sz w:val="24"/>
          <w:szCs w:val="24"/>
        </w:rPr>
        <w:instrText xml:space="preserve"> REF _Ref510613900 \h  \* MERGEFORMAT </w:instrText>
      </w:r>
      <w:r w:rsidR="00370247" w:rsidRPr="00370247">
        <w:rPr>
          <w:rFonts w:ascii="Arial" w:hAnsi="Arial" w:cs="Arial"/>
          <w:sz w:val="24"/>
          <w:szCs w:val="24"/>
        </w:rPr>
      </w:r>
      <w:r w:rsidR="00370247" w:rsidRPr="00370247">
        <w:rPr>
          <w:rFonts w:ascii="Arial" w:hAnsi="Arial" w:cs="Arial"/>
          <w:sz w:val="24"/>
          <w:szCs w:val="24"/>
        </w:rPr>
        <w:fldChar w:fldCharType="separate"/>
      </w:r>
      <w:r w:rsidR="00370247" w:rsidRPr="00370247">
        <w:rPr>
          <w:rFonts w:ascii="Arial" w:hAnsi="Arial" w:cs="Arial"/>
          <w:b/>
          <w:i/>
          <w:sz w:val="24"/>
          <w:szCs w:val="24"/>
        </w:rPr>
        <w:t>WIFI</w:t>
      </w:r>
      <w:r w:rsidR="00370247" w:rsidRPr="00370247">
        <w:rPr>
          <w:rFonts w:ascii="Arial" w:hAnsi="Arial" w:cs="Arial"/>
          <w:sz w:val="24"/>
          <w:szCs w:val="24"/>
        </w:rPr>
        <w:fldChar w:fldCharType="end"/>
      </w:r>
      <w:r w:rsidR="00370247">
        <w:rPr>
          <w:rFonts w:ascii="Arial" w:hAnsi="Arial" w:cs="Arial"/>
          <w:sz w:val="24"/>
          <w:szCs w:val="24"/>
        </w:rPr>
        <w:t xml:space="preserve"> </w:t>
      </w:r>
      <w:r>
        <w:rPr>
          <w:rFonts w:ascii="Arial" w:hAnsi="Arial" w:cs="Arial"/>
          <w:sz w:val="24"/>
          <w:szCs w:val="24"/>
        </w:rPr>
        <w:t>a transmitir, como el SSID, contraseña de acceso, interfaz y demás opciones que a continuación se detallan:</w:t>
      </w:r>
    </w:p>
    <w:p w14:paraId="7D7B39A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interface=wlan0</w:t>
      </w:r>
    </w:p>
    <w:p w14:paraId="7B605DB6"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ssid=sar</w:t>
      </w:r>
    </w:p>
    <w:p w14:paraId="3AF8146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hw_mode=g</w:t>
      </w:r>
    </w:p>
    <w:p w14:paraId="5A3405B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channel=6</w:t>
      </w:r>
    </w:p>
    <w:p w14:paraId="18CD1EB2"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macaddr_acl=0</w:t>
      </w:r>
    </w:p>
    <w:p w14:paraId="101F4FE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auth_algs=1</w:t>
      </w:r>
    </w:p>
    <w:p w14:paraId="1C4853F1"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ignore_broadcast_ssid=0</w:t>
      </w:r>
    </w:p>
    <w:p w14:paraId="1DC8F8E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wpa=2</w:t>
      </w:r>
    </w:p>
    <w:p w14:paraId="420274AA"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wpa_passphrase=sartesis2017</w:t>
      </w:r>
    </w:p>
    <w:p w14:paraId="73426C0E"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wpa_key_mgmt=WPA-PSK</w:t>
      </w:r>
    </w:p>
    <w:p w14:paraId="56384E2B"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4C2D1B">
        <w:rPr>
          <w:rFonts w:ascii="Courier New" w:eastAsia="Times New Roman" w:hAnsi="Courier New" w:cs="Courier New"/>
          <w:color w:val="34495E"/>
          <w:sz w:val="20"/>
          <w:szCs w:val="20"/>
          <w:lang w:val="en-US"/>
        </w:rPr>
        <w:t>wpa_pairwise=TKIP</w:t>
      </w:r>
    </w:p>
    <w:p w14:paraId="491BB5D7" w14:textId="77777777" w:rsidR="00897AEB" w:rsidRPr="004C2D1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4C2D1B">
        <w:rPr>
          <w:rFonts w:ascii="Courier New" w:eastAsia="Times New Roman" w:hAnsi="Courier New" w:cs="Courier New"/>
          <w:color w:val="34495E"/>
          <w:sz w:val="20"/>
          <w:szCs w:val="20"/>
        </w:rPr>
        <w:t>rsn_pairwise=CCMP</w:t>
      </w:r>
    </w:p>
    <w:p w14:paraId="471BDA5D" w14:textId="77777777" w:rsidR="00897AEB" w:rsidRPr="00974167" w:rsidRDefault="00897AEB" w:rsidP="00897AEB">
      <w:pPr>
        <w:rPr>
          <w:rFonts w:ascii="Arial" w:hAnsi="Arial" w:cs="Arial"/>
          <w:sz w:val="24"/>
          <w:szCs w:val="24"/>
        </w:rPr>
      </w:pPr>
    </w:p>
    <w:p w14:paraId="1294F2C9" w14:textId="2B85A0FB" w:rsidR="00897AEB" w:rsidRDefault="00897AEB" w:rsidP="00897AEB">
      <w:pPr>
        <w:rPr>
          <w:rFonts w:ascii="Arial" w:hAnsi="Arial" w:cs="Arial"/>
          <w:sz w:val="24"/>
          <w:szCs w:val="24"/>
        </w:rPr>
      </w:pPr>
      <w:r>
        <w:rPr>
          <w:rFonts w:ascii="Arial" w:hAnsi="Arial" w:cs="Arial"/>
          <w:sz w:val="24"/>
          <w:szCs w:val="24"/>
        </w:rPr>
        <w:lastRenderedPageBreak/>
        <w:t xml:space="preserve">Para que se inicie el modo </w:t>
      </w:r>
      <w:r w:rsidR="00E024FD">
        <w:rPr>
          <w:rFonts w:ascii="Arial" w:hAnsi="Arial" w:cs="Arial"/>
          <w:sz w:val="24"/>
          <w:szCs w:val="24"/>
        </w:rPr>
        <w:fldChar w:fldCharType="begin"/>
      </w:r>
      <w:r w:rsidR="00E024FD">
        <w:rPr>
          <w:rFonts w:ascii="Arial" w:hAnsi="Arial" w:cs="Arial"/>
          <w:sz w:val="24"/>
          <w:szCs w:val="24"/>
        </w:rPr>
        <w:instrText xml:space="preserve"> REF _Ref509657629 \h </w:instrText>
      </w:r>
      <w:r w:rsidR="00411E62">
        <w:rPr>
          <w:rFonts w:ascii="Arial" w:hAnsi="Arial" w:cs="Arial"/>
          <w:sz w:val="24"/>
          <w:szCs w:val="24"/>
        </w:rPr>
        <w:instrText xml:space="preserve"> \* MERGEFORMAT </w:instrText>
      </w:r>
      <w:r w:rsidR="00E024FD">
        <w:rPr>
          <w:rFonts w:ascii="Arial" w:hAnsi="Arial" w:cs="Arial"/>
          <w:sz w:val="24"/>
          <w:szCs w:val="24"/>
        </w:rPr>
      </w:r>
      <w:r w:rsidR="00E024FD">
        <w:rPr>
          <w:rFonts w:ascii="Arial" w:hAnsi="Arial" w:cs="Arial"/>
          <w:sz w:val="24"/>
          <w:szCs w:val="24"/>
        </w:rPr>
        <w:fldChar w:fldCharType="separate"/>
      </w:r>
      <w:r w:rsidR="00E024FD" w:rsidRPr="00411E62">
        <w:rPr>
          <w:rFonts w:ascii="Arial" w:hAnsi="Arial" w:cs="Arial"/>
          <w:b/>
          <w:i/>
          <w:sz w:val="24"/>
          <w:szCs w:val="24"/>
        </w:rPr>
        <w:t>AP</w:t>
      </w:r>
      <w:r w:rsidR="00E024FD" w:rsidRPr="00FA1017">
        <w:rPr>
          <w:b/>
          <w:i/>
          <w:sz w:val="32"/>
          <w:szCs w:val="32"/>
        </w:rPr>
        <w:t xml:space="preserve"> </w:t>
      </w:r>
      <w:r w:rsidR="00E024FD">
        <w:rPr>
          <w:rFonts w:ascii="Arial" w:hAnsi="Arial" w:cs="Arial"/>
          <w:sz w:val="24"/>
          <w:szCs w:val="24"/>
        </w:rPr>
        <w:fldChar w:fldCharType="end"/>
      </w:r>
      <w:r>
        <w:rPr>
          <w:rFonts w:ascii="Arial" w:hAnsi="Arial" w:cs="Arial"/>
          <w:sz w:val="24"/>
          <w:szCs w:val="24"/>
        </w:rPr>
        <w:t>al arrancar el sistema operativo se iniciaron los siguientes servicios:</w:t>
      </w:r>
    </w:p>
    <w:p w14:paraId="7732CA0E" w14:textId="77777777" w:rsidR="00897AEB" w:rsidRDefault="00897AEB" w:rsidP="00897AEB">
      <w:pPr>
        <w:rPr>
          <w:rFonts w:ascii="Arial" w:hAnsi="Arial" w:cs="Arial"/>
          <w:sz w:val="24"/>
          <w:szCs w:val="24"/>
        </w:rPr>
      </w:pPr>
    </w:p>
    <w:p w14:paraId="727E6E66"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hostapd start</w:t>
      </w:r>
    </w:p>
    <w:p w14:paraId="775E2DDF"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service isc-dhcp-server start</w:t>
      </w:r>
    </w:p>
    <w:p w14:paraId="7312B6B9" w14:textId="77777777" w:rsidR="00897AEB" w:rsidRDefault="00897AEB" w:rsidP="00897AEB">
      <w:pPr>
        <w:rPr>
          <w:rFonts w:ascii="Arial" w:hAnsi="Arial" w:cs="Arial"/>
          <w:sz w:val="24"/>
          <w:szCs w:val="24"/>
        </w:rPr>
      </w:pPr>
      <w:r w:rsidRPr="0033353F">
        <w:rPr>
          <w:rFonts w:ascii="Arial" w:hAnsi="Arial" w:cs="Arial"/>
          <w:sz w:val="24"/>
          <w:szCs w:val="24"/>
        </w:rPr>
        <w:t xml:space="preserve">Luego, se habilitaron </w:t>
      </w:r>
      <w:r>
        <w:rPr>
          <w:rFonts w:ascii="Arial" w:hAnsi="Arial" w:cs="Arial"/>
          <w:sz w:val="24"/>
          <w:szCs w:val="24"/>
        </w:rPr>
        <w:t>al arranque del SO:</w:t>
      </w:r>
    </w:p>
    <w:p w14:paraId="2FF8DB02" w14:textId="77777777" w:rsidR="00897AEB" w:rsidRDefault="00897AEB" w:rsidP="00897AEB">
      <w:pPr>
        <w:rPr>
          <w:rFonts w:ascii="Arial" w:hAnsi="Arial" w:cs="Arial"/>
          <w:sz w:val="24"/>
          <w:szCs w:val="24"/>
        </w:rPr>
      </w:pPr>
    </w:p>
    <w:p w14:paraId="78F6A2AE"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hostapd enable</w:t>
      </w:r>
    </w:p>
    <w:p w14:paraId="28CBEDF1"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sudo update-rc.d isc-dhcp-server enable</w:t>
      </w:r>
    </w:p>
    <w:p w14:paraId="3273EC6D" w14:textId="77777777" w:rsidR="00897AEB" w:rsidRPr="00AA23CC" w:rsidRDefault="00897AEB" w:rsidP="00897AEB">
      <w:pPr>
        <w:pStyle w:val="Ttulo3"/>
        <w:rPr>
          <w:sz w:val="28"/>
          <w:szCs w:val="28"/>
        </w:rPr>
      </w:pPr>
      <w:bookmarkStart w:id="556" w:name="_Toc510799462"/>
      <w:r>
        <w:rPr>
          <w:sz w:val="28"/>
          <w:szCs w:val="28"/>
        </w:rPr>
        <w:t xml:space="preserve">10.5.2 </w:t>
      </w:r>
      <w:r w:rsidRPr="00AA23CC">
        <w:rPr>
          <w:sz w:val="28"/>
          <w:szCs w:val="28"/>
        </w:rPr>
        <w:t>Configuración del servicio Motion</w:t>
      </w:r>
      <w:bookmarkEnd w:id="556"/>
    </w:p>
    <w:p w14:paraId="2441DC14" w14:textId="77777777" w:rsidR="00897AEB" w:rsidRDefault="00897AEB" w:rsidP="00897AEB"/>
    <w:p w14:paraId="0DA4B3E0" w14:textId="6B7A20F2" w:rsidR="00897AEB" w:rsidRDefault="00897AEB" w:rsidP="007A53EB">
      <w:pPr>
        <w:rPr>
          <w:rFonts w:ascii="Arial" w:hAnsi="Arial" w:cs="Arial"/>
          <w:sz w:val="24"/>
          <w:szCs w:val="24"/>
        </w:rPr>
      </w:pPr>
      <w:r w:rsidRPr="00D9259D">
        <w:rPr>
          <w:rFonts w:ascii="Arial" w:hAnsi="Arial" w:cs="Arial"/>
          <w:sz w:val="24"/>
          <w:szCs w:val="24"/>
        </w:rPr>
        <w:t>Como ya se mencionó anteriormente (</w:t>
      </w:r>
      <w:r w:rsidR="0090512F" w:rsidRPr="007A53EB">
        <w:rPr>
          <w:rFonts w:ascii="Arial" w:hAnsi="Arial" w:cs="Arial"/>
          <w:b/>
          <w:sz w:val="24"/>
          <w:szCs w:val="24"/>
        </w:rPr>
        <w:fldChar w:fldCharType="begin"/>
      </w:r>
      <w:r w:rsidR="0090512F" w:rsidRPr="007A53EB">
        <w:rPr>
          <w:rFonts w:ascii="Arial" w:hAnsi="Arial" w:cs="Arial"/>
          <w:b/>
          <w:sz w:val="24"/>
          <w:szCs w:val="24"/>
        </w:rPr>
        <w:instrText xml:space="preserve"> REF _Ref510552115 \h  \* MERGEFORMAT </w:instrText>
      </w:r>
      <w:r w:rsidR="0090512F" w:rsidRPr="007A53EB">
        <w:rPr>
          <w:rFonts w:ascii="Arial" w:hAnsi="Arial" w:cs="Arial"/>
          <w:b/>
          <w:sz w:val="24"/>
          <w:szCs w:val="24"/>
        </w:rPr>
      </w:r>
      <w:r w:rsidR="0090512F" w:rsidRPr="007A53EB">
        <w:rPr>
          <w:rFonts w:ascii="Arial" w:hAnsi="Arial" w:cs="Arial"/>
          <w:b/>
          <w:sz w:val="24"/>
          <w:szCs w:val="24"/>
        </w:rPr>
        <w:fldChar w:fldCharType="separate"/>
      </w:r>
      <w:r w:rsidR="0090512F" w:rsidRPr="007A53EB">
        <w:rPr>
          <w:rFonts w:ascii="Arial" w:hAnsi="Arial" w:cs="Arial"/>
          <w:b/>
          <w:sz w:val="24"/>
          <w:szCs w:val="24"/>
        </w:rPr>
        <w:t>8.3 Selección tecnologías software</w:t>
      </w:r>
      <w:r w:rsidR="0090512F" w:rsidRPr="007A53EB">
        <w:rPr>
          <w:rFonts w:ascii="Arial" w:hAnsi="Arial" w:cs="Arial"/>
          <w:b/>
          <w:sz w:val="24"/>
          <w:szCs w:val="24"/>
        </w:rPr>
        <w:fldChar w:fldCharType="end"/>
      </w:r>
      <w:r w:rsidR="0090512F" w:rsidRPr="007A53EB">
        <w:rPr>
          <w:rFonts w:ascii="Arial" w:hAnsi="Arial" w:cs="Arial"/>
          <w:sz w:val="24"/>
          <w:szCs w:val="24"/>
        </w:rPr>
        <w:t>),</w:t>
      </w:r>
      <w:r w:rsidRPr="007A53EB">
        <w:rPr>
          <w:rFonts w:ascii="Arial" w:hAnsi="Arial" w:cs="Arial"/>
          <w:sz w:val="24"/>
          <w:szCs w:val="24"/>
        </w:rPr>
        <w:t xml:space="preserve"> </w:t>
      </w:r>
      <w:r>
        <w:rPr>
          <w:rFonts w:ascii="Arial" w:hAnsi="Arial" w:cs="Arial"/>
          <w:sz w:val="24"/>
          <w:szCs w:val="24"/>
        </w:rPr>
        <w:t>el software seleccionado para la captura de imágenes por parte de la cámara de Raspberry es Motion. Para poder utilizar dicho p</w:t>
      </w:r>
      <w:r w:rsidR="00DF12C8">
        <w:rPr>
          <w:rFonts w:ascii="Arial" w:hAnsi="Arial" w:cs="Arial"/>
          <w:sz w:val="24"/>
          <w:szCs w:val="24"/>
        </w:rPr>
        <w:t>rograma se tuvo que realizar lo</w:t>
      </w:r>
      <w:r>
        <w:rPr>
          <w:rFonts w:ascii="Arial" w:hAnsi="Arial" w:cs="Arial"/>
          <w:sz w:val="24"/>
          <w:szCs w:val="24"/>
        </w:rPr>
        <w:t xml:space="preserve"> siguiente:</w:t>
      </w:r>
    </w:p>
    <w:p w14:paraId="02954C3B" w14:textId="77777777" w:rsidR="00897AEB" w:rsidRDefault="00897AEB" w:rsidP="00897AEB"/>
    <w:p w14:paraId="349A1B39" w14:textId="77777777" w:rsidR="00897AEB" w:rsidRPr="0081722A" w:rsidRDefault="00897AEB" w:rsidP="00897AEB">
      <w:pPr>
        <w:rPr>
          <w:rFonts w:ascii="Arial" w:hAnsi="Arial" w:cs="Arial"/>
          <w:sz w:val="24"/>
          <w:szCs w:val="24"/>
        </w:rPr>
      </w:pPr>
      <w:r w:rsidRPr="0081722A">
        <w:rPr>
          <w:rFonts w:ascii="Arial" w:hAnsi="Arial" w:cs="Arial"/>
          <w:sz w:val="24"/>
          <w:szCs w:val="24"/>
        </w:rPr>
        <w:t>Primero, se habilitó el uso de la cámara de Raspberry. Para ello, se accedió a las herramientas de configuración de Raspberry con el siguiente comando en una terminal de Raspbian:</w:t>
      </w:r>
    </w:p>
    <w:p w14:paraId="17131E7F" w14:textId="77777777" w:rsidR="00897AEB" w:rsidRDefault="00897AEB" w:rsidP="00897AEB"/>
    <w:p w14:paraId="5385AEE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sidRPr="0081722A">
        <w:rPr>
          <w:rFonts w:ascii="Courier New" w:eastAsia="Times New Roman" w:hAnsi="Courier New" w:cs="Courier New"/>
          <w:color w:val="34495E"/>
          <w:sz w:val="20"/>
          <w:szCs w:val="20"/>
        </w:rPr>
        <w:t>raspi-config</w:t>
      </w:r>
    </w:p>
    <w:p w14:paraId="4A929ED1" w14:textId="2CD3E64A" w:rsidR="00897AEB" w:rsidRDefault="00897AEB" w:rsidP="00897AEB">
      <w:pPr>
        <w:rPr>
          <w:rFonts w:ascii="Arial" w:hAnsi="Arial" w:cs="Arial"/>
          <w:sz w:val="24"/>
          <w:szCs w:val="24"/>
        </w:rPr>
      </w:pPr>
      <w:r w:rsidRPr="0081722A">
        <w:rPr>
          <w:rFonts w:ascii="Arial" w:hAnsi="Arial" w:cs="Arial"/>
          <w:sz w:val="24"/>
          <w:szCs w:val="24"/>
        </w:rPr>
        <w:t>Dentro de la lista de opciones</w:t>
      </w:r>
      <w:r w:rsidR="0090512F">
        <w:rPr>
          <w:rFonts w:ascii="Arial" w:hAnsi="Arial" w:cs="Arial"/>
          <w:sz w:val="24"/>
          <w:szCs w:val="24"/>
        </w:rPr>
        <w:t xml:space="preserve"> (</w:t>
      </w:r>
      <w:r w:rsidR="0090512F" w:rsidRPr="0090512F">
        <w:rPr>
          <w:rFonts w:ascii="Arial" w:hAnsi="Arial" w:cs="Arial"/>
          <w:b/>
          <w:sz w:val="24"/>
          <w:szCs w:val="24"/>
        </w:rPr>
        <w:fldChar w:fldCharType="begin"/>
      </w:r>
      <w:r w:rsidR="0090512F" w:rsidRPr="0090512F">
        <w:rPr>
          <w:rFonts w:ascii="Arial" w:hAnsi="Arial" w:cs="Arial"/>
          <w:b/>
          <w:sz w:val="24"/>
          <w:szCs w:val="24"/>
        </w:rPr>
        <w:instrText xml:space="preserve"> REF _Ref510552238 \h  \* MERGEFORMAT </w:instrText>
      </w:r>
      <w:r w:rsidR="0090512F" w:rsidRPr="0090512F">
        <w:rPr>
          <w:rFonts w:ascii="Arial" w:hAnsi="Arial" w:cs="Arial"/>
          <w:b/>
          <w:sz w:val="24"/>
          <w:szCs w:val="24"/>
        </w:rPr>
      </w:r>
      <w:r w:rsidR="0090512F"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84</w:t>
      </w:r>
      <w:r w:rsidR="00D63F0D" w:rsidRPr="00D63F0D">
        <w:rPr>
          <w:rFonts w:ascii="Arial" w:hAnsi="Arial" w:cs="Arial"/>
          <w:b/>
          <w:sz w:val="24"/>
          <w:szCs w:val="24"/>
        </w:rPr>
        <w:t xml:space="preserve"> - Software de configuración de Raspberry</w:t>
      </w:r>
      <w:r w:rsidR="0090512F" w:rsidRPr="0090512F">
        <w:rPr>
          <w:rFonts w:ascii="Arial" w:hAnsi="Arial" w:cs="Arial"/>
          <w:b/>
          <w:sz w:val="24"/>
          <w:szCs w:val="24"/>
        </w:rPr>
        <w:fldChar w:fldCharType="end"/>
      </w:r>
      <w:r w:rsidR="0090512F">
        <w:rPr>
          <w:rFonts w:ascii="Arial" w:hAnsi="Arial" w:cs="Arial"/>
          <w:sz w:val="24"/>
          <w:szCs w:val="24"/>
        </w:rPr>
        <w:t>)</w:t>
      </w:r>
      <w:r w:rsidRPr="0081722A">
        <w:rPr>
          <w:rFonts w:ascii="Arial" w:hAnsi="Arial" w:cs="Arial"/>
          <w:sz w:val="24"/>
          <w:szCs w:val="24"/>
        </w:rPr>
        <w:t xml:space="preserve"> se activó la cámara seleccionando la 5:</w:t>
      </w:r>
    </w:p>
    <w:p w14:paraId="75E390CA" w14:textId="77777777" w:rsidR="00897AEB" w:rsidRDefault="00897AEB" w:rsidP="00897AEB">
      <w:pPr>
        <w:rPr>
          <w:rFonts w:ascii="Arial" w:hAnsi="Arial" w:cs="Arial"/>
          <w:sz w:val="24"/>
          <w:szCs w:val="24"/>
        </w:rPr>
      </w:pPr>
    </w:p>
    <w:p w14:paraId="36367F8F" w14:textId="77777777" w:rsidR="00897AEB" w:rsidRDefault="00897AEB" w:rsidP="00897AEB">
      <w:pPr>
        <w:keepNext/>
      </w:pPr>
      <w:r>
        <w:rPr>
          <w:noProof/>
        </w:rPr>
        <w:drawing>
          <wp:inline distT="0" distB="0" distL="0" distR="0" wp14:anchorId="40933A88" wp14:editId="71578CC1">
            <wp:extent cx="5400040" cy="1781329"/>
            <wp:effectExtent l="0" t="0" r="0" b="9525"/>
            <wp:docPr id="1086" name="Imagen 1086" descr="webcam-enable-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cam-enable-camer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1781329"/>
                    </a:xfrm>
                    <a:prstGeom prst="rect">
                      <a:avLst/>
                    </a:prstGeom>
                    <a:noFill/>
                    <a:ln>
                      <a:noFill/>
                    </a:ln>
                  </pic:spPr>
                </pic:pic>
              </a:graphicData>
            </a:graphic>
          </wp:inline>
        </w:drawing>
      </w:r>
    </w:p>
    <w:p w14:paraId="63C85342" w14:textId="285399A4" w:rsidR="00897AEB" w:rsidRPr="0081722A" w:rsidRDefault="00897AEB" w:rsidP="00897AEB">
      <w:pPr>
        <w:pStyle w:val="Descripcin"/>
        <w:jc w:val="center"/>
        <w:rPr>
          <w:rFonts w:ascii="Arial" w:hAnsi="Arial" w:cs="Arial"/>
          <w:sz w:val="24"/>
          <w:szCs w:val="24"/>
        </w:rPr>
      </w:pPr>
      <w:bookmarkStart w:id="557" w:name="_Ref510552238"/>
      <w:bookmarkStart w:id="558" w:name="_Toc510799620"/>
      <w:r>
        <w:t xml:space="preserve">Ilustración </w:t>
      </w:r>
      <w:fldSimple w:instr=" SEQ Ilustración \* ARABIC ">
        <w:r w:rsidR="00D63F0D">
          <w:rPr>
            <w:noProof/>
          </w:rPr>
          <w:t>84</w:t>
        </w:r>
      </w:fldSimple>
      <w:r>
        <w:t xml:space="preserve"> - Software de configuración de Raspberry</w:t>
      </w:r>
      <w:bookmarkEnd w:id="557"/>
      <w:bookmarkEnd w:id="558"/>
    </w:p>
    <w:p w14:paraId="172F01AA" w14:textId="77777777" w:rsidR="00897AEB" w:rsidRPr="0081722A" w:rsidRDefault="00897AEB" w:rsidP="00897AEB"/>
    <w:p w14:paraId="015FA5D0" w14:textId="77777777" w:rsidR="00897AEB" w:rsidRPr="00CF2D9F" w:rsidRDefault="00897AEB" w:rsidP="00897AEB">
      <w:pPr>
        <w:rPr>
          <w:rFonts w:ascii="Arial" w:hAnsi="Arial" w:cs="Arial"/>
          <w:sz w:val="24"/>
          <w:szCs w:val="24"/>
        </w:rPr>
      </w:pPr>
      <w:r w:rsidRPr="00CF2D9F">
        <w:rPr>
          <w:rFonts w:ascii="Arial" w:hAnsi="Arial" w:cs="Arial"/>
          <w:sz w:val="24"/>
          <w:szCs w:val="24"/>
        </w:rPr>
        <w:t>Seguidamente se instaló Motion de la siguiente manera:</w:t>
      </w:r>
    </w:p>
    <w:p w14:paraId="4D68C1E0" w14:textId="77777777" w:rsidR="00897AEB" w:rsidRDefault="00897AEB" w:rsidP="00897AEB"/>
    <w:p w14:paraId="46E299C0"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33353F">
        <w:rPr>
          <w:rFonts w:ascii="Courier New" w:eastAsia="Times New Roman" w:hAnsi="Courier New" w:cs="Courier New"/>
          <w:color w:val="34495E"/>
          <w:sz w:val="20"/>
          <w:szCs w:val="20"/>
          <w:lang w:val="en-US"/>
        </w:rPr>
        <w:t xml:space="preserve">sudo </w:t>
      </w:r>
      <w:r w:rsidRPr="00CF2D9F">
        <w:rPr>
          <w:rFonts w:ascii="Courier New" w:eastAsia="Times New Roman" w:hAnsi="Courier New" w:cs="Courier New"/>
          <w:color w:val="34495E"/>
          <w:sz w:val="20"/>
          <w:szCs w:val="20"/>
          <w:lang w:val="en-US"/>
        </w:rPr>
        <w:t>apt-get install -y motion</w:t>
      </w:r>
    </w:p>
    <w:p w14:paraId="7E3124DA" w14:textId="49296289" w:rsidR="00897AEB" w:rsidRDefault="00897AEB" w:rsidP="00897AEB">
      <w:pPr>
        <w:rPr>
          <w:rFonts w:ascii="Arial" w:hAnsi="Arial" w:cs="Arial"/>
          <w:sz w:val="24"/>
          <w:szCs w:val="24"/>
        </w:rPr>
      </w:pPr>
      <w:r w:rsidRPr="00420778">
        <w:rPr>
          <w:rFonts w:ascii="Arial" w:hAnsi="Arial" w:cs="Arial"/>
          <w:sz w:val="24"/>
          <w:szCs w:val="24"/>
        </w:rPr>
        <w:lastRenderedPageBreak/>
        <w:t xml:space="preserve">Este software automáticamente detecta la cámara de la Raspberry y captura las imágenes obtenidas por la misma. A su vez genera un servicio para poder visualizar en tiempo real la captura de video en el </w:t>
      </w:r>
      <w:r w:rsidR="00E024FD">
        <w:rPr>
          <w:rFonts w:ascii="Arial" w:hAnsi="Arial" w:cs="Arial"/>
          <w:sz w:val="24"/>
          <w:szCs w:val="24"/>
        </w:rPr>
        <w:fldChar w:fldCharType="begin"/>
      </w:r>
      <w:r w:rsidR="00E024FD">
        <w:rPr>
          <w:rFonts w:ascii="Arial" w:hAnsi="Arial" w:cs="Arial"/>
          <w:sz w:val="24"/>
          <w:szCs w:val="24"/>
        </w:rPr>
        <w:instrText xml:space="preserve"> REF _Ref510613969 \h </w:instrText>
      </w:r>
      <w:r w:rsidR="00E024FD">
        <w:rPr>
          <w:rFonts w:ascii="Arial" w:hAnsi="Arial" w:cs="Arial"/>
          <w:sz w:val="24"/>
          <w:szCs w:val="24"/>
        </w:rPr>
      </w:r>
      <w:r w:rsidR="00E024FD">
        <w:rPr>
          <w:rFonts w:ascii="Arial" w:hAnsi="Arial" w:cs="Arial"/>
          <w:sz w:val="24"/>
          <w:szCs w:val="24"/>
        </w:rPr>
        <w:fldChar w:fldCharType="separate"/>
      </w:r>
      <w:r w:rsidR="00E024FD" w:rsidRPr="00FA1017">
        <w:rPr>
          <w:b/>
          <w:i/>
          <w:iCs/>
          <w:sz w:val="32"/>
          <w:szCs w:val="32"/>
        </w:rPr>
        <w:t>IP</w:t>
      </w:r>
      <w:r w:rsidR="00E024FD">
        <w:rPr>
          <w:rFonts w:ascii="Arial" w:hAnsi="Arial" w:cs="Arial"/>
          <w:sz w:val="24"/>
          <w:szCs w:val="24"/>
        </w:rPr>
        <w:fldChar w:fldCharType="end"/>
      </w:r>
      <w:r w:rsidR="00E024FD">
        <w:rPr>
          <w:rFonts w:ascii="Arial" w:hAnsi="Arial" w:cs="Arial"/>
          <w:sz w:val="24"/>
          <w:szCs w:val="24"/>
        </w:rPr>
        <w:t xml:space="preserve"> </w:t>
      </w:r>
      <w:r w:rsidRPr="00420778">
        <w:rPr>
          <w:rFonts w:ascii="Arial" w:hAnsi="Arial" w:cs="Arial"/>
          <w:sz w:val="24"/>
          <w:szCs w:val="24"/>
        </w:rPr>
        <w:t>predeterminado de</w:t>
      </w:r>
      <w:r>
        <w:rPr>
          <w:rFonts w:ascii="Arial" w:hAnsi="Arial" w:cs="Arial"/>
          <w:sz w:val="24"/>
          <w:szCs w:val="24"/>
        </w:rPr>
        <w:t xml:space="preserve"> la SBC y un puerto por defecto.</w:t>
      </w:r>
    </w:p>
    <w:p w14:paraId="3E5FB1B0" w14:textId="62F50DF5" w:rsidR="00897AEB" w:rsidRDefault="00897AEB" w:rsidP="00897AEB">
      <w:pPr>
        <w:rPr>
          <w:rFonts w:ascii="Arial" w:hAnsi="Arial" w:cs="Arial"/>
          <w:sz w:val="24"/>
          <w:szCs w:val="24"/>
        </w:rPr>
      </w:pPr>
      <w:r>
        <w:rPr>
          <w:rFonts w:ascii="Arial" w:hAnsi="Arial" w:cs="Arial"/>
          <w:sz w:val="24"/>
          <w:szCs w:val="24"/>
        </w:rPr>
        <w:t xml:space="preserve">Para configurar dichos parámetros, Motion cuenta con un archivo que permite realizar los distintos ajustes del software. Para acceder al mismo se </w:t>
      </w:r>
      <w:r w:rsidR="0090512F">
        <w:rPr>
          <w:rFonts w:ascii="Arial" w:hAnsi="Arial" w:cs="Arial"/>
          <w:sz w:val="24"/>
          <w:szCs w:val="24"/>
        </w:rPr>
        <w:t>ejecutó</w:t>
      </w:r>
      <w:r>
        <w:rPr>
          <w:rFonts w:ascii="Arial" w:hAnsi="Arial" w:cs="Arial"/>
          <w:sz w:val="24"/>
          <w:szCs w:val="24"/>
        </w:rPr>
        <w:t xml:space="preserve"> el siguiente comando:</w:t>
      </w:r>
    </w:p>
    <w:p w14:paraId="78307564" w14:textId="77777777" w:rsidR="00897AEB" w:rsidRDefault="00897AEB" w:rsidP="00897AEB">
      <w:pPr>
        <w:rPr>
          <w:rFonts w:ascii="Arial" w:hAnsi="Arial" w:cs="Arial"/>
          <w:sz w:val="24"/>
          <w:szCs w:val="24"/>
        </w:rPr>
      </w:pPr>
    </w:p>
    <w:p w14:paraId="76146FF7"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E4699E">
        <w:rPr>
          <w:rFonts w:ascii="Courier New" w:eastAsia="Times New Roman" w:hAnsi="Courier New" w:cs="Courier New"/>
          <w:color w:val="34495E"/>
          <w:sz w:val="20"/>
          <w:szCs w:val="20"/>
        </w:rPr>
        <w:t>sudo gedit /etc/motion/motion.conf</w:t>
      </w:r>
    </w:p>
    <w:p w14:paraId="091853A4" w14:textId="77777777" w:rsidR="00897AEB" w:rsidRDefault="00897AEB" w:rsidP="00897AEB">
      <w:pPr>
        <w:rPr>
          <w:rFonts w:ascii="Arial" w:hAnsi="Arial" w:cs="Arial"/>
          <w:sz w:val="24"/>
          <w:szCs w:val="24"/>
        </w:rPr>
      </w:pPr>
      <w:r w:rsidRPr="00420778">
        <w:rPr>
          <w:rFonts w:ascii="Arial" w:hAnsi="Arial" w:cs="Arial"/>
          <w:sz w:val="24"/>
          <w:szCs w:val="24"/>
        </w:rPr>
        <w:t>En el cuál se modificaron los siguientes par</w:t>
      </w:r>
      <w:r>
        <w:rPr>
          <w:rFonts w:ascii="Arial" w:hAnsi="Arial" w:cs="Arial"/>
          <w:sz w:val="24"/>
          <w:szCs w:val="24"/>
        </w:rPr>
        <w:t>ámetros:</w:t>
      </w:r>
    </w:p>
    <w:p w14:paraId="054D6644" w14:textId="77777777" w:rsidR="00897AEB" w:rsidRDefault="00897AEB" w:rsidP="00897AEB">
      <w:pPr>
        <w:rPr>
          <w:rFonts w:ascii="Arial" w:hAnsi="Arial" w:cs="Arial"/>
          <w:sz w:val="24"/>
          <w:szCs w:val="24"/>
        </w:rPr>
      </w:pPr>
    </w:p>
    <w:p w14:paraId="0558EE36"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videodevice /dev/video0</w:t>
      </w:r>
    </w:p>
    <w:p w14:paraId="3FB7473D"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width 256</w:t>
      </w:r>
    </w:p>
    <w:p w14:paraId="7534BCC8"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height 192</w:t>
      </w:r>
    </w:p>
    <w:p w14:paraId="033B4BC2"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threshold 7000</w:t>
      </w:r>
    </w:p>
    <w:p w14:paraId="14D5F1C6"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minimum_motion_frames 2</w:t>
      </w:r>
    </w:p>
    <w:p w14:paraId="6EA8F76B" w14:textId="77777777" w:rsidR="00897A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Pr>
          <w:rFonts w:ascii="Courier New" w:eastAsia="Times New Roman" w:hAnsi="Courier New" w:cs="Courier New"/>
          <w:color w:val="34495E"/>
          <w:sz w:val="20"/>
          <w:szCs w:val="20"/>
          <w:lang w:val="en-US"/>
        </w:rPr>
        <w:t>quality 75</w:t>
      </w:r>
    </w:p>
    <w:p w14:paraId="6328C771"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webcam_port 9081</w:t>
      </w:r>
    </w:p>
    <w:p w14:paraId="2E7838C2" w14:textId="77777777" w:rsidR="00897AEB" w:rsidRPr="00E4699E"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E4699E">
        <w:rPr>
          <w:rFonts w:ascii="Courier New" w:eastAsia="Times New Roman" w:hAnsi="Courier New" w:cs="Courier New"/>
          <w:color w:val="34495E"/>
          <w:sz w:val="20"/>
          <w:szCs w:val="20"/>
          <w:lang w:val="en-US"/>
        </w:rPr>
        <w:t>DAEMON = ON</w:t>
      </w:r>
    </w:p>
    <w:p w14:paraId="552623DF" w14:textId="77777777" w:rsidR="00897AEB" w:rsidRPr="007A53EB"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lang w:val="en-US"/>
        </w:rPr>
      </w:pPr>
      <w:r w:rsidRPr="007A53EB">
        <w:rPr>
          <w:rFonts w:ascii="Courier New" w:eastAsia="Times New Roman" w:hAnsi="Courier New" w:cs="Courier New"/>
          <w:color w:val="34495E"/>
          <w:sz w:val="20"/>
          <w:szCs w:val="20"/>
          <w:lang w:val="en-US"/>
        </w:rPr>
        <w:t>Webcam_localhost = off</w:t>
      </w:r>
    </w:p>
    <w:p w14:paraId="333B0119" w14:textId="77777777" w:rsidR="00897AEB" w:rsidRPr="00414B34" w:rsidRDefault="00897AEB" w:rsidP="00897AEB">
      <w:pPr>
        <w:rPr>
          <w:rFonts w:ascii="Arial" w:hAnsi="Arial" w:cs="Arial"/>
          <w:sz w:val="24"/>
          <w:szCs w:val="24"/>
        </w:rPr>
      </w:pPr>
      <w:r w:rsidRPr="00414B34">
        <w:rPr>
          <w:rFonts w:ascii="Arial" w:hAnsi="Arial" w:cs="Arial"/>
          <w:sz w:val="24"/>
          <w:szCs w:val="24"/>
        </w:rPr>
        <w:t>Luego, para aplicar</w:t>
      </w:r>
      <w:r>
        <w:rPr>
          <w:rFonts w:ascii="Arial" w:hAnsi="Arial" w:cs="Arial"/>
          <w:sz w:val="24"/>
          <w:szCs w:val="24"/>
        </w:rPr>
        <w:t xml:space="preserve"> los cambios se debe reiniciar M</w:t>
      </w:r>
      <w:r w:rsidRPr="00414B34">
        <w:rPr>
          <w:rFonts w:ascii="Arial" w:hAnsi="Arial" w:cs="Arial"/>
          <w:sz w:val="24"/>
          <w:szCs w:val="24"/>
        </w:rPr>
        <w:t>otion de la siguiente manera:</w:t>
      </w:r>
    </w:p>
    <w:p w14:paraId="79A5E2D0" w14:textId="77777777" w:rsidR="00897AEB" w:rsidRDefault="00897AEB" w:rsidP="00897AEB">
      <w:pPr>
        <w:rPr>
          <w:rFonts w:ascii="Arial" w:hAnsi="Arial" w:cs="Arial"/>
          <w:sz w:val="24"/>
          <w:szCs w:val="24"/>
        </w:rPr>
      </w:pPr>
    </w:p>
    <w:p w14:paraId="6BFB3162"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sidRPr="00414B34">
        <w:rPr>
          <w:rFonts w:ascii="Courier New" w:eastAsia="Times New Roman" w:hAnsi="Courier New" w:cs="Courier New"/>
          <w:color w:val="34495E"/>
          <w:sz w:val="20"/>
          <w:szCs w:val="20"/>
        </w:rPr>
        <w:t>service motion restart</w:t>
      </w:r>
    </w:p>
    <w:p w14:paraId="1EA26521" w14:textId="5E031025" w:rsidR="00897AEB" w:rsidRDefault="00897AEB" w:rsidP="00897AEB">
      <w:pPr>
        <w:rPr>
          <w:rFonts w:ascii="Arial" w:hAnsi="Arial" w:cs="Arial"/>
          <w:sz w:val="24"/>
          <w:szCs w:val="24"/>
        </w:rPr>
      </w:pPr>
      <w:r>
        <w:rPr>
          <w:rFonts w:ascii="Arial" w:hAnsi="Arial" w:cs="Arial"/>
          <w:sz w:val="24"/>
          <w:szCs w:val="24"/>
        </w:rPr>
        <w:t>P</w:t>
      </w:r>
      <w:r w:rsidRPr="00414B34">
        <w:rPr>
          <w:rFonts w:ascii="Arial" w:hAnsi="Arial" w:cs="Arial"/>
          <w:sz w:val="24"/>
          <w:szCs w:val="24"/>
        </w:rPr>
        <w:t>ara poder visualizar la captura de la cámara</w:t>
      </w:r>
      <w:r>
        <w:rPr>
          <w:rFonts w:ascii="Arial" w:hAnsi="Arial" w:cs="Arial"/>
          <w:sz w:val="24"/>
          <w:szCs w:val="24"/>
        </w:rPr>
        <w:t xml:space="preserve">, se debe acceder mediante un navegador web, a la </w:t>
      </w:r>
      <w:r w:rsidR="0090512F">
        <w:rPr>
          <w:rFonts w:ascii="Arial" w:hAnsi="Arial" w:cs="Arial"/>
          <w:sz w:val="24"/>
          <w:szCs w:val="24"/>
        </w:rPr>
        <w:t>dirección</w:t>
      </w:r>
      <w:r>
        <w:rPr>
          <w:rFonts w:ascii="Arial" w:hAnsi="Arial" w:cs="Arial"/>
          <w:sz w:val="24"/>
          <w:szCs w:val="24"/>
        </w:rPr>
        <w:t xml:space="preserve"> http://</w:t>
      </w:r>
      <w:r w:rsidRPr="00E4699E">
        <w:rPr>
          <w:rFonts w:ascii="Arial" w:hAnsi="Arial" w:cs="Arial"/>
          <w:i/>
          <w:sz w:val="24"/>
          <w:szCs w:val="24"/>
        </w:rPr>
        <w:t>ip</w:t>
      </w:r>
      <w:r>
        <w:rPr>
          <w:rFonts w:ascii="Arial" w:hAnsi="Arial" w:cs="Arial"/>
          <w:sz w:val="24"/>
          <w:szCs w:val="24"/>
        </w:rPr>
        <w:t>:</w:t>
      </w:r>
      <w:r w:rsidRPr="00E4699E">
        <w:rPr>
          <w:rFonts w:ascii="Arial" w:hAnsi="Arial" w:cs="Arial"/>
          <w:i/>
          <w:sz w:val="24"/>
          <w:szCs w:val="24"/>
        </w:rPr>
        <w:t>puerto</w:t>
      </w:r>
      <w:r>
        <w:rPr>
          <w:rFonts w:ascii="Arial" w:hAnsi="Arial" w:cs="Arial"/>
          <w:sz w:val="24"/>
          <w:szCs w:val="24"/>
        </w:rPr>
        <w:t xml:space="preserve"> configurada previamente para la Raspberry:</w:t>
      </w:r>
    </w:p>
    <w:p w14:paraId="570E6573" w14:textId="77777777" w:rsidR="00897AEB" w:rsidRDefault="00897AEB" w:rsidP="00897AEB">
      <w:pPr>
        <w:rPr>
          <w:rFonts w:ascii="Arial" w:hAnsi="Arial" w:cs="Arial"/>
          <w:sz w:val="24"/>
          <w:szCs w:val="24"/>
        </w:rPr>
      </w:pPr>
    </w:p>
    <w:p w14:paraId="5E56CB09" w14:textId="77777777" w:rsidR="00897AEB" w:rsidRPr="00414B34" w:rsidRDefault="00897AEB" w:rsidP="00897AEB">
      <w:pPr>
        <w:rPr>
          <w:rFonts w:ascii="Arial" w:hAnsi="Arial" w:cs="Arial"/>
          <w:b/>
          <w:sz w:val="24"/>
          <w:szCs w:val="24"/>
        </w:rPr>
      </w:pPr>
      <w:r>
        <w:rPr>
          <w:rFonts w:ascii="Arial" w:hAnsi="Arial" w:cs="Arial"/>
          <w:b/>
          <w:sz w:val="24"/>
          <w:szCs w:val="24"/>
        </w:rPr>
        <w:t>http://</w:t>
      </w:r>
      <w:r w:rsidRPr="00414B34">
        <w:rPr>
          <w:rFonts w:ascii="Arial" w:hAnsi="Arial" w:cs="Arial"/>
          <w:b/>
          <w:sz w:val="24"/>
          <w:szCs w:val="24"/>
        </w:rPr>
        <w:t>192.168.2.1:9081</w:t>
      </w:r>
    </w:p>
    <w:p w14:paraId="42B80571" w14:textId="77777777" w:rsidR="00897AEB" w:rsidRDefault="00897AEB" w:rsidP="00897AEB">
      <w:pPr>
        <w:rPr>
          <w:rFonts w:ascii="Arial" w:hAnsi="Arial" w:cs="Arial"/>
          <w:sz w:val="24"/>
          <w:szCs w:val="24"/>
        </w:rPr>
      </w:pPr>
    </w:p>
    <w:p w14:paraId="28B58C7B" w14:textId="77777777" w:rsidR="00897AEB" w:rsidRDefault="00897AEB" w:rsidP="00897AEB">
      <w:pPr>
        <w:rPr>
          <w:rFonts w:ascii="Arial" w:hAnsi="Arial" w:cs="Arial"/>
          <w:sz w:val="24"/>
          <w:szCs w:val="24"/>
        </w:rPr>
      </w:pPr>
      <w:r>
        <w:rPr>
          <w:rFonts w:ascii="Arial" w:hAnsi="Arial" w:cs="Arial"/>
          <w:sz w:val="24"/>
          <w:szCs w:val="24"/>
        </w:rPr>
        <w:t>Finalmente se modificó el siguiente archivo:</w:t>
      </w:r>
    </w:p>
    <w:p w14:paraId="57DB08A6" w14:textId="77777777" w:rsidR="00897AEB" w:rsidRDefault="00897AEB" w:rsidP="00897AEB">
      <w:pPr>
        <w:rPr>
          <w:rFonts w:ascii="Arial" w:hAnsi="Arial" w:cs="Arial"/>
          <w:sz w:val="24"/>
          <w:szCs w:val="24"/>
        </w:rPr>
      </w:pPr>
    </w:p>
    <w:p w14:paraId="08E7AA77"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sidRPr="0033353F">
        <w:rPr>
          <w:rFonts w:ascii="Courier New" w:eastAsia="Times New Roman" w:hAnsi="Courier New" w:cs="Courier New"/>
          <w:color w:val="34495E"/>
          <w:sz w:val="20"/>
          <w:szCs w:val="20"/>
        </w:rPr>
        <w:t xml:space="preserve">sudo </w:t>
      </w:r>
      <w:r>
        <w:rPr>
          <w:rFonts w:ascii="Courier New" w:eastAsia="Times New Roman" w:hAnsi="Courier New" w:cs="Courier New"/>
          <w:color w:val="34495E"/>
          <w:sz w:val="20"/>
          <w:szCs w:val="20"/>
        </w:rPr>
        <w:t>gedit /etc/default/motion</w:t>
      </w:r>
    </w:p>
    <w:p w14:paraId="3A8348C2" w14:textId="77777777" w:rsidR="00897AEB" w:rsidRDefault="00897AEB" w:rsidP="00897AEB">
      <w:pPr>
        <w:rPr>
          <w:rFonts w:ascii="Arial" w:hAnsi="Arial" w:cs="Arial"/>
          <w:sz w:val="24"/>
          <w:szCs w:val="24"/>
        </w:rPr>
      </w:pPr>
      <w:r>
        <w:rPr>
          <w:rFonts w:ascii="Arial" w:hAnsi="Arial" w:cs="Arial"/>
          <w:sz w:val="24"/>
          <w:szCs w:val="24"/>
        </w:rPr>
        <w:t>Para que el servicio de Motion arranque al iniciar Raspbian. En el mismo se modificó la siguiente línea:</w:t>
      </w:r>
    </w:p>
    <w:p w14:paraId="598B16C9" w14:textId="77777777" w:rsidR="00897AEB" w:rsidRDefault="00897AEB" w:rsidP="00897AEB">
      <w:pPr>
        <w:rPr>
          <w:rFonts w:ascii="Arial" w:hAnsi="Arial" w:cs="Arial"/>
          <w:sz w:val="24"/>
          <w:szCs w:val="24"/>
        </w:rPr>
      </w:pPr>
    </w:p>
    <w:p w14:paraId="47F614D4" w14:textId="77777777" w:rsidR="00897AEB" w:rsidRPr="0033353F" w:rsidRDefault="00897AEB" w:rsidP="00897AEB">
      <w:pPr>
        <w:pBdr>
          <w:top w:val="single" w:sz="12" w:space="6" w:color="E7E9EC"/>
          <w:left w:val="single" w:sz="12" w:space="6" w:color="E7E9EC"/>
          <w:bottom w:val="single" w:sz="12" w:space="6" w:color="E7E9EC"/>
          <w:right w:val="single" w:sz="12" w:space="6" w:color="E7E9E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lastRenderedPageBreak/>
        <w:t>start_motion_daemon = yes</w:t>
      </w:r>
    </w:p>
    <w:p w14:paraId="4689F3DD" w14:textId="77777777" w:rsidR="00897AEB" w:rsidRPr="00AA23CC" w:rsidRDefault="00897AEB" w:rsidP="00897AEB">
      <w:pPr>
        <w:pStyle w:val="Ttulo3"/>
        <w:rPr>
          <w:sz w:val="28"/>
          <w:szCs w:val="28"/>
        </w:rPr>
      </w:pPr>
      <w:bookmarkStart w:id="559" w:name="_Toc510799463"/>
      <w:r>
        <w:rPr>
          <w:sz w:val="28"/>
          <w:szCs w:val="28"/>
        </w:rPr>
        <w:t xml:space="preserve">10.5.3 </w:t>
      </w:r>
      <w:r w:rsidRPr="00AA23CC">
        <w:rPr>
          <w:sz w:val="28"/>
          <w:szCs w:val="28"/>
        </w:rPr>
        <w:t>Instalación del gestor de procesos PM2</w:t>
      </w:r>
      <w:bookmarkEnd w:id="559"/>
    </w:p>
    <w:p w14:paraId="355D3FE0" w14:textId="77777777" w:rsidR="00897AEB" w:rsidRDefault="00897AEB" w:rsidP="00897AEB"/>
    <w:p w14:paraId="55683F01" w14:textId="6196E510" w:rsidR="00897AEB" w:rsidRDefault="00897AEB" w:rsidP="00897AEB">
      <w:pPr>
        <w:rPr>
          <w:rFonts w:ascii="Arial" w:hAnsi="Arial" w:cs="Arial"/>
          <w:sz w:val="24"/>
          <w:szCs w:val="24"/>
        </w:rPr>
      </w:pPr>
      <w:r w:rsidRPr="00294A12">
        <w:rPr>
          <w:rFonts w:ascii="Arial" w:hAnsi="Arial" w:cs="Arial"/>
          <w:sz w:val="24"/>
          <w:szCs w:val="24"/>
        </w:rPr>
        <w:t xml:space="preserve">Node es administrado por PM2 (administrador de procesos para JavaScript) el cual inicia el servidor, automáticamente al arrancar Raspbian, controlando y monitoreándolo. </w:t>
      </w:r>
      <w:r>
        <w:rPr>
          <w:rFonts w:ascii="Arial" w:hAnsi="Arial" w:cs="Arial"/>
          <w:sz w:val="24"/>
          <w:szCs w:val="24"/>
        </w:rPr>
        <w:t xml:space="preserve"> En la siguiente captura (</w:t>
      </w:r>
      <w:r w:rsidRPr="0090512F">
        <w:rPr>
          <w:rFonts w:ascii="Arial" w:hAnsi="Arial" w:cs="Arial"/>
          <w:b/>
          <w:sz w:val="24"/>
          <w:szCs w:val="24"/>
        </w:rPr>
        <w:fldChar w:fldCharType="begin"/>
      </w:r>
      <w:r w:rsidRPr="0090512F">
        <w:rPr>
          <w:rFonts w:ascii="Arial" w:hAnsi="Arial" w:cs="Arial"/>
          <w:b/>
          <w:sz w:val="24"/>
          <w:szCs w:val="24"/>
        </w:rPr>
        <w:instrText xml:space="preserve"> REF _Ref508311314 \h </w:instrText>
      </w:r>
      <w:r w:rsidR="0090512F" w:rsidRPr="0090512F">
        <w:rPr>
          <w:rFonts w:ascii="Arial" w:hAnsi="Arial" w:cs="Arial"/>
          <w:b/>
          <w:sz w:val="24"/>
          <w:szCs w:val="24"/>
        </w:rPr>
        <w:instrText xml:space="preserve"> \* MERGEFORMAT </w:instrText>
      </w:r>
      <w:r w:rsidRPr="0090512F">
        <w:rPr>
          <w:rFonts w:ascii="Arial" w:hAnsi="Arial" w:cs="Arial"/>
          <w:b/>
          <w:sz w:val="24"/>
          <w:szCs w:val="24"/>
        </w:rPr>
      </w:r>
      <w:r w:rsidRPr="0090512F">
        <w:rPr>
          <w:rFonts w:ascii="Arial" w:hAnsi="Arial" w:cs="Arial"/>
          <w:b/>
          <w:sz w:val="24"/>
          <w:szCs w:val="24"/>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85</w:t>
      </w:r>
      <w:r w:rsidR="00D63F0D" w:rsidRPr="00D63F0D">
        <w:rPr>
          <w:rFonts w:ascii="Arial" w:hAnsi="Arial" w:cs="Arial"/>
          <w:b/>
          <w:sz w:val="24"/>
          <w:szCs w:val="24"/>
        </w:rPr>
        <w:t xml:space="preserve"> - Monitor de PM2</w:t>
      </w:r>
      <w:r w:rsidRPr="0090512F">
        <w:rPr>
          <w:rFonts w:ascii="Arial" w:hAnsi="Arial" w:cs="Arial"/>
          <w:b/>
          <w:sz w:val="24"/>
          <w:szCs w:val="24"/>
        </w:rPr>
        <w:fldChar w:fldCharType="end"/>
      </w:r>
      <w:r>
        <w:rPr>
          <w:rFonts w:ascii="Arial" w:hAnsi="Arial" w:cs="Arial"/>
          <w:sz w:val="24"/>
          <w:szCs w:val="24"/>
        </w:rPr>
        <w:t>) podemos apreciar como el gestor de procesos PM2, permite monitorear, controlar y ejecutar la aplicación definida (server.js) que realiza el despliegue del servidor del SAR. En caso de fallos, PM2 re arranca la aplicación emitiendo mensajes. Además, permite monitorear cantidad de reinicios, generar un log, mostrar el tiempo de carga de la aplicación, como reiniciarla, pararla y listar todos los procesos que gestiona.</w:t>
      </w:r>
    </w:p>
    <w:p w14:paraId="1B45DFE8" w14:textId="0164D705" w:rsidR="00897AEB" w:rsidRDefault="00897AEB" w:rsidP="00897AEB">
      <w:pPr>
        <w:rPr>
          <w:rFonts w:ascii="Arial" w:hAnsi="Arial" w:cs="Arial"/>
          <w:sz w:val="24"/>
          <w:szCs w:val="24"/>
        </w:rPr>
      </w:pPr>
      <w:r>
        <w:rPr>
          <w:rFonts w:ascii="Arial" w:hAnsi="Arial" w:cs="Arial"/>
          <w:sz w:val="24"/>
          <w:szCs w:val="24"/>
        </w:rPr>
        <w:t>Por otro lado, permit</w:t>
      </w:r>
      <w:r w:rsidR="00A978B5">
        <w:rPr>
          <w:rFonts w:ascii="Arial" w:hAnsi="Arial" w:cs="Arial"/>
          <w:sz w:val="24"/>
          <w:szCs w:val="24"/>
        </w:rPr>
        <w:t xml:space="preserve">e generar el archivo de startup </w:t>
      </w:r>
      <w:r>
        <w:rPr>
          <w:rFonts w:ascii="Arial" w:hAnsi="Arial" w:cs="Arial"/>
          <w:sz w:val="24"/>
          <w:szCs w:val="24"/>
        </w:rPr>
        <w:t>para iniciar con el sistema operativo de Raspbian.  Este archivo y los pasos de generación se incluirán en el anexo de códigos.</w:t>
      </w:r>
    </w:p>
    <w:p w14:paraId="62AB9940" w14:textId="77777777" w:rsidR="00897AEB" w:rsidRDefault="00897AEB" w:rsidP="00897AEB">
      <w:pPr>
        <w:keepNext/>
      </w:pPr>
      <w:r>
        <w:rPr>
          <w:rFonts w:ascii="Arial" w:hAnsi="Arial" w:cs="Arial"/>
          <w:noProof/>
          <w:sz w:val="24"/>
          <w:szCs w:val="24"/>
        </w:rPr>
        <w:drawing>
          <wp:inline distT="0" distB="0" distL="0" distR="0" wp14:anchorId="10CDF621" wp14:editId="46BFB13D">
            <wp:extent cx="5398770" cy="2862580"/>
            <wp:effectExtent l="0" t="0" r="0" b="0"/>
            <wp:docPr id="1087" name="Imagen 1087" descr="p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m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8770" cy="2862580"/>
                    </a:xfrm>
                    <a:prstGeom prst="rect">
                      <a:avLst/>
                    </a:prstGeom>
                    <a:noFill/>
                    <a:ln>
                      <a:noFill/>
                    </a:ln>
                  </pic:spPr>
                </pic:pic>
              </a:graphicData>
            </a:graphic>
          </wp:inline>
        </w:drawing>
      </w:r>
    </w:p>
    <w:p w14:paraId="6C232183" w14:textId="39579477" w:rsidR="00897AEB" w:rsidRDefault="00897AEB" w:rsidP="00897AEB">
      <w:pPr>
        <w:pStyle w:val="Descripcin"/>
        <w:jc w:val="center"/>
        <w:rPr>
          <w:rFonts w:ascii="Arial" w:hAnsi="Arial" w:cs="Arial"/>
          <w:sz w:val="24"/>
          <w:szCs w:val="24"/>
        </w:rPr>
      </w:pPr>
      <w:bookmarkStart w:id="560" w:name="_Ref508311314"/>
      <w:bookmarkStart w:id="561" w:name="_Toc510799621"/>
      <w:r>
        <w:t xml:space="preserve">Ilustración </w:t>
      </w:r>
      <w:fldSimple w:instr=" SEQ Ilustración \* ARABIC ">
        <w:r w:rsidR="00D63F0D">
          <w:rPr>
            <w:noProof/>
          </w:rPr>
          <w:t>85</w:t>
        </w:r>
      </w:fldSimple>
      <w:r>
        <w:t xml:space="preserve"> - Monitor de PM2</w:t>
      </w:r>
      <w:bookmarkEnd w:id="560"/>
      <w:bookmarkEnd w:id="561"/>
      <w:r>
        <w:tab/>
      </w:r>
    </w:p>
    <w:p w14:paraId="1FADFC44" w14:textId="7546CA5C" w:rsidR="00897AEB" w:rsidRDefault="00897AEB" w:rsidP="00897AEB">
      <w:pPr>
        <w:rPr>
          <w:rFonts w:ascii="Arial" w:hAnsi="Arial" w:cs="Arial"/>
          <w:sz w:val="24"/>
          <w:szCs w:val="24"/>
        </w:rPr>
      </w:pPr>
      <w:r>
        <w:rPr>
          <w:rFonts w:ascii="Arial" w:hAnsi="Arial" w:cs="Arial"/>
          <w:sz w:val="24"/>
          <w:szCs w:val="24"/>
        </w:rPr>
        <w:t>Otra característica de PM2, es la integración con Keymetrics (</w:t>
      </w:r>
      <w:r w:rsidRPr="00363164">
        <w:rPr>
          <w:rFonts w:ascii="Arial" w:hAnsi="Arial" w:cs="Arial"/>
          <w:b/>
          <w:sz w:val="24"/>
          <w:szCs w:val="24"/>
          <w:highlight w:val="yellow"/>
        </w:rPr>
        <w:fldChar w:fldCharType="begin"/>
      </w:r>
      <w:r w:rsidRPr="00363164">
        <w:rPr>
          <w:rFonts w:ascii="Arial" w:hAnsi="Arial" w:cs="Arial"/>
          <w:b/>
          <w:sz w:val="24"/>
          <w:szCs w:val="24"/>
        </w:rPr>
        <w:instrText xml:space="preserve"> REF _Ref508311345 \h </w:instrText>
      </w:r>
      <w:r w:rsidR="00363164" w:rsidRPr="00363164">
        <w:rPr>
          <w:rFonts w:ascii="Arial" w:hAnsi="Arial" w:cs="Arial"/>
          <w:b/>
          <w:sz w:val="24"/>
          <w:szCs w:val="24"/>
          <w:highlight w:val="yellow"/>
        </w:rPr>
        <w:instrText xml:space="preserve"> \* MERGEFORMAT </w:instrText>
      </w:r>
      <w:r w:rsidRPr="00363164">
        <w:rPr>
          <w:rFonts w:ascii="Arial" w:hAnsi="Arial" w:cs="Arial"/>
          <w:b/>
          <w:sz w:val="24"/>
          <w:szCs w:val="24"/>
          <w:highlight w:val="yellow"/>
        </w:rPr>
      </w:r>
      <w:r w:rsidRPr="00363164">
        <w:rPr>
          <w:rFonts w:ascii="Arial" w:hAnsi="Arial" w:cs="Arial"/>
          <w:b/>
          <w:sz w:val="24"/>
          <w:szCs w:val="24"/>
          <w:highlight w:val="yellow"/>
        </w:rPr>
        <w:fldChar w:fldCharType="separate"/>
      </w:r>
      <w:r w:rsidR="00D63F0D" w:rsidRPr="00D63F0D">
        <w:rPr>
          <w:rFonts w:ascii="Arial" w:hAnsi="Arial" w:cs="Arial"/>
          <w:b/>
          <w:sz w:val="24"/>
          <w:szCs w:val="24"/>
        </w:rPr>
        <w:t xml:space="preserve">Ilustración </w:t>
      </w:r>
      <w:r w:rsidR="00D63F0D" w:rsidRPr="00D63F0D">
        <w:rPr>
          <w:rFonts w:ascii="Arial" w:hAnsi="Arial" w:cs="Arial"/>
          <w:b/>
          <w:noProof/>
          <w:sz w:val="24"/>
          <w:szCs w:val="24"/>
        </w:rPr>
        <w:t>86</w:t>
      </w:r>
      <w:r w:rsidR="00D63F0D" w:rsidRPr="00D63F0D">
        <w:rPr>
          <w:rFonts w:ascii="Arial" w:hAnsi="Arial" w:cs="Arial"/>
          <w:b/>
          <w:sz w:val="24"/>
          <w:szCs w:val="24"/>
        </w:rPr>
        <w:t xml:space="preserve"> - Keymetrics</w:t>
      </w:r>
      <w:r w:rsidRPr="00363164">
        <w:rPr>
          <w:rFonts w:ascii="Arial" w:hAnsi="Arial" w:cs="Arial"/>
          <w:b/>
          <w:sz w:val="24"/>
          <w:szCs w:val="24"/>
          <w:highlight w:val="yellow"/>
        </w:rPr>
        <w:fldChar w:fldCharType="end"/>
      </w:r>
      <w:r>
        <w:rPr>
          <w:rFonts w:ascii="Arial" w:hAnsi="Arial" w:cs="Arial"/>
          <w:sz w:val="24"/>
          <w:szCs w:val="24"/>
        </w:rPr>
        <w:t xml:space="preserve">), donde si el servidor tiene acceso a </w:t>
      </w:r>
      <w:r w:rsidR="00E024FD" w:rsidRPr="00E024FD">
        <w:rPr>
          <w:rFonts w:ascii="Arial" w:hAnsi="Arial" w:cs="Arial"/>
          <w:sz w:val="24"/>
          <w:szCs w:val="24"/>
        </w:rPr>
        <w:fldChar w:fldCharType="begin"/>
      </w:r>
      <w:r w:rsidR="00E024FD" w:rsidRPr="00E024FD">
        <w:rPr>
          <w:rFonts w:ascii="Arial" w:hAnsi="Arial" w:cs="Arial"/>
          <w:sz w:val="24"/>
          <w:szCs w:val="24"/>
        </w:rPr>
        <w:instrText xml:space="preserve"> REF _Ref508731554 \h  \* MERGEFORMAT </w:instrText>
      </w:r>
      <w:r w:rsidR="00E024FD" w:rsidRPr="00E024FD">
        <w:rPr>
          <w:rFonts w:ascii="Arial" w:hAnsi="Arial" w:cs="Arial"/>
          <w:sz w:val="24"/>
          <w:szCs w:val="24"/>
        </w:rPr>
      </w:r>
      <w:r w:rsidR="00E024FD" w:rsidRPr="00E024FD">
        <w:rPr>
          <w:rFonts w:ascii="Arial" w:hAnsi="Arial" w:cs="Arial"/>
          <w:sz w:val="24"/>
          <w:szCs w:val="24"/>
        </w:rPr>
        <w:fldChar w:fldCharType="separate"/>
      </w:r>
      <w:r w:rsidR="00E024FD" w:rsidRPr="00E024FD">
        <w:rPr>
          <w:rFonts w:ascii="Arial" w:hAnsi="Arial" w:cs="Arial"/>
          <w:b/>
          <w:i/>
          <w:sz w:val="24"/>
          <w:szCs w:val="24"/>
        </w:rPr>
        <w:t>Internet</w:t>
      </w:r>
      <w:r w:rsidR="00E024FD" w:rsidRPr="00E024FD">
        <w:rPr>
          <w:rFonts w:ascii="Arial" w:hAnsi="Arial" w:cs="Arial"/>
          <w:sz w:val="24"/>
          <w:szCs w:val="24"/>
        </w:rPr>
        <w:fldChar w:fldCharType="end"/>
      </w:r>
      <w:r>
        <w:rPr>
          <w:rFonts w:ascii="Arial" w:hAnsi="Arial" w:cs="Arial"/>
          <w:sz w:val="24"/>
          <w:szCs w:val="24"/>
        </w:rPr>
        <w:t xml:space="preserve">, es posible hacer el seguimiento desde internet previa </w:t>
      </w:r>
      <w:r w:rsidR="00363164">
        <w:rPr>
          <w:rFonts w:ascii="Arial" w:hAnsi="Arial" w:cs="Arial"/>
          <w:sz w:val="24"/>
          <w:szCs w:val="24"/>
        </w:rPr>
        <w:t>autenticación</w:t>
      </w:r>
      <w:r>
        <w:rPr>
          <w:rFonts w:ascii="Arial" w:hAnsi="Arial" w:cs="Arial"/>
          <w:sz w:val="24"/>
          <w:szCs w:val="24"/>
        </w:rPr>
        <w:t xml:space="preserve"> mediante token de seguridad.</w:t>
      </w:r>
    </w:p>
    <w:p w14:paraId="70B37186" w14:textId="77777777" w:rsidR="00897AEB" w:rsidRDefault="00897AEB" w:rsidP="00897AEB">
      <w:pPr>
        <w:rPr>
          <w:rFonts w:ascii="Arial" w:hAnsi="Arial" w:cs="Arial"/>
          <w:sz w:val="24"/>
          <w:szCs w:val="24"/>
        </w:rPr>
      </w:pPr>
    </w:p>
    <w:p w14:paraId="2F17240E" w14:textId="77777777" w:rsidR="00897AEB" w:rsidRDefault="00897AEB" w:rsidP="00897AEB"/>
    <w:p w14:paraId="25CF0906" w14:textId="719B8E3C" w:rsidR="00897AEB" w:rsidRDefault="00897AEB" w:rsidP="00897AEB">
      <w:pPr>
        <w:keepNext/>
      </w:pPr>
      <w:r>
        <w:rPr>
          <w:noProof/>
        </w:rPr>
        <w:drawing>
          <wp:inline distT="0" distB="0" distL="0" distR="0" wp14:anchorId="59AF7289" wp14:editId="42FF4501">
            <wp:extent cx="5400675" cy="1419225"/>
            <wp:effectExtent l="0" t="0" r="9525" b="9525"/>
            <wp:docPr id="192" name="Imagen 192" descr="pm2-key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2-keymetric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14:paraId="129A0027" w14:textId="34083D07" w:rsidR="00897AEB" w:rsidRDefault="00897AEB" w:rsidP="00897AEB">
      <w:pPr>
        <w:pStyle w:val="Descripcin"/>
        <w:jc w:val="center"/>
      </w:pPr>
      <w:bookmarkStart w:id="562" w:name="_Ref508311345"/>
      <w:bookmarkStart w:id="563" w:name="_Toc510799622"/>
      <w:r>
        <w:t xml:space="preserve">Ilustración </w:t>
      </w:r>
      <w:fldSimple w:instr=" SEQ Ilustración \* ARABIC ">
        <w:r w:rsidR="00D63F0D">
          <w:rPr>
            <w:noProof/>
          </w:rPr>
          <w:t>86</w:t>
        </w:r>
      </w:fldSimple>
      <w:r>
        <w:t xml:space="preserve"> - Keymetrics</w:t>
      </w:r>
      <w:bookmarkEnd w:id="562"/>
      <w:bookmarkEnd w:id="563"/>
    </w:p>
    <w:p w14:paraId="0FD9DF85" w14:textId="77777777" w:rsidR="00897AEB" w:rsidRDefault="00897AEB" w:rsidP="00897AEB">
      <w:pPr>
        <w:pStyle w:val="Ttulo2"/>
        <w:rPr>
          <w:b/>
          <w:sz w:val="32"/>
          <w:szCs w:val="32"/>
        </w:rPr>
      </w:pPr>
      <w:bookmarkStart w:id="564" w:name="_Toc510799464"/>
      <w:r w:rsidRPr="00AA23CC">
        <w:rPr>
          <w:b/>
          <w:sz w:val="32"/>
          <w:szCs w:val="32"/>
        </w:rPr>
        <w:lastRenderedPageBreak/>
        <w:t>Resumen</w:t>
      </w:r>
      <w:bookmarkEnd w:id="564"/>
    </w:p>
    <w:p w14:paraId="3460BBDF" w14:textId="77777777" w:rsidR="00897AEB" w:rsidRDefault="00897AEB" w:rsidP="00897AEB"/>
    <w:p w14:paraId="7E142995" w14:textId="6B7D919F" w:rsidR="00897AEB" w:rsidRDefault="00897AEB" w:rsidP="00897AEB">
      <w:pPr>
        <w:rPr>
          <w:rFonts w:ascii="Arial" w:hAnsi="Arial" w:cs="Arial"/>
          <w:sz w:val="24"/>
          <w:szCs w:val="24"/>
        </w:rPr>
      </w:pPr>
      <w:r w:rsidRPr="00E4410B">
        <w:rPr>
          <w:rFonts w:ascii="Arial" w:hAnsi="Arial" w:cs="Arial"/>
          <w:sz w:val="24"/>
          <w:szCs w:val="24"/>
        </w:rPr>
        <w:t xml:space="preserve">Este capítulo explicó la utilidad tanto del </w:t>
      </w:r>
      <w:r w:rsidR="00E024FD" w:rsidRPr="00E024FD">
        <w:rPr>
          <w:rFonts w:ascii="Arial" w:hAnsi="Arial" w:cs="Arial"/>
          <w:i/>
          <w:sz w:val="24"/>
          <w:szCs w:val="24"/>
        </w:rPr>
        <w:fldChar w:fldCharType="begin"/>
      </w:r>
      <w:r w:rsidR="00E024FD" w:rsidRPr="00E024FD">
        <w:rPr>
          <w:rFonts w:ascii="Arial" w:hAnsi="Arial" w:cs="Arial"/>
          <w:sz w:val="24"/>
          <w:szCs w:val="24"/>
        </w:rPr>
        <w:instrText xml:space="preserve"> REF _Ref508794388 \h </w:instrText>
      </w:r>
      <w:r w:rsidR="00E024FD" w:rsidRPr="00E024FD">
        <w:rPr>
          <w:rFonts w:ascii="Arial" w:hAnsi="Arial" w:cs="Arial"/>
          <w:i/>
          <w:sz w:val="24"/>
          <w:szCs w:val="24"/>
        </w:rPr>
        <w:instrText xml:space="preserve"> \* MERGEFORMAT </w:instrText>
      </w:r>
      <w:r w:rsidR="00E024FD" w:rsidRPr="00E024FD">
        <w:rPr>
          <w:rFonts w:ascii="Arial" w:hAnsi="Arial" w:cs="Arial"/>
          <w:i/>
          <w:sz w:val="24"/>
          <w:szCs w:val="24"/>
        </w:rPr>
      </w:r>
      <w:r w:rsidR="00E024FD" w:rsidRPr="00E024FD">
        <w:rPr>
          <w:rFonts w:ascii="Arial" w:hAnsi="Arial" w:cs="Arial"/>
          <w:i/>
          <w:sz w:val="24"/>
          <w:szCs w:val="24"/>
        </w:rPr>
        <w:fldChar w:fldCharType="separate"/>
      </w:r>
      <w:r w:rsidR="00E024FD" w:rsidRPr="00E024FD">
        <w:rPr>
          <w:rFonts w:ascii="Arial" w:hAnsi="Arial" w:cs="Arial"/>
          <w:b/>
          <w:i/>
          <w:sz w:val="24"/>
          <w:szCs w:val="24"/>
        </w:rPr>
        <w:t>Back-End</w:t>
      </w:r>
      <w:r w:rsidR="00E024FD" w:rsidRPr="00E024FD">
        <w:rPr>
          <w:rFonts w:ascii="Arial" w:hAnsi="Arial" w:cs="Arial"/>
          <w:i/>
          <w:sz w:val="24"/>
          <w:szCs w:val="24"/>
        </w:rPr>
        <w:fldChar w:fldCharType="end"/>
      </w:r>
      <w:r w:rsidRPr="00E4410B">
        <w:rPr>
          <w:rFonts w:ascii="Arial" w:hAnsi="Arial" w:cs="Arial"/>
          <w:sz w:val="24"/>
          <w:szCs w:val="24"/>
        </w:rPr>
        <w:t xml:space="preserve"> como del </w:t>
      </w:r>
      <w:r w:rsidR="00E024FD" w:rsidRPr="00E024FD">
        <w:rPr>
          <w:rFonts w:ascii="Arial" w:hAnsi="Arial" w:cs="Arial"/>
          <w:i/>
          <w:sz w:val="24"/>
          <w:szCs w:val="24"/>
        </w:rPr>
        <w:fldChar w:fldCharType="begin"/>
      </w:r>
      <w:r w:rsidR="00E024FD" w:rsidRPr="00E024FD">
        <w:rPr>
          <w:rFonts w:ascii="Arial" w:hAnsi="Arial" w:cs="Arial"/>
          <w:sz w:val="24"/>
          <w:szCs w:val="24"/>
        </w:rPr>
        <w:instrText xml:space="preserve"> REF _Ref508731711 \h </w:instrText>
      </w:r>
      <w:r w:rsidR="00E024FD" w:rsidRPr="00E024FD">
        <w:rPr>
          <w:rFonts w:ascii="Arial" w:hAnsi="Arial" w:cs="Arial"/>
          <w:i/>
          <w:sz w:val="24"/>
          <w:szCs w:val="24"/>
        </w:rPr>
        <w:instrText xml:space="preserve"> \* MERGEFORMAT </w:instrText>
      </w:r>
      <w:r w:rsidR="00E024FD" w:rsidRPr="00E024FD">
        <w:rPr>
          <w:rFonts w:ascii="Arial" w:hAnsi="Arial" w:cs="Arial"/>
          <w:i/>
          <w:sz w:val="24"/>
          <w:szCs w:val="24"/>
        </w:rPr>
      </w:r>
      <w:r w:rsidR="00E024FD" w:rsidRPr="00E024FD">
        <w:rPr>
          <w:rFonts w:ascii="Arial" w:hAnsi="Arial" w:cs="Arial"/>
          <w:i/>
          <w:sz w:val="24"/>
          <w:szCs w:val="24"/>
        </w:rPr>
        <w:fldChar w:fldCharType="separate"/>
      </w:r>
      <w:r w:rsidR="00E024FD" w:rsidRPr="00E024FD">
        <w:rPr>
          <w:rFonts w:ascii="Arial" w:hAnsi="Arial" w:cs="Arial"/>
          <w:b/>
          <w:i/>
          <w:sz w:val="24"/>
          <w:szCs w:val="24"/>
        </w:rPr>
        <w:t>Front-End</w:t>
      </w:r>
      <w:r w:rsidR="00E024FD" w:rsidRPr="00E024FD">
        <w:rPr>
          <w:rFonts w:ascii="Arial" w:hAnsi="Arial" w:cs="Arial"/>
          <w:i/>
          <w:sz w:val="24"/>
          <w:szCs w:val="24"/>
        </w:rPr>
        <w:fldChar w:fldCharType="end"/>
      </w:r>
      <w:r w:rsidRPr="00E4410B">
        <w:rPr>
          <w:rFonts w:ascii="Arial" w:hAnsi="Arial" w:cs="Arial"/>
          <w:sz w:val="24"/>
          <w:szCs w:val="24"/>
        </w:rPr>
        <w:t xml:space="preserve">, necesarios para el funcionamiento de la aplicación web que despliega el SAR. </w:t>
      </w:r>
    </w:p>
    <w:p w14:paraId="668C3595" w14:textId="1ACA8CF0" w:rsidR="00897AEB" w:rsidRDefault="00897AEB" w:rsidP="00897AEB">
      <w:pPr>
        <w:rPr>
          <w:rFonts w:ascii="Arial" w:hAnsi="Arial" w:cs="Arial"/>
          <w:sz w:val="24"/>
          <w:szCs w:val="24"/>
        </w:rPr>
      </w:pPr>
      <w:r w:rsidRPr="00E4410B">
        <w:rPr>
          <w:rFonts w:ascii="Arial" w:hAnsi="Arial" w:cs="Arial"/>
          <w:sz w:val="24"/>
          <w:szCs w:val="24"/>
        </w:rPr>
        <w:t xml:space="preserve">A su vez se describieron los pasos </w:t>
      </w:r>
      <w:r>
        <w:rPr>
          <w:rFonts w:ascii="Arial" w:hAnsi="Arial" w:cs="Arial"/>
          <w:sz w:val="24"/>
          <w:szCs w:val="24"/>
        </w:rPr>
        <w:t>realizados</w:t>
      </w:r>
      <w:r w:rsidRPr="00E4410B">
        <w:rPr>
          <w:rFonts w:ascii="Arial" w:hAnsi="Arial" w:cs="Arial"/>
          <w:sz w:val="24"/>
          <w:szCs w:val="24"/>
        </w:rPr>
        <w:t xml:space="preserve"> para configurar las Raspberry Pi como un punto de acceso (</w:t>
      </w:r>
      <w:r w:rsidR="00E024FD" w:rsidRPr="000009EE">
        <w:rPr>
          <w:rFonts w:ascii="Arial" w:hAnsi="Arial" w:cs="Arial"/>
          <w:sz w:val="24"/>
          <w:szCs w:val="24"/>
        </w:rPr>
        <w:fldChar w:fldCharType="begin"/>
      </w:r>
      <w:r w:rsidR="00E024FD" w:rsidRPr="000009EE">
        <w:rPr>
          <w:rFonts w:ascii="Arial" w:hAnsi="Arial" w:cs="Arial"/>
          <w:sz w:val="24"/>
          <w:szCs w:val="24"/>
        </w:rPr>
        <w:instrText xml:space="preserve"> REF _Ref509657629 \h </w:instrText>
      </w:r>
      <w:r w:rsidR="000009EE" w:rsidRPr="000009EE">
        <w:rPr>
          <w:rFonts w:ascii="Arial" w:hAnsi="Arial" w:cs="Arial"/>
          <w:sz w:val="24"/>
          <w:szCs w:val="24"/>
        </w:rPr>
        <w:instrText xml:space="preserve"> \* MERGEFORMAT </w:instrText>
      </w:r>
      <w:r w:rsidR="00E024FD" w:rsidRPr="000009EE">
        <w:rPr>
          <w:rFonts w:ascii="Arial" w:hAnsi="Arial" w:cs="Arial"/>
          <w:sz w:val="24"/>
          <w:szCs w:val="24"/>
        </w:rPr>
      </w:r>
      <w:r w:rsidR="00E024FD" w:rsidRPr="000009EE">
        <w:rPr>
          <w:rFonts w:ascii="Arial" w:hAnsi="Arial" w:cs="Arial"/>
          <w:sz w:val="24"/>
          <w:szCs w:val="24"/>
        </w:rPr>
        <w:fldChar w:fldCharType="separate"/>
      </w:r>
      <w:r w:rsidR="00E024FD" w:rsidRPr="000009EE">
        <w:rPr>
          <w:rFonts w:ascii="Arial" w:hAnsi="Arial" w:cs="Arial"/>
          <w:b/>
          <w:i/>
          <w:sz w:val="24"/>
          <w:szCs w:val="24"/>
        </w:rPr>
        <w:t>AP</w:t>
      </w:r>
      <w:r w:rsidR="00E024FD" w:rsidRPr="000009EE">
        <w:rPr>
          <w:rFonts w:ascii="Arial" w:hAnsi="Arial" w:cs="Arial"/>
          <w:sz w:val="24"/>
          <w:szCs w:val="24"/>
        </w:rPr>
        <w:fldChar w:fldCharType="end"/>
      </w:r>
      <w:r w:rsidRPr="00E4410B">
        <w:rPr>
          <w:rFonts w:ascii="Arial" w:hAnsi="Arial" w:cs="Arial"/>
          <w:sz w:val="24"/>
          <w:szCs w:val="24"/>
        </w:rPr>
        <w:t>) inalámbrico</w:t>
      </w:r>
      <w:r>
        <w:rPr>
          <w:rFonts w:ascii="Arial" w:hAnsi="Arial" w:cs="Arial"/>
          <w:sz w:val="24"/>
          <w:szCs w:val="24"/>
        </w:rPr>
        <w:t xml:space="preserve">, lo cual permite que diversos dispositivos se puedan conectar al robot móvil, mediante un </w:t>
      </w:r>
      <w:r w:rsidR="00E024FD">
        <w:rPr>
          <w:rFonts w:ascii="Arial" w:hAnsi="Arial" w:cs="Arial"/>
          <w:sz w:val="24"/>
          <w:szCs w:val="24"/>
        </w:rPr>
        <w:fldChar w:fldCharType="begin"/>
      </w:r>
      <w:r w:rsidR="00E024FD" w:rsidRPr="00E024FD">
        <w:rPr>
          <w:rFonts w:ascii="Arial" w:hAnsi="Arial" w:cs="Arial"/>
          <w:sz w:val="24"/>
          <w:szCs w:val="24"/>
        </w:rPr>
        <w:instrText xml:space="preserve"> REF _Ref510614092 \h  \* MERGEFORMAT </w:instrText>
      </w:r>
      <w:r w:rsidR="00E024FD">
        <w:rPr>
          <w:rFonts w:ascii="Arial" w:hAnsi="Arial" w:cs="Arial"/>
          <w:sz w:val="24"/>
          <w:szCs w:val="24"/>
        </w:rPr>
      </w:r>
      <w:r w:rsidR="00E024FD">
        <w:rPr>
          <w:rFonts w:ascii="Arial" w:hAnsi="Arial" w:cs="Arial"/>
          <w:sz w:val="24"/>
          <w:szCs w:val="24"/>
        </w:rPr>
        <w:fldChar w:fldCharType="separate"/>
      </w:r>
      <w:r w:rsidR="00E024FD" w:rsidRPr="00E024FD">
        <w:rPr>
          <w:rFonts w:ascii="Arial" w:hAnsi="Arial" w:cs="Arial"/>
          <w:b/>
          <w:i/>
          <w:iCs/>
          <w:sz w:val="24"/>
          <w:szCs w:val="24"/>
        </w:rPr>
        <w:t>IP</w:t>
      </w:r>
      <w:r w:rsidR="00E024FD" w:rsidRPr="00FA1017">
        <w:rPr>
          <w:b/>
          <w:i/>
          <w:iCs/>
          <w:sz w:val="32"/>
          <w:szCs w:val="32"/>
        </w:rPr>
        <w:t xml:space="preserve"> </w:t>
      </w:r>
      <w:r w:rsidR="00E024FD">
        <w:rPr>
          <w:rFonts w:ascii="Arial" w:hAnsi="Arial" w:cs="Arial"/>
          <w:sz w:val="24"/>
          <w:szCs w:val="24"/>
        </w:rPr>
        <w:fldChar w:fldCharType="end"/>
      </w:r>
      <w:r>
        <w:rPr>
          <w:rFonts w:ascii="Arial" w:hAnsi="Arial" w:cs="Arial"/>
          <w:sz w:val="24"/>
          <w:szCs w:val="24"/>
        </w:rPr>
        <w:t>y puerto previamente configurados.</w:t>
      </w:r>
    </w:p>
    <w:p w14:paraId="2BF08A18" w14:textId="77777777" w:rsidR="00897AEB" w:rsidRDefault="00897AEB" w:rsidP="00897AEB">
      <w:pPr>
        <w:rPr>
          <w:rFonts w:ascii="Arial" w:hAnsi="Arial" w:cs="Arial"/>
          <w:sz w:val="24"/>
          <w:szCs w:val="24"/>
        </w:rPr>
      </w:pPr>
      <w:r>
        <w:rPr>
          <w:rFonts w:ascii="Arial" w:hAnsi="Arial" w:cs="Arial"/>
          <w:sz w:val="24"/>
          <w:szCs w:val="24"/>
        </w:rPr>
        <w:t>Por otro lado, se describió la configuración del software utilizado para la captura de imagen y video, de la cámara del SAR, denominado Motion.</w:t>
      </w:r>
    </w:p>
    <w:p w14:paraId="45EE82F3" w14:textId="59B3C1E8" w:rsidR="009975E5" w:rsidRDefault="00897AEB" w:rsidP="00897AEB">
      <w:pPr>
        <w:rPr>
          <w:rFonts w:ascii="Arial" w:hAnsi="Arial" w:cs="Arial"/>
          <w:sz w:val="24"/>
          <w:szCs w:val="24"/>
        </w:rPr>
      </w:pPr>
      <w:r>
        <w:rPr>
          <w:rFonts w:ascii="Arial" w:hAnsi="Arial" w:cs="Arial"/>
          <w:sz w:val="24"/>
          <w:szCs w:val="24"/>
        </w:rPr>
        <w:t>Finalmente se describe la utilidad de un programa de gestión de procesos (PM2), que sirve como administrador de Node y permite monitorear el funcionamiento de la aplicación web.</w:t>
      </w:r>
    </w:p>
    <w:p w14:paraId="6022C190" w14:textId="77777777" w:rsidR="009975E5" w:rsidRDefault="009975E5">
      <w:pPr>
        <w:rPr>
          <w:rFonts w:ascii="Arial" w:hAnsi="Arial" w:cs="Arial"/>
          <w:sz w:val="24"/>
          <w:szCs w:val="24"/>
        </w:rPr>
      </w:pPr>
      <w:r>
        <w:rPr>
          <w:rFonts w:ascii="Arial" w:hAnsi="Arial" w:cs="Arial"/>
          <w:sz w:val="24"/>
          <w:szCs w:val="24"/>
        </w:rPr>
        <w:br w:type="page"/>
      </w:r>
    </w:p>
    <w:p w14:paraId="67A4B5F1" w14:textId="77777777" w:rsidR="00905CE8" w:rsidRDefault="00905CE8" w:rsidP="00905CE8">
      <w:pPr>
        <w:pStyle w:val="Ttulo1"/>
        <w:rPr>
          <w:shd w:val="clear" w:color="auto" w:fill="FFFFFF"/>
        </w:rPr>
      </w:pPr>
      <w:bookmarkStart w:id="565" w:name="_Toc510799465"/>
      <w:r w:rsidRPr="000A3D81">
        <w:rPr>
          <w:shd w:val="clear" w:color="auto" w:fill="FFFFFF"/>
        </w:rPr>
        <w:lastRenderedPageBreak/>
        <w:t>Capítulo 11 –</w:t>
      </w:r>
      <w:r>
        <w:rPr>
          <w:shd w:val="clear" w:color="auto" w:fill="FFFFFF"/>
        </w:rPr>
        <w:t xml:space="preserve"> Conclusión</w:t>
      </w:r>
      <w:r w:rsidRPr="000A3D81">
        <w:rPr>
          <w:shd w:val="clear" w:color="auto" w:fill="FFFFFF"/>
        </w:rPr>
        <w:t xml:space="preserve"> y trabajos futuros</w:t>
      </w:r>
      <w:bookmarkEnd w:id="565"/>
    </w:p>
    <w:p w14:paraId="34E4DD2E" w14:textId="77777777" w:rsidR="00905CE8" w:rsidRDefault="00905CE8" w:rsidP="00905CE8"/>
    <w:p w14:paraId="4B060680" w14:textId="77777777" w:rsidR="00905CE8" w:rsidRPr="00C410AB" w:rsidRDefault="00905CE8" w:rsidP="00905CE8">
      <w:pPr>
        <w:rPr>
          <w:rFonts w:ascii="Arial" w:eastAsia="Arial" w:hAnsi="Arial" w:cs="Arial"/>
          <w:sz w:val="24"/>
          <w:szCs w:val="24"/>
        </w:rPr>
      </w:pPr>
      <w:r w:rsidRPr="00C410AB">
        <w:rPr>
          <w:rFonts w:ascii="Arial" w:eastAsia="Arial" w:hAnsi="Arial" w:cs="Arial"/>
          <w:sz w:val="24"/>
          <w:szCs w:val="24"/>
        </w:rPr>
        <w:t>En este capítulo se detallarán las conclusiones en base a los objetivos generales y específicos planteados para el desarrollo de la tesina. A su vez, se describirán trabajos futuros.</w:t>
      </w:r>
    </w:p>
    <w:p w14:paraId="41343FB5" w14:textId="77777777" w:rsidR="00905CE8" w:rsidRDefault="00905CE8" w:rsidP="00905CE8">
      <w:pPr>
        <w:pStyle w:val="Ttulo2"/>
        <w:rPr>
          <w:b/>
          <w:sz w:val="32"/>
          <w:szCs w:val="32"/>
          <w:shd w:val="clear" w:color="auto" w:fill="FFFFFF"/>
        </w:rPr>
      </w:pPr>
      <w:bookmarkStart w:id="566" w:name="_Toc510799466"/>
      <w:r w:rsidRPr="00C410AB">
        <w:rPr>
          <w:b/>
          <w:sz w:val="32"/>
          <w:szCs w:val="32"/>
          <w:shd w:val="clear" w:color="auto" w:fill="FFFFFF"/>
        </w:rPr>
        <w:t>11.1 Conclusión final</w:t>
      </w:r>
      <w:bookmarkEnd w:id="566"/>
    </w:p>
    <w:p w14:paraId="0C7CC91D" w14:textId="77777777" w:rsidR="00905CE8" w:rsidRDefault="00905CE8" w:rsidP="00905CE8"/>
    <w:p w14:paraId="2A3C2684" w14:textId="77777777" w:rsidR="00905CE8" w:rsidRPr="00A54E0D" w:rsidRDefault="00905CE8" w:rsidP="00905CE8">
      <w:pPr>
        <w:rPr>
          <w:rFonts w:ascii="Arial" w:eastAsia="Arial" w:hAnsi="Arial" w:cs="Arial"/>
          <w:sz w:val="24"/>
          <w:szCs w:val="24"/>
        </w:rPr>
      </w:pPr>
      <w:r w:rsidRPr="00A54E0D">
        <w:rPr>
          <w:rFonts w:ascii="Arial" w:eastAsia="Arial" w:hAnsi="Arial" w:cs="Arial"/>
          <w:sz w:val="24"/>
          <w:szCs w:val="24"/>
        </w:rPr>
        <w:t>Revisando el objetivo general y los diversos objetivos específicos, tratados al principio de esta tesina (referencia cap1), se llega a las siguientes conclusiones</w:t>
      </w:r>
      <w:r>
        <w:rPr>
          <w:rFonts w:ascii="Arial" w:eastAsia="Arial" w:hAnsi="Arial" w:cs="Arial"/>
          <w:sz w:val="24"/>
          <w:szCs w:val="24"/>
        </w:rPr>
        <w:t>:</w:t>
      </w:r>
      <w:r w:rsidRPr="00A54E0D">
        <w:rPr>
          <w:rFonts w:ascii="Arial" w:eastAsia="Arial" w:hAnsi="Arial" w:cs="Arial"/>
          <w:sz w:val="24"/>
          <w:szCs w:val="24"/>
        </w:rPr>
        <w:t xml:space="preserve"> </w:t>
      </w:r>
    </w:p>
    <w:p w14:paraId="609E6CA5" w14:textId="77777777" w:rsidR="00905CE8" w:rsidRDefault="00905CE8" w:rsidP="00905CE8">
      <w:pPr>
        <w:spacing w:line="276" w:lineRule="auto"/>
        <w:rPr>
          <w:rFonts w:ascii="Arial" w:eastAsia="Arial" w:hAnsi="Arial" w:cs="Arial"/>
          <w:sz w:val="24"/>
          <w:szCs w:val="24"/>
        </w:rPr>
      </w:pPr>
      <w:r w:rsidRPr="006936B7">
        <w:rPr>
          <w:rFonts w:ascii="Arial" w:eastAsia="Arial" w:hAnsi="Arial" w:cs="Arial"/>
          <w:sz w:val="24"/>
          <w:szCs w:val="24"/>
        </w:rPr>
        <w:t xml:space="preserve">Se </w:t>
      </w:r>
      <w:r>
        <w:rPr>
          <w:rFonts w:ascii="Arial" w:eastAsia="Arial" w:hAnsi="Arial" w:cs="Arial"/>
          <w:sz w:val="24"/>
          <w:szCs w:val="24"/>
        </w:rPr>
        <w:t>completó el desarrollo de</w:t>
      </w:r>
      <w:r w:rsidRPr="006936B7">
        <w:rPr>
          <w:rFonts w:ascii="Arial" w:eastAsia="Arial" w:hAnsi="Arial" w:cs="Arial"/>
          <w:sz w:val="24"/>
          <w:szCs w:val="24"/>
        </w:rPr>
        <w:t xml:space="preserve">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w:t>
      </w:r>
      <w:r>
        <w:rPr>
          <w:rFonts w:ascii="Arial" w:eastAsia="Arial" w:hAnsi="Arial" w:cs="Arial"/>
          <w:sz w:val="24"/>
          <w:szCs w:val="24"/>
        </w:rPr>
        <w:t>agente inteligente (que responde</w:t>
      </w:r>
      <w:r w:rsidRPr="006936B7">
        <w:rPr>
          <w:rFonts w:ascii="Arial" w:eastAsia="Arial" w:hAnsi="Arial" w:cs="Arial"/>
          <w:sz w:val="24"/>
          <w:szCs w:val="24"/>
        </w:rPr>
        <w:t xml:space="preserve"> al modelo basado en objetivos)</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38BAD5DA" w14:textId="77777777" w:rsidR="00905CE8" w:rsidRDefault="00905CE8" w:rsidP="00905CE8">
      <w:pPr>
        <w:spacing w:line="276" w:lineRule="auto"/>
        <w:rPr>
          <w:rFonts w:ascii="Arial" w:eastAsia="Arial" w:hAnsi="Arial" w:cs="Arial"/>
          <w:sz w:val="24"/>
          <w:szCs w:val="24"/>
        </w:rPr>
      </w:pPr>
      <w:r>
        <w:rPr>
          <w:rFonts w:ascii="Arial" w:eastAsia="Arial" w:hAnsi="Arial" w:cs="Arial"/>
          <w:sz w:val="24"/>
          <w:szCs w:val="24"/>
        </w:rPr>
        <w:t>Mediante la experiencia adquirida al trabajar en establecimientos educativos en áreas relacionadas con la robótica, y todas las investigaciones y ensayos realizados para producir este prototipo, podemos concluir que el mismo sirve de base o modelo para el desarrollo de proyectos afines.</w:t>
      </w:r>
    </w:p>
    <w:p w14:paraId="72AAD2DA" w14:textId="77777777" w:rsidR="00905CE8" w:rsidRPr="00E442D9" w:rsidRDefault="00905CE8" w:rsidP="00905CE8">
      <w:pPr>
        <w:pStyle w:val="Ttulo3"/>
        <w:rPr>
          <w:sz w:val="28"/>
          <w:szCs w:val="28"/>
        </w:rPr>
      </w:pPr>
      <w:bookmarkStart w:id="567" w:name="_Toc510799467"/>
      <w:r w:rsidRPr="00E442D9">
        <w:rPr>
          <w:sz w:val="28"/>
          <w:szCs w:val="28"/>
        </w:rPr>
        <w:t>11.1.1 Ensamblar un robot móvil integrando las plataformas Arduino y Raspberry Pi con diversos módulos y software.</w:t>
      </w:r>
      <w:bookmarkEnd w:id="567"/>
    </w:p>
    <w:p w14:paraId="1E67DA0D" w14:textId="77777777" w:rsidR="00905CE8" w:rsidRDefault="00905CE8" w:rsidP="00905CE8">
      <w:pPr>
        <w:spacing w:line="276" w:lineRule="auto"/>
        <w:rPr>
          <w:sz w:val="24"/>
          <w:szCs w:val="24"/>
        </w:rPr>
      </w:pPr>
    </w:p>
    <w:p w14:paraId="1124EB15" w14:textId="77777777" w:rsidR="00905CE8" w:rsidRPr="00130F4B" w:rsidRDefault="00905CE8" w:rsidP="00905CE8">
      <w:pPr>
        <w:spacing w:line="276" w:lineRule="auto"/>
        <w:rPr>
          <w:rFonts w:ascii="Arial" w:hAnsi="Arial" w:cs="Arial"/>
          <w:sz w:val="24"/>
          <w:szCs w:val="24"/>
        </w:rPr>
      </w:pPr>
      <w:r>
        <w:rPr>
          <w:rFonts w:ascii="Arial" w:hAnsi="Arial" w:cs="Arial"/>
          <w:sz w:val="24"/>
          <w:szCs w:val="24"/>
        </w:rPr>
        <w:t>Se investigaron variadas tecnologías, que permiten la integración de estas plataformas fundamentales para el ensamblado del robot móvil. En base a esta investigación, podemos concluir que la interacción entre la Rasperry Pi y Arduino es viable, dado los diferentes módulos y componentes compatibles a nivel hardware y los protocolos de comunicación a nivel software.</w:t>
      </w:r>
    </w:p>
    <w:p w14:paraId="505B4D9C" w14:textId="77777777" w:rsidR="00905CE8" w:rsidRPr="00C4148E" w:rsidRDefault="00905CE8" w:rsidP="00905CE8">
      <w:pPr>
        <w:spacing w:line="276" w:lineRule="auto"/>
        <w:rPr>
          <w:sz w:val="24"/>
          <w:szCs w:val="24"/>
        </w:rPr>
      </w:pPr>
    </w:p>
    <w:p w14:paraId="59BD305D" w14:textId="77777777" w:rsidR="00905CE8" w:rsidRPr="00E442D9" w:rsidRDefault="00905CE8" w:rsidP="00905CE8">
      <w:pPr>
        <w:pStyle w:val="Ttulo3"/>
        <w:rPr>
          <w:sz w:val="28"/>
          <w:szCs w:val="28"/>
        </w:rPr>
      </w:pPr>
      <w:bookmarkStart w:id="568" w:name="_Toc510799468"/>
      <w:r w:rsidRPr="00E442D9">
        <w:rPr>
          <w:sz w:val="28"/>
          <w:szCs w:val="28"/>
        </w:rPr>
        <w:t>11.1.2 Desarrollar una aplicación web multiplataforma que mediante comunicación inalámbrica permita el control del Robot móvil.</w:t>
      </w:r>
      <w:bookmarkEnd w:id="568"/>
    </w:p>
    <w:p w14:paraId="49F53FB1" w14:textId="77777777" w:rsidR="00905CE8" w:rsidRDefault="00905CE8" w:rsidP="00905CE8">
      <w:pPr>
        <w:spacing w:line="276" w:lineRule="auto"/>
        <w:contextualSpacing/>
        <w:rPr>
          <w:rFonts w:ascii="Arial" w:eastAsia="Arial" w:hAnsi="Arial" w:cs="Arial"/>
          <w:sz w:val="24"/>
          <w:szCs w:val="24"/>
        </w:rPr>
      </w:pPr>
    </w:p>
    <w:p w14:paraId="60995652"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Una de las principales características de las aplicaciones web, para el desarrollo de aplicaciones móviles, es la de permitir su utilización en distintos sistemas operativos y plataformas hardware. Esto permite que la aplicación cliente, ejecutada por un navegador web, sea multiplataforma. Como consecuencia, existen diversos clientes, que se conectan de forma inalámbrica al SAR. Estos clientes pueden ejecutar acciones sobre el robot móvil.</w:t>
      </w:r>
    </w:p>
    <w:p w14:paraId="75916CA4" w14:textId="77777777" w:rsidR="00905CE8" w:rsidRDefault="00905CE8" w:rsidP="00905CE8">
      <w:pPr>
        <w:spacing w:line="276" w:lineRule="auto"/>
        <w:contextualSpacing/>
        <w:rPr>
          <w:rFonts w:ascii="Arial" w:eastAsia="Arial" w:hAnsi="Arial" w:cs="Arial"/>
          <w:sz w:val="24"/>
          <w:szCs w:val="24"/>
        </w:rPr>
      </w:pPr>
    </w:p>
    <w:p w14:paraId="6701BC26" w14:textId="7866D26B"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 xml:space="preserve">El desarrollo del software del SAR basado en la arquitectura cliente/servidor y enfocado en el modelo </w:t>
      </w:r>
      <w:r w:rsidR="00411E62" w:rsidRPr="00411E62">
        <w:rPr>
          <w:rFonts w:ascii="Arial" w:eastAsia="Arial" w:hAnsi="Arial" w:cs="Arial"/>
          <w:i/>
          <w:sz w:val="24"/>
          <w:szCs w:val="24"/>
        </w:rPr>
        <w:fldChar w:fldCharType="begin"/>
      </w:r>
      <w:r w:rsidR="00411E62" w:rsidRPr="00411E62">
        <w:rPr>
          <w:rFonts w:ascii="Arial" w:eastAsia="Arial" w:hAnsi="Arial" w:cs="Arial"/>
          <w:sz w:val="24"/>
          <w:szCs w:val="24"/>
        </w:rPr>
        <w:instrText xml:space="preserve"> REF _Ref508731711 \h </w:instrText>
      </w:r>
      <w:r w:rsidR="00411E62" w:rsidRPr="00411E62">
        <w:rPr>
          <w:rFonts w:ascii="Arial" w:eastAsia="Arial" w:hAnsi="Arial" w:cs="Arial"/>
          <w:i/>
          <w:sz w:val="24"/>
          <w:szCs w:val="24"/>
        </w:rPr>
        <w:instrText xml:space="preserve"> \* MERGEFORMAT </w:instrText>
      </w:r>
      <w:r w:rsidR="00411E62" w:rsidRPr="00411E62">
        <w:rPr>
          <w:rFonts w:ascii="Arial" w:eastAsia="Arial" w:hAnsi="Arial" w:cs="Arial"/>
          <w:i/>
          <w:sz w:val="24"/>
          <w:szCs w:val="24"/>
        </w:rPr>
      </w:r>
      <w:r w:rsidR="00411E62" w:rsidRPr="00411E62">
        <w:rPr>
          <w:rFonts w:ascii="Arial" w:eastAsia="Arial" w:hAnsi="Arial" w:cs="Arial"/>
          <w:i/>
          <w:sz w:val="24"/>
          <w:szCs w:val="24"/>
        </w:rPr>
        <w:fldChar w:fldCharType="separate"/>
      </w:r>
      <w:r w:rsidR="00411E62">
        <w:rPr>
          <w:rFonts w:ascii="Arial" w:hAnsi="Arial" w:cs="Arial"/>
          <w:b/>
          <w:i/>
          <w:sz w:val="24"/>
          <w:szCs w:val="24"/>
        </w:rPr>
        <w:t>f</w:t>
      </w:r>
      <w:r w:rsidR="00411E62" w:rsidRPr="00411E62">
        <w:rPr>
          <w:rFonts w:ascii="Arial" w:hAnsi="Arial" w:cs="Arial"/>
          <w:b/>
          <w:i/>
          <w:sz w:val="24"/>
          <w:szCs w:val="24"/>
        </w:rPr>
        <w:t>ront-End</w:t>
      </w:r>
      <w:r w:rsidR="00411E62" w:rsidRPr="00411E62">
        <w:rPr>
          <w:rFonts w:ascii="Arial" w:eastAsia="Arial" w:hAnsi="Arial" w:cs="Arial"/>
          <w:i/>
          <w:sz w:val="24"/>
          <w:szCs w:val="24"/>
        </w:rPr>
        <w:fldChar w:fldCharType="end"/>
      </w:r>
      <w:r>
        <w:rPr>
          <w:rFonts w:ascii="Arial" w:eastAsia="Arial" w:hAnsi="Arial" w:cs="Arial"/>
          <w:sz w:val="24"/>
          <w:szCs w:val="24"/>
        </w:rPr>
        <w:t>/</w:t>
      </w:r>
      <w:r w:rsidR="00411E62" w:rsidRPr="00411E62">
        <w:rPr>
          <w:rFonts w:ascii="Arial" w:eastAsia="Arial" w:hAnsi="Arial" w:cs="Arial"/>
          <w:i/>
          <w:sz w:val="24"/>
          <w:szCs w:val="24"/>
        </w:rPr>
        <w:fldChar w:fldCharType="begin"/>
      </w:r>
      <w:r w:rsidR="00411E62" w:rsidRPr="00411E62">
        <w:rPr>
          <w:rFonts w:ascii="Arial" w:eastAsia="Arial" w:hAnsi="Arial" w:cs="Arial"/>
          <w:sz w:val="24"/>
          <w:szCs w:val="24"/>
        </w:rPr>
        <w:instrText xml:space="preserve"> REF _Ref508794388 \h </w:instrText>
      </w:r>
      <w:r w:rsidR="00411E62" w:rsidRPr="00411E62">
        <w:rPr>
          <w:rFonts w:ascii="Arial" w:eastAsia="Arial" w:hAnsi="Arial" w:cs="Arial"/>
          <w:i/>
          <w:sz w:val="24"/>
          <w:szCs w:val="24"/>
        </w:rPr>
        <w:instrText xml:space="preserve"> \* MERGEFORMAT </w:instrText>
      </w:r>
      <w:r w:rsidR="00411E62" w:rsidRPr="00411E62">
        <w:rPr>
          <w:rFonts w:ascii="Arial" w:eastAsia="Arial" w:hAnsi="Arial" w:cs="Arial"/>
          <w:i/>
          <w:sz w:val="24"/>
          <w:szCs w:val="24"/>
        </w:rPr>
      </w:r>
      <w:r w:rsidR="00411E62" w:rsidRPr="00411E62">
        <w:rPr>
          <w:rFonts w:ascii="Arial" w:eastAsia="Arial" w:hAnsi="Arial" w:cs="Arial"/>
          <w:i/>
          <w:sz w:val="24"/>
          <w:szCs w:val="24"/>
        </w:rPr>
        <w:fldChar w:fldCharType="separate"/>
      </w:r>
      <w:r w:rsidR="00411E62">
        <w:rPr>
          <w:rFonts w:ascii="Arial" w:hAnsi="Arial" w:cs="Arial"/>
          <w:b/>
          <w:i/>
          <w:sz w:val="24"/>
          <w:szCs w:val="24"/>
        </w:rPr>
        <w:t>b</w:t>
      </w:r>
      <w:r w:rsidR="00411E62" w:rsidRPr="00411E62">
        <w:rPr>
          <w:rFonts w:ascii="Arial" w:hAnsi="Arial" w:cs="Arial"/>
          <w:b/>
          <w:i/>
          <w:sz w:val="24"/>
          <w:szCs w:val="24"/>
        </w:rPr>
        <w:t>ack-End</w:t>
      </w:r>
      <w:r w:rsidR="00411E62" w:rsidRPr="00411E62">
        <w:rPr>
          <w:rFonts w:ascii="Arial" w:eastAsia="Arial" w:hAnsi="Arial" w:cs="Arial"/>
          <w:i/>
          <w:sz w:val="24"/>
          <w:szCs w:val="24"/>
        </w:rPr>
        <w:fldChar w:fldCharType="end"/>
      </w:r>
      <w:r>
        <w:rPr>
          <w:rFonts w:ascii="Arial" w:eastAsia="Arial" w:hAnsi="Arial" w:cs="Arial"/>
          <w:sz w:val="24"/>
          <w:szCs w:val="24"/>
        </w:rPr>
        <w:t xml:space="preserve">, generó múltiples beneficios en cuanto a las </w:t>
      </w:r>
      <w:r w:rsidRPr="00EA4D55">
        <w:rPr>
          <w:rFonts w:ascii="Arial" w:eastAsia="Arial" w:hAnsi="Arial" w:cs="Arial"/>
          <w:sz w:val="24"/>
          <w:szCs w:val="24"/>
        </w:rPr>
        <w:t>características del software</w:t>
      </w:r>
      <w:r>
        <w:rPr>
          <w:rFonts w:ascii="Arial" w:eastAsia="Arial" w:hAnsi="Arial" w:cs="Arial"/>
          <w:sz w:val="24"/>
          <w:szCs w:val="24"/>
        </w:rPr>
        <w:t>, como la i</w:t>
      </w:r>
      <w:r w:rsidRPr="00EA4D55">
        <w:rPr>
          <w:rFonts w:ascii="Arial" w:eastAsia="Arial" w:hAnsi="Arial" w:cs="Arial"/>
          <w:sz w:val="24"/>
          <w:szCs w:val="24"/>
        </w:rPr>
        <w:t>nteroperabilidad</w:t>
      </w:r>
      <w:r>
        <w:rPr>
          <w:rFonts w:ascii="Arial" w:eastAsia="Arial" w:hAnsi="Arial" w:cs="Arial"/>
          <w:sz w:val="24"/>
          <w:szCs w:val="24"/>
        </w:rPr>
        <w:t>, r</w:t>
      </w:r>
      <w:r w:rsidRPr="00EA4D55">
        <w:rPr>
          <w:rFonts w:ascii="Arial" w:eastAsia="Arial" w:hAnsi="Arial" w:cs="Arial"/>
          <w:sz w:val="24"/>
          <w:szCs w:val="24"/>
        </w:rPr>
        <w:t>eutilización</w:t>
      </w:r>
      <w:r>
        <w:rPr>
          <w:rFonts w:ascii="Arial" w:eastAsia="Arial" w:hAnsi="Arial" w:cs="Arial"/>
          <w:sz w:val="24"/>
          <w:szCs w:val="24"/>
        </w:rPr>
        <w:t>, p</w:t>
      </w:r>
      <w:r w:rsidRPr="00EA4D55">
        <w:rPr>
          <w:rFonts w:ascii="Arial" w:eastAsia="Arial" w:hAnsi="Arial" w:cs="Arial"/>
          <w:sz w:val="24"/>
          <w:szCs w:val="24"/>
        </w:rPr>
        <w:t>ortabilidad</w:t>
      </w:r>
      <w:r>
        <w:rPr>
          <w:rFonts w:ascii="Arial" w:eastAsia="Arial" w:hAnsi="Arial" w:cs="Arial"/>
          <w:sz w:val="24"/>
          <w:szCs w:val="24"/>
        </w:rPr>
        <w:t>, f</w:t>
      </w:r>
      <w:r w:rsidRPr="00EA4D55">
        <w:rPr>
          <w:rFonts w:ascii="Arial" w:eastAsia="Arial" w:hAnsi="Arial" w:cs="Arial"/>
          <w:sz w:val="24"/>
          <w:szCs w:val="24"/>
        </w:rPr>
        <w:t>lexibilidad</w:t>
      </w:r>
      <w:r>
        <w:rPr>
          <w:rFonts w:ascii="Arial" w:eastAsia="Arial" w:hAnsi="Arial" w:cs="Arial"/>
          <w:sz w:val="24"/>
          <w:szCs w:val="24"/>
        </w:rPr>
        <w:t>, e</w:t>
      </w:r>
      <w:r w:rsidRPr="00EA4D55">
        <w:rPr>
          <w:rFonts w:ascii="Arial" w:eastAsia="Arial" w:hAnsi="Arial" w:cs="Arial"/>
          <w:sz w:val="24"/>
          <w:szCs w:val="24"/>
        </w:rPr>
        <w:t>xtensibilidad</w:t>
      </w:r>
      <w:r>
        <w:rPr>
          <w:rFonts w:ascii="Arial" w:eastAsia="Arial" w:hAnsi="Arial" w:cs="Arial"/>
          <w:sz w:val="24"/>
          <w:szCs w:val="24"/>
        </w:rPr>
        <w:t xml:space="preserve"> y e</w:t>
      </w:r>
      <w:r w:rsidRPr="00EA4D55">
        <w:rPr>
          <w:rFonts w:ascii="Arial" w:eastAsia="Arial" w:hAnsi="Arial" w:cs="Arial"/>
          <w:sz w:val="24"/>
          <w:szCs w:val="24"/>
        </w:rPr>
        <w:t>scalabilidad</w:t>
      </w:r>
      <w:r>
        <w:rPr>
          <w:rFonts w:ascii="Arial" w:eastAsia="Arial" w:hAnsi="Arial" w:cs="Arial"/>
          <w:sz w:val="24"/>
          <w:szCs w:val="24"/>
        </w:rPr>
        <w:t>.</w:t>
      </w:r>
    </w:p>
    <w:p w14:paraId="489BDF49" w14:textId="77777777" w:rsidR="00905CE8" w:rsidRDefault="00905CE8" w:rsidP="00905CE8">
      <w:pPr>
        <w:spacing w:line="276" w:lineRule="auto"/>
        <w:contextualSpacing/>
        <w:rPr>
          <w:rFonts w:ascii="Arial" w:eastAsia="Arial" w:hAnsi="Arial" w:cs="Arial"/>
          <w:sz w:val="24"/>
          <w:szCs w:val="24"/>
        </w:rPr>
      </w:pPr>
    </w:p>
    <w:p w14:paraId="1ED1D96D"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Podemos concluir, que además de los beneficios mencionados, el tiempo de desarrollo de la aplicación fue menor a lo proyectado.</w:t>
      </w:r>
    </w:p>
    <w:p w14:paraId="738EDF45" w14:textId="77777777" w:rsidR="00905CE8" w:rsidRPr="002333AE"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 xml:space="preserve"> </w:t>
      </w:r>
    </w:p>
    <w:p w14:paraId="4B184E81" w14:textId="77777777" w:rsidR="00905CE8" w:rsidRPr="00E442D9" w:rsidRDefault="00905CE8" w:rsidP="00905CE8">
      <w:pPr>
        <w:pStyle w:val="Ttulo3"/>
        <w:rPr>
          <w:sz w:val="28"/>
          <w:szCs w:val="28"/>
        </w:rPr>
      </w:pPr>
      <w:bookmarkStart w:id="569" w:name="_Toc510799469"/>
      <w:r w:rsidRPr="00E442D9">
        <w:rPr>
          <w:sz w:val="28"/>
          <w:szCs w:val="28"/>
        </w:rPr>
        <w:t>11.1.3 Investigar protocolos existentes y evaluar la necesidad de diseño de protocolos de comunicación para el control y procesamiento de datos entre el microcontrolador y la aplicación.</w:t>
      </w:r>
      <w:bookmarkEnd w:id="569"/>
    </w:p>
    <w:p w14:paraId="7E888F30" w14:textId="77777777" w:rsidR="00905CE8" w:rsidRDefault="00905CE8" w:rsidP="00905CE8">
      <w:pPr>
        <w:spacing w:line="276" w:lineRule="auto"/>
        <w:contextualSpacing/>
        <w:rPr>
          <w:rFonts w:ascii="Arial" w:eastAsia="Arial" w:hAnsi="Arial" w:cs="Arial"/>
          <w:sz w:val="24"/>
          <w:szCs w:val="24"/>
        </w:rPr>
      </w:pPr>
    </w:p>
    <w:p w14:paraId="57EA2CF5"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A partir de la investigación de distintos protocolos de comunicación entre las plataformas utilizadas en el desarrollo de esta tesina, se identificó uno en particular, que Firmata, es el protocolo más adecuado para realizar dicha comunicación.</w:t>
      </w:r>
    </w:p>
    <w:p w14:paraId="4DCB8B0B"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La ventaja primordial de la utilización de Firmata es que se encuentra ampliamente utilizado, razón por la cual, es compatible con múltiples librerías y lenguajes de programación. A su vez, queda claro que gracias a su existencia y lo expresado anteriormente no fue necesario el desarrollo de un nuevo protocolo que cumpla la misma función.</w:t>
      </w:r>
    </w:p>
    <w:p w14:paraId="14A20F3F" w14:textId="77777777" w:rsidR="00905CE8" w:rsidRPr="002333AE" w:rsidRDefault="00905CE8" w:rsidP="00905CE8">
      <w:pPr>
        <w:spacing w:line="276" w:lineRule="auto"/>
        <w:contextualSpacing/>
        <w:rPr>
          <w:rFonts w:ascii="Arial" w:eastAsia="Arial" w:hAnsi="Arial" w:cs="Arial"/>
          <w:sz w:val="24"/>
          <w:szCs w:val="24"/>
        </w:rPr>
      </w:pPr>
    </w:p>
    <w:p w14:paraId="282FAD18" w14:textId="77777777" w:rsidR="00905CE8" w:rsidRPr="00E442D9" w:rsidRDefault="00905CE8" w:rsidP="00905CE8">
      <w:pPr>
        <w:pStyle w:val="Ttulo3"/>
        <w:rPr>
          <w:sz w:val="28"/>
          <w:szCs w:val="28"/>
        </w:rPr>
      </w:pPr>
      <w:bookmarkStart w:id="570" w:name="_Toc510799470"/>
      <w:r w:rsidRPr="00E442D9">
        <w:rPr>
          <w:sz w:val="28"/>
          <w:szCs w:val="28"/>
        </w:rPr>
        <w:t>11.1.4 Ensamblar físicamente e integrar a nivel de software los distintos componentes (sensores y actuadores) al SAR.</w:t>
      </w:r>
      <w:bookmarkEnd w:id="570"/>
    </w:p>
    <w:p w14:paraId="481036F4" w14:textId="77777777" w:rsidR="00905CE8" w:rsidRDefault="00905CE8" w:rsidP="00905CE8">
      <w:pPr>
        <w:spacing w:line="276" w:lineRule="auto"/>
        <w:contextualSpacing/>
        <w:rPr>
          <w:rFonts w:ascii="Arial" w:eastAsia="Arial" w:hAnsi="Arial" w:cs="Arial"/>
          <w:sz w:val="24"/>
          <w:szCs w:val="24"/>
        </w:rPr>
      </w:pPr>
    </w:p>
    <w:p w14:paraId="31190230" w14:textId="77777777" w:rsidR="00905CE8" w:rsidRDefault="00905CE8" w:rsidP="00905CE8">
      <w:pPr>
        <w:spacing w:line="276" w:lineRule="auto"/>
        <w:contextualSpacing/>
        <w:rPr>
          <w:rFonts w:ascii="Arial" w:eastAsia="Arial" w:hAnsi="Arial" w:cs="Arial"/>
          <w:sz w:val="24"/>
          <w:szCs w:val="24"/>
        </w:rPr>
      </w:pPr>
      <w:r>
        <w:rPr>
          <w:rFonts w:ascii="Arial" w:eastAsia="Arial" w:hAnsi="Arial" w:cs="Arial"/>
          <w:sz w:val="24"/>
          <w:szCs w:val="24"/>
        </w:rPr>
        <w:t>Gracias a la utilización de la plataforma Arduino y su compatibilidad (mencionada en el cap3) con sensores y actuadores, es que la integración física de los elementos que componen el SAR, no fue una actividad tediosa. Esto es así, porque, tanto la plataforma como los componentes, nacen con la idea de poder generar soluciones a implementaciones electrónicas o proyectos a fines, sin la necesidad de conocimientos técnicos previos.</w:t>
      </w:r>
    </w:p>
    <w:p w14:paraId="2775B338" w14:textId="77777777" w:rsidR="00905CE8" w:rsidRPr="006936B7" w:rsidRDefault="00905CE8" w:rsidP="00905CE8">
      <w:pPr>
        <w:spacing w:line="276" w:lineRule="auto"/>
        <w:contextualSpacing/>
        <w:rPr>
          <w:rFonts w:ascii="Arial" w:eastAsia="Arial" w:hAnsi="Arial" w:cs="Arial"/>
          <w:sz w:val="24"/>
          <w:szCs w:val="24"/>
        </w:rPr>
      </w:pPr>
    </w:p>
    <w:p w14:paraId="696945A1" w14:textId="77777777" w:rsidR="00905CE8" w:rsidRPr="00E442D9" w:rsidRDefault="00905CE8" w:rsidP="00905CE8">
      <w:pPr>
        <w:pStyle w:val="Ttulo3"/>
        <w:rPr>
          <w:sz w:val="28"/>
          <w:szCs w:val="28"/>
        </w:rPr>
      </w:pPr>
      <w:bookmarkStart w:id="571" w:name="_Toc510799471"/>
      <w:r w:rsidRPr="00E442D9">
        <w:rPr>
          <w:sz w:val="28"/>
          <w:szCs w:val="28"/>
        </w:rPr>
        <w:t>11.1.5 Extender la aplicación para interactuar con la información que brinda el SAR de los sensores.</w:t>
      </w:r>
      <w:bookmarkEnd w:id="571"/>
    </w:p>
    <w:p w14:paraId="06A12CF9" w14:textId="77777777" w:rsidR="00905CE8" w:rsidRDefault="00905CE8" w:rsidP="00905CE8"/>
    <w:p w14:paraId="70470D1E" w14:textId="77777777" w:rsidR="00905CE8" w:rsidRDefault="00905CE8" w:rsidP="00905CE8">
      <w:pPr>
        <w:rPr>
          <w:rFonts w:ascii="Arial" w:eastAsia="Arial" w:hAnsi="Arial" w:cs="Arial"/>
          <w:sz w:val="24"/>
          <w:szCs w:val="24"/>
        </w:rPr>
      </w:pPr>
      <w:r>
        <w:rPr>
          <w:rFonts w:ascii="Arial" w:eastAsia="Arial" w:hAnsi="Arial" w:cs="Arial"/>
          <w:sz w:val="24"/>
          <w:szCs w:val="24"/>
        </w:rPr>
        <w:t>P</w:t>
      </w:r>
      <w:r w:rsidRPr="00587642">
        <w:rPr>
          <w:rFonts w:ascii="Arial" w:eastAsia="Arial" w:hAnsi="Arial" w:cs="Arial"/>
          <w:sz w:val="24"/>
          <w:szCs w:val="24"/>
        </w:rPr>
        <w:t xml:space="preserve">ara el almacenamiento de los valores obtenidos por los sensores </w:t>
      </w:r>
      <w:r>
        <w:rPr>
          <w:rFonts w:ascii="Arial" w:eastAsia="Arial" w:hAnsi="Arial" w:cs="Arial"/>
          <w:sz w:val="24"/>
          <w:szCs w:val="24"/>
        </w:rPr>
        <w:t xml:space="preserve">que componen al SAR, se utilizó un sistema de bases de datos (Mongo cap5). Este sistema facilitó </w:t>
      </w:r>
      <w:r w:rsidRPr="00587642">
        <w:rPr>
          <w:rFonts w:ascii="Arial" w:eastAsia="Arial" w:hAnsi="Arial" w:cs="Arial"/>
          <w:sz w:val="24"/>
          <w:szCs w:val="24"/>
        </w:rPr>
        <w:t>el procesamiento de</w:t>
      </w:r>
      <w:r>
        <w:rPr>
          <w:rFonts w:ascii="Arial" w:eastAsia="Arial" w:hAnsi="Arial" w:cs="Arial"/>
          <w:sz w:val="24"/>
          <w:szCs w:val="24"/>
        </w:rPr>
        <w:t xml:space="preserve"> </w:t>
      </w:r>
      <w:r w:rsidRPr="00587642">
        <w:rPr>
          <w:rFonts w:ascii="Arial" w:eastAsia="Arial" w:hAnsi="Arial" w:cs="Arial"/>
          <w:sz w:val="24"/>
          <w:szCs w:val="24"/>
        </w:rPr>
        <w:t>datos</w:t>
      </w:r>
      <w:r>
        <w:rPr>
          <w:rFonts w:ascii="Arial" w:eastAsia="Arial" w:hAnsi="Arial" w:cs="Arial"/>
          <w:sz w:val="24"/>
          <w:szCs w:val="24"/>
        </w:rPr>
        <w:t>.</w:t>
      </w:r>
    </w:p>
    <w:p w14:paraId="70CF2EBB" w14:textId="38651568" w:rsidR="00905CE8" w:rsidRDefault="00905CE8" w:rsidP="00905CE8">
      <w:pPr>
        <w:rPr>
          <w:rFonts w:ascii="Arial" w:eastAsia="Arial" w:hAnsi="Arial" w:cs="Arial"/>
          <w:sz w:val="24"/>
          <w:szCs w:val="24"/>
        </w:rPr>
      </w:pPr>
      <w:r>
        <w:rPr>
          <w:rFonts w:ascii="Arial" w:eastAsia="Arial" w:hAnsi="Arial" w:cs="Arial"/>
          <w:sz w:val="24"/>
          <w:szCs w:val="24"/>
        </w:rPr>
        <w:t xml:space="preserve">Por otro lado, con la implementación de una </w:t>
      </w:r>
      <w:r w:rsidR="00411E62" w:rsidRPr="00411E62">
        <w:rPr>
          <w:rFonts w:ascii="Arial" w:eastAsia="Arial" w:hAnsi="Arial" w:cs="Arial"/>
          <w:sz w:val="24"/>
          <w:szCs w:val="24"/>
        </w:rPr>
        <w:fldChar w:fldCharType="begin"/>
      </w:r>
      <w:r w:rsidR="00411E62" w:rsidRPr="00411E62">
        <w:rPr>
          <w:rFonts w:ascii="Arial" w:eastAsia="Arial" w:hAnsi="Arial" w:cs="Arial"/>
          <w:sz w:val="24"/>
          <w:szCs w:val="24"/>
        </w:rPr>
        <w:instrText xml:space="preserve"> REF _Ref508736466 \h  \* MERGEFORMAT </w:instrText>
      </w:r>
      <w:r w:rsidR="00411E62" w:rsidRPr="00411E62">
        <w:rPr>
          <w:rFonts w:ascii="Arial" w:eastAsia="Arial" w:hAnsi="Arial" w:cs="Arial"/>
          <w:sz w:val="24"/>
          <w:szCs w:val="24"/>
        </w:rPr>
      </w:r>
      <w:r w:rsidR="00411E62" w:rsidRPr="00411E62">
        <w:rPr>
          <w:rFonts w:ascii="Arial" w:eastAsia="Arial" w:hAnsi="Arial" w:cs="Arial"/>
          <w:sz w:val="24"/>
          <w:szCs w:val="24"/>
        </w:rPr>
        <w:fldChar w:fldCharType="separate"/>
      </w:r>
      <w:r w:rsidR="00411E62" w:rsidRPr="00411E62">
        <w:rPr>
          <w:rFonts w:ascii="Arial" w:hAnsi="Arial" w:cs="Arial"/>
          <w:b/>
          <w:i/>
          <w:sz w:val="24"/>
          <w:szCs w:val="24"/>
        </w:rPr>
        <w:t>API</w:t>
      </w:r>
      <w:r w:rsidR="00411E62" w:rsidRPr="00411E62">
        <w:rPr>
          <w:rFonts w:ascii="Arial" w:eastAsia="Arial" w:hAnsi="Arial" w:cs="Arial"/>
          <w:sz w:val="24"/>
          <w:szCs w:val="24"/>
        </w:rPr>
        <w:fldChar w:fldCharType="end"/>
      </w:r>
      <w:r w:rsidR="00411E62">
        <w:rPr>
          <w:rFonts w:ascii="Arial" w:eastAsia="Arial" w:hAnsi="Arial" w:cs="Arial"/>
          <w:sz w:val="24"/>
          <w:szCs w:val="24"/>
        </w:rPr>
        <w:t xml:space="preserve"> </w:t>
      </w:r>
      <w:r>
        <w:rPr>
          <w:rFonts w:ascii="Arial" w:eastAsia="Arial" w:hAnsi="Arial" w:cs="Arial"/>
          <w:sz w:val="24"/>
          <w:szCs w:val="24"/>
        </w:rPr>
        <w:t xml:space="preserve">REST, se simplificó la generación y representación de estadísticas. A su vez, esta </w:t>
      </w:r>
      <w:r w:rsidR="00411E62" w:rsidRPr="00411E62">
        <w:rPr>
          <w:rFonts w:ascii="Arial" w:eastAsia="Arial" w:hAnsi="Arial" w:cs="Arial"/>
          <w:sz w:val="24"/>
          <w:szCs w:val="24"/>
        </w:rPr>
        <w:fldChar w:fldCharType="begin"/>
      </w:r>
      <w:r w:rsidR="00411E62" w:rsidRPr="00411E62">
        <w:rPr>
          <w:rFonts w:ascii="Arial" w:eastAsia="Arial" w:hAnsi="Arial" w:cs="Arial"/>
          <w:sz w:val="24"/>
          <w:szCs w:val="24"/>
        </w:rPr>
        <w:instrText xml:space="preserve"> REF _Ref508736466 \h  \* MERGEFORMAT </w:instrText>
      </w:r>
      <w:r w:rsidR="00411E62" w:rsidRPr="00411E62">
        <w:rPr>
          <w:rFonts w:ascii="Arial" w:eastAsia="Arial" w:hAnsi="Arial" w:cs="Arial"/>
          <w:sz w:val="24"/>
          <w:szCs w:val="24"/>
        </w:rPr>
      </w:r>
      <w:r w:rsidR="00411E62" w:rsidRPr="00411E62">
        <w:rPr>
          <w:rFonts w:ascii="Arial" w:eastAsia="Arial" w:hAnsi="Arial" w:cs="Arial"/>
          <w:sz w:val="24"/>
          <w:szCs w:val="24"/>
        </w:rPr>
        <w:fldChar w:fldCharType="separate"/>
      </w:r>
      <w:r w:rsidR="00411E62" w:rsidRPr="00411E62">
        <w:rPr>
          <w:rFonts w:ascii="Arial" w:hAnsi="Arial" w:cs="Arial"/>
          <w:b/>
          <w:i/>
          <w:sz w:val="24"/>
          <w:szCs w:val="24"/>
        </w:rPr>
        <w:t>API</w:t>
      </w:r>
      <w:r w:rsidR="00411E62" w:rsidRPr="00411E62">
        <w:rPr>
          <w:rFonts w:ascii="Arial" w:eastAsia="Arial" w:hAnsi="Arial" w:cs="Arial"/>
          <w:sz w:val="24"/>
          <w:szCs w:val="24"/>
        </w:rPr>
        <w:fldChar w:fldCharType="end"/>
      </w:r>
      <w:r w:rsidR="00411E62">
        <w:rPr>
          <w:rFonts w:ascii="Arial" w:eastAsia="Arial" w:hAnsi="Arial" w:cs="Arial"/>
          <w:sz w:val="24"/>
          <w:szCs w:val="24"/>
        </w:rPr>
        <w:t xml:space="preserve"> </w:t>
      </w:r>
      <w:r>
        <w:rPr>
          <w:rFonts w:ascii="Arial" w:eastAsia="Arial" w:hAnsi="Arial" w:cs="Arial"/>
          <w:sz w:val="24"/>
          <w:szCs w:val="24"/>
        </w:rPr>
        <w:t>permitió el flujo de datos en tiempo real, de los eventos y los valores sensados.</w:t>
      </w:r>
    </w:p>
    <w:p w14:paraId="5740BF6F" w14:textId="77777777" w:rsidR="00905CE8" w:rsidRDefault="00905CE8" w:rsidP="00905CE8">
      <w:pPr>
        <w:rPr>
          <w:b/>
          <w:color w:val="666666"/>
          <w:sz w:val="32"/>
          <w:szCs w:val="32"/>
          <w:shd w:val="clear" w:color="auto" w:fill="FFFFFF"/>
        </w:rPr>
      </w:pPr>
      <w:r>
        <w:rPr>
          <w:b/>
          <w:color w:val="666666"/>
          <w:sz w:val="32"/>
          <w:szCs w:val="32"/>
          <w:shd w:val="clear" w:color="auto" w:fill="FFFFFF"/>
        </w:rPr>
        <w:br w:type="page"/>
      </w:r>
      <w:r>
        <w:rPr>
          <w:b/>
          <w:color w:val="666666"/>
          <w:sz w:val="32"/>
          <w:szCs w:val="32"/>
          <w:shd w:val="clear" w:color="auto" w:fill="FFFFFF"/>
        </w:rPr>
        <w:lastRenderedPageBreak/>
        <w:t>11.2</w:t>
      </w:r>
      <w:r w:rsidRPr="00C410AB">
        <w:rPr>
          <w:b/>
          <w:color w:val="666666"/>
          <w:sz w:val="32"/>
          <w:szCs w:val="32"/>
          <w:shd w:val="clear" w:color="auto" w:fill="FFFFFF"/>
        </w:rPr>
        <w:t xml:space="preserve"> </w:t>
      </w:r>
      <w:r>
        <w:rPr>
          <w:b/>
          <w:color w:val="666666"/>
          <w:sz w:val="32"/>
          <w:szCs w:val="32"/>
          <w:shd w:val="clear" w:color="auto" w:fill="FFFFFF"/>
        </w:rPr>
        <w:t>Trabajos futuros</w:t>
      </w:r>
    </w:p>
    <w:p w14:paraId="69FCD6C5" w14:textId="77777777" w:rsidR="00905CE8" w:rsidRDefault="00905CE8" w:rsidP="00905CE8"/>
    <w:p w14:paraId="23C82E6B" w14:textId="77777777" w:rsidR="00905CE8" w:rsidRDefault="00905CE8" w:rsidP="00905CE8">
      <w:r w:rsidRPr="008250FF">
        <w:rPr>
          <w:rFonts w:ascii="Arial" w:eastAsia="Arial" w:hAnsi="Arial" w:cs="Arial"/>
          <w:sz w:val="24"/>
          <w:szCs w:val="24"/>
        </w:rPr>
        <w:t>Se proponen como líneas futuras de mejoras</w:t>
      </w:r>
      <w:r>
        <w:rPr>
          <w:rFonts w:ascii="Arial" w:eastAsia="Arial" w:hAnsi="Arial" w:cs="Arial"/>
          <w:sz w:val="24"/>
          <w:szCs w:val="24"/>
        </w:rPr>
        <w:t xml:space="preserve"> </w:t>
      </w:r>
      <w:r w:rsidRPr="008250FF">
        <w:rPr>
          <w:rFonts w:ascii="Arial" w:eastAsia="Arial" w:hAnsi="Arial" w:cs="Arial"/>
          <w:sz w:val="24"/>
          <w:szCs w:val="24"/>
        </w:rPr>
        <w:t xml:space="preserve">las </w:t>
      </w:r>
      <w:r>
        <w:rPr>
          <w:rFonts w:ascii="Arial" w:eastAsia="Arial" w:hAnsi="Arial" w:cs="Arial"/>
          <w:sz w:val="24"/>
          <w:szCs w:val="24"/>
        </w:rPr>
        <w:t xml:space="preserve">detalladas </w:t>
      </w:r>
      <w:r w:rsidRPr="008250FF">
        <w:rPr>
          <w:rFonts w:ascii="Arial" w:eastAsia="Arial" w:hAnsi="Arial" w:cs="Arial"/>
          <w:sz w:val="24"/>
          <w:szCs w:val="24"/>
        </w:rPr>
        <w:t>a continuación:</w:t>
      </w:r>
    </w:p>
    <w:p w14:paraId="51A97318" w14:textId="77777777" w:rsidR="00905CE8" w:rsidRPr="008250FF" w:rsidRDefault="00905CE8" w:rsidP="00905CE8">
      <w:pPr>
        <w:pStyle w:val="Prrafodelista"/>
        <w:numPr>
          <w:ilvl w:val="0"/>
          <w:numId w:val="32"/>
        </w:numPr>
        <w:rPr>
          <w:rFonts w:ascii="Arial" w:hAnsi="Arial" w:cs="Arial"/>
          <w:sz w:val="24"/>
          <w:szCs w:val="24"/>
          <w:lang w:eastAsia="es-AR"/>
        </w:rPr>
      </w:pPr>
      <w:r w:rsidRPr="008250FF">
        <w:rPr>
          <w:rFonts w:ascii="Arial" w:hAnsi="Arial" w:cs="Arial"/>
          <w:sz w:val="24"/>
          <w:szCs w:val="24"/>
          <w:lang w:eastAsia="es-AR"/>
        </w:rPr>
        <w:t>Incorporar nuevos sensores y actuadores, como por ejemplo servo motores, sensor de humedad, sensor impacto, acelerómetro, sensor de llamas, etc., permitiendo así mejorar el reconocimiento del entorno en el que se encuentre el SAR.</w:t>
      </w:r>
    </w:p>
    <w:p w14:paraId="6CB150B5" w14:textId="77777777" w:rsidR="00905CE8" w:rsidRDefault="00905CE8" w:rsidP="00905CE8">
      <w:pPr>
        <w:pStyle w:val="Prrafodelista"/>
        <w:numPr>
          <w:ilvl w:val="0"/>
          <w:numId w:val="32"/>
        </w:numPr>
        <w:rPr>
          <w:rFonts w:ascii="Arial" w:hAnsi="Arial" w:cs="Arial"/>
          <w:sz w:val="24"/>
          <w:szCs w:val="24"/>
          <w:lang w:eastAsia="es-AR"/>
        </w:rPr>
      </w:pPr>
      <w:r w:rsidRPr="008250FF">
        <w:rPr>
          <w:rFonts w:ascii="Arial" w:hAnsi="Arial" w:cs="Arial"/>
          <w:sz w:val="24"/>
          <w:szCs w:val="24"/>
          <w:lang w:eastAsia="es-AR"/>
        </w:rPr>
        <w:t>Extender la aplicación para generar mayor cantidad de estadísticas, que permitan comprender con mejor precisión el ambiente que lo rodee y así tomar decisiones que controlen su flujo de acciones.</w:t>
      </w:r>
    </w:p>
    <w:p w14:paraId="69722CA8" w14:textId="77777777" w:rsidR="00905CE8" w:rsidRPr="008250FF" w:rsidRDefault="00905CE8" w:rsidP="00905CE8">
      <w:pPr>
        <w:pStyle w:val="Prrafodelista"/>
        <w:numPr>
          <w:ilvl w:val="0"/>
          <w:numId w:val="32"/>
        </w:numPr>
        <w:rPr>
          <w:rFonts w:ascii="Arial" w:hAnsi="Arial" w:cs="Arial"/>
          <w:sz w:val="24"/>
          <w:szCs w:val="24"/>
          <w:lang w:eastAsia="es-AR"/>
        </w:rPr>
      </w:pPr>
      <w:r>
        <w:rPr>
          <w:rFonts w:ascii="Arial" w:hAnsi="Arial" w:cs="Arial"/>
          <w:sz w:val="24"/>
          <w:szCs w:val="24"/>
          <w:lang w:eastAsia="es-AR"/>
        </w:rPr>
        <w:t>Adaptación de la estructura física a otros ambientes, es decir, agregar a la estructura variados componentes que permitan la movilidad del robot en distintos terrenos.</w:t>
      </w:r>
    </w:p>
    <w:p w14:paraId="5C282171" w14:textId="77777777" w:rsidR="00905CE8" w:rsidRPr="008250FF" w:rsidRDefault="00905CE8" w:rsidP="00905CE8">
      <w:pPr>
        <w:pStyle w:val="Prrafodelista"/>
        <w:rPr>
          <w:rFonts w:ascii="Arial" w:hAnsi="Arial" w:cs="Arial"/>
          <w:sz w:val="24"/>
          <w:szCs w:val="24"/>
          <w:lang w:eastAsia="es-AR"/>
        </w:rPr>
      </w:pPr>
    </w:p>
    <w:p w14:paraId="4EF64B4E" w14:textId="77777777" w:rsidR="00897AEB" w:rsidRDefault="00897AEB" w:rsidP="00897AEB">
      <w:pPr>
        <w:rPr>
          <w:rFonts w:ascii="Arial" w:hAnsi="Arial" w:cs="Arial"/>
          <w:sz w:val="24"/>
          <w:szCs w:val="24"/>
        </w:rPr>
      </w:pPr>
    </w:p>
    <w:p w14:paraId="6A228203" w14:textId="77777777" w:rsidR="00897AEB" w:rsidRDefault="00897AEB" w:rsidP="00897AEB">
      <w:pPr>
        <w:rPr>
          <w:rFonts w:ascii="Arial" w:hAnsi="Arial" w:cs="Arial"/>
          <w:sz w:val="24"/>
          <w:szCs w:val="24"/>
        </w:rPr>
      </w:pPr>
    </w:p>
    <w:p w14:paraId="48E28FD8" w14:textId="77777777" w:rsidR="00897AEB" w:rsidRDefault="00897AEB" w:rsidP="00897AEB">
      <w:pPr>
        <w:ind w:right="-1"/>
        <w:rPr>
          <w:rFonts w:ascii="Arial" w:hAnsi="Arial" w:cs="Arial"/>
          <w:sz w:val="24"/>
          <w:szCs w:val="24"/>
        </w:rPr>
      </w:pPr>
    </w:p>
    <w:p w14:paraId="36B53ABE" w14:textId="77777777" w:rsidR="00897AEB" w:rsidRPr="00E4410B" w:rsidRDefault="00897AEB" w:rsidP="00897AEB">
      <w:pPr>
        <w:ind w:right="-1"/>
        <w:rPr>
          <w:rFonts w:ascii="Arial" w:hAnsi="Arial" w:cs="Arial"/>
          <w:sz w:val="24"/>
          <w:szCs w:val="24"/>
        </w:rPr>
      </w:pPr>
    </w:p>
    <w:p w14:paraId="3AF047EF" w14:textId="77777777" w:rsidR="009225FD" w:rsidRDefault="009225FD">
      <w:pPr>
        <w:rPr>
          <w:b/>
          <w:color w:val="434343"/>
          <w:sz w:val="36"/>
          <w:szCs w:val="36"/>
        </w:rPr>
      </w:pPr>
      <w:r>
        <w:rPr>
          <w:sz w:val="36"/>
          <w:szCs w:val="36"/>
        </w:rPr>
        <w:br w:type="page"/>
      </w:r>
    </w:p>
    <w:p w14:paraId="526D3CA9" w14:textId="01F9BCE9" w:rsidR="00285D66" w:rsidRDefault="00285D66" w:rsidP="000D161B">
      <w:pPr>
        <w:pStyle w:val="Ttulo1"/>
        <w:rPr>
          <w:sz w:val="36"/>
          <w:szCs w:val="36"/>
        </w:rPr>
      </w:pPr>
      <w:bookmarkStart w:id="572" w:name="_Ref510797416"/>
      <w:bookmarkStart w:id="573" w:name="_Toc510799472"/>
      <w:r w:rsidRPr="000D161B">
        <w:rPr>
          <w:sz w:val="36"/>
          <w:szCs w:val="36"/>
        </w:rPr>
        <w:lastRenderedPageBreak/>
        <w:t>Anexo de casos de pruebas</w:t>
      </w:r>
      <w:bookmarkEnd w:id="162"/>
      <w:bookmarkEnd w:id="572"/>
      <w:bookmarkEnd w:id="573"/>
    </w:p>
    <w:p w14:paraId="036CF05D" w14:textId="77777777" w:rsidR="00837B84" w:rsidRDefault="00837B84" w:rsidP="00837B84"/>
    <w:p w14:paraId="64D0F06A" w14:textId="0B540790" w:rsidR="00837B84" w:rsidRPr="00837B84" w:rsidRDefault="00837B84" w:rsidP="00837B84">
      <w:pPr>
        <w:rPr>
          <w:rFonts w:ascii="Arial" w:hAnsi="Arial" w:cs="Arial"/>
          <w:sz w:val="24"/>
          <w:szCs w:val="24"/>
        </w:rPr>
      </w:pPr>
      <w:r w:rsidRPr="00837B84">
        <w:rPr>
          <w:rFonts w:ascii="Arial" w:hAnsi="Arial" w:cs="Arial"/>
          <w:sz w:val="24"/>
          <w:szCs w:val="24"/>
        </w:rPr>
        <w:t xml:space="preserve">En este anexo se detallan los distintos casos de pruebas realizados </w:t>
      </w:r>
      <w:r w:rsidR="00B41C62">
        <w:rPr>
          <w:rFonts w:ascii="Arial" w:hAnsi="Arial" w:cs="Arial"/>
          <w:sz w:val="24"/>
          <w:szCs w:val="24"/>
        </w:rPr>
        <w:t>en</w:t>
      </w:r>
      <w:r w:rsidRPr="00837B84">
        <w:rPr>
          <w:rFonts w:ascii="Arial" w:hAnsi="Arial" w:cs="Arial"/>
          <w:sz w:val="24"/>
          <w:szCs w:val="24"/>
        </w:rPr>
        <w:t xml:space="preserve"> los componentes compatibles con Arduino que se agregaron al SAR, como también de aquellos que por diversos motivos no fueron tenidos en cuenta para el armado final del mismo.</w:t>
      </w:r>
    </w:p>
    <w:p w14:paraId="463EC71D" w14:textId="77777777" w:rsidR="00285D66" w:rsidRPr="000D161B" w:rsidRDefault="00285D66" w:rsidP="000D161B">
      <w:pPr>
        <w:pStyle w:val="Ttulo2"/>
        <w:rPr>
          <w:b/>
          <w:sz w:val="32"/>
          <w:szCs w:val="32"/>
        </w:rPr>
      </w:pPr>
      <w:bookmarkStart w:id="574" w:name="_Toc510799473"/>
      <w:r w:rsidRPr="000D161B">
        <w:rPr>
          <w:b/>
          <w:sz w:val="32"/>
          <w:szCs w:val="32"/>
        </w:rPr>
        <w:t>Servomotor SG90</w:t>
      </w:r>
      <w:bookmarkEnd w:id="574"/>
    </w:p>
    <w:p w14:paraId="71696E29"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FCEF54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4B417C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01E585" w14:textId="77777777" w:rsidR="00285D66" w:rsidRDefault="00285D66" w:rsidP="00285D66">
            <w:pPr>
              <w:jc w:val="center"/>
            </w:pPr>
            <w:r>
              <w:t>Probar el funcionamiento del servomotor SG90</w:t>
            </w:r>
          </w:p>
        </w:tc>
      </w:tr>
      <w:tr w:rsidR="00285D66" w14:paraId="08570ED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A3CBE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D332F6" w14:textId="77777777" w:rsidR="00285D66" w:rsidRDefault="00285D66" w:rsidP="00285D66">
            <w:pPr>
              <w:jc w:val="center"/>
            </w:pPr>
            <w:r>
              <w:t>SG90-01-funcionamiento</w:t>
            </w:r>
          </w:p>
        </w:tc>
      </w:tr>
      <w:tr w:rsidR="00285D66" w14:paraId="530AD5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EE1112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5C67E6" w14:textId="77777777" w:rsidR="00285D66" w:rsidRDefault="00285D66" w:rsidP="00285D66">
            <w:pPr>
              <w:jc w:val="center"/>
            </w:pPr>
            <w:r>
              <w:t>Funcionamiento del servomotor SG90</w:t>
            </w:r>
          </w:p>
        </w:tc>
      </w:tr>
      <w:tr w:rsidR="00285D66" w14:paraId="0A769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9ED5C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7B68F7" w14:textId="77777777" w:rsidR="00285D66" w:rsidRDefault="00285D66" w:rsidP="00285D66">
            <w:pPr>
              <w:jc w:val="center"/>
            </w:pPr>
            <w:r>
              <w:t>Determinar el funcionamiento del servomotor</w:t>
            </w:r>
          </w:p>
        </w:tc>
      </w:tr>
      <w:tr w:rsidR="00285D66" w14:paraId="4E9073F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3A6B0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FA101" w14:textId="7E39D0A7" w:rsidR="00285D66" w:rsidRDefault="00285D66" w:rsidP="00285D66">
            <w:pPr>
              <w:jc w:val="center"/>
            </w:pPr>
            <w:r>
              <w:t>Se desea conectar el servomotor SG90 a un Arduino UNO para determinar su correcto funcionamiento y ángulos de rotación con la precisión de 1° cada 20 ms (d</w:t>
            </w:r>
            <w:r w:rsidR="0092439C">
              <w:t>e fá</w:t>
            </w:r>
            <w:r>
              <w:t>brica)</w:t>
            </w:r>
          </w:p>
        </w:tc>
      </w:tr>
      <w:tr w:rsidR="00285D66" w14:paraId="4D01C4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BE757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3AD5E27" w14:textId="77777777" w:rsidR="00285D66" w:rsidRDefault="00285D66" w:rsidP="00285D66">
            <w:pPr>
              <w:jc w:val="center"/>
            </w:pPr>
            <w:r>
              <w:t>Funcionamiento correcto del servomotor en sus posibles ángulos de giro (90° a - 90°) con la precisión deseada</w:t>
            </w:r>
          </w:p>
        </w:tc>
      </w:tr>
      <w:tr w:rsidR="00285D66" w14:paraId="16B52F5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2F7C3"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47E8A7" w14:textId="77777777" w:rsidR="00285D66" w:rsidRDefault="00285D66" w:rsidP="00285D66">
            <w:pPr>
              <w:jc w:val="center"/>
            </w:pPr>
            <w:r>
              <w:t>No alcanzar ángulos de giros correctos, fallas en conexiones</w:t>
            </w:r>
          </w:p>
        </w:tc>
      </w:tr>
      <w:tr w:rsidR="00285D66" w14:paraId="69F33D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E5692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FEF8FE" w14:textId="77777777" w:rsidR="00285D66" w:rsidRDefault="00285D66" w:rsidP="00285D66">
            <w:pPr>
              <w:jc w:val="center"/>
            </w:pPr>
            <w:r>
              <w:t>Probar sin obstruir el servomotor con objetos</w:t>
            </w:r>
          </w:p>
          <w:p w14:paraId="76A31897" w14:textId="77777777" w:rsidR="00285D66" w:rsidRDefault="00285D66" w:rsidP="00285D66">
            <w:pPr>
              <w:jc w:val="center"/>
            </w:pPr>
          </w:p>
        </w:tc>
      </w:tr>
      <w:tr w:rsidR="00285D66" w14:paraId="12F73E4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87B5FE"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5DAABC" w14:textId="77777777" w:rsidR="00285D66" w:rsidRDefault="00285D66" w:rsidP="00285D66">
            <w:pPr>
              <w:jc w:val="center"/>
            </w:pPr>
            <w:r>
              <w:t>Módulo Arduino UNO</w:t>
            </w:r>
          </w:p>
          <w:p w14:paraId="3C6BE9DB" w14:textId="77777777" w:rsidR="00285D66" w:rsidRDefault="00285D66" w:rsidP="00285D66">
            <w:pPr>
              <w:jc w:val="center"/>
            </w:pPr>
            <w:r>
              <w:t>SG90</w:t>
            </w:r>
          </w:p>
        </w:tc>
      </w:tr>
      <w:tr w:rsidR="00285D66" w14:paraId="59BFAC8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1C8A0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E7E16C" w14:textId="77777777" w:rsidR="00285D66" w:rsidRDefault="00285D66" w:rsidP="00285D66">
            <w:pPr>
              <w:jc w:val="center"/>
            </w:pPr>
            <w:r>
              <w:t>Schlapp-Mansilla</w:t>
            </w:r>
          </w:p>
        </w:tc>
      </w:tr>
      <w:tr w:rsidR="00285D66" w14:paraId="2AAD1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4A64A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6050C14" w14:textId="77777777" w:rsidR="00285D66" w:rsidRDefault="00285D66" w:rsidP="00285D66">
            <w:pPr>
              <w:jc w:val="center"/>
            </w:pPr>
            <w:r>
              <w:t>25-04-2017</w:t>
            </w:r>
          </w:p>
        </w:tc>
      </w:tr>
      <w:tr w:rsidR="00285D66" w14:paraId="7D69F32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E37C862"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0F297F" w14:textId="77777777" w:rsidR="00285D66" w:rsidRDefault="00285D66" w:rsidP="00285D66">
            <w:pPr>
              <w:jc w:val="center"/>
            </w:pPr>
            <w:r>
              <w:t>[1] Se obtienen los ángulos de giros con la precisión correspondiente</w:t>
            </w:r>
          </w:p>
          <w:p w14:paraId="59B7DB6E" w14:textId="77777777" w:rsidR="00285D66" w:rsidRDefault="00285D66" w:rsidP="00285D66">
            <w:pPr>
              <w:jc w:val="center"/>
            </w:pPr>
          </w:p>
        </w:tc>
      </w:tr>
      <w:tr w:rsidR="00285D66" w14:paraId="2E37C2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A34550"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6A6F5FC" w14:textId="77777777" w:rsidR="00285D66" w:rsidRDefault="00285D66" w:rsidP="00285D66">
            <w:pPr>
              <w:jc w:val="center"/>
            </w:pPr>
            <w:r>
              <w:t>[1] sg90-01-funcionamiento.ino</w:t>
            </w:r>
          </w:p>
        </w:tc>
      </w:tr>
      <w:tr w:rsidR="00285D66" w14:paraId="0C63BCA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24EFB1"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00C213C" w14:textId="77777777" w:rsidR="00285D66" w:rsidRDefault="00285D66" w:rsidP="00285D66">
            <w:pPr>
              <w:rPr>
                <w:i/>
                <w:color w:val="2E74B5"/>
              </w:rPr>
            </w:pPr>
            <w:r>
              <w:rPr>
                <w:noProof/>
              </w:rPr>
              <w:drawing>
                <wp:anchor distT="114300" distB="114300" distL="114300" distR="114300" simplePos="0" relativeHeight="251513344" behindDoc="0" locked="0" layoutInCell="1" hidden="0" allowOverlap="1" wp14:anchorId="6C951225" wp14:editId="56071B04">
                  <wp:simplePos x="0" y="0"/>
                  <wp:positionH relativeFrom="margin">
                    <wp:posOffset>1143000</wp:posOffset>
                  </wp:positionH>
                  <wp:positionV relativeFrom="paragraph">
                    <wp:posOffset>-47624</wp:posOffset>
                  </wp:positionV>
                  <wp:extent cx="1566863" cy="1425588"/>
                  <wp:effectExtent l="0" t="0" r="0" b="0"/>
                  <wp:wrapSquare wrapText="bothSides" distT="114300" distB="11430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5"/>
                          <a:srcRect l="12101" t="18471" r="10191" b="10828"/>
                          <a:stretch>
                            <a:fillRect/>
                          </a:stretch>
                        </pic:blipFill>
                        <pic:spPr>
                          <a:xfrm>
                            <a:off x="0" y="0"/>
                            <a:ext cx="1566863" cy="1425588"/>
                          </a:xfrm>
                          <a:prstGeom prst="rect">
                            <a:avLst/>
                          </a:prstGeom>
                          <a:ln/>
                        </pic:spPr>
                      </pic:pic>
                    </a:graphicData>
                  </a:graphic>
                </wp:anchor>
              </w:drawing>
            </w:r>
          </w:p>
        </w:tc>
      </w:tr>
      <w:tr w:rsidR="00285D66" w14:paraId="593479E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9496C45"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0CB7AD8" w14:textId="77777777" w:rsidR="00285D66" w:rsidRDefault="00285D66" w:rsidP="00285D66">
            <w:pPr>
              <w:rPr>
                <w:i/>
                <w:color w:val="2E74B5"/>
              </w:rPr>
            </w:pPr>
            <w:r>
              <w:rPr>
                <w:i/>
                <w:noProof/>
                <w:color w:val="2E74B5"/>
              </w:rPr>
              <w:drawing>
                <wp:inline distT="114300" distB="114300" distL="114300" distR="114300" wp14:anchorId="6C1BCC3E" wp14:editId="01774EFA">
                  <wp:extent cx="4210050" cy="21590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6"/>
                          <a:srcRect/>
                          <a:stretch>
                            <a:fillRect/>
                          </a:stretch>
                        </pic:blipFill>
                        <pic:spPr>
                          <a:xfrm>
                            <a:off x="0" y="0"/>
                            <a:ext cx="4210050" cy="2159000"/>
                          </a:xfrm>
                          <a:prstGeom prst="rect">
                            <a:avLst/>
                          </a:prstGeom>
                          <a:ln/>
                        </pic:spPr>
                      </pic:pic>
                    </a:graphicData>
                  </a:graphic>
                </wp:inline>
              </w:drawing>
            </w:r>
          </w:p>
        </w:tc>
      </w:tr>
    </w:tbl>
    <w:p w14:paraId="4D3546B1" w14:textId="77777777" w:rsidR="00285D66" w:rsidRDefault="00285D66" w:rsidP="00285D66"/>
    <w:p w14:paraId="0FE5E1D9" w14:textId="77777777" w:rsidR="00285D66" w:rsidRDefault="00285D66" w:rsidP="00285D66"/>
    <w:p w14:paraId="01160ABE" w14:textId="77777777" w:rsidR="00285D66" w:rsidRPr="00DD257C" w:rsidRDefault="00285D66" w:rsidP="00DD257C">
      <w:pPr>
        <w:pStyle w:val="Ttulo3"/>
        <w:rPr>
          <w:b w:val="0"/>
          <w:sz w:val="28"/>
          <w:szCs w:val="28"/>
        </w:rPr>
      </w:pPr>
      <w:bookmarkStart w:id="575" w:name="_Toc510799474"/>
      <w:r w:rsidRPr="00DD257C">
        <w:rPr>
          <w:b w:val="0"/>
          <w:sz w:val="28"/>
          <w:szCs w:val="28"/>
        </w:rPr>
        <w:t>Código sg90-01-funcionamiento</w:t>
      </w:r>
      <w:bookmarkEnd w:id="575"/>
    </w:p>
    <w:p w14:paraId="45A6C46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&lt;Servo.h&gt;</w:t>
      </w:r>
      <w:r w:rsidRPr="008B416B">
        <w:rPr>
          <w:rFonts w:ascii="Consolas" w:eastAsia="Times New Roman" w:hAnsi="Consolas" w:cs="Times New Roman"/>
          <w:color w:val="569CD6"/>
          <w:sz w:val="21"/>
          <w:szCs w:val="21"/>
        </w:rPr>
        <w:t xml:space="preserve"> </w:t>
      </w:r>
    </w:p>
    <w:p w14:paraId="29C8C7A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169F639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Servo myservo;  </w:t>
      </w:r>
      <w:r w:rsidRPr="001436FE">
        <w:rPr>
          <w:rFonts w:ascii="Consolas" w:eastAsia="Times New Roman" w:hAnsi="Consolas" w:cs="Times New Roman"/>
          <w:color w:val="608B4E"/>
          <w:sz w:val="21"/>
          <w:szCs w:val="21"/>
          <w:lang w:val="en-US"/>
        </w:rPr>
        <w:t xml:space="preserve">// create servo object to control a servo </w:t>
      </w:r>
    </w:p>
    <w:p w14:paraId="7BBCC4F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twelve servo objects can be created on most boards</w:t>
      </w:r>
    </w:p>
    <w:p w14:paraId="13DC1BA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E1DC83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variable to store the servo position </w:t>
      </w:r>
    </w:p>
    <w:p w14:paraId="579775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878D3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 xml:space="preserve">() </w:t>
      </w:r>
    </w:p>
    <w:p w14:paraId="7E649C0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4C3859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attach</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attaches the servo on pin 9 to the servo object </w:t>
      </w:r>
    </w:p>
    <w:p w14:paraId="0BE927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0A9F5E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1F06E3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loop</w:t>
      </w:r>
      <w:r w:rsidRPr="001436FE">
        <w:rPr>
          <w:rFonts w:ascii="Consolas" w:eastAsia="Times New Roman" w:hAnsi="Consolas" w:cs="Times New Roman"/>
          <w:color w:val="D4D4D4"/>
          <w:sz w:val="21"/>
          <w:szCs w:val="21"/>
          <w:lang w:val="en-US"/>
        </w:rPr>
        <w:t xml:space="preserve">() </w:t>
      </w:r>
    </w:p>
    <w:p w14:paraId="6650C8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442AF39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for</w:t>
      </w:r>
      <w:r w:rsidRPr="001436FE">
        <w:rPr>
          <w:rFonts w:ascii="Consolas" w:eastAsia="Times New Roman" w:hAnsi="Consolas" w:cs="Times New Roman"/>
          <w:color w:val="D4D4D4"/>
          <w:sz w:val="21"/>
          <w:szCs w:val="21"/>
          <w:lang w:val="en-US"/>
        </w:rPr>
        <w:t xml:space="preserve">(pos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pos &lt;= -</w:t>
      </w:r>
      <w:r w:rsidRPr="001436FE">
        <w:rPr>
          <w:rFonts w:ascii="Consolas" w:eastAsia="Times New Roman" w:hAnsi="Consolas" w:cs="Times New Roman"/>
          <w:color w:val="B5CEA8"/>
          <w:sz w:val="21"/>
          <w:szCs w:val="21"/>
          <w:lang w:val="en-US"/>
        </w:rPr>
        <w:t>180</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1</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goes from 0 degrees to 180 degrees </w:t>
      </w:r>
    </w:p>
    <w:p w14:paraId="3ED0837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608B4E"/>
          <w:sz w:val="21"/>
          <w:szCs w:val="21"/>
          <w:lang w:val="en-US"/>
        </w:rPr>
        <w:t xml:space="preserve">// in steps of 1 degree </w:t>
      </w:r>
    </w:p>
    <w:p w14:paraId="60500CE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write</w:t>
      </w:r>
      <w:r w:rsidRPr="001436FE">
        <w:rPr>
          <w:rFonts w:ascii="Consolas" w:eastAsia="Times New Roman" w:hAnsi="Consolas" w:cs="Times New Roman"/>
          <w:color w:val="D4D4D4"/>
          <w:sz w:val="21"/>
          <w:szCs w:val="21"/>
          <w:lang w:val="en-US"/>
        </w:rPr>
        <w:t xml:space="preserve">(pos);              </w:t>
      </w:r>
      <w:r w:rsidRPr="001436FE">
        <w:rPr>
          <w:rFonts w:ascii="Consolas" w:eastAsia="Times New Roman" w:hAnsi="Consolas" w:cs="Times New Roman"/>
          <w:color w:val="608B4E"/>
          <w:sz w:val="21"/>
          <w:szCs w:val="21"/>
          <w:lang w:val="en-US"/>
        </w:rPr>
        <w:t xml:space="preserve">// tell servo to go to position in variable 'pos' </w:t>
      </w:r>
    </w:p>
    <w:p w14:paraId="7A0BB4E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delay</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15</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waits 15ms for the servo to reach the position </w:t>
      </w:r>
    </w:p>
    <w:p w14:paraId="2E27406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p>
    <w:p w14:paraId="32DF9F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47F29A9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12175D6" w14:textId="77777777" w:rsidR="00285D66" w:rsidRDefault="00285D66" w:rsidP="00285D66">
      <w:r>
        <w:br w:type="page"/>
      </w:r>
    </w:p>
    <w:p w14:paraId="3BB26A8F" w14:textId="77777777" w:rsidR="00285D66" w:rsidRPr="000D161B" w:rsidRDefault="00285D66" w:rsidP="000D161B">
      <w:pPr>
        <w:pStyle w:val="Ttulo2"/>
        <w:rPr>
          <w:b/>
          <w:sz w:val="32"/>
          <w:szCs w:val="32"/>
        </w:rPr>
      </w:pPr>
      <w:bookmarkStart w:id="576" w:name="_Toc510799475"/>
      <w:r w:rsidRPr="000D161B">
        <w:rPr>
          <w:b/>
          <w:sz w:val="32"/>
          <w:szCs w:val="32"/>
        </w:rPr>
        <w:lastRenderedPageBreak/>
        <w:t>Pruebas en el sensor de Monóxido de Carbono</w:t>
      </w:r>
      <w:bookmarkEnd w:id="576"/>
    </w:p>
    <w:p w14:paraId="46AEC54B"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8D83061"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9D3A3D1"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07404D0A" w14:textId="77777777" w:rsidR="00285D66" w:rsidRDefault="00285D66" w:rsidP="00285D66">
            <w:pPr>
              <w:jc w:val="center"/>
            </w:pPr>
            <w:r>
              <w:t>Probar la funcionalidad del sensor de monóxido de carbono MQ7</w:t>
            </w:r>
          </w:p>
        </w:tc>
      </w:tr>
      <w:tr w:rsidR="00285D66" w14:paraId="3DDF899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4D87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2B16EA1" w14:textId="77777777" w:rsidR="00285D66" w:rsidRDefault="00285D66" w:rsidP="00285D66">
            <w:pPr>
              <w:jc w:val="center"/>
            </w:pPr>
            <w:r>
              <w:t>MQ7-01-funcionamiento</w:t>
            </w:r>
          </w:p>
          <w:p w14:paraId="0BEDD3B5" w14:textId="77777777" w:rsidR="00285D66" w:rsidRDefault="00285D66" w:rsidP="00285D66">
            <w:pPr>
              <w:jc w:val="center"/>
            </w:pPr>
          </w:p>
        </w:tc>
      </w:tr>
      <w:tr w:rsidR="00285D66" w14:paraId="49C5F05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AE4098"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F0DFCA" w14:textId="77777777" w:rsidR="00285D66" w:rsidRDefault="00285D66" w:rsidP="00285D66">
            <w:pPr>
              <w:jc w:val="center"/>
            </w:pPr>
            <w:r>
              <w:t>Funcionamiento del sensor MQ7</w:t>
            </w:r>
          </w:p>
        </w:tc>
      </w:tr>
      <w:tr w:rsidR="00285D66" w14:paraId="5E3AC7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A14C8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10572" w14:textId="77777777" w:rsidR="00285D66" w:rsidRDefault="00285D66" w:rsidP="00285D66">
            <w:pPr>
              <w:jc w:val="center"/>
            </w:pPr>
            <w:r>
              <w:t>Determinar el funcionamiento correcto del sensor</w:t>
            </w:r>
          </w:p>
        </w:tc>
      </w:tr>
      <w:tr w:rsidR="00285D66" w14:paraId="5B9BC8F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0AE27C"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9F7017" w14:textId="77777777" w:rsidR="00285D66" w:rsidRDefault="00285D66" w:rsidP="00285D66">
            <w:pPr>
              <w:jc w:val="center"/>
            </w:pPr>
            <w:r>
              <w:t>Se desea conectar el sensor de monóxido de carbono MQ7 con un Arduino UNO para verificar su correcta detección del gas CO</w:t>
            </w:r>
          </w:p>
        </w:tc>
      </w:tr>
      <w:tr w:rsidR="00285D66" w14:paraId="628FED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278B44D"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A98CEA" w14:textId="77777777" w:rsidR="00285D66" w:rsidRDefault="00285D66" w:rsidP="00285D66">
            <w:pPr>
              <w:jc w:val="center"/>
            </w:pPr>
            <w:r>
              <w:t>Obtener la correcta existencia, o no, de gas CO en un ambiente determinado</w:t>
            </w:r>
          </w:p>
        </w:tc>
      </w:tr>
      <w:tr w:rsidR="00285D66" w14:paraId="0A3745C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5F834"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82FBB74" w14:textId="77777777" w:rsidR="00285D66" w:rsidRDefault="00285D66" w:rsidP="00285D66">
            <w:pPr>
              <w:jc w:val="center"/>
            </w:pPr>
            <w:r>
              <w:t>No obtener la correcta existencia, o no, de gas CO</w:t>
            </w:r>
          </w:p>
        </w:tc>
      </w:tr>
      <w:tr w:rsidR="00285D66" w14:paraId="537690B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7DC29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9DAFCE" w14:textId="77777777" w:rsidR="00285D66" w:rsidRDefault="00285D66" w:rsidP="00285D66">
            <w:pPr>
              <w:jc w:val="center"/>
            </w:pPr>
            <w:r>
              <w:t>Testear en entornos donde se esté seguro que los niveles de CO sean bajos o inexistentes</w:t>
            </w:r>
          </w:p>
          <w:p w14:paraId="706E5317" w14:textId="77777777" w:rsidR="00285D66" w:rsidRDefault="00285D66" w:rsidP="00285D66">
            <w:pPr>
              <w:jc w:val="center"/>
            </w:pPr>
            <w:r>
              <w:t>Testear en entornos donde se esté seguro que existan al menos pocos niveles de CO</w:t>
            </w:r>
          </w:p>
        </w:tc>
      </w:tr>
      <w:tr w:rsidR="00285D66" w14:paraId="10A002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9AA3F6"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90C1EC" w14:textId="77777777" w:rsidR="00285D66" w:rsidRDefault="00285D66" w:rsidP="00285D66">
            <w:pPr>
              <w:jc w:val="center"/>
            </w:pPr>
            <w:r>
              <w:t>Módulo Arduino UNO</w:t>
            </w:r>
          </w:p>
          <w:p w14:paraId="4D6C655B" w14:textId="77777777" w:rsidR="00285D66" w:rsidRDefault="00285D66" w:rsidP="00285D66">
            <w:pPr>
              <w:jc w:val="center"/>
            </w:pPr>
            <w:r>
              <w:t>MQ7</w:t>
            </w:r>
          </w:p>
          <w:p w14:paraId="5279402E" w14:textId="77777777" w:rsidR="00285D66" w:rsidRDefault="00285D66" w:rsidP="00285D66">
            <w:pPr>
              <w:jc w:val="center"/>
            </w:pPr>
            <w:r>
              <w:t>Cables Hembra-Macho (x3)</w:t>
            </w:r>
          </w:p>
        </w:tc>
      </w:tr>
      <w:tr w:rsidR="00285D66" w14:paraId="47C797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351C8"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B54291" w14:textId="77777777" w:rsidR="00285D66" w:rsidRDefault="00285D66" w:rsidP="00285D66">
            <w:pPr>
              <w:jc w:val="center"/>
            </w:pPr>
            <w:r>
              <w:t>Schlapp-Mansilla</w:t>
            </w:r>
          </w:p>
        </w:tc>
      </w:tr>
      <w:tr w:rsidR="00285D66" w14:paraId="56FBBC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0C201B"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388965" w14:textId="77777777" w:rsidR="00285D66" w:rsidRDefault="00285D66" w:rsidP="00285D66">
            <w:pPr>
              <w:jc w:val="center"/>
            </w:pPr>
            <w:r>
              <w:t>25-04-2017</w:t>
            </w:r>
          </w:p>
        </w:tc>
      </w:tr>
      <w:tr w:rsidR="00285D66" w14:paraId="67A2A90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7BB8BF"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6B31FB" w14:textId="77777777" w:rsidR="00285D66" w:rsidRDefault="00285D66" w:rsidP="00285D66">
            <w:pPr>
              <w:jc w:val="center"/>
            </w:pPr>
            <w:r>
              <w:t>[1] Se obtuvieron niveles de CO esperados según los ambientes testeados.</w:t>
            </w:r>
          </w:p>
          <w:p w14:paraId="3E6945AC" w14:textId="77777777" w:rsidR="00285D66" w:rsidRDefault="00285D66" w:rsidP="00285D66">
            <w:pPr>
              <w:jc w:val="center"/>
            </w:pPr>
          </w:p>
        </w:tc>
      </w:tr>
      <w:tr w:rsidR="00285D66" w14:paraId="1435C3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3A7D2D"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E1242D" w14:textId="77777777" w:rsidR="00285D66" w:rsidRDefault="00285D66" w:rsidP="00285D66">
            <w:pPr>
              <w:jc w:val="center"/>
            </w:pPr>
            <w:r>
              <w:t>[1]MQ7-01-funcionamientoi.ino</w:t>
            </w:r>
          </w:p>
        </w:tc>
      </w:tr>
      <w:tr w:rsidR="00285D66" w14:paraId="4F2FE2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A21693"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48F019" w14:textId="77777777" w:rsidR="00285D66" w:rsidRDefault="00285D66" w:rsidP="00285D66">
            <w:pPr>
              <w:jc w:val="center"/>
              <w:rPr>
                <w:i/>
                <w:color w:val="2E74B5"/>
              </w:rPr>
            </w:pPr>
            <w:r>
              <w:rPr>
                <w:i/>
                <w:noProof/>
                <w:color w:val="2E74B5"/>
              </w:rPr>
              <w:drawing>
                <wp:inline distT="114300" distB="114300" distL="114300" distR="114300" wp14:anchorId="591D8863" wp14:editId="5D062750">
                  <wp:extent cx="2109788" cy="1734072"/>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7"/>
                          <a:srcRect l="5203" t="10835" r="7013" b="17155"/>
                          <a:stretch>
                            <a:fillRect/>
                          </a:stretch>
                        </pic:blipFill>
                        <pic:spPr>
                          <a:xfrm>
                            <a:off x="0" y="0"/>
                            <a:ext cx="2109788" cy="1734072"/>
                          </a:xfrm>
                          <a:prstGeom prst="rect">
                            <a:avLst/>
                          </a:prstGeom>
                          <a:ln/>
                        </pic:spPr>
                      </pic:pic>
                    </a:graphicData>
                  </a:graphic>
                </wp:inline>
              </w:drawing>
            </w:r>
          </w:p>
        </w:tc>
      </w:tr>
      <w:tr w:rsidR="00285D66" w14:paraId="240836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B01AC06"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A31654F" w14:textId="77777777" w:rsidR="00285D66" w:rsidRDefault="00285D66" w:rsidP="00285D66">
            <w:pPr>
              <w:rPr>
                <w:i/>
                <w:color w:val="2E74B5"/>
              </w:rPr>
            </w:pPr>
            <w:r>
              <w:rPr>
                <w:i/>
                <w:noProof/>
                <w:color w:val="2E74B5"/>
              </w:rPr>
              <w:drawing>
                <wp:inline distT="114300" distB="114300" distL="114300" distR="114300" wp14:anchorId="501F1C33" wp14:editId="5489BF32">
                  <wp:extent cx="4210050" cy="288607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8"/>
                          <a:srcRect b="5015"/>
                          <a:stretch>
                            <a:fillRect/>
                          </a:stretch>
                        </pic:blipFill>
                        <pic:spPr>
                          <a:xfrm>
                            <a:off x="0" y="0"/>
                            <a:ext cx="4210050" cy="2886075"/>
                          </a:xfrm>
                          <a:prstGeom prst="rect">
                            <a:avLst/>
                          </a:prstGeom>
                          <a:ln/>
                        </pic:spPr>
                      </pic:pic>
                    </a:graphicData>
                  </a:graphic>
                </wp:inline>
              </w:drawing>
            </w:r>
          </w:p>
        </w:tc>
      </w:tr>
    </w:tbl>
    <w:p w14:paraId="6A1B074B" w14:textId="77777777" w:rsidR="00285D66" w:rsidRDefault="00285D66" w:rsidP="00285D66"/>
    <w:p w14:paraId="29F3C335" w14:textId="77777777" w:rsidR="00285D66" w:rsidRDefault="00285D66" w:rsidP="00285D66"/>
    <w:p w14:paraId="07947E81" w14:textId="77777777" w:rsidR="00285D66" w:rsidRDefault="00285D66" w:rsidP="00285D66"/>
    <w:p w14:paraId="66C5E1D1" w14:textId="77777777" w:rsidR="00285D66" w:rsidRPr="00DD257C" w:rsidRDefault="00285D66" w:rsidP="00DD257C">
      <w:pPr>
        <w:pStyle w:val="Ttulo3"/>
        <w:rPr>
          <w:b w:val="0"/>
          <w:sz w:val="28"/>
          <w:szCs w:val="28"/>
        </w:rPr>
      </w:pPr>
      <w:bookmarkStart w:id="577" w:name="_Toc510799476"/>
      <w:r w:rsidRPr="00DD257C">
        <w:rPr>
          <w:b w:val="0"/>
          <w:sz w:val="28"/>
          <w:szCs w:val="28"/>
        </w:rPr>
        <w:t>Código MQ7-01-funcionamiento</w:t>
      </w:r>
      <w:bookmarkEnd w:id="577"/>
    </w:p>
    <w:p w14:paraId="50750FA7"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setup</w:t>
      </w:r>
      <w:r w:rsidRPr="008B416B">
        <w:rPr>
          <w:rFonts w:ascii="Consolas" w:eastAsia="Times New Roman" w:hAnsi="Consolas" w:cs="Times New Roman"/>
          <w:color w:val="D4D4D4"/>
          <w:sz w:val="21"/>
          <w:szCs w:val="21"/>
        </w:rPr>
        <w:t>() {</w:t>
      </w:r>
    </w:p>
    <w:p w14:paraId="35E655C1"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Serial.</w:t>
      </w:r>
      <w:r w:rsidRPr="008B416B">
        <w:rPr>
          <w:rFonts w:ascii="Consolas" w:eastAsia="Times New Roman" w:hAnsi="Consolas" w:cs="Times New Roman"/>
          <w:color w:val="DCDCAA"/>
          <w:sz w:val="21"/>
          <w:szCs w:val="21"/>
        </w:rPr>
        <w:t>begin</w:t>
      </w:r>
      <w:r w:rsidRPr="008B416B">
        <w:rPr>
          <w:rFonts w:ascii="Consolas" w:eastAsia="Times New Roman" w:hAnsi="Consolas" w:cs="Times New Roman"/>
          <w:color w:val="D4D4D4"/>
          <w:sz w:val="21"/>
          <w:szCs w:val="21"/>
        </w:rPr>
        <w:t>(</w:t>
      </w:r>
      <w:r w:rsidRPr="008B416B">
        <w:rPr>
          <w:rFonts w:ascii="Consolas" w:eastAsia="Times New Roman" w:hAnsi="Consolas" w:cs="Times New Roman"/>
          <w:color w:val="B5CEA8"/>
          <w:sz w:val="21"/>
          <w:szCs w:val="21"/>
        </w:rPr>
        <w:t>9600</w:t>
      </w:r>
      <w:r w:rsidRPr="008B416B">
        <w:rPr>
          <w:rFonts w:ascii="Consolas" w:eastAsia="Times New Roman" w:hAnsi="Consolas" w:cs="Times New Roman"/>
          <w:color w:val="D4D4D4"/>
          <w:sz w:val="21"/>
          <w:szCs w:val="21"/>
        </w:rPr>
        <w:t>);</w:t>
      </w:r>
    </w:p>
    <w:p w14:paraId="6074B00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w:t>
      </w:r>
    </w:p>
    <w:p w14:paraId="779180A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p>
    <w:p w14:paraId="2401D33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loop</w:t>
      </w:r>
      <w:r w:rsidRPr="008B416B">
        <w:rPr>
          <w:rFonts w:ascii="Consolas" w:eastAsia="Times New Roman" w:hAnsi="Consolas" w:cs="Times New Roman"/>
          <w:color w:val="D4D4D4"/>
          <w:sz w:val="21"/>
          <w:szCs w:val="21"/>
        </w:rPr>
        <w:t>() {</w:t>
      </w:r>
    </w:p>
    <w:p w14:paraId="7511070C"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2948534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adc_MQ = </w:t>
      </w:r>
      <w:r w:rsidRPr="001436FE">
        <w:rPr>
          <w:rFonts w:ascii="Consolas" w:eastAsia="Times New Roman" w:hAnsi="Consolas" w:cs="Times New Roman"/>
          <w:color w:val="DCDCAA"/>
          <w:sz w:val="21"/>
          <w:szCs w:val="21"/>
        </w:rPr>
        <w:t>analogRead</w:t>
      </w:r>
      <w:r w:rsidRPr="001436FE">
        <w:rPr>
          <w:rFonts w:ascii="Consolas" w:eastAsia="Times New Roman" w:hAnsi="Consolas" w:cs="Times New Roman"/>
          <w:color w:val="D4D4D4"/>
          <w:sz w:val="21"/>
          <w:szCs w:val="21"/>
        </w:rPr>
        <w:t xml:space="preserve">(A0); </w:t>
      </w:r>
      <w:r w:rsidRPr="001436FE">
        <w:rPr>
          <w:rFonts w:ascii="Consolas" w:eastAsia="Times New Roman" w:hAnsi="Consolas" w:cs="Times New Roman"/>
          <w:color w:val="608B4E"/>
          <w:sz w:val="21"/>
          <w:szCs w:val="21"/>
        </w:rPr>
        <w:t>//Lemos la salida analógica del MQ</w:t>
      </w:r>
    </w:p>
    <w:p w14:paraId="56B028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float</w:t>
      </w:r>
      <w:r w:rsidRPr="001436FE">
        <w:rPr>
          <w:rFonts w:ascii="Consolas" w:eastAsia="Times New Roman" w:hAnsi="Consolas" w:cs="Times New Roman"/>
          <w:color w:val="D4D4D4"/>
          <w:sz w:val="21"/>
          <w:szCs w:val="21"/>
        </w:rPr>
        <w:t xml:space="preserve"> voltaje = adc_MQ * (</w:t>
      </w:r>
      <w:r w:rsidRPr="001436FE">
        <w:rPr>
          <w:rFonts w:ascii="Consolas" w:eastAsia="Times New Roman" w:hAnsi="Consolas" w:cs="Times New Roman"/>
          <w:color w:val="B5CEA8"/>
          <w:sz w:val="21"/>
          <w:szCs w:val="21"/>
        </w:rPr>
        <w:t>5.0</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B5CEA8"/>
          <w:sz w:val="21"/>
          <w:szCs w:val="21"/>
        </w:rPr>
        <w:t>1023.0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//Convertimos la lectura en un valor de voltaje</w:t>
      </w:r>
    </w:p>
    <w:p w14:paraId="3F0EC8E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353E69A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"adc:"</w:t>
      </w:r>
      <w:r w:rsidRPr="001436FE">
        <w:rPr>
          <w:rFonts w:ascii="Consolas" w:eastAsia="Times New Roman" w:hAnsi="Consolas" w:cs="Times New Roman"/>
          <w:color w:val="D4D4D4"/>
          <w:sz w:val="21"/>
          <w:szCs w:val="21"/>
          <w:lang w:val="en-US"/>
        </w:rPr>
        <w:t>);</w:t>
      </w:r>
    </w:p>
    <w:p w14:paraId="366767A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(adc_MQ);</w:t>
      </w:r>
    </w:p>
    <w:p w14:paraId="37FF8E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Serial.</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    voltaje:"</w:t>
      </w:r>
      <w:r w:rsidRPr="001436FE">
        <w:rPr>
          <w:rFonts w:ascii="Consolas" w:eastAsia="Times New Roman" w:hAnsi="Consolas" w:cs="Times New Roman"/>
          <w:color w:val="D4D4D4"/>
          <w:sz w:val="21"/>
          <w:szCs w:val="21"/>
        </w:rPr>
        <w:t>);</w:t>
      </w:r>
    </w:p>
    <w:p w14:paraId="620652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Serial.</w:t>
      </w:r>
      <w:r w:rsidRPr="001436FE">
        <w:rPr>
          <w:rFonts w:ascii="Consolas" w:eastAsia="Times New Roman" w:hAnsi="Consolas" w:cs="Times New Roman"/>
          <w:color w:val="DCDCAA"/>
          <w:sz w:val="21"/>
          <w:szCs w:val="21"/>
        </w:rPr>
        <w:t>println</w:t>
      </w:r>
      <w:r w:rsidRPr="001436FE">
        <w:rPr>
          <w:rFonts w:ascii="Consolas" w:eastAsia="Times New Roman" w:hAnsi="Consolas" w:cs="Times New Roman"/>
          <w:color w:val="D4D4D4"/>
          <w:sz w:val="21"/>
          <w:szCs w:val="21"/>
        </w:rPr>
        <w:t>(voltaje);</w:t>
      </w:r>
    </w:p>
    <w:p w14:paraId="2790CB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delay</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w:t>
      </w:r>
      <w:r w:rsidRPr="001436FE">
        <w:rPr>
          <w:rFonts w:ascii="Consolas" w:eastAsia="Times New Roman" w:hAnsi="Consolas" w:cs="Times New Roman"/>
          <w:color w:val="D4D4D4"/>
          <w:sz w:val="21"/>
          <w:szCs w:val="21"/>
        </w:rPr>
        <w:t>);</w:t>
      </w:r>
    </w:p>
    <w:p w14:paraId="78EB855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7E67DA7B" w14:textId="77777777" w:rsidR="00285D66" w:rsidRDefault="00285D66" w:rsidP="00285D66">
      <w:r>
        <w:br w:type="page"/>
      </w:r>
    </w:p>
    <w:p w14:paraId="7135AC92" w14:textId="77777777" w:rsidR="00285D66" w:rsidRPr="000D161B" w:rsidRDefault="00285D66" w:rsidP="000D161B">
      <w:pPr>
        <w:pStyle w:val="Ttulo2"/>
        <w:rPr>
          <w:b/>
          <w:sz w:val="32"/>
          <w:szCs w:val="32"/>
        </w:rPr>
      </w:pPr>
      <w:bookmarkStart w:id="578" w:name="_Toc510799477"/>
      <w:r w:rsidRPr="000D161B">
        <w:rPr>
          <w:b/>
          <w:sz w:val="32"/>
          <w:szCs w:val="32"/>
        </w:rPr>
        <w:lastRenderedPageBreak/>
        <w:t>Caso de prueba N 1 Módulo WIFI ESP8266 Velocidad</w:t>
      </w:r>
      <w:bookmarkEnd w:id="578"/>
    </w:p>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1CDE16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32A620A"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BFFDCFD" w14:textId="77777777" w:rsidR="00285D66" w:rsidRDefault="00285D66" w:rsidP="00285D66">
            <w:pPr>
              <w:jc w:val="center"/>
            </w:pPr>
            <w:r>
              <w:t>Probar la velocidad del módulo Wifi</w:t>
            </w:r>
          </w:p>
        </w:tc>
      </w:tr>
      <w:tr w:rsidR="00285D66" w14:paraId="7E9CB3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4DF4D3"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B647E0" w14:textId="77777777" w:rsidR="00285D66" w:rsidRDefault="00285D66" w:rsidP="00285D66">
            <w:pPr>
              <w:jc w:val="center"/>
            </w:pPr>
            <w:r>
              <w:t>WifiESP8266-01-pruebaVelocidad</w:t>
            </w:r>
          </w:p>
          <w:p w14:paraId="72F034B6" w14:textId="77777777" w:rsidR="00285D66" w:rsidRDefault="00285D66" w:rsidP="00285D66">
            <w:pPr>
              <w:jc w:val="center"/>
            </w:pPr>
            <w:r>
              <w:t>WifiESP8266-02-pruebaVelocidad</w:t>
            </w:r>
          </w:p>
          <w:p w14:paraId="0423303E" w14:textId="77777777" w:rsidR="00285D66" w:rsidRDefault="00285D66" w:rsidP="00285D66">
            <w:pPr>
              <w:jc w:val="center"/>
            </w:pPr>
            <w:r>
              <w:t>WifiESP8266-03-pruebaVelocidad</w:t>
            </w:r>
          </w:p>
          <w:p w14:paraId="54FE7365" w14:textId="77777777" w:rsidR="00285D66" w:rsidRDefault="00285D66" w:rsidP="00285D66">
            <w:pPr>
              <w:jc w:val="center"/>
            </w:pPr>
            <w:r>
              <w:t>WifiESP8266-04-pruebaVelocidad</w:t>
            </w:r>
          </w:p>
          <w:p w14:paraId="409DBE5C" w14:textId="77777777" w:rsidR="00285D66" w:rsidRDefault="00285D66" w:rsidP="00285D66">
            <w:pPr>
              <w:jc w:val="center"/>
            </w:pPr>
            <w:r>
              <w:t>WifiESP8266-05-pruebaVelocidad</w:t>
            </w:r>
          </w:p>
        </w:tc>
      </w:tr>
      <w:tr w:rsidR="00285D66" w14:paraId="06729C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C8BF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AAF43" w14:textId="77777777" w:rsidR="00285D66" w:rsidRDefault="00285D66" w:rsidP="00285D66">
            <w:pPr>
              <w:jc w:val="center"/>
            </w:pPr>
            <w:r>
              <w:t>Comunicación por Wifi</w:t>
            </w:r>
          </w:p>
        </w:tc>
      </w:tr>
      <w:tr w:rsidR="00285D66" w14:paraId="038B67C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E1D18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2F959C" w14:textId="77777777" w:rsidR="00285D66" w:rsidRDefault="00285D66" w:rsidP="00285D66">
            <w:pPr>
              <w:jc w:val="center"/>
            </w:pPr>
            <w:r>
              <w:t>Determinar la velocidad máxima de transferencia</w:t>
            </w:r>
          </w:p>
        </w:tc>
      </w:tr>
      <w:tr w:rsidR="00285D66" w14:paraId="6387284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19ED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BAAD3AA"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3DD02E2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22027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AC4752D" w14:textId="77777777" w:rsidR="00285D66" w:rsidRDefault="00285D66" w:rsidP="00285D66">
            <w:pPr>
              <w:jc w:val="center"/>
            </w:pPr>
            <w:r>
              <w:t>Alcanzar una velocidad que permita transmitir 10 fps con un tamaño de 300kb por segundo, mínimamente</w:t>
            </w:r>
          </w:p>
        </w:tc>
      </w:tr>
      <w:tr w:rsidR="00285D66" w14:paraId="3CF2F26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87F3E5"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8A494F2" w14:textId="77777777" w:rsidR="00285D66" w:rsidRDefault="00285D66" w:rsidP="00285D66">
            <w:pPr>
              <w:jc w:val="center"/>
            </w:pPr>
            <w:r>
              <w:t>No alcanzar la velocidad requerida de fps</w:t>
            </w:r>
          </w:p>
        </w:tc>
      </w:tr>
      <w:tr w:rsidR="00285D66" w14:paraId="68AB455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499E13"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421E23" w14:textId="77777777" w:rsidR="00285D66" w:rsidRDefault="00285D66" w:rsidP="00285D66">
            <w:pPr>
              <w:jc w:val="center"/>
            </w:pPr>
            <w:r>
              <w:t>Testear un entorno sin obstáculos y línea visual.</w:t>
            </w:r>
          </w:p>
          <w:p w14:paraId="418AF962" w14:textId="77777777" w:rsidR="00285D66" w:rsidRDefault="00285D66" w:rsidP="00285D66">
            <w:pPr>
              <w:jc w:val="center"/>
            </w:pPr>
            <w:r>
              <w:t>Establecer la mayor velocidad posible de paquetes de transmisión</w:t>
            </w:r>
          </w:p>
          <w:p w14:paraId="0B8E082F" w14:textId="77777777" w:rsidR="00285D66" w:rsidRDefault="00285D66" w:rsidP="00285D66">
            <w:pPr>
              <w:jc w:val="center"/>
            </w:pPr>
            <w:r>
              <w:t>[1] ESP8266 a 115200 baudios</w:t>
            </w:r>
          </w:p>
          <w:p w14:paraId="62DCB5E9" w14:textId="77777777" w:rsidR="00285D66" w:rsidRDefault="00285D66" w:rsidP="00285D66">
            <w:pPr>
              <w:jc w:val="center"/>
            </w:pPr>
            <w:r>
              <w:t>[2] ESP8266 a 921600 baudios</w:t>
            </w:r>
          </w:p>
          <w:p w14:paraId="483B8662" w14:textId="77777777" w:rsidR="00285D66" w:rsidRDefault="00285D66" w:rsidP="00285D66">
            <w:pPr>
              <w:jc w:val="center"/>
            </w:pPr>
            <w:r>
              <w:t>[3] ESP8266 a 2500000 baudios</w:t>
            </w:r>
          </w:p>
          <w:p w14:paraId="2E9F362B" w14:textId="77777777" w:rsidR="00285D66" w:rsidRDefault="00285D66" w:rsidP="00285D66">
            <w:pPr>
              <w:jc w:val="center"/>
            </w:pPr>
            <w:r>
              <w:t>[4] ESP8266 a 5000000 baudios</w:t>
            </w:r>
          </w:p>
          <w:p w14:paraId="2CEDDDEC" w14:textId="77777777" w:rsidR="00285D66" w:rsidRDefault="00285D66" w:rsidP="00285D66">
            <w:pPr>
              <w:jc w:val="center"/>
            </w:pPr>
            <w:r>
              <w:t>[5] ESP8266 a 4500000 baudios</w:t>
            </w:r>
          </w:p>
          <w:p w14:paraId="3C677975" w14:textId="77777777" w:rsidR="00285D66" w:rsidRDefault="00285D66" w:rsidP="00285D66">
            <w:pPr>
              <w:jc w:val="center"/>
            </w:pPr>
          </w:p>
        </w:tc>
      </w:tr>
      <w:tr w:rsidR="00285D66" w14:paraId="6E11B7E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90BB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7CD336" w14:textId="77777777" w:rsidR="00285D66" w:rsidRDefault="00285D66" w:rsidP="00285D66">
            <w:pPr>
              <w:jc w:val="center"/>
            </w:pPr>
            <w:r>
              <w:t>Módulo Arduino UNO</w:t>
            </w:r>
          </w:p>
          <w:p w14:paraId="43BF7FA8" w14:textId="77777777" w:rsidR="00285D66" w:rsidRDefault="00285D66" w:rsidP="00285D66">
            <w:pPr>
              <w:jc w:val="center"/>
            </w:pPr>
            <w:r>
              <w:t>ESP8266</w:t>
            </w:r>
          </w:p>
          <w:p w14:paraId="24911CFC" w14:textId="77777777" w:rsidR="00285D66" w:rsidRDefault="00285D66" w:rsidP="00285D66">
            <w:pPr>
              <w:jc w:val="center"/>
            </w:pPr>
            <w:r>
              <w:t>Cables Hembra-Macho (x5)</w:t>
            </w:r>
          </w:p>
        </w:tc>
      </w:tr>
      <w:tr w:rsidR="00285D66" w14:paraId="020263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C9EAC5"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5406228" w14:textId="77777777" w:rsidR="00285D66" w:rsidRDefault="00285D66" w:rsidP="00285D66">
            <w:pPr>
              <w:jc w:val="center"/>
            </w:pPr>
            <w:r>
              <w:t>Schlapp-Mansilla</w:t>
            </w:r>
          </w:p>
        </w:tc>
      </w:tr>
      <w:tr w:rsidR="00285D66" w14:paraId="645D2D4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A2F270"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3B84A9" w14:textId="77777777" w:rsidR="00285D66" w:rsidRDefault="00285D66" w:rsidP="00285D66">
            <w:pPr>
              <w:jc w:val="center"/>
            </w:pPr>
            <w:r>
              <w:t>28-3-2017</w:t>
            </w:r>
          </w:p>
        </w:tc>
      </w:tr>
      <w:tr w:rsidR="00285D66" w14:paraId="44EFD0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F97A5"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898962" w14:textId="77777777" w:rsidR="00285D66" w:rsidRDefault="00285D66" w:rsidP="00285D66">
            <w:pPr>
              <w:jc w:val="center"/>
            </w:pPr>
            <w:r>
              <w:t>[1]Se consigue una velocidad de 10kb/sg. Falla la prueba.</w:t>
            </w:r>
          </w:p>
          <w:p w14:paraId="5568326B" w14:textId="77777777" w:rsidR="00285D66" w:rsidRDefault="00285D66" w:rsidP="00285D66">
            <w:pPr>
              <w:jc w:val="center"/>
            </w:pPr>
            <w:r>
              <w:t>[2]Se consigue una velocidad de 30kb/sg. Falla la prueba.</w:t>
            </w:r>
          </w:p>
          <w:p w14:paraId="19630718" w14:textId="77777777" w:rsidR="00285D66" w:rsidRDefault="00285D66" w:rsidP="00285D66">
            <w:pPr>
              <w:jc w:val="center"/>
            </w:pPr>
            <w:r>
              <w:t>[3]Se consigue una velocidad de 54kb/sg. Falla la prueba.</w:t>
            </w:r>
          </w:p>
          <w:p w14:paraId="0713DD7E" w14:textId="77777777" w:rsidR="00285D66" w:rsidRDefault="00285D66" w:rsidP="00285D66">
            <w:pPr>
              <w:jc w:val="center"/>
            </w:pPr>
            <w:r>
              <w:t>[4] No se puede cumplir la prueba, dado que no es posible configurar la velocidad</w:t>
            </w:r>
          </w:p>
          <w:p w14:paraId="2024DFFA" w14:textId="77777777" w:rsidR="00285D66" w:rsidRDefault="00285D66" w:rsidP="00285D66">
            <w:pPr>
              <w:jc w:val="center"/>
            </w:pPr>
            <w:r>
              <w:t>[5]Se consigue una velocidad de 56kb/sg. Falla la prueba.</w:t>
            </w:r>
          </w:p>
          <w:p w14:paraId="41B12BF3" w14:textId="77777777" w:rsidR="00285D66" w:rsidRDefault="00285D66" w:rsidP="00285D66">
            <w:pPr>
              <w:jc w:val="center"/>
            </w:pPr>
          </w:p>
        </w:tc>
      </w:tr>
      <w:tr w:rsidR="00285D66" w14:paraId="799439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22C784"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44CDA70" w14:textId="77777777" w:rsidR="00285D66" w:rsidRDefault="00285D66" w:rsidP="00285D66">
            <w:pPr>
              <w:jc w:val="center"/>
            </w:pPr>
            <w:r>
              <w:t>[1]pruebaVelocidad-configuraciónWifi.ino</w:t>
            </w:r>
          </w:p>
          <w:p w14:paraId="0364B91B" w14:textId="77777777" w:rsidR="00285D66" w:rsidRDefault="00285D66" w:rsidP="00285D66">
            <w:pPr>
              <w:jc w:val="center"/>
            </w:pPr>
            <w:r>
              <w:t>[2]pruebaVelocidad2-configuraciónWifi.ino</w:t>
            </w:r>
          </w:p>
          <w:p w14:paraId="4A1E000C" w14:textId="77777777" w:rsidR="00285D66" w:rsidRDefault="00285D66" w:rsidP="00285D66">
            <w:pPr>
              <w:jc w:val="center"/>
            </w:pPr>
            <w:r>
              <w:t>[3]pruebaVelocidad3-configuraciónWifi.ino</w:t>
            </w:r>
          </w:p>
          <w:p w14:paraId="7BF4B1E2" w14:textId="77777777" w:rsidR="00285D66" w:rsidRDefault="00285D66" w:rsidP="00285D66">
            <w:pPr>
              <w:jc w:val="center"/>
            </w:pPr>
            <w:r>
              <w:t>[4]pruebaVelocidad4-configuraciónWifi.ino</w:t>
            </w:r>
          </w:p>
          <w:p w14:paraId="75593005" w14:textId="77777777" w:rsidR="00285D66" w:rsidRDefault="00285D66" w:rsidP="00285D66">
            <w:pPr>
              <w:jc w:val="center"/>
            </w:pPr>
            <w:r>
              <w:t>[5]pruebaVelocidad5-configuraciónWifi.ino</w:t>
            </w:r>
          </w:p>
        </w:tc>
      </w:tr>
      <w:tr w:rsidR="00285D66" w14:paraId="45C3F5C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BF20B"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06174A0" w14:textId="77777777" w:rsidR="00285D66" w:rsidRDefault="00285D66" w:rsidP="00285D66">
            <w:pPr>
              <w:rPr>
                <w:i/>
                <w:color w:val="2E74B5"/>
              </w:rPr>
            </w:pPr>
            <w:r>
              <w:rPr>
                <w:i/>
                <w:noProof/>
                <w:color w:val="2E74B5"/>
              </w:rPr>
              <w:drawing>
                <wp:inline distT="114300" distB="114300" distL="114300" distR="114300" wp14:anchorId="4378C5DE" wp14:editId="0B4BB449">
                  <wp:extent cx="2205038" cy="1655028"/>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61A9F58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B93428"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1299FB" w14:textId="77777777" w:rsidR="00285D66" w:rsidRDefault="00285D66" w:rsidP="00285D66">
            <w:pPr>
              <w:rPr>
                <w:i/>
                <w:color w:val="2E74B5"/>
              </w:rPr>
            </w:pPr>
            <w:r>
              <w:rPr>
                <w:i/>
                <w:noProof/>
                <w:color w:val="2E74B5"/>
              </w:rPr>
              <w:drawing>
                <wp:inline distT="114300" distB="114300" distL="114300" distR="114300" wp14:anchorId="725017CD" wp14:editId="05AE1806">
                  <wp:extent cx="4200525" cy="23241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503DBAA6" w14:textId="77777777" w:rsidR="00285D66" w:rsidRDefault="00285D66" w:rsidP="00285D66"/>
    <w:p w14:paraId="6B2E5462" w14:textId="77777777" w:rsidR="00285D66" w:rsidRDefault="00285D66" w:rsidP="00285D66"/>
    <w:p w14:paraId="6B682AE3" w14:textId="77777777" w:rsidR="00285D66" w:rsidRDefault="00285D66" w:rsidP="00285D66"/>
    <w:p w14:paraId="164226E7" w14:textId="77777777" w:rsidR="00285D66" w:rsidRDefault="00285D66" w:rsidP="00285D66">
      <w:r>
        <w:br w:type="page"/>
      </w:r>
    </w:p>
    <w:p w14:paraId="02DB16B5" w14:textId="77777777" w:rsidR="00285D66" w:rsidRPr="000D161B" w:rsidRDefault="00285D66" w:rsidP="000D161B">
      <w:pPr>
        <w:pStyle w:val="Ttulo2"/>
        <w:rPr>
          <w:b/>
          <w:sz w:val="32"/>
          <w:szCs w:val="32"/>
        </w:rPr>
      </w:pPr>
      <w:bookmarkStart w:id="579" w:name="_Toc510799478"/>
      <w:r w:rsidRPr="000D161B">
        <w:rPr>
          <w:b/>
          <w:sz w:val="32"/>
          <w:szCs w:val="32"/>
        </w:rPr>
        <w:lastRenderedPageBreak/>
        <w:t>Caso de prueba N 2 Módulo WIFI ESP8266 Velocidad</w:t>
      </w:r>
      <w:bookmarkEnd w:id="579"/>
    </w:p>
    <w:p w14:paraId="2A02C65E"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388B74A6"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4780C8D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2A6800E" w14:textId="77777777" w:rsidR="00285D66" w:rsidRDefault="00285D66" w:rsidP="00285D66">
            <w:pPr>
              <w:jc w:val="center"/>
            </w:pPr>
            <w:r>
              <w:t>Probar la velocidad del módulo Wifi</w:t>
            </w:r>
          </w:p>
        </w:tc>
      </w:tr>
      <w:tr w:rsidR="00285D66" w14:paraId="330C974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06DCCB"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514570" w14:textId="77777777" w:rsidR="00285D66" w:rsidRDefault="00285D66" w:rsidP="00285D66">
            <w:pPr>
              <w:jc w:val="center"/>
            </w:pPr>
            <w:r>
              <w:t>WifiESP8266-01-pruebaVelocidad</w:t>
            </w:r>
          </w:p>
          <w:p w14:paraId="03E1D6E6" w14:textId="77777777" w:rsidR="00285D66" w:rsidRDefault="00285D66" w:rsidP="00285D66">
            <w:pPr>
              <w:jc w:val="center"/>
            </w:pPr>
            <w:r>
              <w:t>WifiESP8266-02-pruebaVelocidad</w:t>
            </w:r>
          </w:p>
          <w:p w14:paraId="09FDD6C0" w14:textId="77777777" w:rsidR="00285D66" w:rsidRDefault="00285D66" w:rsidP="00285D66">
            <w:pPr>
              <w:jc w:val="center"/>
            </w:pPr>
            <w:r>
              <w:t>WifiESP8266-03-pruebaVelocidad</w:t>
            </w:r>
          </w:p>
          <w:p w14:paraId="6A244922" w14:textId="77777777" w:rsidR="00285D66" w:rsidRDefault="00285D66" w:rsidP="00285D66">
            <w:pPr>
              <w:jc w:val="center"/>
            </w:pPr>
            <w:r>
              <w:t>WifiESP8266-04-pruebaVelocidad</w:t>
            </w:r>
          </w:p>
          <w:p w14:paraId="0D167ED6" w14:textId="77777777" w:rsidR="00285D66" w:rsidRDefault="00285D66" w:rsidP="00285D66">
            <w:pPr>
              <w:jc w:val="center"/>
            </w:pPr>
            <w:r>
              <w:t>WifiESP8266-05-pruebaVelocidad</w:t>
            </w:r>
          </w:p>
        </w:tc>
      </w:tr>
      <w:tr w:rsidR="00285D66" w14:paraId="145624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148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86CC3C" w14:textId="77777777" w:rsidR="00285D66" w:rsidRDefault="00285D66" w:rsidP="00285D66">
            <w:pPr>
              <w:jc w:val="center"/>
            </w:pPr>
            <w:r>
              <w:t>Comunicación por Wifi</w:t>
            </w:r>
          </w:p>
        </w:tc>
      </w:tr>
      <w:tr w:rsidR="00285D66" w14:paraId="2395637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BCF1E6"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98EBA8" w14:textId="77777777" w:rsidR="00285D66" w:rsidRDefault="00285D66" w:rsidP="00285D66">
            <w:pPr>
              <w:jc w:val="center"/>
            </w:pPr>
            <w:r>
              <w:t>Determinar la velocidad máxima de transferencia</w:t>
            </w:r>
          </w:p>
        </w:tc>
      </w:tr>
      <w:tr w:rsidR="00285D66" w14:paraId="40F16A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15F1D3"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EAEF77"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4672261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88E46F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544AB72" w14:textId="77777777" w:rsidR="00285D66" w:rsidRDefault="00285D66" w:rsidP="00285D66">
            <w:pPr>
              <w:jc w:val="center"/>
            </w:pPr>
            <w:r>
              <w:t>Alcanzar una velocidad que permita transmitir 10 fps con un tamaño de 300kb por segundo, mínimamente</w:t>
            </w:r>
          </w:p>
        </w:tc>
      </w:tr>
      <w:tr w:rsidR="00285D66" w14:paraId="35E8EB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2BBC2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DE4424" w14:textId="77777777" w:rsidR="00285D66" w:rsidRDefault="00285D66" w:rsidP="00285D66">
            <w:pPr>
              <w:jc w:val="center"/>
            </w:pPr>
            <w:r>
              <w:t>No alcanzar la velocidad requerida de fps</w:t>
            </w:r>
          </w:p>
        </w:tc>
      </w:tr>
      <w:tr w:rsidR="00285D66" w14:paraId="541EA0C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99A01B"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9FFF6D" w14:textId="77777777" w:rsidR="00285D66" w:rsidRDefault="00285D66" w:rsidP="00285D66">
            <w:pPr>
              <w:jc w:val="center"/>
            </w:pPr>
            <w:r>
              <w:t>Testear un entorno sin obstáculos y línea visual.</w:t>
            </w:r>
          </w:p>
          <w:p w14:paraId="5016EDB6" w14:textId="77777777" w:rsidR="00285D66" w:rsidRDefault="00285D66" w:rsidP="00285D66">
            <w:pPr>
              <w:jc w:val="center"/>
            </w:pPr>
            <w:r>
              <w:t>Establecer la mayor velocidad posible de paquetes de transmisión</w:t>
            </w:r>
          </w:p>
          <w:p w14:paraId="1AAA355D" w14:textId="77777777" w:rsidR="00285D66" w:rsidRDefault="00285D66" w:rsidP="00285D66">
            <w:pPr>
              <w:jc w:val="center"/>
            </w:pPr>
            <w:r>
              <w:t>[1] ESP8266 a 115200 baudios</w:t>
            </w:r>
          </w:p>
          <w:p w14:paraId="0ECDE6E3" w14:textId="77777777" w:rsidR="00285D66" w:rsidRDefault="00285D66" w:rsidP="00285D66">
            <w:pPr>
              <w:jc w:val="center"/>
            </w:pPr>
            <w:r>
              <w:t>[2] ESP8266 a 921600 baudios</w:t>
            </w:r>
          </w:p>
          <w:p w14:paraId="0C1F4B7D" w14:textId="77777777" w:rsidR="00285D66" w:rsidRDefault="00285D66" w:rsidP="00285D66">
            <w:pPr>
              <w:jc w:val="center"/>
            </w:pPr>
            <w:r>
              <w:t>[3] ESP8266 a 2500000 baudios</w:t>
            </w:r>
          </w:p>
          <w:p w14:paraId="279FB6A8" w14:textId="77777777" w:rsidR="00285D66" w:rsidRDefault="00285D66" w:rsidP="00285D66">
            <w:pPr>
              <w:jc w:val="center"/>
            </w:pPr>
            <w:r>
              <w:t>[4] ESP8266 a 5000000 baudios</w:t>
            </w:r>
          </w:p>
          <w:p w14:paraId="352F0002" w14:textId="77777777" w:rsidR="00285D66" w:rsidRDefault="00285D66" w:rsidP="00285D66">
            <w:pPr>
              <w:jc w:val="center"/>
            </w:pPr>
            <w:r>
              <w:t>[5] ESP8266 a 4500000 baudios</w:t>
            </w:r>
          </w:p>
          <w:p w14:paraId="6720104F" w14:textId="77777777" w:rsidR="00285D66" w:rsidRDefault="00285D66" w:rsidP="00285D66">
            <w:pPr>
              <w:jc w:val="center"/>
            </w:pPr>
          </w:p>
        </w:tc>
      </w:tr>
      <w:tr w:rsidR="00285D66" w14:paraId="278EAE8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832"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E93836" w14:textId="77777777" w:rsidR="00285D66" w:rsidRDefault="00285D66" w:rsidP="00285D66">
            <w:pPr>
              <w:jc w:val="center"/>
            </w:pPr>
            <w:r>
              <w:t>Módulo arduino UNO</w:t>
            </w:r>
          </w:p>
          <w:p w14:paraId="431E457C" w14:textId="77777777" w:rsidR="00285D66" w:rsidRDefault="00285D66" w:rsidP="00285D66">
            <w:pPr>
              <w:jc w:val="center"/>
            </w:pPr>
            <w:r>
              <w:t>ESP8266</w:t>
            </w:r>
          </w:p>
          <w:p w14:paraId="7B5C8607" w14:textId="77777777" w:rsidR="00285D66" w:rsidRDefault="00285D66" w:rsidP="00285D66">
            <w:pPr>
              <w:jc w:val="center"/>
            </w:pPr>
            <w:r>
              <w:t>Cables Hembra-Macho (x5)</w:t>
            </w:r>
          </w:p>
        </w:tc>
      </w:tr>
      <w:tr w:rsidR="00285D66" w14:paraId="63B20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7CA7824"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D6FC3AA" w14:textId="77777777" w:rsidR="00285D66" w:rsidRDefault="00285D66" w:rsidP="00285D66">
            <w:pPr>
              <w:jc w:val="center"/>
            </w:pPr>
            <w:r>
              <w:t>Schlapp-Mansilla</w:t>
            </w:r>
          </w:p>
        </w:tc>
      </w:tr>
      <w:tr w:rsidR="00285D66" w14:paraId="5B831B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F47C7C"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88215" w14:textId="77777777" w:rsidR="00285D66" w:rsidRDefault="00285D66" w:rsidP="00285D66">
            <w:pPr>
              <w:jc w:val="center"/>
            </w:pPr>
            <w:r>
              <w:t>28-3-2017</w:t>
            </w:r>
          </w:p>
        </w:tc>
      </w:tr>
      <w:tr w:rsidR="00285D66" w14:paraId="6EB6CB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CB559B"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6A00D80" w14:textId="77777777" w:rsidR="00285D66" w:rsidRDefault="00285D66" w:rsidP="00285D66">
            <w:pPr>
              <w:jc w:val="center"/>
            </w:pPr>
            <w:r>
              <w:t>[1]Se consigue una velocidad de 10kb/sg. Falla la prueba.</w:t>
            </w:r>
          </w:p>
          <w:p w14:paraId="0532BA73" w14:textId="77777777" w:rsidR="00285D66" w:rsidRDefault="00285D66" w:rsidP="00285D66">
            <w:pPr>
              <w:jc w:val="center"/>
            </w:pPr>
            <w:r>
              <w:t>[2]Se consigue una velocidad de 30kb/sg. Falla la prueba.</w:t>
            </w:r>
          </w:p>
          <w:p w14:paraId="0627842E" w14:textId="77777777" w:rsidR="00285D66" w:rsidRDefault="00285D66" w:rsidP="00285D66">
            <w:pPr>
              <w:jc w:val="center"/>
            </w:pPr>
            <w:r>
              <w:t>[3]Se consigue una velocidad de 54kb/sg. Falla la prueba.</w:t>
            </w:r>
          </w:p>
          <w:p w14:paraId="3506873E" w14:textId="77777777" w:rsidR="00285D66" w:rsidRDefault="00285D66" w:rsidP="00285D66">
            <w:pPr>
              <w:jc w:val="center"/>
            </w:pPr>
            <w:r>
              <w:t>[4] No se puede cumplir la prueba, dado que no es posible configurar la velocidad</w:t>
            </w:r>
          </w:p>
          <w:p w14:paraId="567F27A5" w14:textId="77777777" w:rsidR="00285D66" w:rsidRDefault="00285D66" w:rsidP="00285D66">
            <w:pPr>
              <w:jc w:val="center"/>
            </w:pPr>
            <w:r>
              <w:t>[5]Se consigue una velocidad de 56kb/sg. Falla la prueba.</w:t>
            </w:r>
          </w:p>
          <w:p w14:paraId="6720C1C7" w14:textId="77777777" w:rsidR="00285D66" w:rsidRDefault="00285D66" w:rsidP="00285D66">
            <w:pPr>
              <w:jc w:val="center"/>
            </w:pPr>
          </w:p>
        </w:tc>
      </w:tr>
      <w:tr w:rsidR="00285D66" w14:paraId="13AE82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9C8B87"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1A1BDB2" w14:textId="77777777" w:rsidR="00285D66" w:rsidRDefault="00285D66" w:rsidP="00285D66">
            <w:pPr>
              <w:jc w:val="center"/>
            </w:pPr>
            <w:r>
              <w:t>[1]pruebaVelocidad-configuraciónWifi.ino</w:t>
            </w:r>
          </w:p>
          <w:p w14:paraId="04F70EB0" w14:textId="77777777" w:rsidR="00285D66" w:rsidRDefault="00285D66" w:rsidP="00285D66">
            <w:pPr>
              <w:jc w:val="center"/>
            </w:pPr>
            <w:r>
              <w:t>[2]pruebaVelocidad2-configuraciónWifi.ino</w:t>
            </w:r>
          </w:p>
          <w:p w14:paraId="14FB322F" w14:textId="77777777" w:rsidR="00285D66" w:rsidRDefault="00285D66" w:rsidP="00285D66">
            <w:pPr>
              <w:jc w:val="center"/>
            </w:pPr>
            <w:r>
              <w:t>[3]pruebaVelocidad3-configuraciónWifi.ino</w:t>
            </w:r>
          </w:p>
          <w:p w14:paraId="03C0EA0D" w14:textId="77777777" w:rsidR="00285D66" w:rsidRDefault="00285D66" w:rsidP="00285D66">
            <w:pPr>
              <w:jc w:val="center"/>
            </w:pPr>
            <w:r>
              <w:t>[4]pruebaVelocidad4-configuraciónWifi.ino</w:t>
            </w:r>
          </w:p>
          <w:p w14:paraId="1ADFB850" w14:textId="77777777" w:rsidR="00285D66" w:rsidRDefault="00285D66" w:rsidP="00285D66">
            <w:pPr>
              <w:jc w:val="center"/>
            </w:pPr>
            <w:r>
              <w:t>[5]pruebaVelocidad5-configuraciónWifi.ino</w:t>
            </w:r>
          </w:p>
        </w:tc>
      </w:tr>
      <w:tr w:rsidR="00285D66" w14:paraId="068E05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D3269"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13B830" w14:textId="77777777" w:rsidR="00285D66" w:rsidRDefault="00285D66" w:rsidP="00285D66">
            <w:pPr>
              <w:rPr>
                <w:i/>
                <w:color w:val="2E74B5"/>
              </w:rPr>
            </w:pPr>
            <w:r>
              <w:rPr>
                <w:i/>
                <w:noProof/>
                <w:color w:val="2E74B5"/>
              </w:rPr>
              <w:drawing>
                <wp:inline distT="114300" distB="114300" distL="114300" distR="114300" wp14:anchorId="02DC5E19" wp14:editId="5B12963C">
                  <wp:extent cx="2205038" cy="1655028"/>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61DAF10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17C511B"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40466F" w14:textId="77777777" w:rsidR="00285D66" w:rsidRDefault="00285D66" w:rsidP="00285D66">
            <w:pPr>
              <w:rPr>
                <w:i/>
                <w:color w:val="2E74B5"/>
              </w:rPr>
            </w:pPr>
            <w:r>
              <w:rPr>
                <w:i/>
                <w:noProof/>
                <w:color w:val="2E74B5"/>
              </w:rPr>
              <w:drawing>
                <wp:inline distT="114300" distB="114300" distL="114300" distR="114300" wp14:anchorId="731A5BA1" wp14:editId="553A2C8B">
                  <wp:extent cx="4200525" cy="2324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275E9309" w14:textId="77777777" w:rsidR="00285D66" w:rsidRDefault="00285D66" w:rsidP="00285D66"/>
    <w:p w14:paraId="723B77CA" w14:textId="77777777" w:rsidR="00285D66" w:rsidRDefault="00285D66" w:rsidP="00285D66"/>
    <w:p w14:paraId="6E6F7113" w14:textId="77777777" w:rsidR="00285D66" w:rsidRDefault="00285D66" w:rsidP="00285D66">
      <w:r>
        <w:br w:type="page"/>
      </w:r>
    </w:p>
    <w:p w14:paraId="4451C6EF" w14:textId="77777777" w:rsidR="00285D66" w:rsidRPr="000D161B" w:rsidRDefault="00285D66" w:rsidP="000D161B">
      <w:pPr>
        <w:pStyle w:val="Ttulo2"/>
        <w:rPr>
          <w:b/>
          <w:sz w:val="32"/>
          <w:szCs w:val="32"/>
        </w:rPr>
      </w:pPr>
      <w:bookmarkStart w:id="580" w:name="_Toc510799479"/>
      <w:r w:rsidRPr="000D161B">
        <w:rPr>
          <w:b/>
          <w:sz w:val="32"/>
          <w:szCs w:val="32"/>
        </w:rPr>
        <w:lastRenderedPageBreak/>
        <w:t>Caso de prueba Módulo WIFI ESP8266 Velocidad y configuración AP</w:t>
      </w:r>
      <w:bookmarkEnd w:id="580"/>
    </w:p>
    <w:p w14:paraId="1049A15C"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1945E8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3BFF46D"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610E7AB" w14:textId="77777777" w:rsidR="00285D66" w:rsidRDefault="00285D66" w:rsidP="00285D66">
            <w:pPr>
              <w:jc w:val="center"/>
            </w:pPr>
            <w:r>
              <w:t>Probar la velocidad del módulo Wifi</w:t>
            </w:r>
          </w:p>
        </w:tc>
      </w:tr>
      <w:tr w:rsidR="00285D66" w14:paraId="7ED15B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3FACE2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3DD6D" w14:textId="77777777" w:rsidR="00285D66" w:rsidRDefault="00285D66" w:rsidP="00285D66">
            <w:pPr>
              <w:jc w:val="center"/>
            </w:pPr>
            <w:r>
              <w:t>WifiESP8266-01-ComandosAt-configuracionWifi</w:t>
            </w:r>
          </w:p>
          <w:p w14:paraId="201272F8" w14:textId="77777777" w:rsidR="00285D66" w:rsidRDefault="00285D66" w:rsidP="00285D66">
            <w:pPr>
              <w:jc w:val="center"/>
            </w:pPr>
          </w:p>
        </w:tc>
      </w:tr>
      <w:tr w:rsidR="00285D66" w14:paraId="20004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BB9AC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2E36FC" w14:textId="77777777" w:rsidR="00285D66" w:rsidRDefault="00285D66" w:rsidP="00285D66">
            <w:pPr>
              <w:jc w:val="center"/>
            </w:pPr>
            <w:r>
              <w:t>Configurar módulo ESP8266 modo AP</w:t>
            </w:r>
          </w:p>
        </w:tc>
      </w:tr>
      <w:tr w:rsidR="00285D66" w14:paraId="4BB322F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DEA0AC"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6BFA7" w14:textId="77777777" w:rsidR="00285D66" w:rsidRDefault="00285D66" w:rsidP="00285D66">
            <w:pPr>
              <w:jc w:val="center"/>
            </w:pPr>
            <w:r>
              <w:t xml:space="preserve">Configurar el módulo ESP8266 para conocer la mayor velocidad alcanzable </w:t>
            </w:r>
          </w:p>
        </w:tc>
      </w:tr>
      <w:tr w:rsidR="00285D66" w14:paraId="0231252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521C0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30A0366" w14:textId="77777777" w:rsidR="00285D66" w:rsidRDefault="00285D66" w:rsidP="00285D66">
            <w:pPr>
              <w:jc w:val="center"/>
            </w:pPr>
            <w:r>
              <w:t>Se desea configurar el módulo como modo AP, con ssid:”SAR” sin contraseña y sin codificación. Aceptando 4 clientes simultáneos. Activando servidor DHCP. Habilitando el puerto 80 para el envío de caracteres entre PC&lt;-&gt;Arduino a través de Putty. Comprobar los baudios, mínimos y máximos, posibles dentro del rango del Serial y Wifi</w:t>
            </w:r>
          </w:p>
        </w:tc>
      </w:tr>
      <w:tr w:rsidR="00285D66" w14:paraId="388A93E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6A9BB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EE37EF7" w14:textId="77777777" w:rsidR="00285D66" w:rsidRDefault="00285D66" w:rsidP="00285D66">
            <w:pPr>
              <w:jc w:val="center"/>
            </w:pPr>
            <w:r>
              <w:t>Lograr configuración con los cambios solicitados en la descripción</w:t>
            </w:r>
          </w:p>
        </w:tc>
      </w:tr>
      <w:tr w:rsidR="00285D66" w14:paraId="38B50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75924BE"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1E3515B" w14:textId="77777777" w:rsidR="00285D66" w:rsidRDefault="00285D66" w:rsidP="00285D66">
            <w:pPr>
              <w:jc w:val="center"/>
            </w:pPr>
            <w:r>
              <w:t>No lograr la configuración deseada</w:t>
            </w:r>
          </w:p>
        </w:tc>
      </w:tr>
      <w:tr w:rsidR="00285D66" w14:paraId="53A936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43C2D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96DB98" w14:textId="77777777" w:rsidR="00285D66" w:rsidRDefault="00285D66" w:rsidP="00285D66">
            <w:pPr>
              <w:jc w:val="center"/>
            </w:pPr>
            <w:r>
              <w:t>Testear un entorno sin obstáculos y línea visual.</w:t>
            </w:r>
          </w:p>
          <w:p w14:paraId="1B732B1D" w14:textId="77777777" w:rsidR="00285D66" w:rsidRDefault="00285D66" w:rsidP="00285D66">
            <w:pPr>
              <w:jc w:val="center"/>
            </w:pPr>
            <w:r>
              <w:t>Actualizar el firmware del módulo a su última versión</w:t>
            </w:r>
          </w:p>
          <w:p w14:paraId="2C49C9A8" w14:textId="77777777" w:rsidR="00285D66" w:rsidRDefault="00285D66" w:rsidP="00285D66">
            <w:pPr>
              <w:jc w:val="center"/>
            </w:pPr>
          </w:p>
          <w:p w14:paraId="25CA0EDF" w14:textId="77777777" w:rsidR="00285D66" w:rsidRDefault="00285D66" w:rsidP="00285D66">
            <w:pPr>
              <w:jc w:val="center"/>
            </w:pPr>
          </w:p>
        </w:tc>
      </w:tr>
      <w:tr w:rsidR="00285D66" w14:paraId="2E1FFCA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9D0D9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F3711" w14:textId="638C70AE" w:rsidR="00285D66" w:rsidRDefault="00F304C9" w:rsidP="00285D66">
            <w:pPr>
              <w:jc w:val="center"/>
            </w:pPr>
            <w:r>
              <w:t>Módulo A</w:t>
            </w:r>
            <w:r w:rsidR="00285D66">
              <w:t>rduino UNO</w:t>
            </w:r>
          </w:p>
          <w:p w14:paraId="21905F85" w14:textId="77777777" w:rsidR="00285D66" w:rsidRDefault="00285D66" w:rsidP="00285D66">
            <w:pPr>
              <w:jc w:val="center"/>
            </w:pPr>
            <w:r>
              <w:t>ESP8266</w:t>
            </w:r>
          </w:p>
          <w:p w14:paraId="3AAD2AB6" w14:textId="77777777" w:rsidR="00285D66" w:rsidRDefault="00285D66" w:rsidP="00285D66">
            <w:pPr>
              <w:jc w:val="center"/>
            </w:pPr>
            <w:r>
              <w:t>Cables Hembra-Macho (x5)</w:t>
            </w:r>
          </w:p>
          <w:p w14:paraId="204C6734" w14:textId="77777777" w:rsidR="00285D66" w:rsidRDefault="00285D66" w:rsidP="00285D66">
            <w:pPr>
              <w:jc w:val="center"/>
            </w:pPr>
            <w:r>
              <w:t>Un dispositivo con terminal (Putty) para conectarse en modo RAW a la ip proporcionada por el ESP8266</w:t>
            </w:r>
          </w:p>
        </w:tc>
      </w:tr>
      <w:tr w:rsidR="00285D66" w14:paraId="3B34BE8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C2B4B9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3FF7B94" w14:textId="77777777" w:rsidR="00285D66" w:rsidRDefault="00285D66" w:rsidP="00285D66">
            <w:pPr>
              <w:jc w:val="center"/>
            </w:pPr>
            <w:r>
              <w:t>Schlapp-Mansilla</w:t>
            </w:r>
          </w:p>
        </w:tc>
      </w:tr>
      <w:tr w:rsidR="00285D66" w14:paraId="50381A3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EDC4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AD533FC" w14:textId="77777777" w:rsidR="00285D66" w:rsidRDefault="00285D66" w:rsidP="00285D66">
            <w:pPr>
              <w:jc w:val="center"/>
            </w:pPr>
            <w:r>
              <w:t>28-3-2017</w:t>
            </w:r>
          </w:p>
        </w:tc>
      </w:tr>
      <w:tr w:rsidR="00285D66" w14:paraId="4404CD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51CD3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3AF479" w14:textId="77777777" w:rsidR="00285D66" w:rsidRDefault="00285D66" w:rsidP="00285D66">
            <w:pPr>
              <w:jc w:val="center"/>
            </w:pPr>
          </w:p>
          <w:p w14:paraId="24C1ADF6" w14:textId="77777777" w:rsidR="00285D66" w:rsidRDefault="00285D66" w:rsidP="00285D66">
            <w:pPr>
              <w:jc w:val="center"/>
            </w:pPr>
            <w:r>
              <w:t>La configuración es posible, pero con errores en los comandos AT. El rango en baudios permitido del Serial[9600 - 115200] el más efectivo es el 19200</w:t>
            </w:r>
          </w:p>
          <w:p w14:paraId="353B6E57" w14:textId="77777777" w:rsidR="00285D66" w:rsidRDefault="00285D66" w:rsidP="00285D66">
            <w:pPr>
              <w:jc w:val="center"/>
            </w:pPr>
            <w:r>
              <w:t>El rango en baudios permitido del módulo para transmisión es [9600 - 921600] teórico. En la práctica fue posible llevarlo hasta 4.500.000</w:t>
            </w:r>
          </w:p>
        </w:tc>
      </w:tr>
      <w:tr w:rsidR="00285D66" w14:paraId="721E1A2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47F0E9"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DF1D8FB" w14:textId="77777777" w:rsidR="00285D66" w:rsidRDefault="00285D66" w:rsidP="00285D66">
            <w:pPr>
              <w:jc w:val="center"/>
            </w:pPr>
            <w:r>
              <w:t>comandosAT-configuracionWifi.ino</w:t>
            </w:r>
          </w:p>
        </w:tc>
      </w:tr>
      <w:tr w:rsidR="00285D66" w14:paraId="176F55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DF4070"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B7C78E" w14:textId="77777777" w:rsidR="00285D66" w:rsidRDefault="00285D66" w:rsidP="00285D66">
            <w:pPr>
              <w:rPr>
                <w:i/>
                <w:color w:val="2E74B5"/>
              </w:rPr>
            </w:pPr>
            <w:r>
              <w:rPr>
                <w:i/>
                <w:noProof/>
                <w:color w:val="2E74B5"/>
              </w:rPr>
              <w:drawing>
                <wp:inline distT="114300" distB="114300" distL="114300" distR="114300" wp14:anchorId="33CBB07B" wp14:editId="283E2C50">
                  <wp:extent cx="2205038" cy="165502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56C9B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5272B3C"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B2573D" w14:textId="77777777" w:rsidR="00285D66" w:rsidRDefault="00285D66" w:rsidP="00285D66">
            <w:pPr>
              <w:rPr>
                <w:i/>
                <w:color w:val="2E74B5"/>
              </w:rPr>
            </w:pPr>
            <w:r>
              <w:rPr>
                <w:i/>
                <w:noProof/>
                <w:color w:val="2E74B5"/>
              </w:rPr>
              <w:drawing>
                <wp:inline distT="114300" distB="114300" distL="114300" distR="114300" wp14:anchorId="7436B36E" wp14:editId="718E6FE7">
                  <wp:extent cx="4200525" cy="23241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bl>
    <w:p w14:paraId="12E7B9AB" w14:textId="77777777" w:rsidR="00285D66" w:rsidRDefault="00285D66" w:rsidP="00285D66"/>
    <w:p w14:paraId="5ECA9FD3" w14:textId="77777777" w:rsidR="00285D66" w:rsidRDefault="00285D66" w:rsidP="00285D66"/>
    <w:p w14:paraId="1E623F2A" w14:textId="77777777" w:rsidR="00285D66" w:rsidRDefault="00285D66" w:rsidP="00285D66"/>
    <w:p w14:paraId="3A1DFC1C" w14:textId="77777777" w:rsidR="00285D66" w:rsidRDefault="00285D66" w:rsidP="00285D66"/>
    <w:p w14:paraId="2B5D8D73" w14:textId="77777777" w:rsidR="00285D66" w:rsidRDefault="00285D66" w:rsidP="00285D66">
      <w:pPr>
        <w:rPr>
          <w:b/>
          <w:color w:val="538DD4"/>
        </w:rPr>
      </w:pPr>
      <w:r>
        <w:br w:type="page"/>
      </w:r>
    </w:p>
    <w:p w14:paraId="3F082EFF" w14:textId="77777777" w:rsidR="00285D66" w:rsidRPr="00DD257C" w:rsidRDefault="00285D66" w:rsidP="00DD257C">
      <w:pPr>
        <w:pStyle w:val="Ttulo3"/>
        <w:rPr>
          <w:b w:val="0"/>
          <w:sz w:val="28"/>
          <w:szCs w:val="28"/>
        </w:rPr>
      </w:pPr>
      <w:bookmarkStart w:id="581" w:name="_Toc510799480"/>
      <w:r w:rsidRPr="00DD257C">
        <w:rPr>
          <w:b w:val="0"/>
          <w:sz w:val="28"/>
          <w:szCs w:val="28"/>
        </w:rPr>
        <w:lastRenderedPageBreak/>
        <w:t>Código comandosAT-configuracionWIfi.ino</w:t>
      </w:r>
      <w:bookmarkEnd w:id="581"/>
    </w:p>
    <w:p w14:paraId="37FFCBA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C586C0"/>
          <w:sz w:val="21"/>
          <w:szCs w:val="21"/>
        </w:rPr>
        <w:t>#include</w:t>
      </w:r>
      <w:r w:rsidRPr="001436FE">
        <w:rPr>
          <w:rFonts w:ascii="Consolas" w:eastAsia="Times New Roman" w:hAnsi="Consolas" w:cs="Times New Roman"/>
          <w:color w:val="569CD6"/>
          <w:sz w:val="21"/>
          <w:szCs w:val="21"/>
        </w:rPr>
        <w:t xml:space="preserve"> </w:t>
      </w:r>
      <w:r w:rsidRPr="001436FE">
        <w:rPr>
          <w:rFonts w:ascii="Consolas" w:eastAsia="Times New Roman" w:hAnsi="Consolas" w:cs="Times New Roman"/>
          <w:color w:val="CE9178"/>
          <w:sz w:val="21"/>
          <w:szCs w:val="21"/>
        </w:rPr>
        <w:t>&lt;SoftwareSerial.h&gt;</w:t>
      </w:r>
    </w:p>
    <w:p w14:paraId="6B345F1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SoftwareSerial </w:t>
      </w:r>
      <w:r w:rsidRPr="001436FE">
        <w:rPr>
          <w:rFonts w:ascii="Consolas" w:eastAsia="Times New Roman" w:hAnsi="Consolas" w:cs="Times New Roman"/>
          <w:color w:val="DCDCAA"/>
          <w:sz w:val="21"/>
          <w:szCs w:val="21"/>
        </w:rPr>
        <w:t>ESP</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9</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B5CEA8"/>
          <w:sz w:val="21"/>
          <w:szCs w:val="21"/>
        </w:rPr>
        <w:t>10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RX | TX</w:t>
      </w:r>
    </w:p>
    <w:p w14:paraId="532FFF1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w:t>
      </w:r>
    </w:p>
    <w:p w14:paraId="735B0A1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Enviar comando al esp8266 y verificar la respuesta del módulo, todo esto dentro del tiempo timeout</w:t>
      </w:r>
    </w:p>
    <w:p w14:paraId="06A03A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608B4E"/>
          <w:sz w:val="21"/>
          <w:szCs w:val="21"/>
          <w:lang w:val="en-US"/>
        </w:rPr>
        <w:t>*/</w:t>
      </w:r>
    </w:p>
    <w:p w14:paraId="4BF1286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 xml:space="preserve">(String comando, </w:t>
      </w:r>
      <w:r w:rsidRPr="001436FE">
        <w:rPr>
          <w:rFonts w:ascii="Consolas" w:eastAsia="Times New Roman" w:hAnsi="Consolas" w:cs="Times New Roman"/>
          <w:color w:val="569CD6"/>
          <w:sz w:val="21"/>
          <w:szCs w:val="21"/>
          <w:lang w:val="en-US"/>
        </w:rPr>
        <w:t>const</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timeout)</w:t>
      </w:r>
    </w:p>
    <w:p w14:paraId="7DA8B4F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4C3339A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long</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time</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DCDCAA"/>
          <w:sz w:val="21"/>
          <w:szCs w:val="21"/>
        </w:rPr>
        <w:t>millis</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medir el tiempo actual para verificar timeout</w:t>
      </w:r>
    </w:p>
    <w:p w14:paraId="64369D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1E44D9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 xml:space="preserve">(comando); </w:t>
      </w:r>
      <w:r w:rsidRPr="001436FE">
        <w:rPr>
          <w:rFonts w:ascii="Consolas" w:eastAsia="Times New Roman" w:hAnsi="Consolas" w:cs="Times New Roman"/>
          <w:color w:val="608B4E"/>
          <w:sz w:val="21"/>
          <w:szCs w:val="21"/>
        </w:rPr>
        <w:t>// enviar el comando al ESP8266</w:t>
      </w:r>
    </w:p>
    <w:p w14:paraId="526AC7D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6581B7F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lang w:val="en-US"/>
        </w:rPr>
        <w:t>while</w:t>
      </w:r>
      <w:r w:rsidRPr="001436FE">
        <w:rPr>
          <w:rFonts w:ascii="Consolas" w:eastAsia="Times New Roman" w:hAnsi="Consolas" w:cs="Times New Roman"/>
          <w:color w:val="D4D4D4"/>
          <w:sz w:val="21"/>
          <w:szCs w:val="21"/>
          <w:lang w:val="en-US"/>
        </w:rPr>
        <w:t>( (</w:t>
      </w:r>
      <w:r w:rsidRPr="001436FE">
        <w:rPr>
          <w:rFonts w:ascii="Consolas" w:eastAsia="Times New Roman" w:hAnsi="Consolas" w:cs="Times New Roman"/>
          <w:color w:val="DCDCAA"/>
          <w:sz w:val="21"/>
          <w:szCs w:val="21"/>
          <w:lang w:val="en-US"/>
        </w:rPr>
        <w:t>time</w:t>
      </w:r>
      <w:r w:rsidRPr="001436FE">
        <w:rPr>
          <w:rFonts w:ascii="Consolas" w:eastAsia="Times New Roman" w:hAnsi="Consolas" w:cs="Times New Roman"/>
          <w:color w:val="D4D4D4"/>
          <w:sz w:val="21"/>
          <w:szCs w:val="21"/>
          <w:lang w:val="en-US"/>
        </w:rPr>
        <w:t xml:space="preserve">+timeout) &gt; </w:t>
      </w:r>
      <w:r w:rsidRPr="001436FE">
        <w:rPr>
          <w:rFonts w:ascii="Consolas" w:eastAsia="Times New Roman" w:hAnsi="Consolas" w:cs="Times New Roman"/>
          <w:color w:val="DCDCAA"/>
          <w:sz w:val="21"/>
          <w:szCs w:val="21"/>
          <w:lang w:val="en-US"/>
        </w:rPr>
        <w:t>millis</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//mientras no haya timeout</w:t>
      </w:r>
    </w:p>
    <w:p w14:paraId="3C7C04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w:t>
      </w:r>
    </w:p>
    <w:p w14:paraId="7CC3C20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rPr>
        <w:t>while</w:t>
      </w:r>
      <w:r w:rsidRPr="001436FE">
        <w:rPr>
          <w:rFonts w:ascii="Consolas" w:eastAsia="Times New Roman" w:hAnsi="Consolas" w:cs="Times New Roman"/>
          <w:color w:val="D4D4D4"/>
          <w:sz w:val="21"/>
          <w:szCs w:val="21"/>
        </w:rPr>
        <w:t>(ESP.</w:t>
      </w:r>
      <w:r w:rsidRPr="001436FE">
        <w:rPr>
          <w:rFonts w:ascii="Consolas" w:eastAsia="Times New Roman" w:hAnsi="Consolas" w:cs="Times New Roman"/>
          <w:color w:val="DCDCAA"/>
          <w:sz w:val="21"/>
          <w:szCs w:val="21"/>
        </w:rPr>
        <w:t>available</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//mientras haya datos por leer</w:t>
      </w:r>
    </w:p>
    <w:p w14:paraId="7CF7C2A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7F4B7A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los datos disponibles</w:t>
      </w:r>
    </w:p>
    <w:p w14:paraId="123724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ESP.</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el siguiente caracter</w:t>
      </w:r>
    </w:p>
    <w:p w14:paraId="6879014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0533EAE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33C8348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2294F6B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return</w:t>
      </w:r>
      <w:r w:rsidRPr="001436FE">
        <w:rPr>
          <w:rFonts w:ascii="Consolas" w:eastAsia="Times New Roman" w:hAnsi="Consolas" w:cs="Times New Roman"/>
          <w:color w:val="D4D4D4"/>
          <w:sz w:val="21"/>
          <w:szCs w:val="21"/>
          <w:lang w:val="en-US"/>
        </w:rPr>
        <w:t>;</w:t>
      </w:r>
    </w:p>
    <w:p w14:paraId="47CA919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w:t>
      </w:r>
    </w:p>
    <w:p w14:paraId="414135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w:t>
      </w:r>
    </w:p>
    <w:p w14:paraId="7DBD16F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9600</w:t>
      </w:r>
      <w:r w:rsidRPr="001436FE">
        <w:rPr>
          <w:rFonts w:ascii="Consolas" w:eastAsia="Times New Roman" w:hAnsi="Consolas" w:cs="Times New Roman"/>
          <w:color w:val="D4D4D4"/>
          <w:sz w:val="21"/>
          <w:szCs w:val="21"/>
          <w:lang w:val="en-US"/>
        </w:rPr>
        <w:t>);</w:t>
      </w:r>
    </w:p>
    <w:p w14:paraId="5A27B35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4018CD5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"AT+CIPSTART='UDP','192.168.4.2',52485"</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1289E1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"AT+CIPSTATUS"</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4E9C474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C6885C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30E1FD1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ESP.</w:t>
      </w:r>
      <w:r w:rsidRPr="00285D66">
        <w:rPr>
          <w:rFonts w:ascii="Consolas" w:eastAsia="Times New Roman" w:hAnsi="Consolas" w:cs="Times New Roman"/>
          <w:color w:val="DCDCAA"/>
          <w:sz w:val="21"/>
          <w:szCs w:val="21"/>
        </w:rPr>
        <w:t>begin</w:t>
      </w:r>
      <w:r w:rsidRPr="00285D66">
        <w:rPr>
          <w:rFonts w:ascii="Consolas" w:eastAsia="Times New Roman" w:hAnsi="Consolas" w:cs="Times New Roman"/>
          <w:color w:val="D4D4D4"/>
          <w:sz w:val="21"/>
          <w:szCs w:val="21"/>
        </w:rPr>
        <w:t>(</w:t>
      </w:r>
      <w:r w:rsidRPr="00285D66">
        <w:rPr>
          <w:rFonts w:ascii="Consolas" w:eastAsia="Times New Roman" w:hAnsi="Consolas" w:cs="Times New Roman"/>
          <w:color w:val="B5CEA8"/>
          <w:sz w:val="21"/>
          <w:szCs w:val="21"/>
        </w:rPr>
        <w:t>19200</w:t>
      </w:r>
      <w:r w:rsidRPr="00285D66">
        <w:rPr>
          <w:rFonts w:ascii="Consolas" w:eastAsia="Times New Roman" w:hAnsi="Consolas" w:cs="Times New Roman"/>
          <w:color w:val="D4D4D4"/>
          <w:sz w:val="21"/>
          <w:szCs w:val="21"/>
        </w:rPr>
        <w:t>);</w:t>
      </w:r>
    </w:p>
    <w:p w14:paraId="68B7193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"AT+CIPMUX=1</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configurar para multiples conexiones</w:t>
      </w:r>
    </w:p>
    <w:p w14:paraId="5350611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"AT+CIPSERVER=1,80</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608B4E"/>
          <w:sz w:val="21"/>
          <w:szCs w:val="21"/>
        </w:rPr>
        <w:t>// Configurar el servidor en el puerto 80</w:t>
      </w:r>
    </w:p>
    <w:p w14:paraId="4DA8F1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w:t>
      </w:r>
    </w:p>
    <w:p w14:paraId="655579F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B340D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9CDCFE"/>
          <w:sz w:val="21"/>
          <w:szCs w:val="21"/>
          <w:lang w:val="en-US"/>
        </w:rPr>
        <w:t>loop</w:t>
      </w:r>
      <w:r w:rsidRPr="001436FE">
        <w:rPr>
          <w:rFonts w:ascii="Consolas" w:eastAsia="Times New Roman" w:hAnsi="Consolas" w:cs="Times New Roman"/>
          <w:color w:val="D4D4D4"/>
          <w:sz w:val="21"/>
          <w:szCs w:val="21"/>
          <w:lang w:val="en-US"/>
        </w:rPr>
        <w:t xml:space="preserve">(){  </w:t>
      </w:r>
    </w:p>
    <w:p w14:paraId="370570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String B= </w:t>
      </w:r>
      <w:r w:rsidRPr="001436FE">
        <w:rPr>
          <w:rFonts w:ascii="Consolas" w:eastAsia="Times New Roman" w:hAnsi="Consolas" w:cs="Times New Roman"/>
          <w:color w:val="CE9178"/>
          <w:sz w:val="21"/>
          <w:szCs w:val="21"/>
          <w:lang w:val="en-US"/>
        </w:rPr>
        <w:t>"."</w:t>
      </w:r>
      <w:r w:rsidRPr="001436FE">
        <w:rPr>
          <w:rFonts w:ascii="Consolas" w:eastAsia="Times New Roman" w:hAnsi="Consolas" w:cs="Times New Roman"/>
          <w:color w:val="D4D4D4"/>
          <w:sz w:val="21"/>
          <w:szCs w:val="21"/>
          <w:lang w:val="en-US"/>
        </w:rPr>
        <w:t xml:space="preserve"> ;</w:t>
      </w:r>
    </w:p>
    <w:p w14:paraId="66ADE08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378B04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569CD6"/>
          <w:sz w:val="21"/>
          <w:szCs w:val="21"/>
          <w:lang w:val="en-US"/>
        </w:rPr>
        <w:t>char</w:t>
      </w:r>
      <w:r w:rsidRPr="001436FE">
        <w:rPr>
          <w:rFonts w:ascii="Consolas" w:eastAsia="Times New Roman" w:hAnsi="Consolas" w:cs="Times New Roman"/>
          <w:color w:val="D4D4D4"/>
          <w:sz w:val="21"/>
          <w:szCs w:val="21"/>
          <w:lang w:val="en-US"/>
        </w:rPr>
        <w:t xml:space="preserve"> c = ESP.</w:t>
      </w:r>
      <w:r w:rsidRPr="001436FE">
        <w:rPr>
          <w:rFonts w:ascii="Consolas" w:eastAsia="Times New Roman" w:hAnsi="Consolas" w:cs="Times New Roman"/>
          <w:color w:val="DCDCAA"/>
          <w:sz w:val="21"/>
          <w:szCs w:val="21"/>
          <w:lang w:val="en-US"/>
        </w:rPr>
        <w:t>read</w:t>
      </w:r>
      <w:r w:rsidRPr="001436FE">
        <w:rPr>
          <w:rFonts w:ascii="Consolas" w:eastAsia="Times New Roman" w:hAnsi="Consolas" w:cs="Times New Roman"/>
          <w:color w:val="D4D4D4"/>
          <w:sz w:val="21"/>
          <w:szCs w:val="21"/>
          <w:lang w:val="en-US"/>
        </w:rPr>
        <w:t>() ;</w:t>
      </w:r>
    </w:p>
    <w:p w14:paraId="6B2C964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288E10C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D25E32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61873E1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Serial.</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w:t>
      </w:r>
    </w:p>
    <w:p w14:paraId="1C6678D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(c);</w:t>
      </w:r>
    </w:p>
    <w:p w14:paraId="22367A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lastRenderedPageBreak/>
        <w:t xml:space="preserve">         }</w:t>
      </w:r>
    </w:p>
    <w:p w14:paraId="1EFB6C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2E902988" w14:textId="77777777" w:rsidR="00285D66" w:rsidRPr="000D161B" w:rsidRDefault="00285D66" w:rsidP="000D161B">
      <w:pPr>
        <w:pStyle w:val="Ttulo2"/>
        <w:rPr>
          <w:b/>
          <w:sz w:val="32"/>
          <w:szCs w:val="32"/>
        </w:rPr>
      </w:pPr>
      <w:bookmarkStart w:id="582" w:name="_Toc510799481"/>
      <w:r w:rsidRPr="000D161B">
        <w:rPr>
          <w:b/>
          <w:sz w:val="32"/>
          <w:szCs w:val="32"/>
        </w:rPr>
        <w:t>Caso de prueba N 3 Módulo WIFI ESP8266 Velocidad</w:t>
      </w:r>
      <w:bookmarkEnd w:id="582"/>
    </w:p>
    <w:p w14:paraId="6B960C2A"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D5BDE4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65D8537"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CCC86CA" w14:textId="77777777" w:rsidR="00285D66" w:rsidRDefault="00285D66" w:rsidP="00285D66">
            <w:pPr>
              <w:jc w:val="center"/>
            </w:pPr>
            <w:r>
              <w:t>Probar la velocidad del módulo Wifi</w:t>
            </w:r>
          </w:p>
        </w:tc>
      </w:tr>
      <w:tr w:rsidR="00285D66" w14:paraId="3E04E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C37F7"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AABF292" w14:textId="77777777" w:rsidR="00285D66" w:rsidRDefault="00285D66" w:rsidP="00285D66">
            <w:pPr>
              <w:jc w:val="center"/>
            </w:pPr>
            <w:r>
              <w:t>WifiESP8266-02-Pruebas-configuracionWifi</w:t>
            </w:r>
          </w:p>
          <w:p w14:paraId="41859DD6" w14:textId="77777777" w:rsidR="00285D66" w:rsidRDefault="00285D66" w:rsidP="00285D66">
            <w:pPr>
              <w:jc w:val="center"/>
            </w:pPr>
          </w:p>
        </w:tc>
      </w:tr>
      <w:tr w:rsidR="00285D66" w14:paraId="19575CB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813CC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206C8EF" w14:textId="77777777" w:rsidR="00285D66" w:rsidRDefault="00285D66" w:rsidP="00285D66">
            <w:pPr>
              <w:jc w:val="center"/>
            </w:pPr>
            <w:r>
              <w:t>Configurar módulo ESP8266 modo SOF AP</w:t>
            </w:r>
          </w:p>
        </w:tc>
      </w:tr>
      <w:tr w:rsidR="00285D66" w14:paraId="6186A4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441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1D63B2" w14:textId="77777777" w:rsidR="00285D66" w:rsidRDefault="00285D66" w:rsidP="00285D66">
            <w:pPr>
              <w:jc w:val="center"/>
            </w:pPr>
            <w:r>
              <w:t xml:space="preserve">Configurar el módulo ESP8266 para conocer la mayor velocidad alcanzable </w:t>
            </w:r>
          </w:p>
        </w:tc>
      </w:tr>
      <w:tr w:rsidR="00285D66" w14:paraId="4C3FA35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51ED1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011998" w14:textId="77777777" w:rsidR="00285D66" w:rsidRDefault="00285D66" w:rsidP="00285D66">
            <w:pPr>
              <w:jc w:val="center"/>
            </w:pPr>
            <w:r>
              <w:t>Se desea configurar el módulo como modo AP, con ssid:”SAR” sin contraseña y sin codificación. Activando servidor DHCP. Habilitando el puerto para UDP y realizar el envío de caracteres entre PC&lt;-&gt;Arduino a través de PacketSender. Comprobar los baudios, mínimos y máximos, posibles dentro del rango del Serial y Wifi y los distintos Buffers.</w:t>
            </w:r>
          </w:p>
        </w:tc>
      </w:tr>
      <w:tr w:rsidR="00285D66" w14:paraId="237E2F3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698F7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128FD" w14:textId="77777777" w:rsidR="00285D66" w:rsidRDefault="00285D66" w:rsidP="00285D66">
            <w:pPr>
              <w:jc w:val="center"/>
            </w:pPr>
            <w:r>
              <w:t>Lograr configuración con los cambios solicitados en la descripción</w:t>
            </w:r>
          </w:p>
        </w:tc>
      </w:tr>
      <w:tr w:rsidR="00285D66" w14:paraId="397F59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E5A7B2"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5F2E49" w14:textId="77777777" w:rsidR="00285D66" w:rsidRDefault="00285D66" w:rsidP="00285D66">
            <w:pPr>
              <w:jc w:val="center"/>
            </w:pPr>
            <w:r>
              <w:t>No lograr la configuración deseada</w:t>
            </w:r>
          </w:p>
        </w:tc>
      </w:tr>
      <w:tr w:rsidR="00285D66" w14:paraId="72E6E0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89DEDC"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378266" w14:textId="77777777" w:rsidR="00285D66" w:rsidRDefault="00285D66" w:rsidP="00285D66">
            <w:pPr>
              <w:jc w:val="center"/>
            </w:pPr>
            <w:r>
              <w:t>Testear un entorno sin obstáculos y línea visual.</w:t>
            </w:r>
          </w:p>
          <w:p w14:paraId="6D927325" w14:textId="77777777" w:rsidR="00285D66" w:rsidRDefault="00285D66" w:rsidP="00285D66">
            <w:pPr>
              <w:jc w:val="center"/>
            </w:pPr>
          </w:p>
          <w:p w14:paraId="26584875" w14:textId="77777777" w:rsidR="00285D66" w:rsidRDefault="00285D66" w:rsidP="00285D66">
            <w:pPr>
              <w:jc w:val="center"/>
            </w:pPr>
          </w:p>
          <w:p w14:paraId="23E06747" w14:textId="77777777" w:rsidR="00285D66" w:rsidRDefault="00285D66" w:rsidP="00285D66">
            <w:pPr>
              <w:jc w:val="center"/>
            </w:pPr>
          </w:p>
        </w:tc>
      </w:tr>
      <w:tr w:rsidR="00285D66" w14:paraId="2805662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E328F24"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AA1081" w14:textId="77777777" w:rsidR="00285D66" w:rsidRDefault="00285D66" w:rsidP="00285D66">
            <w:pPr>
              <w:jc w:val="center"/>
            </w:pPr>
            <w:r>
              <w:t>Módulo Arduino UNO</w:t>
            </w:r>
          </w:p>
          <w:p w14:paraId="5B47CFB9" w14:textId="77777777" w:rsidR="00285D66" w:rsidRDefault="00285D66" w:rsidP="00285D66">
            <w:pPr>
              <w:jc w:val="center"/>
            </w:pPr>
            <w:r>
              <w:t>ESP8266</w:t>
            </w:r>
          </w:p>
          <w:p w14:paraId="6CF8C226" w14:textId="77777777" w:rsidR="00285D66" w:rsidRDefault="00285D66" w:rsidP="00285D66">
            <w:pPr>
              <w:jc w:val="center"/>
            </w:pPr>
            <w:r>
              <w:t>Cables Hembra-Macho (x5)</w:t>
            </w:r>
          </w:p>
          <w:p w14:paraId="1E3D12C2" w14:textId="77777777" w:rsidR="00285D66" w:rsidRDefault="00285D66" w:rsidP="00285D66">
            <w:pPr>
              <w:jc w:val="center"/>
            </w:pPr>
            <w:r>
              <w:t>Un dispositivo con PacketSender para generar un servidor UDP y recibir paquetes proporcionados por el ESP8266</w:t>
            </w:r>
          </w:p>
        </w:tc>
      </w:tr>
      <w:tr w:rsidR="00285D66" w14:paraId="6B17277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2BEF0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7DE717" w14:textId="77777777" w:rsidR="00285D66" w:rsidRDefault="00285D66" w:rsidP="00285D66">
            <w:pPr>
              <w:jc w:val="center"/>
            </w:pPr>
            <w:r>
              <w:t>Mansilla</w:t>
            </w:r>
          </w:p>
        </w:tc>
      </w:tr>
      <w:tr w:rsidR="00285D66" w14:paraId="325C95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51A5FE"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159F018" w14:textId="77777777" w:rsidR="00285D66" w:rsidRDefault="00285D66" w:rsidP="00285D66">
            <w:pPr>
              <w:jc w:val="center"/>
            </w:pPr>
            <w:r>
              <w:t>30-3-2017</w:t>
            </w:r>
          </w:p>
        </w:tc>
      </w:tr>
      <w:tr w:rsidR="00285D66" w14:paraId="5BA5200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CFB0E7"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C24DD5" w14:textId="77777777" w:rsidR="00285D66" w:rsidRDefault="00285D66" w:rsidP="00285D66">
            <w:pPr>
              <w:jc w:val="center"/>
            </w:pPr>
          </w:p>
          <w:p w14:paraId="0F30BBE6" w14:textId="77777777" w:rsidR="00285D66" w:rsidRDefault="00285D66" w:rsidP="00285D66">
            <w:pPr>
              <w:jc w:val="center"/>
            </w:pPr>
          </w:p>
        </w:tc>
      </w:tr>
      <w:tr w:rsidR="00285D66" w14:paraId="792E0DF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8CA6C3B"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A6FC69" w14:textId="77777777" w:rsidR="00285D66" w:rsidRDefault="00285D66" w:rsidP="00285D66">
            <w:pPr>
              <w:jc w:val="center"/>
            </w:pPr>
            <w:r>
              <w:t>pruebaVelocidad6-configuracionWifi.ino</w:t>
            </w:r>
          </w:p>
        </w:tc>
      </w:tr>
      <w:tr w:rsidR="00285D66" w14:paraId="20BFFF5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DB14B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B7D700" w14:textId="77777777" w:rsidR="00285D66" w:rsidRDefault="00285D66" w:rsidP="00285D66">
            <w:pPr>
              <w:rPr>
                <w:i/>
                <w:color w:val="2E74B5"/>
              </w:rPr>
            </w:pPr>
            <w:r>
              <w:rPr>
                <w:i/>
                <w:noProof/>
                <w:color w:val="2E74B5"/>
              </w:rPr>
              <w:drawing>
                <wp:inline distT="114300" distB="114300" distL="114300" distR="114300" wp14:anchorId="0067F552" wp14:editId="2F3AFCC5">
                  <wp:extent cx="2205038" cy="1655028"/>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9"/>
                          <a:srcRect/>
                          <a:stretch>
                            <a:fillRect/>
                          </a:stretch>
                        </pic:blipFill>
                        <pic:spPr>
                          <a:xfrm>
                            <a:off x="0" y="0"/>
                            <a:ext cx="2205038" cy="1655028"/>
                          </a:xfrm>
                          <a:prstGeom prst="rect">
                            <a:avLst/>
                          </a:prstGeom>
                          <a:ln/>
                        </pic:spPr>
                      </pic:pic>
                    </a:graphicData>
                  </a:graphic>
                </wp:inline>
              </w:drawing>
            </w:r>
          </w:p>
        </w:tc>
      </w:tr>
      <w:tr w:rsidR="00285D66" w14:paraId="2025D8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B31BA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396D5F" w14:textId="77777777" w:rsidR="00285D66" w:rsidRDefault="00285D66" w:rsidP="00285D66">
            <w:pPr>
              <w:rPr>
                <w:i/>
                <w:color w:val="2E74B5"/>
              </w:rPr>
            </w:pPr>
            <w:r>
              <w:rPr>
                <w:i/>
                <w:noProof/>
                <w:color w:val="2E74B5"/>
              </w:rPr>
              <w:drawing>
                <wp:inline distT="114300" distB="114300" distL="114300" distR="114300" wp14:anchorId="04FFCAF8" wp14:editId="641A2CD6">
                  <wp:extent cx="4200525" cy="2324100"/>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0"/>
                          <a:srcRect/>
                          <a:stretch>
                            <a:fillRect/>
                          </a:stretch>
                        </pic:blipFill>
                        <pic:spPr>
                          <a:xfrm>
                            <a:off x="0" y="0"/>
                            <a:ext cx="4200525" cy="2324100"/>
                          </a:xfrm>
                          <a:prstGeom prst="rect">
                            <a:avLst/>
                          </a:prstGeom>
                          <a:ln/>
                        </pic:spPr>
                      </pic:pic>
                    </a:graphicData>
                  </a:graphic>
                </wp:inline>
              </w:drawing>
            </w:r>
          </w:p>
        </w:tc>
      </w:tr>
      <w:tr w:rsidR="00285D66" w14:paraId="74A7622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E3866C" w14:textId="77777777" w:rsidR="00285D66" w:rsidRDefault="00285D66" w:rsidP="00285D66">
            <w:pPr>
              <w:jc w:val="center"/>
              <w:rPr>
                <w:b/>
              </w:rPr>
            </w:pPr>
            <w:r>
              <w:rPr>
                <w:b/>
              </w:rPr>
              <w:t>Prueba1 - Buffer 64bytes</w:t>
            </w:r>
          </w:p>
          <w:p w14:paraId="41A8C709" w14:textId="77777777" w:rsidR="00285D66" w:rsidRDefault="00285D66" w:rsidP="00285D66">
            <w:pPr>
              <w:jc w:val="center"/>
              <w:rPr>
                <w:b/>
              </w:rPr>
            </w:pPr>
            <w:r>
              <w:rPr>
                <w:b/>
              </w:rPr>
              <w:t>PacketSender recibe 98 paquetes</w:t>
            </w:r>
          </w:p>
          <w:p w14:paraId="02E86A08"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386C81" w14:textId="77777777" w:rsidR="00285D66" w:rsidRDefault="00285D66" w:rsidP="00285D66">
            <w:pPr>
              <w:rPr>
                <w:i/>
                <w:color w:val="2E74B5"/>
              </w:rPr>
            </w:pPr>
            <w:r>
              <w:rPr>
                <w:i/>
                <w:noProof/>
                <w:color w:val="2E74B5"/>
              </w:rPr>
              <w:drawing>
                <wp:inline distT="114300" distB="114300" distL="114300" distR="114300" wp14:anchorId="5B36F60B" wp14:editId="6689D7D7">
                  <wp:extent cx="4200525" cy="1244600"/>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1"/>
                          <a:srcRect/>
                          <a:stretch>
                            <a:fillRect/>
                          </a:stretch>
                        </pic:blipFill>
                        <pic:spPr>
                          <a:xfrm>
                            <a:off x="0" y="0"/>
                            <a:ext cx="4200525" cy="1244600"/>
                          </a:xfrm>
                          <a:prstGeom prst="rect">
                            <a:avLst/>
                          </a:prstGeom>
                          <a:ln/>
                        </pic:spPr>
                      </pic:pic>
                    </a:graphicData>
                  </a:graphic>
                </wp:inline>
              </w:drawing>
            </w:r>
          </w:p>
        </w:tc>
      </w:tr>
      <w:tr w:rsidR="00285D66" w14:paraId="41B2B8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6DB2CF" w14:textId="77777777" w:rsidR="00285D66" w:rsidRDefault="00285D66" w:rsidP="00285D66">
            <w:pPr>
              <w:jc w:val="center"/>
              <w:rPr>
                <w:b/>
              </w:rPr>
            </w:pPr>
            <w:r>
              <w:rPr>
                <w:b/>
              </w:rPr>
              <w:t>Prueba 2 - Buffer 8 bytes</w:t>
            </w:r>
          </w:p>
          <w:p w14:paraId="0F71890B" w14:textId="77777777" w:rsidR="00285D66" w:rsidRDefault="00285D66" w:rsidP="00285D66">
            <w:pPr>
              <w:jc w:val="center"/>
              <w:rPr>
                <w:b/>
              </w:rPr>
            </w:pPr>
            <w:r>
              <w:rPr>
                <w:b/>
              </w:rPr>
              <w:t>PacketSender recibe 81 paquetes</w:t>
            </w:r>
          </w:p>
          <w:p w14:paraId="11A3164F"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9B87BA" w14:textId="77777777" w:rsidR="00285D66" w:rsidRDefault="00285D66" w:rsidP="00285D66">
            <w:pPr>
              <w:rPr>
                <w:i/>
                <w:color w:val="2E74B5"/>
              </w:rPr>
            </w:pPr>
            <w:r>
              <w:rPr>
                <w:i/>
                <w:noProof/>
                <w:color w:val="2E74B5"/>
              </w:rPr>
              <w:drawing>
                <wp:inline distT="114300" distB="114300" distL="114300" distR="114300" wp14:anchorId="512A36C2" wp14:editId="5B83A0A5">
                  <wp:extent cx="4200525" cy="1066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2"/>
                          <a:srcRect/>
                          <a:stretch>
                            <a:fillRect/>
                          </a:stretch>
                        </pic:blipFill>
                        <pic:spPr>
                          <a:xfrm>
                            <a:off x="0" y="0"/>
                            <a:ext cx="4200525" cy="1066800"/>
                          </a:xfrm>
                          <a:prstGeom prst="rect">
                            <a:avLst/>
                          </a:prstGeom>
                          <a:ln/>
                        </pic:spPr>
                      </pic:pic>
                    </a:graphicData>
                  </a:graphic>
                </wp:inline>
              </w:drawing>
            </w:r>
          </w:p>
        </w:tc>
      </w:tr>
      <w:tr w:rsidR="00285D66" w14:paraId="3BA99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6835DE" w14:textId="77777777" w:rsidR="00285D66" w:rsidRDefault="00285D66" w:rsidP="00285D66">
            <w:pPr>
              <w:jc w:val="center"/>
              <w:rPr>
                <w:b/>
              </w:rPr>
            </w:pPr>
            <w:r>
              <w:rPr>
                <w:b/>
              </w:rPr>
              <w:t>Prueba 3 - Buffer 128 bytes</w:t>
            </w:r>
          </w:p>
          <w:p w14:paraId="38E72B43" w14:textId="77777777" w:rsidR="00285D66" w:rsidRDefault="00285D66" w:rsidP="00285D66">
            <w:pPr>
              <w:jc w:val="center"/>
              <w:rPr>
                <w:b/>
              </w:rPr>
            </w:pPr>
            <w:r>
              <w:rPr>
                <w:b/>
              </w:rPr>
              <w:t>PacketSender</w:t>
            </w:r>
          </w:p>
          <w:p w14:paraId="17738A3A" w14:textId="77777777" w:rsidR="00285D66" w:rsidRDefault="00285D66" w:rsidP="00285D66">
            <w:pPr>
              <w:jc w:val="center"/>
              <w:rPr>
                <w:b/>
              </w:rPr>
            </w:pPr>
            <w:r>
              <w:rPr>
                <w:b/>
              </w:rPr>
              <w:t>recibe 78 paquetes</w:t>
            </w:r>
          </w:p>
          <w:p w14:paraId="468A8F9D"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B44AE2" w14:textId="77777777" w:rsidR="00285D66" w:rsidRDefault="00285D66" w:rsidP="00285D66">
            <w:pPr>
              <w:rPr>
                <w:i/>
                <w:color w:val="2E74B5"/>
              </w:rPr>
            </w:pPr>
            <w:r>
              <w:rPr>
                <w:i/>
                <w:noProof/>
                <w:color w:val="2E74B5"/>
              </w:rPr>
              <w:drawing>
                <wp:inline distT="114300" distB="114300" distL="114300" distR="114300" wp14:anchorId="63B6B08F" wp14:editId="72A036E3">
                  <wp:extent cx="4200525" cy="9017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3"/>
                          <a:srcRect/>
                          <a:stretch>
                            <a:fillRect/>
                          </a:stretch>
                        </pic:blipFill>
                        <pic:spPr>
                          <a:xfrm>
                            <a:off x="0" y="0"/>
                            <a:ext cx="4200525" cy="901700"/>
                          </a:xfrm>
                          <a:prstGeom prst="rect">
                            <a:avLst/>
                          </a:prstGeom>
                          <a:ln/>
                        </pic:spPr>
                      </pic:pic>
                    </a:graphicData>
                  </a:graphic>
                </wp:inline>
              </w:drawing>
            </w:r>
          </w:p>
        </w:tc>
      </w:tr>
      <w:tr w:rsidR="00285D66" w14:paraId="6B4420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7524DE" w14:textId="77777777" w:rsidR="00285D66" w:rsidRDefault="00285D66" w:rsidP="00285D66">
            <w:pPr>
              <w:jc w:val="center"/>
              <w:rPr>
                <w:b/>
              </w:rPr>
            </w:pPr>
            <w:r>
              <w:rPr>
                <w:b/>
              </w:rPr>
              <w:lastRenderedPageBreak/>
              <w:t>Prueba 4 - Buffer</w:t>
            </w:r>
          </w:p>
          <w:p w14:paraId="4D1446A5" w14:textId="77777777" w:rsidR="00285D66" w:rsidRDefault="00285D66" w:rsidP="00285D66">
            <w:pPr>
              <w:jc w:val="center"/>
              <w:rPr>
                <w:b/>
              </w:rPr>
            </w:pPr>
            <w:r>
              <w:rPr>
                <w:b/>
              </w:rPr>
              <w:t>256 bytes</w:t>
            </w:r>
          </w:p>
          <w:p w14:paraId="1DE6F44C" w14:textId="77777777" w:rsidR="00285D66" w:rsidRDefault="00285D66" w:rsidP="00285D66">
            <w:pPr>
              <w:jc w:val="center"/>
              <w:rPr>
                <w:b/>
              </w:rPr>
            </w:pPr>
            <w:r>
              <w:rPr>
                <w:b/>
              </w:rPr>
              <w:t>PacketSender</w:t>
            </w:r>
          </w:p>
          <w:p w14:paraId="4036BE9B" w14:textId="77777777" w:rsidR="00285D66" w:rsidRDefault="00285D66" w:rsidP="00285D66">
            <w:pPr>
              <w:jc w:val="center"/>
              <w:rPr>
                <w:b/>
              </w:rPr>
            </w:pPr>
            <w:r>
              <w:rPr>
                <w:b/>
              </w:rPr>
              <w:t>110 paquetes}CIOBAUD=115200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F3B2697" w14:textId="77777777" w:rsidR="00285D66" w:rsidRDefault="00285D66" w:rsidP="00285D66">
            <w:pPr>
              <w:rPr>
                <w:i/>
                <w:color w:val="2E74B5"/>
              </w:rPr>
            </w:pPr>
            <w:r>
              <w:rPr>
                <w:i/>
                <w:noProof/>
                <w:color w:val="2E74B5"/>
              </w:rPr>
              <w:drawing>
                <wp:inline distT="114300" distB="114300" distL="114300" distR="114300" wp14:anchorId="0766939C" wp14:editId="053985F1">
                  <wp:extent cx="4200525" cy="7620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4"/>
                          <a:srcRect/>
                          <a:stretch>
                            <a:fillRect/>
                          </a:stretch>
                        </pic:blipFill>
                        <pic:spPr>
                          <a:xfrm>
                            <a:off x="0" y="0"/>
                            <a:ext cx="4200525" cy="762000"/>
                          </a:xfrm>
                          <a:prstGeom prst="rect">
                            <a:avLst/>
                          </a:prstGeom>
                          <a:ln/>
                        </pic:spPr>
                      </pic:pic>
                    </a:graphicData>
                  </a:graphic>
                </wp:inline>
              </w:drawing>
            </w:r>
          </w:p>
        </w:tc>
      </w:tr>
      <w:tr w:rsidR="00285D66" w14:paraId="32A6052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8CCC90" w14:textId="77777777" w:rsidR="00285D66" w:rsidRPr="0039527B" w:rsidRDefault="00285D66" w:rsidP="00285D66">
            <w:pPr>
              <w:jc w:val="center"/>
              <w:rPr>
                <w:b/>
                <w:lang w:val="en-US"/>
              </w:rPr>
            </w:pPr>
            <w:r w:rsidRPr="0039527B">
              <w:rPr>
                <w:b/>
                <w:lang w:val="en-US"/>
              </w:rPr>
              <w:t xml:space="preserve">Prueba 5 </w:t>
            </w:r>
          </w:p>
          <w:p w14:paraId="47907014" w14:textId="77777777" w:rsidR="00285D66" w:rsidRPr="0039527B" w:rsidRDefault="00285D66" w:rsidP="00285D66">
            <w:pPr>
              <w:jc w:val="center"/>
              <w:rPr>
                <w:b/>
                <w:lang w:val="en-US"/>
              </w:rPr>
            </w:pPr>
            <w:r w:rsidRPr="0039527B">
              <w:rPr>
                <w:b/>
                <w:lang w:val="en-US"/>
              </w:rPr>
              <w:t>Buffer 512 bytes</w:t>
            </w:r>
          </w:p>
          <w:p w14:paraId="0B2878D9" w14:textId="77777777" w:rsidR="00285D66" w:rsidRPr="0039527B" w:rsidRDefault="00285D66" w:rsidP="00285D66">
            <w:pPr>
              <w:jc w:val="center"/>
              <w:rPr>
                <w:b/>
                <w:lang w:val="en-US"/>
              </w:rPr>
            </w:pPr>
            <w:r w:rsidRPr="0039527B">
              <w:rPr>
                <w:b/>
                <w:lang w:val="en-US"/>
              </w:rPr>
              <w:t>PacketSender 107</w:t>
            </w:r>
          </w:p>
          <w:p w14:paraId="2AB0DE8C" w14:textId="77777777" w:rsidR="00285D66" w:rsidRPr="0039527B" w:rsidRDefault="00285D66" w:rsidP="00285D66">
            <w:pPr>
              <w:jc w:val="center"/>
              <w:rPr>
                <w:b/>
                <w:lang w:val="en-US"/>
              </w:rPr>
            </w:pPr>
            <w:r w:rsidRPr="0039527B">
              <w:rPr>
                <w:b/>
                <w:lang w:val="en-US"/>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565FCC" w14:textId="77777777" w:rsidR="00285D66" w:rsidRDefault="00285D66" w:rsidP="00285D66">
            <w:pPr>
              <w:rPr>
                <w:i/>
                <w:color w:val="2E74B5"/>
              </w:rPr>
            </w:pPr>
            <w:r>
              <w:rPr>
                <w:i/>
                <w:noProof/>
                <w:color w:val="2E74B5"/>
              </w:rPr>
              <w:drawing>
                <wp:inline distT="114300" distB="114300" distL="114300" distR="114300" wp14:anchorId="0AD41FDB" wp14:editId="06D6DBF8">
                  <wp:extent cx="4200525" cy="9017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5"/>
                          <a:srcRect/>
                          <a:stretch>
                            <a:fillRect/>
                          </a:stretch>
                        </pic:blipFill>
                        <pic:spPr>
                          <a:xfrm>
                            <a:off x="0" y="0"/>
                            <a:ext cx="4200525" cy="901700"/>
                          </a:xfrm>
                          <a:prstGeom prst="rect">
                            <a:avLst/>
                          </a:prstGeom>
                          <a:ln/>
                        </pic:spPr>
                      </pic:pic>
                    </a:graphicData>
                  </a:graphic>
                </wp:inline>
              </w:drawing>
            </w:r>
          </w:p>
        </w:tc>
      </w:tr>
      <w:tr w:rsidR="00285D66" w14:paraId="64E9B5A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61F8BAC" w14:textId="77777777" w:rsidR="00285D66" w:rsidRDefault="00285D66" w:rsidP="00285D66">
            <w:pPr>
              <w:jc w:val="center"/>
              <w:rPr>
                <w:b/>
              </w:rPr>
            </w:pPr>
            <w:r>
              <w:rPr>
                <w:b/>
              </w:rPr>
              <w:t>Prueba 6</w:t>
            </w:r>
          </w:p>
          <w:p w14:paraId="233E004E" w14:textId="77777777" w:rsidR="00285D66" w:rsidRDefault="00285D66" w:rsidP="00285D66">
            <w:pPr>
              <w:jc w:val="center"/>
              <w:rPr>
                <w:b/>
              </w:rPr>
            </w:pPr>
            <w:r>
              <w:rPr>
                <w:b/>
              </w:rPr>
              <w:t>Buffer 1024 bytes</w:t>
            </w:r>
          </w:p>
          <w:p w14:paraId="1C9E7A5E" w14:textId="77777777" w:rsidR="00285D66" w:rsidRDefault="00285D66" w:rsidP="00285D66">
            <w:pPr>
              <w:jc w:val="center"/>
              <w:rPr>
                <w:b/>
              </w:rPr>
            </w:pPr>
            <w:r>
              <w:rPr>
                <w:b/>
              </w:rPr>
              <w:t>PacketSender 48</w:t>
            </w:r>
          </w:p>
          <w:p w14:paraId="06C92D50" w14:textId="77777777" w:rsidR="00285D66" w:rsidRDefault="00285D66" w:rsidP="00285D66">
            <w:pPr>
              <w:jc w:val="center"/>
              <w:rPr>
                <w:b/>
              </w:rPr>
            </w:pPr>
            <w:r>
              <w:rPr>
                <w:b/>
              </w:rPr>
              <w:t>ERROR</w:t>
            </w:r>
          </w:p>
          <w:p w14:paraId="6EDBFC46"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69FBB3" w14:textId="77777777" w:rsidR="00285D66" w:rsidRDefault="00285D66" w:rsidP="00285D66">
            <w:pPr>
              <w:rPr>
                <w:i/>
                <w:color w:val="2E74B5"/>
              </w:rPr>
            </w:pPr>
            <w:r>
              <w:rPr>
                <w:i/>
                <w:noProof/>
                <w:color w:val="2E74B5"/>
              </w:rPr>
              <w:drawing>
                <wp:inline distT="114300" distB="114300" distL="114300" distR="114300" wp14:anchorId="7BC1708A" wp14:editId="470747DB">
                  <wp:extent cx="3467100" cy="2219325"/>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6"/>
                          <a:srcRect/>
                          <a:stretch>
                            <a:fillRect/>
                          </a:stretch>
                        </pic:blipFill>
                        <pic:spPr>
                          <a:xfrm>
                            <a:off x="0" y="0"/>
                            <a:ext cx="3467100" cy="2219325"/>
                          </a:xfrm>
                          <a:prstGeom prst="rect">
                            <a:avLst/>
                          </a:prstGeom>
                          <a:ln/>
                        </pic:spPr>
                      </pic:pic>
                    </a:graphicData>
                  </a:graphic>
                </wp:inline>
              </w:drawing>
            </w:r>
          </w:p>
        </w:tc>
      </w:tr>
      <w:tr w:rsidR="00285D66" w14:paraId="7B9962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EAA746" w14:textId="77777777" w:rsidR="00285D66" w:rsidRPr="0039527B" w:rsidRDefault="00285D66" w:rsidP="00285D66">
            <w:pPr>
              <w:jc w:val="center"/>
              <w:rPr>
                <w:b/>
                <w:lang w:val="en-US"/>
              </w:rPr>
            </w:pPr>
            <w:r w:rsidRPr="0039527B">
              <w:rPr>
                <w:b/>
                <w:lang w:val="en-US"/>
              </w:rPr>
              <w:t>Prueba 7</w:t>
            </w:r>
          </w:p>
          <w:p w14:paraId="69201FF0" w14:textId="77777777" w:rsidR="00285D66" w:rsidRPr="0039527B" w:rsidRDefault="00285D66" w:rsidP="00285D66">
            <w:pPr>
              <w:jc w:val="center"/>
              <w:rPr>
                <w:b/>
                <w:lang w:val="en-US"/>
              </w:rPr>
            </w:pPr>
            <w:r w:rsidRPr="0039527B">
              <w:rPr>
                <w:b/>
                <w:lang w:val="en-US"/>
              </w:rPr>
              <w:t>Buffer 512 bytes</w:t>
            </w:r>
          </w:p>
          <w:p w14:paraId="10762F9A" w14:textId="77777777" w:rsidR="00285D66" w:rsidRPr="0039527B" w:rsidRDefault="00285D66" w:rsidP="00285D66">
            <w:pPr>
              <w:jc w:val="center"/>
              <w:rPr>
                <w:b/>
                <w:lang w:val="en-US"/>
              </w:rPr>
            </w:pPr>
            <w:r w:rsidRPr="0039527B">
              <w:rPr>
                <w:b/>
                <w:lang w:val="en-US"/>
              </w:rPr>
              <w:t>PacketSender 6</w:t>
            </w:r>
          </w:p>
          <w:p w14:paraId="210CF2A0" w14:textId="77777777" w:rsidR="00285D66" w:rsidRPr="0039527B" w:rsidRDefault="00285D66" w:rsidP="00285D66">
            <w:pPr>
              <w:jc w:val="center"/>
              <w:rPr>
                <w:b/>
                <w:lang w:val="en-US"/>
              </w:rPr>
            </w:pPr>
            <w:r w:rsidRPr="0039527B">
              <w:rPr>
                <w:b/>
                <w:lang w:val="en-US"/>
              </w:rPr>
              <w:t>CIOBAUD=9600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4A923" w14:textId="77777777" w:rsidR="00285D66" w:rsidRDefault="00285D66" w:rsidP="00285D66">
            <w:pPr>
              <w:rPr>
                <w:i/>
                <w:color w:val="2E74B5"/>
              </w:rPr>
            </w:pPr>
            <w:r>
              <w:rPr>
                <w:i/>
                <w:noProof/>
                <w:color w:val="2E74B5"/>
              </w:rPr>
              <w:drawing>
                <wp:inline distT="114300" distB="114300" distL="114300" distR="114300" wp14:anchorId="7D5C81C9" wp14:editId="60EBE511">
                  <wp:extent cx="4200525" cy="9525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7"/>
                          <a:srcRect/>
                          <a:stretch>
                            <a:fillRect/>
                          </a:stretch>
                        </pic:blipFill>
                        <pic:spPr>
                          <a:xfrm>
                            <a:off x="0" y="0"/>
                            <a:ext cx="4200525" cy="952500"/>
                          </a:xfrm>
                          <a:prstGeom prst="rect">
                            <a:avLst/>
                          </a:prstGeom>
                          <a:ln/>
                        </pic:spPr>
                      </pic:pic>
                    </a:graphicData>
                  </a:graphic>
                </wp:inline>
              </w:drawing>
            </w:r>
          </w:p>
        </w:tc>
      </w:tr>
      <w:tr w:rsidR="00285D66" w14:paraId="39725BE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F1134" w14:textId="77777777" w:rsidR="00285D66" w:rsidRPr="0039527B" w:rsidRDefault="00285D66" w:rsidP="00285D66">
            <w:pPr>
              <w:jc w:val="center"/>
              <w:rPr>
                <w:b/>
                <w:lang w:val="en-US"/>
              </w:rPr>
            </w:pPr>
            <w:r w:rsidRPr="0039527B">
              <w:rPr>
                <w:b/>
                <w:lang w:val="en-US"/>
              </w:rPr>
              <w:t>Prueba 8</w:t>
            </w:r>
          </w:p>
          <w:p w14:paraId="4823D121" w14:textId="77777777" w:rsidR="00285D66" w:rsidRPr="0039527B" w:rsidRDefault="00285D66" w:rsidP="00285D66">
            <w:pPr>
              <w:jc w:val="center"/>
              <w:rPr>
                <w:b/>
                <w:lang w:val="en-US"/>
              </w:rPr>
            </w:pPr>
            <w:r w:rsidRPr="0039527B">
              <w:rPr>
                <w:b/>
                <w:lang w:val="en-US"/>
              </w:rPr>
              <w:t>Buffer 512 bytes</w:t>
            </w:r>
          </w:p>
          <w:p w14:paraId="211AC5A4" w14:textId="77777777" w:rsidR="00285D66" w:rsidRPr="0039527B" w:rsidRDefault="00285D66" w:rsidP="00285D66">
            <w:pPr>
              <w:jc w:val="center"/>
              <w:rPr>
                <w:b/>
                <w:lang w:val="en-US"/>
              </w:rPr>
            </w:pPr>
            <w:r w:rsidRPr="0039527B">
              <w:rPr>
                <w:b/>
                <w:lang w:val="en-US"/>
              </w:rPr>
              <w:t>PacketSender 140</w:t>
            </w:r>
          </w:p>
          <w:p w14:paraId="1B1CF893" w14:textId="77777777" w:rsidR="00285D66" w:rsidRPr="0039527B" w:rsidRDefault="00285D66" w:rsidP="00285D66">
            <w:pPr>
              <w:jc w:val="center"/>
              <w:rPr>
                <w:b/>
                <w:lang w:val="en-US"/>
              </w:rPr>
            </w:pPr>
            <w:r w:rsidRPr="0039527B">
              <w:rPr>
                <w:b/>
                <w:lang w:val="en-US"/>
              </w:rPr>
              <w:t>CIOBAUD=250000</w:t>
            </w:r>
          </w:p>
          <w:p w14:paraId="4178EAA1" w14:textId="77777777" w:rsidR="00285D66" w:rsidRPr="0039527B" w:rsidRDefault="00285D66" w:rsidP="00285D66">
            <w:pPr>
              <w:jc w:val="center"/>
              <w:rPr>
                <w:b/>
                <w:lang w:val="en-US"/>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CE0A6A" w14:textId="77777777" w:rsidR="00285D66" w:rsidRDefault="00285D66" w:rsidP="00285D66">
            <w:pPr>
              <w:rPr>
                <w:i/>
                <w:color w:val="2E74B5"/>
              </w:rPr>
            </w:pPr>
            <w:r>
              <w:rPr>
                <w:i/>
                <w:noProof/>
                <w:color w:val="2E74B5"/>
              </w:rPr>
              <w:drawing>
                <wp:inline distT="114300" distB="114300" distL="114300" distR="114300" wp14:anchorId="54BFB07D" wp14:editId="58E29A27">
                  <wp:extent cx="4200525" cy="1079500"/>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8"/>
                          <a:srcRect/>
                          <a:stretch>
                            <a:fillRect/>
                          </a:stretch>
                        </pic:blipFill>
                        <pic:spPr>
                          <a:xfrm>
                            <a:off x="0" y="0"/>
                            <a:ext cx="4200525" cy="1079500"/>
                          </a:xfrm>
                          <a:prstGeom prst="rect">
                            <a:avLst/>
                          </a:prstGeom>
                          <a:ln/>
                        </pic:spPr>
                      </pic:pic>
                    </a:graphicData>
                  </a:graphic>
                </wp:inline>
              </w:drawing>
            </w:r>
          </w:p>
        </w:tc>
      </w:tr>
      <w:tr w:rsidR="00285D66" w14:paraId="6DD6097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33B7245" w14:textId="77777777" w:rsidR="00285D66" w:rsidRDefault="00285D66" w:rsidP="00285D66">
            <w:pPr>
              <w:jc w:val="center"/>
              <w:rPr>
                <w:b/>
              </w:rPr>
            </w:pPr>
            <w:r>
              <w:rPr>
                <w:b/>
              </w:rPr>
              <w:t>Prueba 9</w:t>
            </w:r>
          </w:p>
          <w:p w14:paraId="4A9BAF5C" w14:textId="77777777" w:rsidR="00285D66" w:rsidRDefault="00285D66" w:rsidP="00285D66">
            <w:pPr>
              <w:jc w:val="center"/>
              <w:rPr>
                <w:b/>
              </w:rPr>
            </w:pPr>
            <w:r>
              <w:rPr>
                <w:b/>
              </w:rPr>
              <w:t>Buffer 512 bytes</w:t>
            </w:r>
          </w:p>
          <w:p w14:paraId="51A344A5" w14:textId="77777777" w:rsidR="00285D66" w:rsidRDefault="00285D66" w:rsidP="00285D66">
            <w:pPr>
              <w:jc w:val="center"/>
              <w:rPr>
                <w:b/>
              </w:rPr>
            </w:pPr>
            <w:r>
              <w:rPr>
                <w:b/>
              </w:rPr>
              <w:t>CIOBAUD=500000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D612D" w14:textId="77777777" w:rsidR="00285D66" w:rsidRDefault="00285D66" w:rsidP="00285D66">
            <w:pPr>
              <w:rPr>
                <w:i/>
                <w:color w:val="2E74B5"/>
              </w:rPr>
            </w:pPr>
            <w:r>
              <w:rPr>
                <w:i/>
                <w:noProof/>
                <w:color w:val="2E74B5"/>
              </w:rPr>
              <w:drawing>
                <wp:inline distT="114300" distB="114300" distL="114300" distR="114300" wp14:anchorId="0840B5D8" wp14:editId="358CD39F">
                  <wp:extent cx="4200525" cy="13716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9"/>
                          <a:srcRect/>
                          <a:stretch>
                            <a:fillRect/>
                          </a:stretch>
                        </pic:blipFill>
                        <pic:spPr>
                          <a:xfrm>
                            <a:off x="0" y="0"/>
                            <a:ext cx="4200525" cy="1371600"/>
                          </a:xfrm>
                          <a:prstGeom prst="rect">
                            <a:avLst/>
                          </a:prstGeom>
                          <a:ln/>
                        </pic:spPr>
                      </pic:pic>
                    </a:graphicData>
                  </a:graphic>
                </wp:inline>
              </w:drawing>
            </w:r>
          </w:p>
        </w:tc>
      </w:tr>
      <w:tr w:rsidR="00285D66" w14:paraId="1C4126C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36C9EA" w14:textId="77777777" w:rsidR="00285D66" w:rsidRDefault="00285D66" w:rsidP="00285D66">
            <w:pPr>
              <w:jc w:val="center"/>
              <w:rPr>
                <w:b/>
              </w:rPr>
            </w:pPr>
            <w:r>
              <w:rPr>
                <w:b/>
              </w:rPr>
              <w:lastRenderedPageBreak/>
              <w:t>Prueba 10</w:t>
            </w:r>
          </w:p>
          <w:p w14:paraId="1BECF731" w14:textId="77777777" w:rsidR="00285D66" w:rsidRDefault="00285D66" w:rsidP="00285D66">
            <w:pPr>
              <w:jc w:val="center"/>
              <w:rPr>
                <w:b/>
              </w:rPr>
            </w:pPr>
            <w:r>
              <w:rPr>
                <w:b/>
              </w:rPr>
              <w:t>Buffer 512</w:t>
            </w:r>
          </w:p>
          <w:p w14:paraId="6CD3DCD4" w14:textId="77777777" w:rsidR="00285D66" w:rsidRDefault="00285D66" w:rsidP="00285D66">
            <w:pPr>
              <w:jc w:val="center"/>
              <w:rPr>
                <w:b/>
              </w:rPr>
            </w:pPr>
            <w:r>
              <w:rPr>
                <w:b/>
              </w:rPr>
              <w:t xml:space="preserve">CIOBAUD= 4000000 </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6CB9C8A" w14:textId="77777777" w:rsidR="00285D66" w:rsidRDefault="00285D66" w:rsidP="00285D66">
            <w:pPr>
              <w:rPr>
                <w:i/>
                <w:color w:val="2E74B5"/>
              </w:rPr>
            </w:pPr>
            <w:r>
              <w:rPr>
                <w:i/>
                <w:noProof/>
                <w:color w:val="2E74B5"/>
              </w:rPr>
              <w:drawing>
                <wp:inline distT="114300" distB="114300" distL="114300" distR="114300" wp14:anchorId="769F3E6B" wp14:editId="562A8FE6">
                  <wp:extent cx="4200525"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0"/>
                          <a:srcRect/>
                          <a:stretch>
                            <a:fillRect/>
                          </a:stretch>
                        </pic:blipFill>
                        <pic:spPr>
                          <a:xfrm>
                            <a:off x="0" y="0"/>
                            <a:ext cx="4200525" cy="1066800"/>
                          </a:xfrm>
                          <a:prstGeom prst="rect">
                            <a:avLst/>
                          </a:prstGeom>
                          <a:ln/>
                        </pic:spPr>
                      </pic:pic>
                    </a:graphicData>
                  </a:graphic>
                </wp:inline>
              </w:drawing>
            </w:r>
          </w:p>
        </w:tc>
      </w:tr>
      <w:tr w:rsidR="00285D66" w14:paraId="2DD3EE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A79BFE5" w14:textId="77777777" w:rsidR="00285D66" w:rsidRDefault="00285D66" w:rsidP="00285D66">
            <w:pPr>
              <w:jc w:val="center"/>
              <w:rPr>
                <w:b/>
              </w:rPr>
            </w:pPr>
            <w:r>
              <w:rPr>
                <w:b/>
              </w:rPr>
              <w:t>Prueba 11</w:t>
            </w:r>
          </w:p>
          <w:p w14:paraId="7BC3639E" w14:textId="77777777" w:rsidR="00285D66" w:rsidRDefault="00285D66" w:rsidP="00285D66">
            <w:pPr>
              <w:jc w:val="center"/>
              <w:rPr>
                <w:b/>
              </w:rPr>
            </w:pPr>
            <w:r>
              <w:rPr>
                <w:b/>
              </w:rPr>
              <w:t>4608000 baudios Buffer 512 bytes</w:t>
            </w:r>
          </w:p>
          <w:p w14:paraId="11D1A3C8"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284DB0A" w14:textId="77777777" w:rsidR="00285D66" w:rsidRDefault="00285D66" w:rsidP="00285D66">
            <w:pPr>
              <w:rPr>
                <w:i/>
                <w:color w:val="2E74B5"/>
              </w:rPr>
            </w:pPr>
            <w:r>
              <w:rPr>
                <w:i/>
                <w:noProof/>
                <w:color w:val="2E74B5"/>
              </w:rPr>
              <w:drawing>
                <wp:inline distT="114300" distB="114300" distL="114300" distR="114300" wp14:anchorId="39DF3C4D" wp14:editId="44193655">
                  <wp:extent cx="4200525" cy="9017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1"/>
                          <a:srcRect/>
                          <a:stretch>
                            <a:fillRect/>
                          </a:stretch>
                        </pic:blipFill>
                        <pic:spPr>
                          <a:xfrm>
                            <a:off x="0" y="0"/>
                            <a:ext cx="4200525" cy="901700"/>
                          </a:xfrm>
                          <a:prstGeom prst="rect">
                            <a:avLst/>
                          </a:prstGeom>
                          <a:ln/>
                        </pic:spPr>
                      </pic:pic>
                    </a:graphicData>
                  </a:graphic>
                </wp:inline>
              </w:drawing>
            </w:r>
          </w:p>
        </w:tc>
      </w:tr>
      <w:tr w:rsidR="00285D66" w14:paraId="3F41C5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845061" w14:textId="77777777" w:rsidR="00285D66" w:rsidRDefault="00285D66" w:rsidP="00285D66">
            <w:pPr>
              <w:jc w:val="center"/>
              <w:rPr>
                <w:b/>
              </w:rPr>
            </w:pPr>
            <w:r>
              <w:rPr>
                <w:b/>
              </w:rPr>
              <w:t>Prueba 12</w:t>
            </w:r>
          </w:p>
          <w:p w14:paraId="0D0C655E" w14:textId="77777777" w:rsidR="00285D66" w:rsidRDefault="00285D66" w:rsidP="00285D66">
            <w:pPr>
              <w:jc w:val="center"/>
              <w:rPr>
                <w:b/>
              </w:rPr>
            </w:pPr>
            <w:r>
              <w:rPr>
                <w:b/>
              </w:rPr>
              <w:t>4608000 baudios y 256 bytes buffer</w:t>
            </w:r>
          </w:p>
          <w:p w14:paraId="2F998F9B"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26F996" w14:textId="77777777" w:rsidR="00285D66" w:rsidRDefault="00285D66" w:rsidP="00285D66">
            <w:pPr>
              <w:rPr>
                <w:i/>
                <w:color w:val="2E74B5"/>
              </w:rPr>
            </w:pPr>
            <w:r>
              <w:rPr>
                <w:i/>
                <w:noProof/>
                <w:color w:val="2E74B5"/>
              </w:rPr>
              <w:drawing>
                <wp:inline distT="114300" distB="114300" distL="114300" distR="114300" wp14:anchorId="164624FC" wp14:editId="1C05A3AD">
                  <wp:extent cx="4200525" cy="1562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4200525" cy="1562100"/>
                          </a:xfrm>
                          <a:prstGeom prst="rect">
                            <a:avLst/>
                          </a:prstGeom>
                          <a:ln/>
                        </pic:spPr>
                      </pic:pic>
                    </a:graphicData>
                  </a:graphic>
                </wp:inline>
              </w:drawing>
            </w:r>
          </w:p>
        </w:tc>
      </w:tr>
      <w:tr w:rsidR="00285D66" w14:paraId="2783BF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515980" w14:textId="77777777" w:rsidR="00285D66" w:rsidRDefault="00285D66" w:rsidP="00285D66">
            <w:pPr>
              <w:jc w:val="center"/>
              <w:rPr>
                <w:b/>
              </w:rPr>
            </w:pPr>
            <w:r>
              <w:rPr>
                <w:b/>
              </w:rPr>
              <w:t>Prueba 13</w:t>
            </w:r>
          </w:p>
          <w:p w14:paraId="20E35AA5" w14:textId="77777777" w:rsidR="00285D66" w:rsidRDefault="00285D66" w:rsidP="00285D66">
            <w:pPr>
              <w:jc w:val="center"/>
              <w:rPr>
                <w:b/>
              </w:rPr>
            </w:pPr>
            <w:r>
              <w:rPr>
                <w:b/>
              </w:rPr>
              <w:t>4608000 baudios y 768 bytes de buffer</w:t>
            </w:r>
          </w:p>
          <w:p w14:paraId="4D1928EF"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9442D1E" w14:textId="77777777" w:rsidR="00285D66" w:rsidRDefault="00285D66" w:rsidP="00285D66">
            <w:pPr>
              <w:rPr>
                <w:i/>
                <w:color w:val="2E74B5"/>
              </w:rPr>
            </w:pPr>
            <w:r>
              <w:rPr>
                <w:i/>
                <w:noProof/>
                <w:color w:val="2E74B5"/>
              </w:rPr>
              <w:drawing>
                <wp:inline distT="114300" distB="114300" distL="114300" distR="114300" wp14:anchorId="1F64EC4E" wp14:editId="7DCA389C">
                  <wp:extent cx="4200525" cy="1079500"/>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3"/>
                          <a:srcRect/>
                          <a:stretch>
                            <a:fillRect/>
                          </a:stretch>
                        </pic:blipFill>
                        <pic:spPr>
                          <a:xfrm>
                            <a:off x="0" y="0"/>
                            <a:ext cx="4200525" cy="1079500"/>
                          </a:xfrm>
                          <a:prstGeom prst="rect">
                            <a:avLst/>
                          </a:prstGeom>
                          <a:ln/>
                        </pic:spPr>
                      </pic:pic>
                    </a:graphicData>
                  </a:graphic>
                </wp:inline>
              </w:drawing>
            </w:r>
          </w:p>
        </w:tc>
      </w:tr>
    </w:tbl>
    <w:p w14:paraId="04433A72" w14:textId="77777777" w:rsidR="00285D66" w:rsidRDefault="00285D66" w:rsidP="00285D66"/>
    <w:p w14:paraId="2225D9EB" w14:textId="77777777" w:rsidR="00285D66" w:rsidRDefault="00285D66" w:rsidP="00285D66">
      <w:pPr>
        <w:rPr>
          <w:b/>
          <w:color w:val="538DD4"/>
        </w:rPr>
      </w:pPr>
      <w:r>
        <w:br w:type="page"/>
      </w:r>
    </w:p>
    <w:p w14:paraId="2125D02F" w14:textId="77777777" w:rsidR="00285D66" w:rsidRPr="00DD257C" w:rsidRDefault="00285D66" w:rsidP="00DD257C">
      <w:pPr>
        <w:pStyle w:val="Ttulo3"/>
        <w:rPr>
          <w:b w:val="0"/>
          <w:sz w:val="28"/>
          <w:szCs w:val="28"/>
        </w:rPr>
      </w:pPr>
      <w:bookmarkStart w:id="583" w:name="_Toc510799482"/>
      <w:r w:rsidRPr="00DD257C">
        <w:rPr>
          <w:b w:val="0"/>
          <w:sz w:val="28"/>
          <w:szCs w:val="28"/>
        </w:rPr>
        <w:lastRenderedPageBreak/>
        <w:t>Código pruebaVelocidad6-configuracionWifi</w:t>
      </w:r>
      <w:bookmarkEnd w:id="583"/>
    </w:p>
    <w:p w14:paraId="42B05D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02F88F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128</w:t>
      </w:r>
    </w:p>
    <w:p w14:paraId="14A2CF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44EDA4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6BC4FD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//velocidad maxima 4608000</w:t>
      </w:r>
    </w:p>
    <w:p w14:paraId="7F3E2E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0F871F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 Configuramos el BT a 4500000 y conseguimos una velocidad de 55 KB/sg</w:t>
      </w:r>
    </w:p>
    <w:p w14:paraId="4DBE21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w:t>
      </w:r>
    </w:p>
    <w:p w14:paraId="1226F3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7B4D07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552F46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1A664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3776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48D3A3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2F44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0255B7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D64DA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10E65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050B1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62BD4C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132636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3C1587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0F361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3E584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071AD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2C66AC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9E584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7526F2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return</w:t>
      </w:r>
      <w:r w:rsidRPr="000761F9">
        <w:rPr>
          <w:rFonts w:ascii="Consolas" w:eastAsia="Times New Roman" w:hAnsi="Consolas" w:cs="Times New Roman"/>
          <w:color w:val="D4D4D4"/>
          <w:sz w:val="21"/>
          <w:szCs w:val="21"/>
        </w:rPr>
        <w:t>;</w:t>
      </w:r>
    </w:p>
    <w:p w14:paraId="72262E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DDF13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//Funcion para llenar un buffer con 1024 elementos</w:t>
      </w:r>
    </w:p>
    <w:p w14:paraId="31F11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armarBuffer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buf[],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inicio,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fin){</w:t>
      </w:r>
    </w:p>
    <w:p w14:paraId="0949637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for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i=inicio; i&lt;=fin; i++){</w:t>
      </w:r>
    </w:p>
    <w:p w14:paraId="5F79F4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buf[i]=</w:t>
      </w:r>
      <w:r w:rsidRPr="000761F9">
        <w:rPr>
          <w:rFonts w:ascii="Consolas" w:eastAsia="Times New Roman" w:hAnsi="Consolas" w:cs="Times New Roman"/>
          <w:color w:val="CE9178"/>
          <w:sz w:val="21"/>
          <w:szCs w:val="21"/>
        </w:rPr>
        <w:t>'1'</w:t>
      </w:r>
      <w:r w:rsidRPr="000761F9">
        <w:rPr>
          <w:rFonts w:ascii="Consolas" w:eastAsia="Times New Roman" w:hAnsi="Consolas" w:cs="Times New Roman"/>
          <w:color w:val="D4D4D4"/>
          <w:sz w:val="21"/>
          <w:szCs w:val="21"/>
        </w:rPr>
        <w:t>;</w:t>
      </w:r>
    </w:p>
    <w:p w14:paraId="64980B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7FC3D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2BFFD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62BF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968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frame[MAX]; </w:t>
      </w:r>
      <w:r w:rsidRPr="000761F9">
        <w:rPr>
          <w:rFonts w:ascii="Consolas" w:eastAsia="Times New Roman" w:hAnsi="Consolas" w:cs="Times New Roman"/>
          <w:color w:val="608B4E"/>
          <w:sz w:val="21"/>
          <w:szCs w:val="21"/>
        </w:rPr>
        <w:t>//En 2048 se queda con problemas Arduino UNO, por quedarse sin espacio</w:t>
      </w:r>
    </w:p>
    <w:p w14:paraId="6F7300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//Se configura el serial para imprimir las opciones</w:t>
      </w:r>
    </w:p>
    <w:p w14:paraId="29F834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512, y misma velo va a 20kb/sg</w:t>
      </w:r>
    </w:p>
    <w:p w14:paraId="320CBF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256, misma velo va a 25-38kb/sg</w:t>
      </w:r>
    </w:p>
    <w:p w14:paraId="2E1122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128, la misma velo va a 45-66kb/sg</w:t>
      </w:r>
    </w:p>
    <w:p w14:paraId="62689A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//TODO hay que testear esto con el ESP, a otra velocidad</w:t>
      </w:r>
    </w:p>
    <w:p w14:paraId="61F826F3"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07FB27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lastRenderedPageBreak/>
        <w:t>//Probando sin CIOMUX=0, CIPMODE=1, CIPSERVER=0, TCP rafagas de 20ms buffer 2k</w:t>
      </w:r>
    </w:p>
    <w:p w14:paraId="492EB5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1FEF0C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9600</w:t>
      </w:r>
      <w:r w:rsidRPr="000761F9">
        <w:rPr>
          <w:rFonts w:ascii="Consolas" w:eastAsia="Times New Roman" w:hAnsi="Consolas" w:cs="Times New Roman"/>
          <w:color w:val="D4D4D4"/>
          <w:sz w:val="21"/>
          <w:szCs w:val="21"/>
        </w:rPr>
        <w:t>);</w:t>
      </w:r>
    </w:p>
    <w:p w14:paraId="30D040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"Las opciones son: 1 para comenzar y 2 para finalizar"</w:t>
      </w:r>
      <w:r w:rsidRPr="000761F9">
        <w:rPr>
          <w:rFonts w:ascii="Consolas" w:eastAsia="Times New Roman" w:hAnsi="Consolas" w:cs="Times New Roman"/>
          <w:color w:val="D4D4D4"/>
          <w:sz w:val="21"/>
          <w:szCs w:val="21"/>
        </w:rPr>
        <w:t>);</w:t>
      </w:r>
    </w:p>
    <w:p w14:paraId="404A75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115200</w:t>
      </w:r>
      <w:r w:rsidRPr="000761F9">
        <w:rPr>
          <w:rFonts w:ascii="Consolas" w:eastAsia="Times New Roman" w:hAnsi="Consolas" w:cs="Times New Roman"/>
          <w:color w:val="D4D4D4"/>
          <w:sz w:val="21"/>
          <w:szCs w:val="21"/>
          <w:lang w:val="en-US"/>
        </w:rPr>
        <w:t>);</w:t>
      </w:r>
    </w:p>
    <w:p w14:paraId="038907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AFE59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(VELNUEVA)+</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4AC27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"-------FIN CONFIG VELNUEVA------"</w:t>
      </w:r>
      <w:r w:rsidRPr="000761F9">
        <w:rPr>
          <w:rFonts w:ascii="Consolas" w:eastAsia="Times New Roman" w:hAnsi="Consolas" w:cs="Times New Roman"/>
          <w:color w:val="D4D4D4"/>
          <w:sz w:val="21"/>
          <w:szCs w:val="21"/>
        </w:rPr>
        <w:t>);</w:t>
      </w:r>
    </w:p>
    <w:p w14:paraId="212AFF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(VELNUEVA);</w:t>
      </w:r>
    </w:p>
    <w:p w14:paraId="098806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26454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"AT+CIPSTART='UDP','192.168.4.2',56011"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1E1A47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"-------conexion UDP------"</w:t>
      </w:r>
      <w:r w:rsidRPr="000761F9">
        <w:rPr>
          <w:rFonts w:ascii="Consolas" w:eastAsia="Times New Roman" w:hAnsi="Consolas" w:cs="Times New Roman"/>
          <w:color w:val="D4D4D4"/>
          <w:sz w:val="21"/>
          <w:szCs w:val="21"/>
          <w:lang w:val="en-US"/>
        </w:rPr>
        <w:t>);</w:t>
      </w:r>
    </w:p>
    <w:p w14:paraId="7124F1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"AT+CIPSTATUS"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31452650"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4D4D4"/>
          <w:sz w:val="21"/>
          <w:szCs w:val="21"/>
          <w:lang w:val="en-US"/>
        </w:rPr>
        <w:t>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"-------STATUS------"</w:t>
      </w:r>
      <w:r w:rsidRPr="008B416B">
        <w:rPr>
          <w:rFonts w:ascii="Consolas" w:eastAsia="Times New Roman" w:hAnsi="Consolas" w:cs="Times New Roman"/>
          <w:color w:val="D4D4D4"/>
          <w:sz w:val="21"/>
          <w:szCs w:val="21"/>
          <w:lang w:val="en-US"/>
        </w:rPr>
        <w:t>);</w:t>
      </w:r>
    </w:p>
    <w:p w14:paraId="44DB925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armarBuffer</w:t>
      </w:r>
      <w:r w:rsidRPr="008B416B">
        <w:rPr>
          <w:rFonts w:ascii="Consolas" w:eastAsia="Times New Roman" w:hAnsi="Consolas" w:cs="Times New Roman"/>
          <w:color w:val="D4D4D4"/>
          <w:sz w:val="21"/>
          <w:szCs w:val="21"/>
          <w:lang w:val="en-US"/>
        </w:rPr>
        <w:t>(frame,</w:t>
      </w:r>
      <w:r w:rsidRPr="008B416B">
        <w:rPr>
          <w:rFonts w:ascii="Consolas" w:eastAsia="Times New Roman" w:hAnsi="Consolas" w:cs="Times New Roman"/>
          <w:color w:val="B5CEA8"/>
          <w:sz w:val="21"/>
          <w:szCs w:val="21"/>
          <w:lang w:val="en-US"/>
        </w:rPr>
        <w:t>0</w:t>
      </w:r>
      <w:r w:rsidRPr="008B416B">
        <w:rPr>
          <w:rFonts w:ascii="Consolas" w:eastAsia="Times New Roman" w:hAnsi="Consolas" w:cs="Times New Roman"/>
          <w:color w:val="D4D4D4"/>
          <w:sz w:val="21"/>
          <w:szCs w:val="21"/>
          <w:lang w:val="en-US"/>
        </w:rPr>
        <w:t>,MAX-</w:t>
      </w:r>
      <w:r w:rsidRPr="008B416B">
        <w:rPr>
          <w:rFonts w:ascii="Consolas" w:eastAsia="Times New Roman" w:hAnsi="Consolas" w:cs="Times New Roman"/>
          <w:color w:val="B5CEA8"/>
          <w:sz w:val="21"/>
          <w:szCs w:val="21"/>
          <w:lang w:val="en-US"/>
        </w:rPr>
        <w:t>1</w:t>
      </w:r>
      <w:r w:rsidRPr="008B416B">
        <w:rPr>
          <w:rFonts w:ascii="Consolas" w:eastAsia="Times New Roman" w:hAnsi="Consolas" w:cs="Times New Roman"/>
          <w:color w:val="D4D4D4"/>
          <w:sz w:val="21"/>
          <w:szCs w:val="21"/>
          <w:lang w:val="en-US"/>
        </w:rPr>
        <w:t>);</w:t>
      </w:r>
    </w:p>
    <w:p w14:paraId="368923AA"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w:t>
      </w:r>
    </w:p>
    <w:p w14:paraId="4629FC5C"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p>
    <w:p w14:paraId="53C339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//Este toma de la entrada estandar un 1 para comenzar la prueba de transmitir un buffer de 1kb, en 1 sg, por medio del wifi.</w:t>
      </w:r>
    </w:p>
    <w:p w14:paraId="038E3C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//De esta forma, se puede terminar la máxima velocidad reduciendo el timeout.</w:t>
      </w:r>
    </w:p>
    <w:p w14:paraId="02BE72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minimo=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5F2AA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maximo=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032878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paquetesEnviados;</w:t>
      </w:r>
    </w:p>
    <w:p w14:paraId="42A0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tiempoInicio;</w:t>
      </w:r>
    </w:p>
    <w:p w14:paraId="2FF863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tiempoFinal;</w:t>
      </w:r>
    </w:p>
    <w:p w14:paraId="671C0C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bool</w:t>
      </w: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3A183D9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loop</w:t>
      </w:r>
      <w:r w:rsidRPr="000761F9">
        <w:rPr>
          <w:rFonts w:ascii="Consolas" w:eastAsia="Times New Roman" w:hAnsi="Consolas" w:cs="Times New Roman"/>
          <w:color w:val="D4D4D4"/>
          <w:sz w:val="21"/>
          <w:szCs w:val="21"/>
        </w:rPr>
        <w:t>()</w:t>
      </w:r>
    </w:p>
    <w:p w14:paraId="4F0012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50C4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w:t>
      </w:r>
    </w:p>
    <w:p w14:paraId="25A230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A2A48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//Si esta disponible leo del buffer</w:t>
      </w:r>
    </w:p>
    <w:p w14:paraId="233D9E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opc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E0674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(opc == </w:t>
      </w:r>
      <w:r w:rsidRPr="000761F9">
        <w:rPr>
          <w:rFonts w:ascii="Consolas" w:eastAsia="Times New Roman" w:hAnsi="Consolas" w:cs="Times New Roman"/>
          <w:color w:val="CE9178"/>
          <w:sz w:val="21"/>
          <w:szCs w:val="21"/>
          <w:lang w:val="en-US"/>
        </w:rPr>
        <w:t>'1'</w:t>
      </w:r>
      <w:r w:rsidRPr="000761F9">
        <w:rPr>
          <w:rFonts w:ascii="Consolas" w:eastAsia="Times New Roman" w:hAnsi="Consolas" w:cs="Times New Roman"/>
          <w:color w:val="D4D4D4"/>
          <w:sz w:val="21"/>
          <w:szCs w:val="21"/>
          <w:lang w:val="en-US"/>
        </w:rPr>
        <w:t>){</w:t>
      </w:r>
    </w:p>
    <w:p w14:paraId="28BF084D"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569CD6"/>
          <w:sz w:val="21"/>
          <w:szCs w:val="21"/>
        </w:rPr>
        <w:t>bool</w:t>
      </w:r>
      <w:r w:rsidRPr="00285D66">
        <w:rPr>
          <w:rFonts w:ascii="Consolas" w:eastAsia="Times New Roman" w:hAnsi="Consolas" w:cs="Times New Roman"/>
          <w:color w:val="D4D4D4"/>
          <w:sz w:val="21"/>
          <w:szCs w:val="21"/>
        </w:rPr>
        <w:t xml:space="preserve"> detener=</w:t>
      </w:r>
      <w:r w:rsidRPr="00285D66">
        <w:rPr>
          <w:rFonts w:ascii="Consolas" w:eastAsia="Times New Roman" w:hAnsi="Consolas" w:cs="Times New Roman"/>
          <w:color w:val="569CD6"/>
          <w:sz w:val="21"/>
          <w:szCs w:val="21"/>
        </w:rPr>
        <w:t>false</w:t>
      </w:r>
      <w:r w:rsidRPr="00285D66">
        <w:rPr>
          <w:rFonts w:ascii="Consolas" w:eastAsia="Times New Roman" w:hAnsi="Consolas" w:cs="Times New Roman"/>
          <w:color w:val="D4D4D4"/>
          <w:sz w:val="21"/>
          <w:szCs w:val="21"/>
        </w:rPr>
        <w:t>;</w:t>
      </w:r>
    </w:p>
    <w:p w14:paraId="43AE31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tiempoInicio=</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0CB409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1D84758"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9511BB">
        <w:rPr>
          <w:rFonts w:ascii="Consolas" w:eastAsia="Times New Roman" w:hAnsi="Consolas" w:cs="Times New Roman"/>
          <w:color w:val="C586C0"/>
          <w:sz w:val="21"/>
          <w:szCs w:val="21"/>
        </w:rPr>
        <w:t>while</w:t>
      </w:r>
      <w:r w:rsidRPr="009511BB">
        <w:rPr>
          <w:rFonts w:ascii="Consolas" w:eastAsia="Times New Roman" w:hAnsi="Consolas" w:cs="Times New Roman"/>
          <w:color w:val="D4D4D4"/>
          <w:sz w:val="21"/>
          <w:szCs w:val="21"/>
        </w:rPr>
        <w:t>(!detener){</w:t>
      </w:r>
    </w:p>
    <w:p w14:paraId="1135DFE6"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p>
    <w:p w14:paraId="5ADB47CE"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r w:rsidRPr="009511BB">
        <w:rPr>
          <w:rFonts w:ascii="Consolas" w:eastAsia="Times New Roman" w:hAnsi="Consolas" w:cs="Times New Roman"/>
          <w:color w:val="569CD6"/>
          <w:sz w:val="21"/>
          <w:szCs w:val="21"/>
        </w:rPr>
        <w:t>long</w:t>
      </w:r>
      <w:r w:rsidRPr="009511BB">
        <w:rPr>
          <w:rFonts w:ascii="Consolas" w:eastAsia="Times New Roman" w:hAnsi="Consolas" w:cs="Times New Roman"/>
          <w:color w:val="D4D4D4"/>
          <w:sz w:val="21"/>
          <w:szCs w:val="21"/>
        </w:rPr>
        <w:t xml:space="preserve"> tiempoAnterior=</w:t>
      </w:r>
      <w:r w:rsidRPr="009511BB">
        <w:rPr>
          <w:rFonts w:ascii="Consolas" w:eastAsia="Times New Roman" w:hAnsi="Consolas" w:cs="Times New Roman"/>
          <w:color w:val="DCDCAA"/>
          <w:sz w:val="21"/>
          <w:szCs w:val="21"/>
        </w:rPr>
        <w:t>millis</w:t>
      </w:r>
      <w:r w:rsidRPr="009511BB">
        <w:rPr>
          <w:rFonts w:ascii="Consolas" w:eastAsia="Times New Roman" w:hAnsi="Consolas" w:cs="Times New Roman"/>
          <w:color w:val="D4D4D4"/>
          <w:sz w:val="21"/>
          <w:szCs w:val="21"/>
        </w:rPr>
        <w:t>();</w:t>
      </w:r>
    </w:p>
    <w:p w14:paraId="295E8E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511BB">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(MAX)+</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B7DE3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(frame);</w:t>
      </w:r>
    </w:p>
    <w:p w14:paraId="178F27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p>
    <w:p w14:paraId="69EB82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tiempoActual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()-tiempoAnterior;</w:t>
      </w:r>
    </w:p>
    <w:p w14:paraId="0AED5A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"---------El tiempo de transmisión 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/tiempoActual)*MAX)/</w:t>
      </w:r>
      <w:r w:rsidRPr="000761F9">
        <w:rPr>
          <w:rFonts w:ascii="Consolas" w:eastAsia="Times New Roman" w:hAnsi="Consolas" w:cs="Times New Roman"/>
          <w:color w:val="B5CEA8"/>
          <w:sz w:val="21"/>
          <w:szCs w:val="21"/>
        </w:rPr>
        <w:t>1024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E9178"/>
          <w:sz w:val="21"/>
          <w:szCs w:val="21"/>
        </w:rPr>
        <w:t>"KB/sg"</w:t>
      </w:r>
      <w:r w:rsidRPr="000761F9">
        <w:rPr>
          <w:rFonts w:ascii="Consolas" w:eastAsia="Times New Roman" w:hAnsi="Consolas" w:cs="Times New Roman"/>
          <w:color w:val="D4D4D4"/>
          <w:sz w:val="21"/>
          <w:szCs w:val="21"/>
        </w:rPr>
        <w:t>);</w:t>
      </w:r>
    </w:p>
    <w:p w14:paraId="4EAB3C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(primero){</w:t>
      </w:r>
    </w:p>
    <w:p w14:paraId="1A2FC9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false</w:t>
      </w:r>
      <w:r w:rsidRPr="000761F9">
        <w:rPr>
          <w:rFonts w:ascii="Consolas" w:eastAsia="Times New Roman" w:hAnsi="Consolas" w:cs="Times New Roman"/>
          <w:color w:val="D4D4D4"/>
          <w:sz w:val="21"/>
          <w:szCs w:val="21"/>
        </w:rPr>
        <w:t>;</w:t>
      </w:r>
    </w:p>
    <w:p w14:paraId="365641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minimo=tiempoActual;</w:t>
      </w:r>
    </w:p>
    <w:p w14:paraId="262B52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maximo=tiempoActual;</w:t>
      </w:r>
    </w:p>
    <w:p w14:paraId="66FA5E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else</w:t>
      </w:r>
      <w:r w:rsidRPr="000761F9">
        <w:rPr>
          <w:rFonts w:ascii="Consolas" w:eastAsia="Times New Roman" w:hAnsi="Consolas" w:cs="Times New Roman"/>
          <w:color w:val="D4D4D4"/>
          <w:sz w:val="21"/>
          <w:szCs w:val="21"/>
        </w:rPr>
        <w:t>{</w:t>
      </w:r>
    </w:p>
    <w:p w14:paraId="2DFDD7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(minimo&gt;tiempoActual){</w:t>
      </w:r>
    </w:p>
    <w:p w14:paraId="7E46C9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 tiempoActual;</w:t>
      </w:r>
    </w:p>
    <w:p w14:paraId="7CAB52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380B1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(maximo&lt; tiempoActual){</w:t>
      </w:r>
    </w:p>
    <w:p w14:paraId="0B182D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 tiempoActual;</w:t>
      </w:r>
    </w:p>
    <w:p w14:paraId="3996AAF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285D66">
        <w:rPr>
          <w:rFonts w:ascii="Consolas" w:eastAsia="Times New Roman" w:hAnsi="Consolas" w:cs="Times New Roman"/>
          <w:color w:val="D4D4D4"/>
          <w:sz w:val="21"/>
          <w:szCs w:val="21"/>
        </w:rPr>
        <w:t>}</w:t>
      </w:r>
    </w:p>
    <w:p w14:paraId="642AB926"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p>
    <w:p w14:paraId="560DCFB4"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opc = Serial.</w:t>
      </w:r>
      <w:r w:rsidRPr="00285D66">
        <w:rPr>
          <w:rFonts w:ascii="Consolas" w:eastAsia="Times New Roman" w:hAnsi="Consolas" w:cs="Times New Roman"/>
          <w:color w:val="DCDCAA"/>
          <w:sz w:val="21"/>
          <w:szCs w:val="21"/>
        </w:rPr>
        <w:t>read</w:t>
      </w:r>
      <w:r w:rsidRPr="00285D66">
        <w:rPr>
          <w:rFonts w:ascii="Consolas" w:eastAsia="Times New Roman" w:hAnsi="Consolas" w:cs="Times New Roman"/>
          <w:color w:val="D4D4D4"/>
          <w:sz w:val="21"/>
          <w:szCs w:val="21"/>
        </w:rPr>
        <w:t>();</w:t>
      </w:r>
    </w:p>
    <w:p w14:paraId="6AE611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(opc==</w:t>
      </w:r>
      <w:r w:rsidRPr="000761F9">
        <w:rPr>
          <w:rFonts w:ascii="Consolas" w:eastAsia="Times New Roman" w:hAnsi="Consolas" w:cs="Times New Roman"/>
          <w:color w:val="CE9178"/>
          <w:sz w:val="21"/>
          <w:szCs w:val="21"/>
          <w:lang w:val="en-US"/>
        </w:rPr>
        <w:t>'2'</w:t>
      </w:r>
      <w:r w:rsidRPr="000761F9">
        <w:rPr>
          <w:rFonts w:ascii="Consolas" w:eastAsia="Times New Roman" w:hAnsi="Consolas" w:cs="Times New Roman"/>
          <w:color w:val="D4D4D4"/>
          <w:sz w:val="21"/>
          <w:szCs w:val="21"/>
          <w:lang w:val="en-US"/>
        </w:rPr>
        <w:t>){</w:t>
      </w:r>
    </w:p>
    <w:p w14:paraId="173EC3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detener = </w:t>
      </w:r>
      <w:r w:rsidRPr="000761F9">
        <w:rPr>
          <w:rFonts w:ascii="Consolas" w:eastAsia="Times New Roman" w:hAnsi="Consolas" w:cs="Times New Roman"/>
          <w:color w:val="569CD6"/>
          <w:sz w:val="21"/>
          <w:szCs w:val="21"/>
          <w:lang w:val="en-US"/>
        </w:rPr>
        <w:t>true</w:t>
      </w:r>
      <w:r w:rsidRPr="000761F9">
        <w:rPr>
          <w:rFonts w:ascii="Consolas" w:eastAsia="Times New Roman" w:hAnsi="Consolas" w:cs="Times New Roman"/>
          <w:color w:val="D4D4D4"/>
          <w:sz w:val="21"/>
          <w:szCs w:val="21"/>
          <w:lang w:val="en-US"/>
        </w:rPr>
        <w:t>;</w:t>
      </w:r>
    </w:p>
    <w:p w14:paraId="5DDCDF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tiempoFinal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7D7FD1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2B8DD5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"Rango de velocidad medido con Buffer="</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w:t>
      </w:r>
      <w:r w:rsidRPr="000761F9">
        <w:rPr>
          <w:rFonts w:ascii="Consolas" w:eastAsia="Times New Roman" w:hAnsi="Consolas" w:cs="Times New Roman"/>
          <w:color w:val="CE9178"/>
          <w:sz w:val="21"/>
          <w:szCs w:val="21"/>
        </w:rPr>
        <w:t>"KB Tiempo minimo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(minimo)+</w:t>
      </w:r>
      <w:r w:rsidRPr="000761F9">
        <w:rPr>
          <w:rFonts w:ascii="Consolas" w:eastAsia="Times New Roman" w:hAnsi="Consolas" w:cs="Times New Roman"/>
          <w:color w:val="CE9178"/>
          <w:sz w:val="21"/>
          <w:szCs w:val="21"/>
        </w:rPr>
        <w:t>"ms&lt;-&gt;Tiempo maximo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(maximo)+</w:t>
      </w:r>
      <w:r w:rsidRPr="000761F9">
        <w:rPr>
          <w:rFonts w:ascii="Consolas" w:eastAsia="Times New Roman" w:hAnsi="Consolas" w:cs="Times New Roman"/>
          <w:color w:val="CE9178"/>
          <w:sz w:val="21"/>
          <w:szCs w:val="21"/>
        </w:rPr>
        <w:t>"ms"</w:t>
      </w:r>
      <w:r w:rsidRPr="000761F9">
        <w:rPr>
          <w:rFonts w:ascii="Consolas" w:eastAsia="Times New Roman" w:hAnsi="Consolas" w:cs="Times New Roman"/>
          <w:color w:val="D4D4D4"/>
          <w:sz w:val="21"/>
          <w:szCs w:val="21"/>
        </w:rPr>
        <w:t>);</w:t>
      </w:r>
    </w:p>
    <w:p w14:paraId="7B4D67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"Tiempo total de prueba:"</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 segundos"</w:t>
      </w:r>
      <w:r w:rsidRPr="000761F9">
        <w:rPr>
          <w:rFonts w:ascii="Consolas" w:eastAsia="Times New Roman" w:hAnsi="Consolas" w:cs="Times New Roman"/>
          <w:color w:val="D4D4D4"/>
          <w:sz w:val="21"/>
          <w:szCs w:val="21"/>
        </w:rPr>
        <w:t>);</w:t>
      </w:r>
    </w:p>
    <w:p w14:paraId="63973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"Paquetes enviados"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(paquetesEnviados));</w:t>
      </w:r>
    </w:p>
    <w:p w14:paraId="3B9C81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float</w:t>
      </w:r>
      <w:r w:rsidRPr="000761F9">
        <w:rPr>
          <w:rFonts w:ascii="Consolas" w:eastAsia="Times New Roman" w:hAnsi="Consolas" w:cs="Times New Roman"/>
          <w:color w:val="D4D4D4"/>
          <w:sz w:val="21"/>
          <w:szCs w:val="21"/>
        </w:rPr>
        <w:t xml:space="preserve"> paqTiem=paquetesEnviados/((tiempoFinal-tiempoInicio)/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p>
    <w:p w14:paraId="7E17B9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"Media:"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w:t>
      </w:r>
      <w:r w:rsidRPr="000761F9">
        <w:rPr>
          <w:rFonts w:ascii="Consolas" w:eastAsia="Times New Roman" w:hAnsi="Consolas" w:cs="Times New Roman"/>
          <w:color w:val="CE9178"/>
          <w:sz w:val="21"/>
          <w:szCs w:val="21"/>
          <w:lang w:val="en-US"/>
        </w:rPr>
        <w:t>"paq/sg"</w:t>
      </w:r>
      <w:r w:rsidRPr="000761F9">
        <w:rPr>
          <w:rFonts w:ascii="Consolas" w:eastAsia="Times New Roman" w:hAnsi="Consolas" w:cs="Times New Roman"/>
          <w:color w:val="D4D4D4"/>
          <w:sz w:val="21"/>
          <w:szCs w:val="21"/>
          <w:lang w:val="en-US"/>
        </w:rPr>
        <w:t>);</w:t>
      </w:r>
    </w:p>
    <w:p w14:paraId="6F2D0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"Transf:"</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((paqTiem*MAX)/</w:t>
      </w:r>
      <w:r w:rsidRPr="000761F9">
        <w:rPr>
          <w:rFonts w:ascii="Consolas" w:eastAsia="Times New Roman" w:hAnsi="Consolas" w:cs="Times New Roman"/>
          <w:color w:val="B5CEA8"/>
          <w:sz w:val="21"/>
          <w:szCs w:val="21"/>
          <w:lang w:val="en-US"/>
        </w:rPr>
        <w:t>1024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"KB/SG"</w:t>
      </w:r>
      <w:r w:rsidRPr="000761F9">
        <w:rPr>
          <w:rFonts w:ascii="Consolas" w:eastAsia="Times New Roman" w:hAnsi="Consolas" w:cs="Times New Roman"/>
          <w:color w:val="D4D4D4"/>
          <w:sz w:val="21"/>
          <w:szCs w:val="21"/>
          <w:lang w:val="en-US"/>
        </w:rPr>
        <w:t>);</w:t>
      </w:r>
    </w:p>
    <w:p w14:paraId="2C8AC18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22FEC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(VELORIGINAL)+</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63837B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61CD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(VELORIGINAL);</w:t>
      </w:r>
    </w:p>
    <w:p w14:paraId="5C6A9D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1196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658D4A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8E287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56D4D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//Hay algo en el buffer del wifi</w:t>
      </w:r>
    </w:p>
    <w:p w14:paraId="4D392D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2586CF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3FC68A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3EC891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F773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B4B95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DADD6EA" w14:textId="77777777" w:rsidR="00285D66" w:rsidRDefault="00285D66" w:rsidP="00285D66">
      <w:pPr>
        <w:pStyle w:val="Ttulo1"/>
      </w:pPr>
      <w:r>
        <w:br w:type="page"/>
      </w:r>
    </w:p>
    <w:p w14:paraId="411ACFCF" w14:textId="77777777" w:rsidR="00285D66" w:rsidRPr="000D161B" w:rsidRDefault="00285D66" w:rsidP="000D161B">
      <w:pPr>
        <w:pStyle w:val="Ttulo2"/>
        <w:rPr>
          <w:b/>
          <w:sz w:val="32"/>
          <w:szCs w:val="32"/>
        </w:rPr>
      </w:pPr>
      <w:bookmarkStart w:id="584" w:name="_Toc510799483"/>
      <w:r w:rsidRPr="000D161B">
        <w:rPr>
          <w:b/>
          <w:sz w:val="32"/>
          <w:szCs w:val="32"/>
        </w:rPr>
        <w:lastRenderedPageBreak/>
        <w:t>Caso de prueba Módulo GPS</w:t>
      </w:r>
      <w:bookmarkEnd w:id="584"/>
      <w:r w:rsidRPr="000D161B">
        <w:rPr>
          <w:b/>
          <w:sz w:val="32"/>
          <w:szCs w:val="32"/>
        </w:rPr>
        <w:t xml:space="preserve"> </w:t>
      </w:r>
    </w:p>
    <w:p w14:paraId="3CA31B54"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5AA93EF0"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85C4B44"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C0632A" w14:textId="77777777" w:rsidR="00285D66" w:rsidRDefault="00285D66" w:rsidP="00285D66">
            <w:pPr>
              <w:jc w:val="center"/>
            </w:pPr>
            <w:r>
              <w:t>Probar la conectividad del módulo GPS</w:t>
            </w:r>
          </w:p>
        </w:tc>
      </w:tr>
      <w:tr w:rsidR="00285D66" w14:paraId="0BA6F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E0609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E768AA" w14:textId="77777777" w:rsidR="00285D66" w:rsidRDefault="00285D66" w:rsidP="00285D66">
            <w:pPr>
              <w:jc w:val="center"/>
            </w:pPr>
            <w:r>
              <w:t>GPS-NEO6-01-conectividad</w:t>
            </w:r>
          </w:p>
        </w:tc>
      </w:tr>
      <w:tr w:rsidR="00285D66" w14:paraId="02D91E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07980B1"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04ADBA4" w14:textId="77777777" w:rsidR="00285D66" w:rsidRDefault="00285D66" w:rsidP="00285D66">
            <w:pPr>
              <w:jc w:val="center"/>
            </w:pPr>
            <w:r>
              <w:t>Recepción por GPS</w:t>
            </w:r>
          </w:p>
        </w:tc>
      </w:tr>
      <w:tr w:rsidR="00285D66" w14:paraId="32FE38B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744BD9"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8EAFE2" w14:textId="77777777" w:rsidR="00285D66" w:rsidRDefault="00285D66" w:rsidP="00285D66">
            <w:pPr>
              <w:jc w:val="center"/>
            </w:pPr>
            <w:r>
              <w:t>Determinar la recepción</w:t>
            </w:r>
          </w:p>
        </w:tc>
      </w:tr>
      <w:tr w:rsidR="00285D66" w14:paraId="6EE3D90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D350A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C9CDAB" w14:textId="77777777" w:rsidR="00285D66" w:rsidRDefault="00285D66" w:rsidP="00285D66">
            <w:pPr>
              <w:jc w:val="center"/>
            </w:pPr>
            <w:r>
              <w:t>Se desea conectar el módulo NEO6 con el Arduino UNO, para probar la recepción de datos desde los satélites.</w:t>
            </w:r>
          </w:p>
        </w:tc>
      </w:tr>
      <w:tr w:rsidR="00285D66" w14:paraId="6A0EC43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5C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8CCFDB" w14:textId="77777777" w:rsidR="00285D66" w:rsidRDefault="00285D66" w:rsidP="00285D66">
            <w:pPr>
              <w:jc w:val="center"/>
            </w:pPr>
            <w:r>
              <w:t>Obtener una trama correctamente</w:t>
            </w:r>
          </w:p>
        </w:tc>
      </w:tr>
      <w:tr w:rsidR="00285D66" w14:paraId="1D3FE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B8DDC"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CE1D1F" w14:textId="77777777" w:rsidR="00285D66" w:rsidRDefault="00285D66" w:rsidP="00285D66">
            <w:pPr>
              <w:jc w:val="center"/>
            </w:pPr>
            <w:r>
              <w:t xml:space="preserve">No obtener una trama </w:t>
            </w:r>
          </w:p>
        </w:tc>
      </w:tr>
      <w:tr w:rsidR="00285D66" w14:paraId="23ADAA4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6D4E3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5D8B16" w14:textId="77777777" w:rsidR="00285D66" w:rsidRDefault="00285D66" w:rsidP="00285D66">
            <w:pPr>
              <w:jc w:val="center"/>
            </w:pPr>
            <w:r>
              <w:t>Testear un entorno sin obstáculos y campo abierto</w:t>
            </w:r>
          </w:p>
        </w:tc>
      </w:tr>
      <w:tr w:rsidR="00285D66" w14:paraId="2D190E5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B279C"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DB6B22" w14:textId="77777777" w:rsidR="00285D66" w:rsidRDefault="00285D66" w:rsidP="00285D66">
            <w:pPr>
              <w:jc w:val="center"/>
            </w:pPr>
            <w:r>
              <w:t>Módulo arduino UNO</w:t>
            </w:r>
          </w:p>
          <w:p w14:paraId="79A9BA8F" w14:textId="77777777" w:rsidR="00285D66" w:rsidRDefault="00285D66" w:rsidP="00285D66">
            <w:pPr>
              <w:jc w:val="center"/>
            </w:pPr>
            <w:r>
              <w:t>NEO6-GPS</w:t>
            </w:r>
          </w:p>
          <w:p w14:paraId="7F66FD87" w14:textId="77777777" w:rsidR="00285D66" w:rsidRDefault="00285D66" w:rsidP="00285D66">
            <w:pPr>
              <w:jc w:val="center"/>
            </w:pPr>
            <w:r>
              <w:t>Cables Hembra-Macho (x4)</w:t>
            </w:r>
          </w:p>
        </w:tc>
      </w:tr>
      <w:tr w:rsidR="00285D66" w14:paraId="5B2417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48FC6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79D23" w14:textId="77777777" w:rsidR="00285D66" w:rsidRDefault="00285D66" w:rsidP="00285D66">
            <w:pPr>
              <w:jc w:val="center"/>
            </w:pPr>
            <w:r>
              <w:t>Schlapp-Mansilla</w:t>
            </w:r>
          </w:p>
        </w:tc>
      </w:tr>
      <w:tr w:rsidR="00285D66" w14:paraId="6E30D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A6E797"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0F4E05" w14:textId="77777777" w:rsidR="00285D66" w:rsidRDefault="00285D66" w:rsidP="00285D66">
            <w:pPr>
              <w:jc w:val="center"/>
            </w:pPr>
            <w:r>
              <w:t>25-3-2017</w:t>
            </w:r>
          </w:p>
        </w:tc>
      </w:tr>
      <w:tr w:rsidR="00285D66" w14:paraId="5B1DB60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2E31A2E"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D704814" w14:textId="77777777" w:rsidR="00285D66" w:rsidRDefault="00285D66" w:rsidP="00285D66">
            <w:pPr>
              <w:jc w:val="center"/>
            </w:pPr>
            <w:r>
              <w:t>[1]Se consigue la trama con el posicionamiento correspondiente en un tiempo prudente.</w:t>
            </w:r>
          </w:p>
          <w:p w14:paraId="1789FA4A" w14:textId="77777777" w:rsidR="00285D66" w:rsidRDefault="00285D66" w:rsidP="00285D66">
            <w:pPr>
              <w:jc w:val="center"/>
            </w:pPr>
          </w:p>
          <w:p w14:paraId="2353A640" w14:textId="77777777" w:rsidR="00285D66" w:rsidRDefault="00285D66" w:rsidP="00285D66">
            <w:pPr>
              <w:jc w:val="center"/>
            </w:pPr>
          </w:p>
        </w:tc>
      </w:tr>
      <w:tr w:rsidR="00285D66" w14:paraId="6FD9C5D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DCD6A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24842A" w14:textId="77777777" w:rsidR="00285D66" w:rsidRDefault="00285D66" w:rsidP="00285D66">
            <w:pPr>
              <w:jc w:val="center"/>
            </w:pPr>
            <w:r>
              <w:t>[1]GPS-NEO6-01-conectividad.ino</w:t>
            </w:r>
          </w:p>
          <w:p w14:paraId="5FEF0683" w14:textId="77777777" w:rsidR="00285D66" w:rsidRDefault="00285D66" w:rsidP="00285D66">
            <w:pPr>
              <w:jc w:val="center"/>
            </w:pPr>
          </w:p>
        </w:tc>
      </w:tr>
      <w:tr w:rsidR="00285D66" w14:paraId="417317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87219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218EE1" w14:textId="77777777" w:rsidR="00285D66" w:rsidRDefault="00285D66" w:rsidP="00285D66">
            <w:pPr>
              <w:rPr>
                <w:i/>
                <w:color w:val="2E74B5"/>
              </w:rPr>
            </w:pPr>
            <w:r>
              <w:rPr>
                <w:i/>
                <w:noProof/>
                <w:color w:val="2E74B5"/>
              </w:rPr>
              <w:drawing>
                <wp:inline distT="114300" distB="114300" distL="114300" distR="114300" wp14:anchorId="51EAB56D" wp14:editId="343F0112">
                  <wp:extent cx="4210050" cy="42164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4"/>
                          <a:srcRect/>
                          <a:stretch>
                            <a:fillRect/>
                          </a:stretch>
                        </pic:blipFill>
                        <pic:spPr>
                          <a:xfrm>
                            <a:off x="0" y="0"/>
                            <a:ext cx="4210050" cy="4216400"/>
                          </a:xfrm>
                          <a:prstGeom prst="rect">
                            <a:avLst/>
                          </a:prstGeom>
                          <a:ln/>
                        </pic:spPr>
                      </pic:pic>
                    </a:graphicData>
                  </a:graphic>
                </wp:inline>
              </w:drawing>
            </w:r>
          </w:p>
        </w:tc>
      </w:tr>
      <w:tr w:rsidR="00285D66" w14:paraId="5E3D460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58263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BFF597" w14:textId="77777777" w:rsidR="00285D66" w:rsidRDefault="00285D66" w:rsidP="00285D66">
            <w:pPr>
              <w:rPr>
                <w:i/>
                <w:color w:val="2E74B5"/>
              </w:rPr>
            </w:pPr>
            <w:r>
              <w:rPr>
                <w:i/>
                <w:noProof/>
                <w:color w:val="2E74B5"/>
              </w:rPr>
              <w:drawing>
                <wp:inline distT="114300" distB="114300" distL="114300" distR="114300" wp14:anchorId="7018EDA5" wp14:editId="0761D88B">
                  <wp:extent cx="4210050" cy="4216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5"/>
                          <a:srcRect/>
                          <a:stretch>
                            <a:fillRect/>
                          </a:stretch>
                        </pic:blipFill>
                        <pic:spPr>
                          <a:xfrm>
                            <a:off x="0" y="0"/>
                            <a:ext cx="4210050" cy="4216400"/>
                          </a:xfrm>
                          <a:prstGeom prst="rect">
                            <a:avLst/>
                          </a:prstGeom>
                          <a:ln/>
                        </pic:spPr>
                      </pic:pic>
                    </a:graphicData>
                  </a:graphic>
                </wp:inline>
              </w:drawing>
            </w:r>
          </w:p>
        </w:tc>
      </w:tr>
    </w:tbl>
    <w:p w14:paraId="6FB509EE" w14:textId="77777777" w:rsidR="00285D66" w:rsidRPr="00761EDE" w:rsidRDefault="00285D66" w:rsidP="00761EDE">
      <w:pPr>
        <w:pStyle w:val="Ttulo3"/>
        <w:rPr>
          <w:b w:val="0"/>
          <w:sz w:val="28"/>
          <w:szCs w:val="28"/>
        </w:rPr>
      </w:pPr>
      <w:bookmarkStart w:id="585" w:name="_Toc510799484"/>
      <w:r w:rsidRPr="00761EDE">
        <w:rPr>
          <w:b w:val="0"/>
          <w:sz w:val="28"/>
          <w:szCs w:val="28"/>
        </w:rPr>
        <w:lastRenderedPageBreak/>
        <w:t>Código GPS-NEO6-01Conectividad</w:t>
      </w:r>
      <w:bookmarkEnd w:id="585"/>
    </w:p>
    <w:p w14:paraId="0F4AEB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484964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42B36CB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SoftwareSerial </w:t>
      </w:r>
      <w:r w:rsidRPr="000761F9">
        <w:rPr>
          <w:rFonts w:ascii="Consolas" w:eastAsia="Times New Roman" w:hAnsi="Consolas" w:cs="Times New Roman"/>
          <w:color w:val="DCDCAA"/>
          <w:sz w:val="21"/>
          <w:szCs w:val="21"/>
          <w:lang w:val="en-US"/>
        </w:rPr>
        <w:t>gps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p>
    <w:p w14:paraId="785D79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5119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dato=</w:t>
      </w:r>
      <w:r w:rsidRPr="000761F9">
        <w:rPr>
          <w:rFonts w:ascii="Consolas" w:eastAsia="Times New Roman" w:hAnsi="Consolas" w:cs="Times New Roman"/>
          <w:color w:val="CE9178"/>
          <w:sz w:val="21"/>
          <w:szCs w:val="21"/>
          <w:lang w:val="en-US"/>
        </w:rPr>
        <w:t>' '</w:t>
      </w:r>
      <w:r w:rsidRPr="000761F9">
        <w:rPr>
          <w:rFonts w:ascii="Consolas" w:eastAsia="Times New Roman" w:hAnsi="Consolas" w:cs="Times New Roman"/>
          <w:color w:val="D4D4D4"/>
          <w:sz w:val="21"/>
          <w:szCs w:val="21"/>
          <w:lang w:val="en-US"/>
        </w:rPr>
        <w:t>;</w:t>
      </w:r>
    </w:p>
    <w:p w14:paraId="7FF073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68F0A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w:t>
      </w:r>
    </w:p>
    <w:p w14:paraId="789D1A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E0619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0B0DC36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gps.</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2A0D45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A376EE4"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1BA607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4B7F8D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7612B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(gps.</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65C3EC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424C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dato=gps.</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1272B000"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Serial.</w:t>
      </w:r>
      <w:r w:rsidRPr="00285D66">
        <w:rPr>
          <w:rFonts w:ascii="Consolas" w:eastAsia="Times New Roman" w:hAnsi="Consolas" w:cs="Times New Roman"/>
          <w:color w:val="DCDCAA"/>
          <w:sz w:val="21"/>
          <w:szCs w:val="21"/>
        </w:rPr>
        <w:t>print</w:t>
      </w:r>
      <w:r w:rsidRPr="00285D66">
        <w:rPr>
          <w:rFonts w:ascii="Consolas" w:eastAsia="Times New Roman" w:hAnsi="Consolas" w:cs="Times New Roman"/>
          <w:color w:val="D4D4D4"/>
          <w:sz w:val="21"/>
          <w:szCs w:val="21"/>
        </w:rPr>
        <w:t>(dato);</w:t>
      </w:r>
    </w:p>
    <w:p w14:paraId="54D6B7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w:t>
      </w:r>
    </w:p>
    <w:p w14:paraId="4C4CAE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4C8D45D" w14:textId="77777777" w:rsidR="00285D66" w:rsidRPr="000761F9" w:rsidRDefault="00285D66" w:rsidP="00285D66"/>
    <w:p w14:paraId="1787B354" w14:textId="77777777" w:rsidR="00285D66" w:rsidRDefault="00285D66" w:rsidP="00285D66">
      <w:pPr>
        <w:rPr>
          <w:b/>
          <w:color w:val="538DD4"/>
        </w:rPr>
      </w:pPr>
      <w:r>
        <w:br w:type="page"/>
      </w:r>
    </w:p>
    <w:p w14:paraId="4BF75231" w14:textId="77777777" w:rsidR="00285D66" w:rsidRPr="000D161B" w:rsidRDefault="00285D66" w:rsidP="000D161B">
      <w:pPr>
        <w:pStyle w:val="Ttulo2"/>
        <w:rPr>
          <w:b/>
          <w:sz w:val="32"/>
          <w:szCs w:val="32"/>
        </w:rPr>
      </w:pPr>
      <w:bookmarkStart w:id="586" w:name="_Toc510799485"/>
      <w:r w:rsidRPr="000D161B">
        <w:rPr>
          <w:b/>
          <w:sz w:val="32"/>
          <w:szCs w:val="32"/>
        </w:rPr>
        <w:lastRenderedPageBreak/>
        <w:t>Caso de prueba Módulo microSD Card Adapter</w:t>
      </w:r>
      <w:bookmarkEnd w:id="586"/>
    </w:p>
    <w:p w14:paraId="6A18EFE0"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FA115F7"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9B7488E"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6743CE" w14:textId="77777777" w:rsidR="00285D66" w:rsidRDefault="00285D66" w:rsidP="00285D66">
            <w:pPr>
              <w:jc w:val="center"/>
            </w:pPr>
            <w:r>
              <w:t>Probar el funcionamiento del microSD Card Adapter</w:t>
            </w:r>
          </w:p>
        </w:tc>
      </w:tr>
      <w:tr w:rsidR="00285D66" w14:paraId="4538C2C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D4A6A8"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0A53AC" w14:textId="77777777" w:rsidR="00285D66" w:rsidRDefault="00285D66" w:rsidP="00285D66">
            <w:pPr>
              <w:jc w:val="center"/>
            </w:pPr>
            <w:r>
              <w:t>microSD-01-leerEscribir</w:t>
            </w:r>
          </w:p>
        </w:tc>
      </w:tr>
      <w:tr w:rsidR="00285D66" w14:paraId="703BDBD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D9434B7"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B718B7" w14:textId="77777777" w:rsidR="00285D66" w:rsidRDefault="00285D66" w:rsidP="00285D66">
            <w:pPr>
              <w:jc w:val="center"/>
            </w:pPr>
            <w:r>
              <w:t>Almacenar y recuperar información en microsd de 16GB</w:t>
            </w:r>
          </w:p>
        </w:tc>
      </w:tr>
      <w:tr w:rsidR="00285D66" w14:paraId="7B6BC3D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6E1CF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597FB3" w14:textId="77777777" w:rsidR="00285D66" w:rsidRDefault="00285D66" w:rsidP="00285D66">
            <w:pPr>
              <w:jc w:val="center"/>
            </w:pPr>
            <w:r>
              <w:t>Determinar velocidad de lectura y escritura desde Arduino</w:t>
            </w:r>
          </w:p>
          <w:p w14:paraId="6E84E5AB" w14:textId="77777777" w:rsidR="00285D66" w:rsidRDefault="00285D66" w:rsidP="00285D66">
            <w:pPr>
              <w:jc w:val="center"/>
            </w:pPr>
          </w:p>
        </w:tc>
      </w:tr>
      <w:tr w:rsidR="00285D66" w14:paraId="02DB0F9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044C62D"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7399AC" w14:textId="77777777" w:rsidR="00285D66" w:rsidRDefault="00285D66" w:rsidP="00285D66">
            <w:pPr>
              <w:jc w:val="center"/>
            </w:pPr>
            <w:r>
              <w:t>Se desea almacenar y recuperar datos almacenados en una memoria microSD de 16GB conectada a un Arduino UNO. Además, tomar almacenar datos en ésta para visualizarlos en una PC</w:t>
            </w:r>
          </w:p>
        </w:tc>
      </w:tr>
      <w:tr w:rsidR="00285D66" w14:paraId="7F494F0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F0C40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9C3927" w14:textId="77777777" w:rsidR="00285D66" w:rsidRDefault="00285D66" w:rsidP="00285D66">
            <w:pPr>
              <w:jc w:val="center"/>
            </w:pPr>
            <w:r>
              <w:t>Poder almacenar un/varios archivos/s y leerlos desde la PC</w:t>
            </w:r>
          </w:p>
        </w:tc>
      </w:tr>
      <w:tr w:rsidR="00285D66" w14:paraId="0A5D4D8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69B2C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3FC8A96" w14:textId="77777777" w:rsidR="00285D66" w:rsidRDefault="00285D66" w:rsidP="00285D66">
            <w:pPr>
              <w:jc w:val="center"/>
            </w:pPr>
            <w:r>
              <w:t>No poder almacenar y/o recuperar datos/archivos</w:t>
            </w:r>
          </w:p>
        </w:tc>
      </w:tr>
      <w:tr w:rsidR="00285D66" w14:paraId="01F39C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72D309"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16C834" w14:textId="77777777" w:rsidR="00285D66" w:rsidRDefault="00285D66" w:rsidP="00285D66">
            <w:pPr>
              <w:jc w:val="center"/>
            </w:pPr>
            <w:r>
              <w:t>Se trabajará con el protocolo SPI</w:t>
            </w:r>
          </w:p>
          <w:p w14:paraId="0D0B34C2" w14:textId="77777777" w:rsidR="00285D66" w:rsidRDefault="00285D66" w:rsidP="00285D66">
            <w:pPr>
              <w:jc w:val="center"/>
            </w:pPr>
          </w:p>
        </w:tc>
      </w:tr>
      <w:tr w:rsidR="00285D66" w14:paraId="5433AB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DA7D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14925E" w14:textId="77777777" w:rsidR="00285D66" w:rsidRDefault="00285D66" w:rsidP="00285D66">
            <w:pPr>
              <w:jc w:val="center"/>
            </w:pPr>
            <w:r>
              <w:t>Módulo arduino UNO</w:t>
            </w:r>
          </w:p>
          <w:p w14:paraId="0640115E" w14:textId="77777777" w:rsidR="00285D66" w:rsidRDefault="00285D66" w:rsidP="00285D66">
            <w:pPr>
              <w:jc w:val="center"/>
            </w:pPr>
            <w:r>
              <w:t>microSD Card Adapter</w:t>
            </w:r>
          </w:p>
          <w:p w14:paraId="62E7083B" w14:textId="77777777" w:rsidR="00285D66" w:rsidRDefault="00285D66" w:rsidP="00285D66">
            <w:pPr>
              <w:jc w:val="center"/>
            </w:pPr>
            <w:r>
              <w:t>Cables Hembra-Macho (x6)</w:t>
            </w:r>
          </w:p>
        </w:tc>
      </w:tr>
      <w:tr w:rsidR="00285D66" w14:paraId="05C3BB0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4384CE"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4AAC61" w14:textId="77777777" w:rsidR="00285D66" w:rsidRDefault="00285D66" w:rsidP="00285D66">
            <w:pPr>
              <w:jc w:val="center"/>
            </w:pPr>
            <w:r>
              <w:t>Schlapp-Mansilla</w:t>
            </w:r>
          </w:p>
        </w:tc>
      </w:tr>
      <w:tr w:rsidR="00285D66" w14:paraId="17D3A1B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EB322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EF992A" w14:textId="77777777" w:rsidR="00285D66" w:rsidRDefault="00285D66" w:rsidP="00285D66">
            <w:pPr>
              <w:jc w:val="center"/>
            </w:pPr>
            <w:r>
              <w:t>25-4-2017</w:t>
            </w:r>
          </w:p>
        </w:tc>
      </w:tr>
      <w:tr w:rsidR="00285D66" w14:paraId="017DE13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F0ECC9"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8B10A" w14:textId="77777777" w:rsidR="00285D66" w:rsidRDefault="00285D66" w:rsidP="00285D66">
            <w:pPr>
              <w:jc w:val="center"/>
            </w:pPr>
            <w:r>
              <w:t>[1]Se consigue almacenar y escribir a una microSD de 8GB</w:t>
            </w:r>
          </w:p>
          <w:p w14:paraId="156C9431" w14:textId="77777777" w:rsidR="00285D66" w:rsidRDefault="00285D66" w:rsidP="00285D66">
            <w:pPr>
              <w:jc w:val="center"/>
            </w:pPr>
          </w:p>
        </w:tc>
      </w:tr>
      <w:tr w:rsidR="00285D66" w14:paraId="5CB0F61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534A98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059927D" w14:textId="77777777" w:rsidR="00285D66" w:rsidRDefault="00285D66" w:rsidP="00285D66">
            <w:pPr>
              <w:jc w:val="center"/>
            </w:pPr>
            <w:r>
              <w:t>[1]microSD-01-leerEscribir.ino</w:t>
            </w:r>
          </w:p>
          <w:p w14:paraId="6755ABE9" w14:textId="77777777" w:rsidR="00285D66" w:rsidRDefault="00285D66" w:rsidP="00285D66">
            <w:pPr>
              <w:jc w:val="center"/>
            </w:pPr>
          </w:p>
        </w:tc>
      </w:tr>
      <w:tr w:rsidR="00285D66" w14:paraId="587C3F4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DCBDA6"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644A1E" w14:textId="77777777" w:rsidR="00285D66" w:rsidRDefault="00285D66" w:rsidP="00285D66">
            <w:pPr>
              <w:jc w:val="center"/>
              <w:rPr>
                <w:i/>
                <w:color w:val="2E74B5"/>
              </w:rPr>
            </w:pPr>
            <w:r>
              <w:rPr>
                <w:i/>
                <w:noProof/>
                <w:color w:val="2E74B5"/>
              </w:rPr>
              <w:drawing>
                <wp:inline distT="114300" distB="114300" distL="114300" distR="114300" wp14:anchorId="4FBCFAE0" wp14:editId="1FF14DED">
                  <wp:extent cx="2185988" cy="1366242"/>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6"/>
                          <a:srcRect/>
                          <a:stretch>
                            <a:fillRect/>
                          </a:stretch>
                        </pic:blipFill>
                        <pic:spPr>
                          <a:xfrm>
                            <a:off x="0" y="0"/>
                            <a:ext cx="2185988" cy="1366242"/>
                          </a:xfrm>
                          <a:prstGeom prst="rect">
                            <a:avLst/>
                          </a:prstGeom>
                          <a:ln/>
                        </pic:spPr>
                      </pic:pic>
                    </a:graphicData>
                  </a:graphic>
                </wp:inline>
              </w:drawing>
            </w:r>
          </w:p>
        </w:tc>
      </w:tr>
      <w:tr w:rsidR="00285D66" w14:paraId="2D7425A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58E72"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1866F99" w14:textId="77777777" w:rsidR="00285D66" w:rsidRDefault="00285D66" w:rsidP="00285D66">
            <w:pPr>
              <w:jc w:val="center"/>
              <w:rPr>
                <w:i/>
                <w:color w:val="2E74B5"/>
              </w:rPr>
            </w:pPr>
            <w:r>
              <w:rPr>
                <w:i/>
                <w:noProof/>
                <w:color w:val="2E74B5"/>
              </w:rPr>
              <w:drawing>
                <wp:inline distT="114300" distB="114300" distL="114300" distR="114300" wp14:anchorId="07473BD1" wp14:editId="52CE75AD">
                  <wp:extent cx="2571750" cy="178117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7"/>
                          <a:srcRect/>
                          <a:stretch>
                            <a:fillRect/>
                          </a:stretch>
                        </pic:blipFill>
                        <pic:spPr>
                          <a:xfrm>
                            <a:off x="0" y="0"/>
                            <a:ext cx="2571750" cy="1781175"/>
                          </a:xfrm>
                          <a:prstGeom prst="rect">
                            <a:avLst/>
                          </a:prstGeom>
                          <a:ln/>
                        </pic:spPr>
                      </pic:pic>
                    </a:graphicData>
                  </a:graphic>
                </wp:inline>
              </w:drawing>
            </w:r>
          </w:p>
        </w:tc>
      </w:tr>
    </w:tbl>
    <w:p w14:paraId="5BD59F82" w14:textId="77777777" w:rsidR="00285D66" w:rsidRDefault="00285D66" w:rsidP="00285D66"/>
    <w:p w14:paraId="2D551346" w14:textId="77777777" w:rsidR="00285D66" w:rsidRDefault="00285D66" w:rsidP="00285D66"/>
    <w:p w14:paraId="33D11E20" w14:textId="77777777" w:rsidR="00285D66" w:rsidRDefault="00285D66" w:rsidP="00285D66"/>
    <w:p w14:paraId="787D8637" w14:textId="77777777" w:rsidR="00285D66" w:rsidRDefault="00285D66" w:rsidP="00285D66">
      <w:r>
        <w:br w:type="page"/>
      </w:r>
    </w:p>
    <w:p w14:paraId="0292EEF6" w14:textId="77777777" w:rsidR="00285D66" w:rsidRPr="00761EDE" w:rsidRDefault="00285D66" w:rsidP="00761EDE">
      <w:pPr>
        <w:pStyle w:val="Ttulo3"/>
        <w:rPr>
          <w:b w:val="0"/>
          <w:sz w:val="28"/>
          <w:szCs w:val="28"/>
        </w:rPr>
      </w:pPr>
      <w:bookmarkStart w:id="587" w:name="_Toc510799486"/>
      <w:r w:rsidRPr="00761EDE">
        <w:rPr>
          <w:b w:val="0"/>
          <w:sz w:val="28"/>
          <w:szCs w:val="28"/>
        </w:rPr>
        <w:lastRenderedPageBreak/>
        <w:t>Código microSD-01-LeerEscribir</w:t>
      </w:r>
      <w:bookmarkEnd w:id="587"/>
    </w:p>
    <w:p w14:paraId="59E5F3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5CCFEBB"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&lt;SPI.h&gt;</w:t>
      </w:r>
    </w:p>
    <w:p w14:paraId="04553F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&lt;SD.h&gt;</w:t>
      </w:r>
    </w:p>
    <w:p w14:paraId="555FA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FDC8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File myFile;</w:t>
      </w:r>
    </w:p>
    <w:p w14:paraId="33013C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18652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 {</w:t>
      </w:r>
    </w:p>
    <w:p w14:paraId="291F68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serial communications and wait for port to open:</w:t>
      </w:r>
    </w:p>
    <w:p w14:paraId="35038C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643703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(!Serial) {</w:t>
      </w:r>
    </w:p>
    <w:p w14:paraId="2D9717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wait for serial port to connect. Needed for native USB port only</w:t>
      </w:r>
    </w:p>
    <w:p w14:paraId="1879829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892E61F"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692E6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"Initializing SD card..."</w:t>
      </w:r>
      <w:r w:rsidRPr="000761F9">
        <w:rPr>
          <w:rFonts w:ascii="Consolas" w:eastAsia="Times New Roman" w:hAnsi="Consolas" w:cs="Times New Roman"/>
          <w:color w:val="D4D4D4"/>
          <w:sz w:val="21"/>
          <w:szCs w:val="21"/>
          <w:lang w:val="en-US"/>
        </w:rPr>
        <w:t>);</w:t>
      </w:r>
    </w:p>
    <w:p w14:paraId="4CB072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8151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(!SD.</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w:t>
      </w:r>
    </w:p>
    <w:p w14:paraId="4BAF05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failed!"</w:t>
      </w:r>
      <w:r w:rsidRPr="000761F9">
        <w:rPr>
          <w:rFonts w:ascii="Consolas" w:eastAsia="Times New Roman" w:hAnsi="Consolas" w:cs="Times New Roman"/>
          <w:color w:val="D4D4D4"/>
          <w:sz w:val="21"/>
          <w:szCs w:val="21"/>
          <w:lang w:val="en-US"/>
        </w:rPr>
        <w:t>);</w:t>
      </w:r>
    </w:p>
    <w:p w14:paraId="147A68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3710E3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DFFA1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done."</w:t>
      </w:r>
      <w:r w:rsidRPr="000761F9">
        <w:rPr>
          <w:rFonts w:ascii="Consolas" w:eastAsia="Times New Roman" w:hAnsi="Consolas" w:cs="Times New Roman"/>
          <w:color w:val="D4D4D4"/>
          <w:sz w:val="21"/>
          <w:szCs w:val="21"/>
          <w:lang w:val="en-US"/>
        </w:rPr>
        <w:t>);</w:t>
      </w:r>
    </w:p>
    <w:p w14:paraId="72D0C7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E8C2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the file. note that only one file can be open at a time,</w:t>
      </w:r>
    </w:p>
    <w:p w14:paraId="716FCFF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so you have to close this one before opening another.</w:t>
      </w:r>
    </w:p>
    <w:p w14:paraId="698AE7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 FILE_WRITE);</w:t>
      </w:r>
    </w:p>
    <w:p w14:paraId="10D5F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A6C6A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opened okay, write to it:</w:t>
      </w:r>
    </w:p>
    <w:p w14:paraId="2C3533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1000DC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"Writing to test.txt..."</w:t>
      </w:r>
      <w:r w:rsidRPr="000761F9">
        <w:rPr>
          <w:rFonts w:ascii="Consolas" w:eastAsia="Times New Roman" w:hAnsi="Consolas" w:cs="Times New Roman"/>
          <w:color w:val="D4D4D4"/>
          <w:sz w:val="21"/>
          <w:szCs w:val="21"/>
          <w:lang w:val="en-US"/>
        </w:rPr>
        <w:t>);</w:t>
      </w:r>
    </w:p>
    <w:p w14:paraId="0C0A2A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"testing 1, 2, 3."</w:t>
      </w:r>
      <w:r w:rsidRPr="000761F9">
        <w:rPr>
          <w:rFonts w:ascii="Consolas" w:eastAsia="Times New Roman" w:hAnsi="Consolas" w:cs="Times New Roman"/>
          <w:color w:val="D4D4D4"/>
          <w:sz w:val="21"/>
          <w:szCs w:val="21"/>
          <w:lang w:val="en-US"/>
        </w:rPr>
        <w:t>);</w:t>
      </w:r>
    </w:p>
    <w:p w14:paraId="7D202A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close the file:</w:t>
      </w:r>
    </w:p>
    <w:p w14:paraId="561B28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6AE4FA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"done."</w:t>
      </w:r>
      <w:r w:rsidRPr="000761F9">
        <w:rPr>
          <w:rFonts w:ascii="Consolas" w:eastAsia="Times New Roman" w:hAnsi="Consolas" w:cs="Times New Roman"/>
          <w:color w:val="D4D4D4"/>
          <w:sz w:val="21"/>
          <w:szCs w:val="21"/>
          <w:lang w:val="en-US"/>
        </w:rPr>
        <w:t>);</w:t>
      </w:r>
    </w:p>
    <w:p w14:paraId="6D6C7C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75F75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2D7A49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476547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3645F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CC387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re-open the file for reading:</w:t>
      </w:r>
    </w:p>
    <w:p w14:paraId="44205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27A1B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03486B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0C4A2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355B2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read from the file until there's nothing else in it:</w:t>
      </w:r>
    </w:p>
    <w:p w14:paraId="59AD0C83"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C586C0"/>
          <w:sz w:val="21"/>
          <w:szCs w:val="21"/>
          <w:lang w:val="en-US"/>
        </w:rPr>
        <w:t>while</w:t>
      </w:r>
      <w:r w:rsidRPr="008B416B">
        <w:rPr>
          <w:rFonts w:ascii="Consolas" w:eastAsia="Times New Roman" w:hAnsi="Consolas" w:cs="Times New Roman"/>
          <w:color w:val="D4D4D4"/>
          <w:sz w:val="21"/>
          <w:szCs w:val="21"/>
          <w:lang w:val="en-US"/>
        </w:rPr>
        <w:t xml:space="preserve"> (myFile.</w:t>
      </w:r>
      <w:r w:rsidRPr="008B416B">
        <w:rPr>
          <w:rFonts w:ascii="Consolas" w:eastAsia="Times New Roman" w:hAnsi="Consolas" w:cs="Times New Roman"/>
          <w:color w:val="DCDCAA"/>
          <w:sz w:val="21"/>
          <w:szCs w:val="21"/>
          <w:lang w:val="en-US"/>
        </w:rPr>
        <w:t>available</w:t>
      </w:r>
      <w:r w:rsidRPr="008B416B">
        <w:rPr>
          <w:rFonts w:ascii="Consolas" w:eastAsia="Times New Roman" w:hAnsi="Consolas" w:cs="Times New Roman"/>
          <w:color w:val="D4D4D4"/>
          <w:sz w:val="21"/>
          <w:szCs w:val="21"/>
          <w:lang w:val="en-US"/>
        </w:rPr>
        <w:t>()) {</w:t>
      </w:r>
    </w:p>
    <w:p w14:paraId="5EC5E7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write</w:t>
      </w:r>
      <w:r w:rsidRPr="000761F9">
        <w:rPr>
          <w:rFonts w:ascii="Consolas" w:eastAsia="Times New Roman" w:hAnsi="Consolas" w:cs="Times New Roman"/>
          <w:color w:val="D4D4D4"/>
          <w:sz w:val="21"/>
          <w:szCs w:val="21"/>
          <w:lang w:val="en-US"/>
        </w:rPr>
        <w:t>(myFile.</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694EFC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64731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 close the file:</w:t>
      </w:r>
    </w:p>
    <w:p w14:paraId="44505F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5A64B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65DBD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3D0451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69BDCF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1C8C5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E583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92E3E8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 {</w:t>
      </w:r>
    </w:p>
    <w:p w14:paraId="1E21D6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nothing happens after setup</w:t>
      </w:r>
    </w:p>
    <w:p w14:paraId="1329F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4C926F81" w14:textId="77777777" w:rsidR="00285D66" w:rsidRPr="000761F9" w:rsidRDefault="00285D66" w:rsidP="00285D66"/>
    <w:p w14:paraId="28CC9303" w14:textId="77777777" w:rsidR="00285D66" w:rsidRDefault="00285D66" w:rsidP="00285D66">
      <w:pPr>
        <w:rPr>
          <w:b/>
          <w:color w:val="538DD4"/>
        </w:rPr>
      </w:pPr>
      <w:r>
        <w:br w:type="page"/>
      </w:r>
    </w:p>
    <w:p w14:paraId="4B30AA30" w14:textId="77777777" w:rsidR="00285D66" w:rsidRPr="000D161B" w:rsidRDefault="00285D66" w:rsidP="000D161B">
      <w:pPr>
        <w:pStyle w:val="Ttulo2"/>
        <w:rPr>
          <w:b/>
          <w:sz w:val="32"/>
          <w:szCs w:val="32"/>
        </w:rPr>
      </w:pPr>
      <w:bookmarkStart w:id="588" w:name="_Ref510798494"/>
      <w:bookmarkStart w:id="589" w:name="_Toc510799487"/>
      <w:r w:rsidRPr="000D161B">
        <w:rPr>
          <w:b/>
          <w:sz w:val="32"/>
          <w:szCs w:val="32"/>
        </w:rPr>
        <w:lastRenderedPageBreak/>
        <w:t>Caso de prueba Integración WIFI y Cámara</w:t>
      </w:r>
      <w:bookmarkEnd w:id="588"/>
      <w:bookmarkEnd w:id="589"/>
    </w:p>
    <w:p w14:paraId="24FDD3F2"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028E980A"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8B8C2F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31BF4E4" w14:textId="77777777" w:rsidR="00285D66" w:rsidRDefault="00285D66" w:rsidP="00285D66">
            <w:pPr>
              <w:jc w:val="center"/>
            </w:pPr>
            <w:r>
              <w:t>Fase 1 - Módulo WIFI ESP8266 y Cámara OV7670</w:t>
            </w:r>
          </w:p>
        </w:tc>
      </w:tr>
      <w:tr w:rsidR="00285D66" w14:paraId="037FA8E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6B5681"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E26669" w14:textId="77777777" w:rsidR="00285D66" w:rsidRDefault="00285D66" w:rsidP="00285D66">
            <w:pPr>
              <w:jc w:val="center"/>
            </w:pPr>
            <w:r>
              <w:t>integración-fase1-transmisión</w:t>
            </w:r>
          </w:p>
        </w:tc>
      </w:tr>
      <w:tr w:rsidR="00285D66" w14:paraId="7228FC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083A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48A685" w14:textId="77777777" w:rsidR="00285D66" w:rsidRDefault="00285D66" w:rsidP="00285D66">
            <w:pPr>
              <w:jc w:val="center"/>
            </w:pPr>
            <w:r>
              <w:t>Transmisión de imágenes a la PC</w:t>
            </w:r>
          </w:p>
        </w:tc>
      </w:tr>
      <w:tr w:rsidR="00285D66" w14:paraId="75CF35E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7B19C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991533" w14:textId="77777777" w:rsidR="00285D66" w:rsidRDefault="00285D66" w:rsidP="00285D66">
            <w:pPr>
              <w:jc w:val="center"/>
            </w:pPr>
            <w:r>
              <w:t>Determinar desempeño en la transmisión de imágenes y correcta comunicación entre el ESP8266 y OV7670 mediante un Arduino UNO.</w:t>
            </w:r>
          </w:p>
        </w:tc>
      </w:tr>
      <w:tr w:rsidR="00285D66" w14:paraId="16F175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5463E5"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8914D8" w14:textId="28BEFD1A" w:rsidR="00285D66" w:rsidRDefault="00285D66" w:rsidP="00285D66">
            <w:pPr>
              <w:jc w:val="center"/>
            </w:pPr>
            <w:r>
              <w:t xml:space="preserve">Se desea conectar el módulo ESP8266, y el OV7670 a un mismo Arduino UNO, para probar la transmisión, vía Wifi, de una </w:t>
            </w:r>
            <w:r w:rsidR="00F304C9">
              <w:t>imagen</w:t>
            </w:r>
            <w:r>
              <w:t xml:space="preserve"> a la PC. </w:t>
            </w:r>
          </w:p>
        </w:tc>
      </w:tr>
      <w:tr w:rsidR="00285D66" w14:paraId="68663E4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82F6066"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C920211" w14:textId="77777777" w:rsidR="00285D66" w:rsidRDefault="00285D66" w:rsidP="00285D66">
            <w:pPr>
              <w:jc w:val="center"/>
            </w:pPr>
            <w:r>
              <w:t xml:space="preserve">Poder enviar al menos una imagen desde el Arduino UNO, a la PC. </w:t>
            </w:r>
          </w:p>
        </w:tc>
      </w:tr>
      <w:tr w:rsidR="00285D66" w14:paraId="70E98D9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7056E1"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C1BFD8" w14:textId="77777777" w:rsidR="00285D66" w:rsidRDefault="00285D66" w:rsidP="00285D66">
            <w:pPr>
              <w:jc w:val="center"/>
            </w:pPr>
            <w:r>
              <w:t>Mala conexión o ensamblado, errores en transmisión</w:t>
            </w:r>
          </w:p>
        </w:tc>
      </w:tr>
      <w:tr w:rsidR="00285D66" w14:paraId="7735588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AE9EF0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841EFD" w14:textId="77777777" w:rsidR="00285D66" w:rsidRDefault="00285D66" w:rsidP="00285D66">
            <w:pPr>
              <w:jc w:val="center"/>
            </w:pPr>
            <w:r>
              <w:t>Es necesario alimentar el ESP8266 por separado con 3.5V</w:t>
            </w:r>
          </w:p>
          <w:p w14:paraId="66A586E8" w14:textId="77777777" w:rsidR="00285D66" w:rsidRDefault="00285D66" w:rsidP="00285D66">
            <w:pPr>
              <w:jc w:val="center"/>
            </w:pPr>
          </w:p>
        </w:tc>
      </w:tr>
      <w:tr w:rsidR="00285D66" w14:paraId="7AB8E8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933D77"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A9DE11" w14:textId="77777777" w:rsidR="00285D66" w:rsidRDefault="00285D66" w:rsidP="00285D66">
            <w:pPr>
              <w:jc w:val="center"/>
            </w:pPr>
            <w:r>
              <w:t>Módulo Arduino UNO</w:t>
            </w:r>
          </w:p>
          <w:p w14:paraId="22B8F1DE" w14:textId="77777777" w:rsidR="00285D66" w:rsidRDefault="00285D66" w:rsidP="00285D66">
            <w:pPr>
              <w:jc w:val="center"/>
            </w:pPr>
            <w:r>
              <w:t>OV7670</w:t>
            </w:r>
          </w:p>
          <w:p w14:paraId="2C239443" w14:textId="77777777" w:rsidR="00285D66" w:rsidRDefault="00285D66" w:rsidP="00285D66">
            <w:pPr>
              <w:jc w:val="center"/>
            </w:pPr>
            <w:r>
              <w:t>ESP8266</w:t>
            </w:r>
          </w:p>
          <w:p w14:paraId="6BFB942C" w14:textId="77777777" w:rsidR="00285D66" w:rsidRDefault="00285D66" w:rsidP="00285D66">
            <w:pPr>
              <w:jc w:val="center"/>
            </w:pPr>
            <w:r>
              <w:t>Cables Hembra-Macho (18 pines)</w:t>
            </w:r>
          </w:p>
          <w:p w14:paraId="2D7040EA" w14:textId="77777777" w:rsidR="00285D66" w:rsidRDefault="00285D66" w:rsidP="00285D66">
            <w:pPr>
              <w:jc w:val="center"/>
            </w:pPr>
            <w:r>
              <w:t>PC</w:t>
            </w:r>
          </w:p>
          <w:p w14:paraId="46771E42" w14:textId="77777777" w:rsidR="00285D66" w:rsidRDefault="00285D66" w:rsidP="00285D66">
            <w:pPr>
              <w:jc w:val="center"/>
            </w:pPr>
            <w:r>
              <w:t>Portapilas 3 x AA</w:t>
            </w:r>
          </w:p>
          <w:p w14:paraId="62D0AE3B" w14:textId="77777777" w:rsidR="00285D66" w:rsidRDefault="00285D66" w:rsidP="00285D66">
            <w:pPr>
              <w:jc w:val="center"/>
            </w:pPr>
            <w:r>
              <w:t>Protoboard</w:t>
            </w:r>
          </w:p>
        </w:tc>
      </w:tr>
      <w:tr w:rsidR="00285D66" w14:paraId="528813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2C0F7C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EE42DD" w14:textId="77777777" w:rsidR="00285D66" w:rsidRDefault="00285D66" w:rsidP="00285D66">
            <w:pPr>
              <w:jc w:val="center"/>
            </w:pPr>
            <w:r>
              <w:t>Schlapp-Mansilla</w:t>
            </w:r>
          </w:p>
        </w:tc>
      </w:tr>
      <w:tr w:rsidR="00285D66" w14:paraId="7A9E00D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656D7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3262D20" w14:textId="77777777" w:rsidR="00285D66" w:rsidRDefault="00285D66" w:rsidP="00285D66">
            <w:pPr>
              <w:jc w:val="center"/>
            </w:pPr>
            <w:r>
              <w:t>14-04-2017</w:t>
            </w:r>
          </w:p>
        </w:tc>
      </w:tr>
      <w:tr w:rsidR="00285D66" w14:paraId="63B4F2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A93E8C4"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556FF6" w14:textId="0309C1CF" w:rsidR="00285D66" w:rsidRDefault="00285D66" w:rsidP="00285D66">
            <w:pPr>
              <w:jc w:val="center"/>
            </w:pPr>
            <w:r>
              <w:t xml:space="preserve">[1]Falla, se supone que uno de los motivos es el alto procesamiento que efectúa el Arduino UNO, haciendo buffering de la OV7670, la cual no cuenta con chip propio. </w:t>
            </w:r>
            <w:r w:rsidR="00F304C9">
              <w:t>Además,</w:t>
            </w:r>
            <w:r>
              <w:t xml:space="preserve"> para optimizar la velocidad se utilizan los registros a bajo nivel del Arduino UNO, lo que genera problemas en la transmisión al ESP8266, de esta forma éste no puede cumplir la entrega de los paquetes por WIFI. </w:t>
            </w:r>
          </w:p>
        </w:tc>
      </w:tr>
      <w:tr w:rsidR="00285D66" w14:paraId="3C416F4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BAAE71"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2EA96" w14:textId="77777777" w:rsidR="00285D66" w:rsidRDefault="00285D66" w:rsidP="00285D66">
            <w:pPr>
              <w:jc w:val="center"/>
            </w:pPr>
            <w:r>
              <w:t>[1]integración-fase1-transmisión.ino</w:t>
            </w:r>
          </w:p>
          <w:p w14:paraId="7BAE458B" w14:textId="77777777" w:rsidR="00285D66" w:rsidRDefault="00285D66" w:rsidP="00285D66">
            <w:pPr>
              <w:jc w:val="center"/>
            </w:pPr>
          </w:p>
          <w:p w14:paraId="67AEE985" w14:textId="77777777" w:rsidR="00285D66" w:rsidRDefault="00285D66" w:rsidP="00285D66">
            <w:pPr>
              <w:jc w:val="center"/>
            </w:pPr>
          </w:p>
        </w:tc>
      </w:tr>
      <w:tr w:rsidR="00285D66" w14:paraId="550C630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55E595"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B555E38" w14:textId="77777777" w:rsidR="00285D66" w:rsidRDefault="00285D66" w:rsidP="00285D66">
            <w:pPr>
              <w:jc w:val="center"/>
              <w:rPr>
                <w:i/>
                <w:color w:val="2E74B5"/>
              </w:rPr>
            </w:pPr>
            <w:r>
              <w:rPr>
                <w:i/>
                <w:noProof/>
                <w:color w:val="2E74B5"/>
              </w:rPr>
              <w:drawing>
                <wp:inline distT="114300" distB="114300" distL="114300" distR="114300" wp14:anchorId="558542E4" wp14:editId="746404E2">
                  <wp:extent cx="2514600" cy="181927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8"/>
                          <a:srcRect/>
                          <a:stretch>
                            <a:fillRect/>
                          </a:stretch>
                        </pic:blipFill>
                        <pic:spPr>
                          <a:xfrm>
                            <a:off x="0" y="0"/>
                            <a:ext cx="2514600" cy="1819275"/>
                          </a:xfrm>
                          <a:prstGeom prst="rect">
                            <a:avLst/>
                          </a:prstGeom>
                          <a:ln/>
                        </pic:spPr>
                      </pic:pic>
                    </a:graphicData>
                  </a:graphic>
                </wp:inline>
              </w:drawing>
            </w:r>
            <w:r>
              <w:rPr>
                <w:i/>
                <w:noProof/>
                <w:color w:val="2E74B5"/>
              </w:rPr>
              <w:drawing>
                <wp:inline distT="114300" distB="114300" distL="114300" distR="114300" wp14:anchorId="3C1C4D0F" wp14:editId="24C51523">
                  <wp:extent cx="2376488" cy="1785054"/>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2376488" cy="1785054"/>
                          </a:xfrm>
                          <a:prstGeom prst="rect">
                            <a:avLst/>
                          </a:prstGeom>
                          <a:ln/>
                        </pic:spPr>
                      </pic:pic>
                    </a:graphicData>
                  </a:graphic>
                </wp:inline>
              </w:drawing>
            </w:r>
          </w:p>
        </w:tc>
      </w:tr>
      <w:tr w:rsidR="00285D66" w14:paraId="2DB463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4112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76B46A" w14:textId="77777777" w:rsidR="00285D66" w:rsidRDefault="00285D66" w:rsidP="00285D66">
            <w:pPr>
              <w:rPr>
                <w:i/>
                <w:color w:val="2E74B5"/>
              </w:rPr>
            </w:pPr>
            <w:r>
              <w:rPr>
                <w:i/>
                <w:noProof/>
                <w:color w:val="2E74B5"/>
              </w:rPr>
              <w:drawing>
                <wp:inline distT="114300" distB="114300" distL="114300" distR="114300" wp14:anchorId="37C8ADA4" wp14:editId="28BA42D3">
                  <wp:extent cx="4210050" cy="32004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9"/>
                          <a:srcRect/>
                          <a:stretch>
                            <a:fillRect/>
                          </a:stretch>
                        </pic:blipFill>
                        <pic:spPr>
                          <a:xfrm>
                            <a:off x="0" y="0"/>
                            <a:ext cx="4210050" cy="3200400"/>
                          </a:xfrm>
                          <a:prstGeom prst="rect">
                            <a:avLst/>
                          </a:prstGeom>
                          <a:ln/>
                        </pic:spPr>
                      </pic:pic>
                    </a:graphicData>
                  </a:graphic>
                </wp:inline>
              </w:drawing>
            </w:r>
          </w:p>
          <w:p w14:paraId="42F4357A" w14:textId="77777777" w:rsidR="00285D66" w:rsidRDefault="00285D66" w:rsidP="00285D66">
            <w:pPr>
              <w:rPr>
                <w:i/>
                <w:color w:val="2E74B5"/>
              </w:rPr>
            </w:pPr>
            <w:r>
              <w:rPr>
                <w:i/>
                <w:noProof/>
                <w:color w:val="2E74B5"/>
              </w:rPr>
              <w:drawing>
                <wp:inline distT="114300" distB="114300" distL="114300" distR="114300" wp14:anchorId="0CA24EC1" wp14:editId="49B3FB22">
                  <wp:extent cx="3105150" cy="146685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0"/>
                          <a:srcRect/>
                          <a:stretch>
                            <a:fillRect/>
                          </a:stretch>
                        </pic:blipFill>
                        <pic:spPr>
                          <a:xfrm>
                            <a:off x="0" y="0"/>
                            <a:ext cx="3105150" cy="1466850"/>
                          </a:xfrm>
                          <a:prstGeom prst="rect">
                            <a:avLst/>
                          </a:prstGeom>
                          <a:ln/>
                        </pic:spPr>
                      </pic:pic>
                    </a:graphicData>
                  </a:graphic>
                </wp:inline>
              </w:drawing>
            </w:r>
          </w:p>
        </w:tc>
      </w:tr>
    </w:tbl>
    <w:p w14:paraId="7C5E2CC9" w14:textId="77777777" w:rsidR="00285D66" w:rsidRDefault="00285D66" w:rsidP="00285D66"/>
    <w:p w14:paraId="43E92869" w14:textId="77777777" w:rsidR="00285D66" w:rsidRPr="000D161B" w:rsidRDefault="00285D66" w:rsidP="000D161B">
      <w:pPr>
        <w:pStyle w:val="Ttulo2"/>
        <w:rPr>
          <w:b/>
          <w:sz w:val="32"/>
          <w:szCs w:val="32"/>
        </w:rPr>
      </w:pPr>
      <w:bookmarkStart w:id="590" w:name="_Ref509651238"/>
      <w:bookmarkStart w:id="591" w:name="_Toc510799488"/>
      <w:r w:rsidRPr="000D161B">
        <w:rPr>
          <w:b/>
          <w:sz w:val="32"/>
          <w:szCs w:val="32"/>
        </w:rPr>
        <w:lastRenderedPageBreak/>
        <w:t>Caso de prueba Cámara OV 7670</w:t>
      </w:r>
      <w:bookmarkEnd w:id="590"/>
      <w:bookmarkEnd w:id="591"/>
    </w:p>
    <w:p w14:paraId="62C014B1"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917D874"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DE6AE40"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15B7D94B" w14:textId="77777777" w:rsidR="00285D66" w:rsidRDefault="00285D66" w:rsidP="00285D66">
            <w:pPr>
              <w:jc w:val="center"/>
            </w:pPr>
            <w:r>
              <w:t>Probar la conectividad de la Cámara OV 7670 con un Arduino Uno</w:t>
            </w:r>
          </w:p>
        </w:tc>
      </w:tr>
      <w:tr w:rsidR="00285D66" w14:paraId="321DF2E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D7BB8C"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42C8CC" w14:textId="77777777" w:rsidR="00285D66" w:rsidRDefault="00285D66" w:rsidP="00285D66">
            <w:pPr>
              <w:jc w:val="center"/>
            </w:pPr>
            <w:r>
              <w:t>CAMOV7670-01-conectividad</w:t>
            </w:r>
          </w:p>
        </w:tc>
      </w:tr>
      <w:tr w:rsidR="00285D66" w14:paraId="772C4DE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1FC7BF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2D33E3" w14:textId="77777777" w:rsidR="00285D66" w:rsidRDefault="00285D66" w:rsidP="00285D66">
            <w:pPr>
              <w:jc w:val="center"/>
            </w:pPr>
            <w:r>
              <w:t>Comunicación del Arduino UNO con la Cámara</w:t>
            </w:r>
          </w:p>
        </w:tc>
      </w:tr>
      <w:tr w:rsidR="00285D66" w14:paraId="7B7E26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B65B5B"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DB9F61" w14:textId="77777777" w:rsidR="00285D66" w:rsidRDefault="00285D66" w:rsidP="00285D66">
            <w:pPr>
              <w:jc w:val="center"/>
            </w:pPr>
            <w:r>
              <w:t>Determinar el funcionamiento del módulo</w:t>
            </w:r>
          </w:p>
        </w:tc>
      </w:tr>
      <w:tr w:rsidR="00285D66" w14:paraId="3A47DB5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E9DE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C85DB" w14:textId="77777777" w:rsidR="00285D66" w:rsidRDefault="00285D66" w:rsidP="00285D66">
            <w:pPr>
              <w:jc w:val="center"/>
            </w:pPr>
            <w:r>
              <w:t xml:space="preserve">Se desea conectar el módulo OV7670 por medio de un módulo Arduino UNO a la PC. </w:t>
            </w:r>
          </w:p>
        </w:tc>
      </w:tr>
      <w:tr w:rsidR="00285D66" w14:paraId="5860B02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B6FFC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7E9D2E" w14:textId="77777777" w:rsidR="00285D66" w:rsidRDefault="00285D66" w:rsidP="00285D66">
            <w:pPr>
              <w:jc w:val="center"/>
            </w:pPr>
            <w:r>
              <w:t xml:space="preserve">Poder enviar al menos una imagen desde el módulo, a través del Arduino UNO, a la PC. </w:t>
            </w:r>
          </w:p>
        </w:tc>
      </w:tr>
      <w:tr w:rsidR="00285D66" w14:paraId="3C2C8A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53663F"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8645B1" w14:textId="77777777" w:rsidR="00285D66" w:rsidRDefault="00285D66" w:rsidP="00285D66">
            <w:pPr>
              <w:jc w:val="center"/>
            </w:pPr>
            <w:r>
              <w:t>Mala conexión o ensamblado, errores en transmisión</w:t>
            </w:r>
          </w:p>
        </w:tc>
      </w:tr>
      <w:tr w:rsidR="00285D66" w14:paraId="281291F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BA78B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B4B3BA" w14:textId="77777777" w:rsidR="00285D66" w:rsidRDefault="00285D66" w:rsidP="00285D66">
            <w:pPr>
              <w:jc w:val="center"/>
            </w:pPr>
            <w:r>
              <w:t xml:space="preserve">Testear la transferencia de imágenes con una velocidad en el puerto serie de </w:t>
            </w:r>
          </w:p>
          <w:p w14:paraId="765FE4D2" w14:textId="77777777" w:rsidR="00285D66" w:rsidRDefault="00285D66" w:rsidP="00285D66">
            <w:pPr>
              <w:jc w:val="center"/>
            </w:pPr>
            <w:r>
              <w:t xml:space="preserve">[1]CAM=OV7670 a 9200 baudios </w:t>
            </w:r>
          </w:p>
          <w:p w14:paraId="57DA4F0A" w14:textId="77777777" w:rsidR="00285D66" w:rsidRDefault="00285D66" w:rsidP="00285D66">
            <w:pPr>
              <w:jc w:val="center"/>
            </w:pPr>
          </w:p>
          <w:p w14:paraId="6D170B1F" w14:textId="77777777" w:rsidR="00285D66" w:rsidRDefault="00285D66" w:rsidP="00285D66">
            <w:pPr>
              <w:jc w:val="center"/>
            </w:pPr>
          </w:p>
        </w:tc>
      </w:tr>
      <w:tr w:rsidR="00285D66" w14:paraId="46AC02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B763AD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C5E51" w14:textId="77777777" w:rsidR="00285D66" w:rsidRDefault="00285D66" w:rsidP="00285D66">
            <w:pPr>
              <w:jc w:val="center"/>
            </w:pPr>
            <w:r>
              <w:t>Módulo Arduino UNO</w:t>
            </w:r>
          </w:p>
          <w:p w14:paraId="227B07FE" w14:textId="77777777" w:rsidR="00285D66" w:rsidRDefault="00285D66" w:rsidP="00285D66">
            <w:pPr>
              <w:jc w:val="center"/>
            </w:pPr>
            <w:r>
              <w:t>OV7670</w:t>
            </w:r>
          </w:p>
          <w:p w14:paraId="64EE6873" w14:textId="77777777" w:rsidR="00285D66" w:rsidRDefault="00285D66" w:rsidP="00285D66">
            <w:pPr>
              <w:jc w:val="center"/>
            </w:pPr>
            <w:r>
              <w:t>Cables Hembra-Macho (18 pines)</w:t>
            </w:r>
          </w:p>
          <w:p w14:paraId="2929E111" w14:textId="77777777" w:rsidR="00285D66" w:rsidRDefault="00285D66" w:rsidP="00285D66">
            <w:pPr>
              <w:jc w:val="center"/>
            </w:pPr>
            <w:r>
              <w:t>PC</w:t>
            </w:r>
          </w:p>
        </w:tc>
      </w:tr>
      <w:tr w:rsidR="00285D66" w14:paraId="175381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DA3AE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126904" w14:textId="77777777" w:rsidR="00285D66" w:rsidRDefault="00285D66" w:rsidP="00285D66">
            <w:pPr>
              <w:jc w:val="center"/>
            </w:pPr>
            <w:r>
              <w:t>Schlapp-Mansilla</w:t>
            </w:r>
          </w:p>
        </w:tc>
      </w:tr>
      <w:tr w:rsidR="00285D66" w14:paraId="4306A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A22DF9"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DCAAAC8" w14:textId="77777777" w:rsidR="00285D66" w:rsidRDefault="00285D66" w:rsidP="00285D66">
            <w:pPr>
              <w:jc w:val="center"/>
            </w:pPr>
            <w:r>
              <w:t>8-3-2017</w:t>
            </w:r>
          </w:p>
        </w:tc>
      </w:tr>
      <w:tr w:rsidR="00285D66" w14:paraId="08B10FB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27BA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FFF1AB9" w14:textId="77777777" w:rsidR="00285D66" w:rsidRDefault="00285D66" w:rsidP="00285D66">
            <w:pPr>
              <w:jc w:val="center"/>
            </w:pPr>
            <w:r>
              <w:t xml:space="preserve">[1]Se consigue transmitir una imagen con éxito. </w:t>
            </w:r>
          </w:p>
        </w:tc>
      </w:tr>
      <w:tr w:rsidR="00285D66" w14:paraId="4DF4DC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B39CAC"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8E1BC6" w14:textId="77777777" w:rsidR="00285D66" w:rsidRDefault="00285D66" w:rsidP="00285D66">
            <w:pPr>
              <w:jc w:val="center"/>
            </w:pPr>
            <w:r>
              <w:rPr>
                <w:rFonts w:ascii="Arial Unicode MS" w:eastAsia="Arial Unicode MS" w:hAnsi="Arial Unicode MS" w:cs="Arial Unicode MS"/>
              </w:rPr>
              <w:t>[1]camaraOV7670.ino → En Arduino</w:t>
            </w:r>
          </w:p>
          <w:p w14:paraId="5ACC31A0" w14:textId="77777777" w:rsidR="00285D66" w:rsidRDefault="00285D66" w:rsidP="00285D66">
            <w:pPr>
              <w:jc w:val="center"/>
            </w:pPr>
            <w:r>
              <w:rPr>
                <w:rFonts w:ascii="Arial Unicode MS" w:eastAsia="Arial Unicode MS" w:hAnsi="Arial Unicode MS" w:cs="Arial Unicode MS"/>
              </w:rPr>
              <w:t>BMP.java, SimpleRead.java→ En PC (Capturar y armar la imagen)</w:t>
            </w:r>
          </w:p>
          <w:p w14:paraId="6698B7E4" w14:textId="77777777" w:rsidR="00285D66" w:rsidRDefault="00285D66" w:rsidP="00285D66">
            <w:pPr>
              <w:jc w:val="center"/>
            </w:pPr>
          </w:p>
          <w:p w14:paraId="0BD38DD5" w14:textId="77777777" w:rsidR="00285D66" w:rsidRDefault="00285D66" w:rsidP="00285D66">
            <w:pPr>
              <w:jc w:val="center"/>
            </w:pPr>
          </w:p>
        </w:tc>
      </w:tr>
      <w:tr w:rsidR="00285D66" w14:paraId="17FC570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B63679"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A548842" w14:textId="77777777" w:rsidR="00285D66" w:rsidRDefault="00285D66" w:rsidP="00285D66">
            <w:pPr>
              <w:jc w:val="center"/>
              <w:rPr>
                <w:i/>
                <w:color w:val="2E74B5"/>
              </w:rPr>
            </w:pPr>
            <w:r>
              <w:rPr>
                <w:i/>
                <w:noProof/>
                <w:color w:val="2E74B5"/>
              </w:rPr>
              <w:drawing>
                <wp:inline distT="114300" distB="114300" distL="114300" distR="114300" wp14:anchorId="18B629F6" wp14:editId="1F747758">
                  <wp:extent cx="2514600" cy="1819275"/>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8"/>
                          <a:srcRect/>
                          <a:stretch>
                            <a:fillRect/>
                          </a:stretch>
                        </pic:blipFill>
                        <pic:spPr>
                          <a:xfrm>
                            <a:off x="0" y="0"/>
                            <a:ext cx="2514600" cy="1819275"/>
                          </a:xfrm>
                          <a:prstGeom prst="rect">
                            <a:avLst/>
                          </a:prstGeom>
                          <a:ln/>
                        </pic:spPr>
                      </pic:pic>
                    </a:graphicData>
                  </a:graphic>
                </wp:inline>
              </w:drawing>
            </w:r>
          </w:p>
        </w:tc>
      </w:tr>
      <w:tr w:rsidR="00285D66" w14:paraId="39C215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41FA1"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E4D24" w14:textId="77777777" w:rsidR="00285D66" w:rsidRDefault="00285D66" w:rsidP="00285D66">
            <w:pPr>
              <w:rPr>
                <w:i/>
                <w:color w:val="2E74B5"/>
              </w:rPr>
            </w:pPr>
            <w:r>
              <w:rPr>
                <w:i/>
                <w:noProof/>
                <w:color w:val="2E74B5"/>
              </w:rPr>
              <w:drawing>
                <wp:inline distT="114300" distB="114300" distL="114300" distR="114300" wp14:anchorId="52132E8E" wp14:editId="44EDD148">
                  <wp:extent cx="4210050" cy="32004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9"/>
                          <a:srcRect/>
                          <a:stretch>
                            <a:fillRect/>
                          </a:stretch>
                        </pic:blipFill>
                        <pic:spPr>
                          <a:xfrm>
                            <a:off x="0" y="0"/>
                            <a:ext cx="4210050" cy="3200400"/>
                          </a:xfrm>
                          <a:prstGeom prst="rect">
                            <a:avLst/>
                          </a:prstGeom>
                          <a:ln/>
                        </pic:spPr>
                      </pic:pic>
                    </a:graphicData>
                  </a:graphic>
                </wp:inline>
              </w:drawing>
            </w:r>
          </w:p>
        </w:tc>
      </w:tr>
    </w:tbl>
    <w:p w14:paraId="65CEFEC1" w14:textId="77777777" w:rsidR="00285D66" w:rsidRDefault="00285D66" w:rsidP="00285D66"/>
    <w:p w14:paraId="51102906" w14:textId="77777777" w:rsidR="00285D66" w:rsidRDefault="00285D66" w:rsidP="00285D66"/>
    <w:p w14:paraId="7402AF22" w14:textId="77777777" w:rsidR="00285D66" w:rsidRDefault="00285D66" w:rsidP="00285D66">
      <w:r>
        <w:br w:type="page"/>
      </w:r>
    </w:p>
    <w:p w14:paraId="26059108" w14:textId="77777777" w:rsidR="00285D66" w:rsidRPr="00761EDE" w:rsidRDefault="00285D66" w:rsidP="00761EDE">
      <w:pPr>
        <w:pStyle w:val="Ttulo3"/>
        <w:rPr>
          <w:b w:val="0"/>
          <w:sz w:val="28"/>
          <w:szCs w:val="28"/>
          <w:lang w:val="en-US"/>
        </w:rPr>
      </w:pPr>
      <w:bookmarkStart w:id="592" w:name="_Toc510799489"/>
      <w:r w:rsidRPr="00761EDE">
        <w:rPr>
          <w:b w:val="0"/>
          <w:sz w:val="28"/>
          <w:szCs w:val="28"/>
          <w:lang w:val="en-US"/>
        </w:rPr>
        <w:lastRenderedPageBreak/>
        <w:t>Código OV7670</w:t>
      </w:r>
      <w:bookmarkEnd w:id="592"/>
    </w:p>
    <w:p w14:paraId="3E99A61D" w14:textId="77777777" w:rsidR="00285D66" w:rsidRPr="008B416B" w:rsidRDefault="00285D66" w:rsidP="00285D66">
      <w:pPr>
        <w:rPr>
          <w:lang w:val="en-US"/>
        </w:rPr>
      </w:pPr>
    </w:p>
    <w:p w14:paraId="278687F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bookmarkStart w:id="593" w:name="_kch2a665yib5" w:colFirst="0" w:colLast="0"/>
      <w:bookmarkEnd w:id="593"/>
    </w:p>
    <w:p w14:paraId="6F1A07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&lt;stdint.h&gt;</w:t>
      </w:r>
    </w:p>
    <w:p w14:paraId="549DFF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&lt;avr/io.h&gt;</w:t>
      </w:r>
    </w:p>
    <w:p w14:paraId="4C5462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&lt;util/twi.h&gt;</w:t>
      </w:r>
    </w:p>
    <w:p w14:paraId="5C447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&lt;util/delay.h&gt;</w:t>
      </w:r>
    </w:p>
    <w:p w14:paraId="494C87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&lt;avr/pgmspace.h&gt;</w:t>
      </w:r>
    </w:p>
    <w:p w14:paraId="17EC01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&lt;SoftwareSerial.h&gt;</w:t>
      </w:r>
    </w:p>
    <w:p w14:paraId="54073D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4C5B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8</w:t>
      </w:r>
    </w:p>
    <w:p w14:paraId="1F052F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250A89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2050A1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05E8A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F_CPU</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16000000UL</w:t>
      </w:r>
    </w:p>
    <w:p w14:paraId="55ED99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172E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62432E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2</w:t>
      </w:r>
    </w:p>
    <w:p w14:paraId="465F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yuv422</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679DDA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rgb565</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2DC6E4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bayerRGB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2</w:t>
      </w:r>
    </w:p>
    <w:p w14:paraId="4228D2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camAddr_WR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p>
    <w:p w14:paraId="331776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camAddr_RD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0x43</w:t>
      </w:r>
    </w:p>
    <w:p w14:paraId="26238F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D5219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Registers */</w:t>
      </w:r>
    </w:p>
    <w:p w14:paraId="11B0C5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459FAC9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19AD2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2390BF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030EA6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64080E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24275E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572CD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04726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74A953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1EEACB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308F1D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7D5E98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31054C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335055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2BE8DE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FBE19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5AE9C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548DC3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5D82DE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00A7E3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43C16D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6E9127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5195F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003B39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B1603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169F91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//REG mean address.</w:t>
      </w:r>
    </w:p>
    <w:p w14:paraId="02AEFC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0E2B09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240A5E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3CCAF8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51A19E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40557D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2AB9BA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324137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0AE7C8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790882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5690F8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129A4A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443831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3ADC1E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297AC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666990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7AD23C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6E643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15D759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01A240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4887BE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1AB559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3A2824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31006A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780D10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282C14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3E0897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6AA9C0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0D547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7BF792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63AC6B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68A3E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73357CF3" w14:textId="77777777" w:rsidR="00285D66" w:rsidRPr="009A53E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A53E6">
        <w:rPr>
          <w:rFonts w:ascii="Consolas" w:eastAsia="Times New Roman" w:hAnsi="Consolas" w:cs="Times New Roman"/>
          <w:color w:val="C586C0"/>
          <w:sz w:val="21"/>
          <w:szCs w:val="21"/>
          <w:lang w:val="en-US"/>
        </w:rPr>
        <w:t>#define</w:t>
      </w:r>
      <w:r w:rsidRPr="009A53E6">
        <w:rPr>
          <w:rFonts w:ascii="Consolas" w:eastAsia="Times New Roman" w:hAnsi="Consolas" w:cs="Times New Roman"/>
          <w:color w:val="569CD6"/>
          <w:sz w:val="21"/>
          <w:szCs w:val="21"/>
          <w:lang w:val="en-US"/>
        </w:rPr>
        <w:t xml:space="preserve"> </w:t>
      </w:r>
      <w:r w:rsidRPr="009A53E6">
        <w:rPr>
          <w:rFonts w:ascii="Consolas" w:eastAsia="Times New Roman" w:hAnsi="Consolas" w:cs="Times New Roman"/>
          <w:color w:val="DCDCAA"/>
          <w:sz w:val="21"/>
          <w:szCs w:val="21"/>
          <w:lang w:val="en-US"/>
        </w:rPr>
        <w:t>REG_MVFP</w:t>
      </w:r>
      <w:r w:rsidRPr="009A53E6">
        <w:rPr>
          <w:rFonts w:ascii="Consolas" w:eastAsia="Times New Roman" w:hAnsi="Consolas" w:cs="Times New Roman"/>
          <w:color w:val="569CD6"/>
          <w:sz w:val="21"/>
          <w:szCs w:val="21"/>
          <w:lang w:val="en-US"/>
        </w:rPr>
        <w:t xml:space="preserve">    </w:t>
      </w:r>
      <w:r w:rsidRPr="009A53E6">
        <w:rPr>
          <w:rFonts w:ascii="Consolas" w:eastAsia="Times New Roman" w:hAnsi="Consolas" w:cs="Times New Roman"/>
          <w:color w:val="B5CEA8"/>
          <w:sz w:val="21"/>
          <w:szCs w:val="21"/>
          <w:lang w:val="en-US"/>
        </w:rPr>
        <w:t>0x1e</w:t>
      </w:r>
      <w:r w:rsidRPr="009A53E6">
        <w:rPr>
          <w:rFonts w:ascii="Consolas" w:eastAsia="Times New Roman" w:hAnsi="Consolas" w:cs="Times New Roman"/>
          <w:color w:val="569CD6"/>
          <w:sz w:val="21"/>
          <w:szCs w:val="21"/>
          <w:lang w:val="en-US"/>
        </w:rPr>
        <w:t xml:space="preserve">  </w:t>
      </w:r>
      <w:r w:rsidRPr="009A53E6">
        <w:rPr>
          <w:rFonts w:ascii="Consolas" w:eastAsia="Times New Roman" w:hAnsi="Consolas" w:cs="Times New Roman"/>
          <w:color w:val="608B4E"/>
          <w:sz w:val="21"/>
          <w:szCs w:val="21"/>
          <w:lang w:val="en-US"/>
        </w:rPr>
        <w:t>/* Mirror / vflip */</w:t>
      </w:r>
    </w:p>
    <w:p w14:paraId="66075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43B008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53466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F5BEB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147194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64489C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50B21A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5BBB6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3F3A1A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331BB9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49AA18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1D84A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065575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17873C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3A3658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51DAEB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569949C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51AFFB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675553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4F6BE4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792F10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1D986B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7B73CE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4C066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041BD1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3A53BF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39E10E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09EABC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0D46C6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6F48E8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088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7229A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434C8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69986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5E6B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4E7AAD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53519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7B7C6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FDA9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This matrix defines how the colors are generated, must be</w:t>
      </w:r>
    </w:p>
    <w:p w14:paraId="305168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tweaked to adjust hue and saturation.</w:t>
      </w:r>
    </w:p>
    <w:p w14:paraId="3E12AE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DCC42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Order: v-red, v-green, v-blue, u-red, u-green, u-blue</w:t>
      </w:r>
    </w:p>
    <w:p w14:paraId="502715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They are nine-bit signed quantities, with the sign bit</w:t>
      </w:r>
    </w:p>
    <w:p w14:paraId="06821E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stored in0x58.Sign for v-red is bit 0, and up from there.</w:t>
      </w:r>
    </w:p>
    <w:p w14:paraId="48D95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560B6F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REG_CMATRIX_BASE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p>
    <w:p w14:paraId="0FC820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0B93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REG_CMATRIX_SIGN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p>
    <w:p w14:paraId="423F4C1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1157BE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E33A5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72C5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240CD8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1BDCF0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060B85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03115F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4C795E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673C8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17B69B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538880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6A852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72662A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5480C3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6AC6F8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6E29C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5372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984DD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792A9E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73153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0F255E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27AD99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49D5F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317BB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1DEB8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08627A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4505A8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051B58E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052F7B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09A3A8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6694DB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77B2A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CF35A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3EF1F7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63A9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695ACB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5B393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3E3598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293726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43C3C4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4854C0D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67656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34DA17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p>
    <w:p w14:paraId="2DD68E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1B1D7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5461F4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4CEACE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66FDAA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2C7089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7449DF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51049F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39647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5D4E63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2358D3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21C019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619B8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27B708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33C8AA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343965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18F69A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4786FF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2112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543449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74ECD1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3C36ED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223182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605588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4C73C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10985E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407943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0727E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222DB5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4EA4D9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253E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7A37AC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44E717B9" w14:textId="77777777" w:rsidR="00285D66" w:rsidRPr="009A53E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A53E6">
        <w:rPr>
          <w:rFonts w:ascii="Consolas" w:eastAsia="Times New Roman" w:hAnsi="Consolas" w:cs="Times New Roman"/>
          <w:color w:val="C586C0"/>
          <w:sz w:val="21"/>
          <w:szCs w:val="21"/>
          <w:lang w:val="en-US"/>
        </w:rPr>
        <w:t>#define</w:t>
      </w:r>
      <w:r w:rsidRPr="009A53E6">
        <w:rPr>
          <w:rFonts w:ascii="Consolas" w:eastAsia="Times New Roman" w:hAnsi="Consolas" w:cs="Times New Roman"/>
          <w:color w:val="569CD6"/>
          <w:sz w:val="21"/>
          <w:szCs w:val="21"/>
          <w:lang w:val="en-US"/>
        </w:rPr>
        <w:t xml:space="preserve"> </w:t>
      </w:r>
      <w:r w:rsidRPr="009A53E6">
        <w:rPr>
          <w:rFonts w:ascii="Consolas" w:eastAsia="Times New Roman" w:hAnsi="Consolas" w:cs="Times New Roman"/>
          <w:color w:val="DCDCAA"/>
          <w:sz w:val="21"/>
          <w:szCs w:val="21"/>
          <w:lang w:val="en-US"/>
        </w:rPr>
        <w:t>REG_MVFP</w:t>
      </w:r>
      <w:r w:rsidRPr="009A53E6">
        <w:rPr>
          <w:rFonts w:ascii="Consolas" w:eastAsia="Times New Roman" w:hAnsi="Consolas" w:cs="Times New Roman"/>
          <w:color w:val="569CD6"/>
          <w:sz w:val="21"/>
          <w:szCs w:val="21"/>
          <w:lang w:val="en-US"/>
        </w:rPr>
        <w:t xml:space="preserve">    </w:t>
      </w:r>
      <w:r w:rsidRPr="009A53E6">
        <w:rPr>
          <w:rFonts w:ascii="Consolas" w:eastAsia="Times New Roman" w:hAnsi="Consolas" w:cs="Times New Roman"/>
          <w:color w:val="B5CEA8"/>
          <w:sz w:val="21"/>
          <w:szCs w:val="21"/>
          <w:lang w:val="en-US"/>
        </w:rPr>
        <w:t>0x1e</w:t>
      </w:r>
      <w:r w:rsidRPr="009A53E6">
        <w:rPr>
          <w:rFonts w:ascii="Consolas" w:eastAsia="Times New Roman" w:hAnsi="Consolas" w:cs="Times New Roman"/>
          <w:color w:val="569CD6"/>
          <w:sz w:val="21"/>
          <w:szCs w:val="21"/>
          <w:lang w:val="en-US"/>
        </w:rPr>
        <w:t xml:space="preserve">  </w:t>
      </w:r>
      <w:r w:rsidRPr="009A53E6">
        <w:rPr>
          <w:rFonts w:ascii="Consolas" w:eastAsia="Times New Roman" w:hAnsi="Consolas" w:cs="Times New Roman"/>
          <w:color w:val="608B4E"/>
          <w:sz w:val="21"/>
          <w:szCs w:val="21"/>
          <w:lang w:val="en-US"/>
        </w:rPr>
        <w:t>/* Mirror / vflip */</w:t>
      </w:r>
    </w:p>
    <w:p w14:paraId="7085EF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5D4951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60BC69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373726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59C4FC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751BE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4A558A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4EBB4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014A39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1788AC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715D48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22A3BE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7EE0C2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0FA39B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129FB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1375B0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24F3094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1AB8B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3CA93D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43A078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7E37D6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3F25C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717BF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552074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5919E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530DCE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53C211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571867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5E3610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21E4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3E4792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5AB947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10FB74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9B6B8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11C3A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199192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00A8A3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9605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766A47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664D47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3DAA25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4375BF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173A28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2D354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702D65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18AAF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7270DB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6E909F8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D449F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0CB4A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0A2760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23C015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1AFB84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3E1322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F228C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1 */</w:t>
      </w:r>
    </w:p>
    <w:p w14:paraId="6B7C1E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2 */</w:t>
      </w:r>
    </w:p>
    <w:p w14:paraId="13AF75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3 */</w:t>
      </w:r>
    </w:p>
    <w:p w14:paraId="4D46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4 */</w:t>
      </w:r>
    </w:p>
    <w:p w14:paraId="1B18622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5 */</w:t>
      </w:r>
    </w:p>
    <w:p w14:paraId="117B26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6 */</w:t>
      </w:r>
    </w:p>
    <w:p w14:paraId="3C8C40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B9D85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Sign */</w:t>
      </w:r>
    </w:p>
    <w:p w14:paraId="150B17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7 */</w:t>
      </w:r>
    </w:p>
    <w:p w14:paraId="6599B7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8 */</w:t>
      </w:r>
    </w:p>
    <w:p w14:paraId="552CF1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9 */</w:t>
      </w:r>
    </w:p>
    <w:p w14:paraId="383FD7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10 */</w:t>
      </w:r>
    </w:p>
    <w:p w14:paraId="04396F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11 */</w:t>
      </w:r>
    </w:p>
    <w:p w14:paraId="2A6563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12 */</w:t>
      </w:r>
    </w:p>
    <w:p w14:paraId="0EA0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D197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GGAIN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 Channel AWB Gain */</w:t>
      </w:r>
    </w:p>
    <w:p w14:paraId="59B15C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DBLV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0x6b</w:t>
      </w:r>
      <w:r w:rsidRPr="000761F9">
        <w:rPr>
          <w:rFonts w:ascii="Consolas" w:eastAsia="Times New Roman" w:hAnsi="Consolas" w:cs="Times New Roman"/>
          <w:color w:val="569CD6"/>
          <w:sz w:val="21"/>
          <w:szCs w:val="21"/>
          <w:lang w:val="en-US"/>
        </w:rPr>
        <w:t xml:space="preserve">  </w:t>
      </w:r>
    </w:p>
    <w:p w14:paraId="0425B4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AWBCTR3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3 */</w:t>
      </w:r>
    </w:p>
    <w:p w14:paraId="35846857"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AWBCTR2</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0x6d</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2 */</w:t>
      </w:r>
    </w:p>
    <w:p w14:paraId="33A39950"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AWBCTR1</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1 */</w:t>
      </w:r>
    </w:p>
    <w:p w14:paraId="263D6562"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AWBCTR0</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0x6f</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0 */</w:t>
      </w:r>
    </w:p>
    <w:p w14:paraId="1C6739D8" w14:textId="77777777" w:rsidR="00285D66" w:rsidRPr="009511BB"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3F22D3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3622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69A2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42B7C1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E73F4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1728C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027370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21A7AF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38F592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FF0D5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52D86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E8B78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1787F8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56576E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732D61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EF2B9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0BE61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12BBE6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4D893F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55F01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8BD6B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//Serial.println("Se ingreso el comando: " + comando);</w:t>
      </w:r>
    </w:p>
    <w:p w14:paraId="25E037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25B4B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02BC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7363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w:t>
      </w:r>
    </w:p>
    <w:p w14:paraId="47B82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reg_num;</w:t>
      </w:r>
    </w:p>
    <w:p w14:paraId="7FD2EE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value;</w:t>
      </w:r>
    </w:p>
    <w:p w14:paraId="5A1810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83F57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107BE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qvga_ov7670[] PROGMEM = {</w:t>
      </w:r>
    </w:p>
    <w:p w14:paraId="011725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REG_COM14,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D4D4D4"/>
          <w:sz w:val="21"/>
          <w:szCs w:val="21"/>
          <w:lang w:val="en-US"/>
        </w:rPr>
        <w:t xml:space="preserve"> },</w:t>
      </w:r>
    </w:p>
    <w:p w14:paraId="6FFCF9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p>
    <w:p w14:paraId="57099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0xf1</w:t>
      </w:r>
      <w:r w:rsidRPr="000761F9">
        <w:rPr>
          <w:rFonts w:ascii="Consolas" w:eastAsia="Times New Roman" w:hAnsi="Consolas" w:cs="Times New Roman"/>
          <w:color w:val="D4D4D4"/>
          <w:sz w:val="21"/>
          <w:szCs w:val="21"/>
          <w:lang w:val="en-US"/>
        </w:rPr>
        <w:t xml:space="preserve"> },</w:t>
      </w:r>
    </w:p>
    <w:p w14:paraId="25A736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AF17A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p>
    <w:p w14:paraId="3CECF1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REG_HSTOP,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w:t>
      </w:r>
    </w:p>
    <w:p w14:paraId="68F99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p>
    <w:p w14:paraId="493F23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164775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w:t>
      </w:r>
    </w:p>
    <w:p w14:paraId="4E7042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43BD47B1"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4F743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 REG_HSTART, 0x16 },</w:t>
      </w:r>
    </w:p>
    <w:p w14:paraId="381D84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REG_HSTOP, 0x04 },</w:t>
      </w:r>
    </w:p>
    <w:p w14:paraId="5F81C5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REG_HREF, 0x24 },</w:t>
      </w:r>
    </w:p>
    <w:p w14:paraId="1092ED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REG_VSTART, 0x02 },</w:t>
      </w:r>
    </w:p>
    <w:p w14:paraId="6FB461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REG_VSTOP, 0x7a },</w:t>
      </w:r>
    </w:p>
    <w:p w14:paraId="75FC4F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 REG_VREF, 0x0a },*/</w:t>
      </w:r>
    </w:p>
    <w:p w14:paraId="6B7612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2BBDA3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533D7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E7E4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yuv422_ov7670[] PROGMEM = {</w:t>
      </w:r>
    </w:p>
    <w:p w14:paraId="6B4215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Selects YUV mode */</w:t>
      </w:r>
    </w:p>
    <w:p w14:paraId="613F6E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REG_RGB444,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No RGB444 please */</w:t>
      </w:r>
    </w:p>
    <w:p w14:paraId="597A0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94735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REG_COM15, COM15_R00FF },</w:t>
      </w:r>
    </w:p>
    <w:p w14:paraId="7BD1F2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128x gain ceiling; 0x8 is reserved bit */</w:t>
      </w:r>
    </w:p>
    <w:p w14:paraId="405978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1" */</w:t>
      </w:r>
    </w:p>
    <w:p w14:paraId="4369EF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2" */</w:t>
      </w:r>
    </w:p>
    <w:p w14:paraId="520988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vb */</w:t>
      </w:r>
    </w:p>
    <w:p w14:paraId="52BA50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4" */</w:t>
      </w:r>
    </w:p>
    <w:p w14:paraId="509E39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5" */</w:t>
      </w:r>
    </w:p>
    <w:p w14:paraId="610712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6" */</w:t>
      </w:r>
    </w:p>
    <w:p w14:paraId="674AB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COM13_UVSAT },</w:t>
      </w:r>
    </w:p>
    <w:p w14:paraId="380295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5623FB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D7C3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711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ov7670_default_regs[] PROGMEM = {</w:t>
      </w:r>
      <w:r w:rsidRPr="000761F9">
        <w:rPr>
          <w:rFonts w:ascii="Consolas" w:eastAsia="Times New Roman" w:hAnsi="Consolas" w:cs="Times New Roman"/>
          <w:color w:val="608B4E"/>
          <w:sz w:val="21"/>
          <w:szCs w:val="21"/>
          <w:lang w:val="en-US"/>
        </w:rPr>
        <w:t>//from the linux driver</w:t>
      </w:r>
    </w:p>
    <w:p w14:paraId="38B247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COM7_RESET },</w:t>
      </w:r>
    </w:p>
    <w:p w14:paraId="2A5E5E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REG_TSLB,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OV */</w:t>
      </w:r>
    </w:p>
    <w:p w14:paraId="016B8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VGA */</w:t>
      </w:r>
    </w:p>
    <w:p w14:paraId="165C86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t>
      </w:r>
    </w:p>
    <w:p w14:paraId="76A091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Set the hardware window.  These values from OV don't entirely</w:t>
      </w:r>
    </w:p>
    <w:p w14:paraId="08FF84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make sense - hstop is less than hstart.  But they work...</w:t>
      </w:r>
    </w:p>
    <w:p w14:paraId="4D7D7F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w:t>
      </w:r>
    </w:p>
    <w:p w14:paraId="62A22E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D4D4D4"/>
          <w:sz w:val="21"/>
          <w:szCs w:val="21"/>
          <w:lang w:val="en-US"/>
        </w:rPr>
        <w:t xml:space="preserve"> }, { REG_HSTOP,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02CF3D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0xb6</w:t>
      </w:r>
      <w:r w:rsidRPr="000761F9">
        <w:rPr>
          <w:rFonts w:ascii="Consolas" w:eastAsia="Times New Roman" w:hAnsi="Consolas" w:cs="Times New Roman"/>
          <w:color w:val="D4D4D4"/>
          <w:sz w:val="21"/>
          <w:szCs w:val="21"/>
          <w:lang w:val="en-US"/>
        </w:rPr>
        <w:t xml:space="preserve"> },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6389E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3BC84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D076F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REG_COM3,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REG_COM14,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71490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Mystery scaling numbers */</w:t>
      </w:r>
    </w:p>
    <w:p w14:paraId="19CF41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p>
    <w:p w14:paraId="3F0008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7F5AF8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0x02 changed to 1*/</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 { REG_COM10,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w:t>
      </w:r>
    </w:p>
    <w:p w14:paraId="5FF44EB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Gamma curve values */</w:t>
      </w:r>
    </w:p>
    <w:p w14:paraId="3A7C3A2A"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0x7a</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0x20</w:t>
      </w:r>
      <w:r w:rsidRPr="009511BB">
        <w:rPr>
          <w:rFonts w:ascii="Consolas" w:eastAsia="Times New Roman" w:hAnsi="Consolas" w:cs="Times New Roman"/>
          <w:color w:val="D4D4D4"/>
          <w:sz w:val="21"/>
          <w:szCs w:val="21"/>
          <w:lang w:val="en-US"/>
        </w:rPr>
        <w:t xml:space="preserve"> }, { </w:t>
      </w:r>
      <w:r w:rsidRPr="009511BB">
        <w:rPr>
          <w:rFonts w:ascii="Consolas" w:eastAsia="Times New Roman" w:hAnsi="Consolas" w:cs="Times New Roman"/>
          <w:color w:val="B5CEA8"/>
          <w:sz w:val="21"/>
          <w:szCs w:val="21"/>
          <w:lang w:val="en-US"/>
        </w:rPr>
        <w:t>0x7b</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0x10</w:t>
      </w:r>
      <w:r w:rsidRPr="009511BB">
        <w:rPr>
          <w:rFonts w:ascii="Consolas" w:eastAsia="Times New Roman" w:hAnsi="Consolas" w:cs="Times New Roman"/>
          <w:color w:val="D4D4D4"/>
          <w:sz w:val="21"/>
          <w:szCs w:val="21"/>
          <w:lang w:val="en-US"/>
        </w:rPr>
        <w:t xml:space="preserve"> },</w:t>
      </w:r>
    </w:p>
    <w:p w14:paraId="4AD030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0x35</w:t>
      </w:r>
      <w:r w:rsidRPr="000761F9">
        <w:rPr>
          <w:rFonts w:ascii="Consolas" w:eastAsia="Times New Roman" w:hAnsi="Consolas" w:cs="Times New Roman"/>
          <w:color w:val="D4D4D4"/>
          <w:sz w:val="21"/>
          <w:szCs w:val="21"/>
        </w:rPr>
        <w:t xml:space="preserve"> },</w:t>
      </w:r>
    </w:p>
    <w:p w14:paraId="2FEFF6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0x7f</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0x69</w:t>
      </w:r>
      <w:r w:rsidRPr="000761F9">
        <w:rPr>
          <w:rFonts w:ascii="Consolas" w:eastAsia="Times New Roman" w:hAnsi="Consolas" w:cs="Times New Roman"/>
          <w:color w:val="D4D4D4"/>
          <w:sz w:val="21"/>
          <w:szCs w:val="21"/>
        </w:rPr>
        <w:t xml:space="preserve"> },</w:t>
      </w:r>
    </w:p>
    <w:p w14:paraId="23CFEF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7B26D6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0x8f</w:t>
      </w:r>
      <w:r w:rsidRPr="000761F9">
        <w:rPr>
          <w:rFonts w:ascii="Consolas" w:eastAsia="Times New Roman" w:hAnsi="Consolas" w:cs="Times New Roman"/>
          <w:color w:val="D4D4D4"/>
          <w:sz w:val="21"/>
          <w:szCs w:val="21"/>
        </w:rPr>
        <w:t xml:space="preserve"> },</w:t>
      </w:r>
    </w:p>
    <w:p w14:paraId="1BF68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0x85</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0xa3</w:t>
      </w:r>
      <w:r w:rsidRPr="000761F9">
        <w:rPr>
          <w:rFonts w:ascii="Consolas" w:eastAsia="Times New Roman" w:hAnsi="Consolas" w:cs="Times New Roman"/>
          <w:color w:val="D4D4D4"/>
          <w:sz w:val="21"/>
          <w:szCs w:val="21"/>
        </w:rPr>
        <w:t xml:space="preserve"> },</w:t>
      </w:r>
    </w:p>
    <w:p w14:paraId="5B6BA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0x86</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0xaf</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0x87</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0xc4</w:t>
      </w:r>
      <w:r w:rsidRPr="000761F9">
        <w:rPr>
          <w:rFonts w:ascii="Consolas" w:eastAsia="Times New Roman" w:hAnsi="Consolas" w:cs="Times New Roman"/>
          <w:color w:val="D4D4D4"/>
          <w:sz w:val="21"/>
          <w:szCs w:val="21"/>
        </w:rPr>
        <w:t xml:space="preserve"> },</w:t>
      </w:r>
    </w:p>
    <w:p w14:paraId="4B2F6C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0xd7</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0xe8</w:t>
      </w:r>
      <w:r w:rsidRPr="000761F9">
        <w:rPr>
          <w:rFonts w:ascii="Consolas" w:eastAsia="Times New Roman" w:hAnsi="Consolas" w:cs="Times New Roman"/>
          <w:color w:val="D4D4D4"/>
          <w:sz w:val="21"/>
          <w:szCs w:val="21"/>
        </w:rPr>
        <w:t xml:space="preserve"> },</w:t>
      </w:r>
    </w:p>
    <w:p w14:paraId="757058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AGC and AEC parameters.  Note we start by disabling those features,</w:t>
      </w:r>
    </w:p>
    <w:p w14:paraId="720D01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then turn them only after tweaking the values. */</w:t>
      </w:r>
    </w:p>
    <w:p w14:paraId="780FC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w:t>
      </w:r>
    </w:p>
    <w:p w14:paraId="1088C3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REG_GAIN,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REG_AECH,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69C6D7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REG_COM4,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reserved bit */</w:t>
      </w:r>
    </w:p>
    <w:p w14:paraId="0C4910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4x gain + magic rsvd bit */</w:t>
      </w:r>
    </w:p>
    <w:p w14:paraId="6A0CA5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REG_BD50MAX,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REG_BD60MAX,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022877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REG_AEW, </w:t>
      </w:r>
      <w:r w:rsidRPr="000761F9">
        <w:rPr>
          <w:rFonts w:ascii="Consolas" w:eastAsia="Times New Roman" w:hAnsi="Consolas" w:cs="Times New Roman"/>
          <w:color w:val="B5CEA8"/>
          <w:sz w:val="21"/>
          <w:szCs w:val="21"/>
          <w:lang w:val="en-US"/>
        </w:rPr>
        <w:t>0x95</w:t>
      </w:r>
      <w:r w:rsidRPr="000761F9">
        <w:rPr>
          <w:rFonts w:ascii="Consolas" w:eastAsia="Times New Roman" w:hAnsi="Consolas" w:cs="Times New Roman"/>
          <w:color w:val="D4D4D4"/>
          <w:sz w:val="21"/>
          <w:szCs w:val="21"/>
          <w:lang w:val="en-US"/>
        </w:rPr>
        <w:t xml:space="preserve"> }, { REG_AEB,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p>
    <w:p w14:paraId="658D7F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REG_VPT, </w:t>
      </w:r>
      <w:r w:rsidRPr="000761F9">
        <w:rPr>
          <w:rFonts w:ascii="Consolas" w:eastAsia="Times New Roman" w:hAnsi="Consolas" w:cs="Times New Roman"/>
          <w:color w:val="B5CEA8"/>
          <w:sz w:val="21"/>
          <w:szCs w:val="21"/>
          <w:lang w:val="en-US"/>
        </w:rPr>
        <w:t>0xe3</w:t>
      </w:r>
      <w:r w:rsidRPr="000761F9">
        <w:rPr>
          <w:rFonts w:ascii="Consolas" w:eastAsia="Times New Roman" w:hAnsi="Consolas" w:cs="Times New Roman"/>
          <w:color w:val="D4D4D4"/>
          <w:sz w:val="21"/>
          <w:szCs w:val="21"/>
          <w:lang w:val="en-US"/>
        </w:rPr>
        <w:t xml:space="preserve"> }, { REG_HAECC1,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w:t>
      </w:r>
    </w:p>
    <w:p w14:paraId="006B2C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REG_HAECC2, </w:t>
      </w:r>
      <w:r w:rsidRPr="000761F9">
        <w:rPr>
          <w:rFonts w:ascii="Consolas" w:eastAsia="Times New Roman" w:hAnsi="Consolas" w:cs="Times New Roman"/>
          <w:color w:val="B5CEA8"/>
          <w:sz w:val="21"/>
          <w:szCs w:val="21"/>
          <w:lang w:val="en-US"/>
        </w:rPr>
        <w:t>0x68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0xa1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w:t>
      </w:r>
    </w:p>
    <w:p w14:paraId="2A8FED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REG_HAECC3,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 { REG_HAECC4,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w:t>
      </w:r>
    </w:p>
    <w:p w14:paraId="6E85EC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REG_HAECC5,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 { REG_HAECC6,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p>
    <w:p w14:paraId="22CD16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REG_HAECC7, </w:t>
      </w:r>
      <w:r w:rsidRPr="000761F9">
        <w:rPr>
          <w:rFonts w:ascii="Consolas" w:eastAsia="Times New Roman" w:hAnsi="Consolas" w:cs="Times New Roman"/>
          <w:color w:val="B5CEA8"/>
          <w:sz w:val="21"/>
          <w:szCs w:val="21"/>
          <w:lang w:val="en-US"/>
        </w:rPr>
        <w:t>0x94</w:t>
      </w:r>
      <w:r w:rsidRPr="000761F9">
        <w:rPr>
          <w:rFonts w:ascii="Consolas" w:eastAsia="Times New Roman" w:hAnsi="Consolas" w:cs="Times New Roman"/>
          <w:color w:val="D4D4D4"/>
          <w:sz w:val="21"/>
          <w:szCs w:val="21"/>
          <w:lang w:val="en-US"/>
        </w:rPr>
        <w:t xml:space="preserve"> },</w:t>
      </w:r>
    </w:p>
    <w:p w14:paraId="30E865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w:t>
      </w:r>
    </w:p>
    <w:p w14:paraId="5E79F8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//disable some delays</w:t>
      </w:r>
    </w:p>
    <w:p w14:paraId="08345B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Almost all of these are magic "reserved" values.  */</w:t>
      </w:r>
    </w:p>
    <w:p w14:paraId="5B9E91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REG_COM5, </w:t>
      </w:r>
      <w:r w:rsidRPr="000761F9">
        <w:rPr>
          <w:rFonts w:ascii="Consolas" w:eastAsia="Times New Roman" w:hAnsi="Consolas" w:cs="Times New Roman"/>
          <w:color w:val="B5CEA8"/>
          <w:sz w:val="21"/>
          <w:szCs w:val="21"/>
          <w:lang w:val="en-US"/>
        </w:rPr>
        <w:t>0x61</w:t>
      </w:r>
      <w:r w:rsidRPr="000761F9">
        <w:rPr>
          <w:rFonts w:ascii="Consolas" w:eastAsia="Times New Roman" w:hAnsi="Consolas" w:cs="Times New Roman"/>
          <w:color w:val="D4D4D4"/>
          <w:sz w:val="21"/>
          <w:szCs w:val="21"/>
          <w:lang w:val="en-US"/>
        </w:rPr>
        <w:t xml:space="preserve"> }, { REG_COM6,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p>
    <w:p w14:paraId="6D520B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REG_MVFP,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7F89F0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0x22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p>
    <w:p w14:paraId="69D4C9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w:t>
      </w:r>
    </w:p>
    <w:p w14:paraId="233608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D4D4D4"/>
          <w:sz w:val="21"/>
          <w:szCs w:val="21"/>
          <w:lang w:val="en-US"/>
        </w:rPr>
        <w:t xml:space="preserve"> },</w:t>
      </w:r>
    </w:p>
    <w:p w14:paraId="6AE68D3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0x2a</w:t>
      </w:r>
      <w:r w:rsidRPr="000761F9">
        <w:rPr>
          <w:rFonts w:ascii="Consolas" w:eastAsia="Times New Roman" w:hAnsi="Consolas" w:cs="Times New Roman"/>
          <w:color w:val="D4D4D4"/>
          <w:sz w:val="21"/>
          <w:szCs w:val="21"/>
          <w:lang w:val="en-US"/>
        </w:rPr>
        <w:t xml:space="preserve"> },</w:t>
      </w:r>
    </w:p>
    <w:p w14:paraId="29C418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REG_COM12,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62FCFA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 { REG_GFIX,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E2359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/*{0x6b, 0x4a},*/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D4D4D4"/>
          <w:sz w:val="21"/>
          <w:szCs w:val="21"/>
          <w:lang w:val="en-US"/>
        </w:rPr>
        <w:t xml:space="preserve"> },</w:t>
      </w:r>
    </w:p>
    <w:p w14:paraId="4D2192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0x8e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BF77F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00D2D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4B1DC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266274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D4D4D4"/>
          <w:sz w:val="21"/>
          <w:szCs w:val="21"/>
          <w:lang w:val="en-US"/>
        </w:rPr>
        <w:t xml:space="preserve"> },</w:t>
      </w:r>
    </w:p>
    <w:p w14:paraId="2A0EDB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1710C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902B3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More reserved magic, some of which tweaks white balance */</w:t>
      </w:r>
    </w:p>
    <w:p w14:paraId="779CF1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5ADC30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D4D4D4"/>
          <w:sz w:val="21"/>
          <w:szCs w:val="21"/>
          <w:lang w:val="en-US"/>
        </w:rPr>
        <w:t xml:space="preserve"> },</w:t>
      </w:r>
    </w:p>
    <w:p w14:paraId="4C30DB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w:t>
      </w:r>
    </w:p>
    <w:p w14:paraId="095178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w:t>
      </w:r>
    </w:p>
    <w:p w14:paraId="159A686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0x67</w:t>
      </w:r>
      <w:r w:rsidRPr="000761F9">
        <w:rPr>
          <w:rFonts w:ascii="Consolas" w:eastAsia="Times New Roman" w:hAnsi="Consolas" w:cs="Times New Roman"/>
          <w:color w:val="D4D4D4"/>
          <w:sz w:val="21"/>
          <w:szCs w:val="21"/>
          <w:lang w:val="en-US"/>
        </w:rPr>
        <w:t xml:space="preserve"> },</w:t>
      </w:r>
    </w:p>
    <w:p w14:paraId="5FA34A7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0x0e</w:t>
      </w:r>
      <w:r w:rsidRPr="000761F9">
        <w:rPr>
          <w:rFonts w:ascii="Consolas" w:eastAsia="Times New Roman" w:hAnsi="Consolas" w:cs="Times New Roman"/>
          <w:color w:val="D4D4D4"/>
          <w:sz w:val="21"/>
          <w:szCs w:val="21"/>
        </w:rPr>
        <w:t xml:space="preserve"> },</w:t>
      </w:r>
    </w:p>
    <w:p w14:paraId="166CD9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0x6c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0x6d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0x55</w:t>
      </w:r>
      <w:r w:rsidRPr="000761F9">
        <w:rPr>
          <w:rFonts w:ascii="Consolas" w:eastAsia="Times New Roman" w:hAnsi="Consolas" w:cs="Times New Roman"/>
          <w:color w:val="D4D4D4"/>
          <w:sz w:val="21"/>
          <w:szCs w:val="21"/>
        </w:rPr>
        <w:t xml:space="preserve"> },</w:t>
      </w:r>
    </w:p>
    <w:p w14:paraId="68EA73C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0x6f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0x9e</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it was 0x9F "9e for advance AWB" */</w:t>
      </w:r>
    </w:p>
    <w:p w14:paraId="0567F7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 REG_BLUE,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00A005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REG_RED,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w:t>
      </w:r>
    </w:p>
    <w:p w14:paraId="160508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 COM8_AWB },</w:t>
      </w:r>
    </w:p>
    <w:p w14:paraId="5A1CFD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45F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Matrix coefficients */</w:t>
      </w:r>
    </w:p>
    <w:p w14:paraId="07BB15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w:t>
      </w:r>
    </w:p>
    <w:p w14:paraId="2F33D6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w:t>
      </w:r>
    </w:p>
    <w:p w14:paraId="72C3EB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61356C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p>
    <w:p w14:paraId="598D2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75B6C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REG_COM16, COM16_AWBGAIN }, { REG_EDGE,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2966A1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REG_REG76, </w:t>
      </w:r>
      <w:r w:rsidRPr="000761F9">
        <w:rPr>
          <w:rFonts w:ascii="Consolas" w:eastAsia="Times New Roman" w:hAnsi="Consolas" w:cs="Times New Roman"/>
          <w:color w:val="B5CEA8"/>
          <w:sz w:val="21"/>
          <w:szCs w:val="21"/>
          <w:lang w:val="en-US"/>
        </w:rPr>
        <w:t>0xe1</w:t>
      </w:r>
      <w:r w:rsidRPr="000761F9">
        <w:rPr>
          <w:rFonts w:ascii="Consolas" w:eastAsia="Times New Roman" w:hAnsi="Consolas" w:cs="Times New Roman"/>
          <w:color w:val="D4D4D4"/>
          <w:sz w:val="21"/>
          <w:szCs w:val="21"/>
          <w:lang w:val="en-US"/>
        </w:rPr>
        <w:t xml:space="preserve"> },</w:t>
      </w:r>
    </w:p>
    <w:p w14:paraId="61485F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3094A7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w:t>
      </w:r>
      <w:r w:rsidRPr="000761F9">
        <w:rPr>
          <w:rFonts w:ascii="Consolas" w:eastAsia="Times New Roman" w:hAnsi="Consolas" w:cs="Times New Roman"/>
          <w:color w:val="608B4E"/>
          <w:sz w:val="21"/>
          <w:szCs w:val="21"/>
          <w:lang w:val="en-US"/>
        </w:rPr>
        <w:t>/*0xc3*/</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D4D4D4"/>
          <w:sz w:val="21"/>
          <w:szCs w:val="21"/>
          <w:lang w:val="en-US"/>
        </w:rPr>
        <w:t xml:space="preserve"> },</w:t>
      </w:r>
    </w:p>
    <w:p w14:paraId="51FD8B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0xc9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/*{REG_COM16, 0x38},*/</w:t>
      </w:r>
    </w:p>
    <w:p w14:paraId="06CFFC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74130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8E122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REG_COM11, COM11_EXP | COM11_HZAUTO },</w:t>
      </w:r>
    </w:p>
    <w:p w14:paraId="0FE9D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608B4E"/>
          <w:sz w:val="21"/>
          <w:szCs w:val="21"/>
          <w:lang w:val="en-US"/>
        </w:rPr>
        <w:t>/*Was 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8386A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w:t>
      </w:r>
    </w:p>
    <w:p w14:paraId="474DBD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0C68D5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w:t>
      </w:r>
    </w:p>
    <w:p w14:paraId="2CC877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0x3f</w:t>
      </w:r>
      <w:r w:rsidRPr="000761F9">
        <w:rPr>
          <w:rFonts w:ascii="Consolas" w:eastAsia="Times New Roman" w:hAnsi="Consolas" w:cs="Times New Roman"/>
          <w:color w:val="D4D4D4"/>
          <w:sz w:val="21"/>
          <w:szCs w:val="21"/>
        </w:rPr>
        <w:t xml:space="preserve"> },</w:t>
      </w:r>
    </w:p>
    <w:p w14:paraId="21AD63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0x04</w:t>
      </w:r>
      <w:r w:rsidRPr="000761F9">
        <w:rPr>
          <w:rFonts w:ascii="Consolas" w:eastAsia="Times New Roman" w:hAnsi="Consolas" w:cs="Times New Roman"/>
          <w:color w:val="D4D4D4"/>
          <w:sz w:val="21"/>
          <w:szCs w:val="21"/>
        </w:rPr>
        <w:t xml:space="preserve"> },</w:t>
      </w:r>
    </w:p>
    <w:p w14:paraId="13CF7D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9FDE5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Extra-weird stuff.  Some sort of multiplexor register */</w:t>
      </w:r>
    </w:p>
    <w:p w14:paraId="3C5157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179EE4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D4D4D4"/>
          <w:sz w:val="21"/>
          <w:szCs w:val="21"/>
          <w:lang w:val="en-US"/>
        </w:rPr>
        <w:t xml:space="preserve"> },</w:t>
      </w:r>
    </w:p>
    <w:p w14:paraId="45B27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p>
    <w:p w14:paraId="69EEC9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08B72A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0x0b</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0x01</w:t>
      </w:r>
      <w:r w:rsidRPr="000761F9">
        <w:rPr>
          <w:rFonts w:ascii="Consolas" w:eastAsia="Times New Roman" w:hAnsi="Consolas" w:cs="Times New Roman"/>
          <w:color w:val="D4D4D4"/>
          <w:sz w:val="21"/>
          <w:szCs w:val="21"/>
        </w:rPr>
        <w:t xml:space="preserve"> },</w:t>
      </w:r>
    </w:p>
    <w:p w14:paraId="75F66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0x0f</w:t>
      </w:r>
      <w:r w:rsidRPr="000761F9">
        <w:rPr>
          <w:rFonts w:ascii="Consolas" w:eastAsia="Times New Roman" w:hAnsi="Consolas" w:cs="Times New Roman"/>
          <w:color w:val="D4D4D4"/>
          <w:sz w:val="21"/>
          <w:szCs w:val="21"/>
        </w:rPr>
        <w:t xml:space="preserve"> },</w:t>
      </w:r>
    </w:p>
    <w:p w14:paraId="09D40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0x0d</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0x20</w:t>
      </w:r>
      <w:r w:rsidRPr="000761F9">
        <w:rPr>
          <w:rFonts w:ascii="Consolas" w:eastAsia="Times New Roman" w:hAnsi="Consolas" w:cs="Times New Roman"/>
          <w:color w:val="D4D4D4"/>
          <w:sz w:val="21"/>
          <w:szCs w:val="21"/>
        </w:rPr>
        <w:t xml:space="preserve"> },</w:t>
      </w:r>
    </w:p>
    <w:p w14:paraId="257FEF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3825E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0x02</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0xc0</w:t>
      </w:r>
      <w:r w:rsidRPr="000761F9">
        <w:rPr>
          <w:rFonts w:ascii="Consolas" w:eastAsia="Times New Roman" w:hAnsi="Consolas" w:cs="Times New Roman"/>
          <w:color w:val="D4D4D4"/>
          <w:sz w:val="21"/>
          <w:szCs w:val="21"/>
        </w:rPr>
        <w:t xml:space="preserve"> },</w:t>
      </w:r>
    </w:p>
    <w:p w14:paraId="2076AC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0x03</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0x40</w:t>
      </w:r>
      <w:r w:rsidRPr="000761F9">
        <w:rPr>
          <w:rFonts w:ascii="Consolas" w:eastAsia="Times New Roman" w:hAnsi="Consolas" w:cs="Times New Roman"/>
          <w:color w:val="D4D4D4"/>
          <w:sz w:val="21"/>
          <w:szCs w:val="21"/>
        </w:rPr>
        <w:t xml:space="preserve"> },</w:t>
      </w:r>
    </w:p>
    <w:p w14:paraId="03B8B2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p>
    <w:p w14:paraId="5F9F56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D4D4D4"/>
          <w:sz w:val="21"/>
          <w:szCs w:val="21"/>
          <w:lang w:val="en-US"/>
        </w:rPr>
        <w:t xml:space="preserve"> },</w:t>
      </w:r>
    </w:p>
    <w:p w14:paraId="7EB705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4E647C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000C0DE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697E7C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3486F0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//make sure led is output</w:t>
      </w:r>
    </w:p>
    <w:p w14:paraId="37D3F3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reset</w:t>
      </w:r>
    </w:p>
    <w:p w14:paraId="593EE5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PORTB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toggle led</w:t>
      </w:r>
    </w:p>
    <w:p w14:paraId="5CFD5A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7E8DDB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32C65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9303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1697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5FAEC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(TWSTA)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r w:rsidRPr="000761F9">
        <w:rPr>
          <w:rFonts w:ascii="Consolas" w:eastAsia="Times New Roman" w:hAnsi="Consolas" w:cs="Times New Roman"/>
          <w:color w:val="608B4E"/>
          <w:sz w:val="21"/>
          <w:szCs w:val="21"/>
          <w:lang w:val="en-US"/>
        </w:rPr>
        <w:t>//send start</w:t>
      </w:r>
    </w:p>
    <w:p w14:paraId="501D14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w:t>
      </w:r>
      <w:r w:rsidRPr="000761F9">
        <w:rPr>
          <w:rFonts w:ascii="Consolas" w:eastAsia="Times New Roman" w:hAnsi="Consolas" w:cs="Times New Roman"/>
          <w:color w:val="608B4E"/>
          <w:sz w:val="21"/>
          <w:szCs w:val="21"/>
          <w:lang w:val="en-US"/>
        </w:rPr>
        <w:t>//wait for start to be transmitted</w:t>
      </w:r>
    </w:p>
    <w:p w14:paraId="06BB2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TW_START)</w:t>
      </w:r>
    </w:p>
    <w:p w14:paraId="56189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096D9C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w:t>
      </w:r>
    </w:p>
    <w:p w14:paraId="4D206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21C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DATA,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w:t>
      </w:r>
    </w:p>
    <w:p w14:paraId="5A69A6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DATA;</w:t>
      </w:r>
    </w:p>
    <w:p w14:paraId="22189B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252011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w:t>
      </w:r>
    </w:p>
    <w:p w14:paraId="5A4865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w:t>
      </w:r>
    </w:p>
    <w:p w14:paraId="265871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2A02FD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4FD10C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CFE9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addr,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typeTWI){</w:t>
      </w:r>
    </w:p>
    <w:p w14:paraId="4045CB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addr;</w:t>
      </w:r>
      <w:r w:rsidRPr="000761F9">
        <w:rPr>
          <w:rFonts w:ascii="Consolas" w:eastAsia="Times New Roman" w:hAnsi="Consolas" w:cs="Times New Roman"/>
          <w:color w:val="608B4E"/>
          <w:sz w:val="21"/>
          <w:szCs w:val="21"/>
          <w:lang w:val="en-US"/>
        </w:rPr>
        <w:t>//send address</w:t>
      </w:r>
    </w:p>
    <w:p w14:paraId="50A191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w:t>
      </w:r>
      <w:r w:rsidRPr="000761F9">
        <w:rPr>
          <w:rFonts w:ascii="Consolas" w:eastAsia="Times New Roman" w:hAnsi="Consolas" w:cs="Times New Roman"/>
          <w:color w:val="608B4E"/>
          <w:sz w:val="21"/>
          <w:szCs w:val="21"/>
          <w:lang w:val="en-US"/>
        </w:rPr>
        <w:t>/* clear interrupt to start transmission */</w:t>
      </w:r>
    </w:p>
    <w:p w14:paraId="614AE2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10E05E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typeTWI)</w:t>
      </w:r>
    </w:p>
    <w:p w14:paraId="0A938D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59AA7A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C2A2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7640E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54933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 start condition</w:t>
      </w:r>
    </w:p>
    <w:p w14:paraId="2FD4EE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6D0DD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65D369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7A737E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(dat, TW_MT_DATA_ACK);</w:t>
      </w:r>
    </w:p>
    <w:p w14:paraId="3BB5E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4C611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430FF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6151C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2F379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nack){</w:t>
      </w:r>
    </w:p>
    <w:p w14:paraId="5188E7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(nack){</w:t>
      </w:r>
    </w:p>
    <w:p w14:paraId="0C35A9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01AB7B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2AAC04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TW_MR_DATA_NACK)</w:t>
      </w:r>
    </w:p>
    <w:p w14:paraId="243984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4DA1E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576388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06AD7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w:t>
      </w:r>
    </w:p>
    <w:p w14:paraId="3DD063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(TWEA);</w:t>
      </w:r>
    </w:p>
    <w:p w14:paraId="7E8AE5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31A128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TW_MR_DATA_ACK)</w:t>
      </w:r>
    </w:p>
    <w:p w14:paraId="0EADC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3B1083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0381D2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67D63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356D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D6CE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rdReg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w:t>
      </w:r>
    </w:p>
    <w:p w14:paraId="3CCED3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658E8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273FB6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523BA3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54F95B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7D323B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2172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D455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(camAddr_RD, TW_MR_SLA_ACK);</w:t>
      </w:r>
    </w:p>
    <w:p w14:paraId="092E5D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 =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52C1C6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6EE642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129303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dat;</w:t>
      </w:r>
    </w:p>
    <w:p w14:paraId="2CF419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B8D43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55140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regval_list reglist[]){</w:t>
      </w:r>
    </w:p>
    <w:p w14:paraId="792B24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reg_addr, reg_val;</w:t>
      </w:r>
    </w:p>
    <w:p w14:paraId="07274C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*next = reglist;</w:t>
      </w:r>
    </w:p>
    <w:p w14:paraId="099BC7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(reg_val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w:t>
      </w:r>
    </w:p>
    <w:p w14:paraId="3841BD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reg_num</w:t>
      </w:r>
      <w:r w:rsidRPr="000761F9">
        <w:rPr>
          <w:rFonts w:ascii="Consolas" w:eastAsia="Times New Roman" w:hAnsi="Consolas" w:cs="Times New Roman"/>
          <w:color w:val="D4D4D4"/>
          <w:sz w:val="21"/>
          <w:szCs w:val="21"/>
          <w:lang w:val="en-US"/>
        </w:rPr>
        <w:t>);</w:t>
      </w:r>
    </w:p>
    <w:p w14:paraId="4D1BAA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reg_val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value</w:t>
      </w:r>
      <w:r w:rsidRPr="000761F9">
        <w:rPr>
          <w:rFonts w:ascii="Consolas" w:eastAsia="Times New Roman" w:hAnsi="Consolas" w:cs="Times New Roman"/>
          <w:color w:val="D4D4D4"/>
          <w:sz w:val="21"/>
          <w:szCs w:val="21"/>
          <w:lang w:val="en-US"/>
        </w:rPr>
        <w:t>);</w:t>
      </w:r>
    </w:p>
    <w:p w14:paraId="3968F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(reg_addr, reg_val);</w:t>
      </w:r>
    </w:p>
    <w:p w14:paraId="0BDE04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next++;</w:t>
      </w:r>
    </w:p>
    <w:p w14:paraId="5F5CD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6CD62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04C77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6B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2B5824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(yuv422_ov7670);</w:t>
      </w:r>
    </w:p>
    <w:p w14:paraId="6F8AAD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6371C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B4383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setRes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682878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(REG_COM3,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REG_COM3 enable scaling</w:t>
      </w:r>
    </w:p>
    <w:p w14:paraId="73A2E3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(qvga_ov7670);</w:t>
      </w:r>
    </w:p>
    <w:p w14:paraId="4B0AC0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68DF7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F59D6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camInit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74955E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w:t>
      </w:r>
    </w:p>
    <w:p w14:paraId="214E19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4C255E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(ov7670_default_regs);</w:t>
      </w:r>
    </w:p>
    <w:p w14:paraId="50B290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(REG_COM10,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//PCLK does not toggle on HBLANK.</w:t>
      </w:r>
    </w:p>
    <w:p w14:paraId="6D708A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1832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18DA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w:t>
      </w:r>
    </w:p>
    <w:p w14:paraId="048B4B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cli</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interrupts</w:t>
      </w:r>
    </w:p>
    <w:p w14:paraId="6ED421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B0F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Setup the 8mhz PWM clock</w:t>
      </w:r>
    </w:p>
    <w:p w14:paraId="04E12F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This will be on pin 11*/</w:t>
      </w:r>
    </w:p>
    <w:p w14:paraId="4DDF4B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//pin 11</w:t>
      </w:r>
    </w:p>
    <w:p w14:paraId="0A4E00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ASSR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(EXCLK)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(AS2));</w:t>
      </w:r>
    </w:p>
    <w:p w14:paraId="6D7C7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TCCR2A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COM2A0)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WGM21)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WGM20);</w:t>
      </w:r>
    </w:p>
    <w:p w14:paraId="5A2092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TCCR2B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WGM22)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CS20);</w:t>
      </w:r>
    </w:p>
    <w:p w14:paraId="2E9D03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OCR2A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//(F_CPU)/(2*(X+1))</w:t>
      </w:r>
    </w:p>
    <w:p w14:paraId="5891E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//low d0-d3 camera</w:t>
      </w:r>
    </w:p>
    <w:p w14:paraId="704EE2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DDRD &amp;= ~</w:t>
      </w:r>
      <w:r w:rsidRPr="000761F9">
        <w:rPr>
          <w:rFonts w:ascii="Consolas" w:eastAsia="Times New Roman" w:hAnsi="Consolas" w:cs="Times New Roman"/>
          <w:color w:val="B5CEA8"/>
          <w:sz w:val="21"/>
          <w:szCs w:val="21"/>
          <w:lang w:val="en-US"/>
        </w:rPr>
        <w:t>252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//d7-d4 and interrupt pins</w:t>
      </w:r>
    </w:p>
    <w:p w14:paraId="1D52D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0D8257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C6361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//set up twi for 100khz</w:t>
      </w:r>
    </w:p>
    <w:p w14:paraId="6B8E24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prescaler for TWI (Two wire status register) Informa el estado de las acciones TWI</w:t>
      </w:r>
    </w:p>
    <w:p w14:paraId="4723F5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TWBR = </w:t>
      </w:r>
      <w:r w:rsidRPr="000761F9">
        <w:rPr>
          <w:rFonts w:ascii="Consolas" w:eastAsia="Times New Roman" w:hAnsi="Consolas" w:cs="Times New Roman"/>
          <w:color w:val="B5CEA8"/>
          <w:sz w:val="21"/>
          <w:szCs w:val="21"/>
          <w:lang w:val="en-US"/>
        </w:rPr>
        <w:t>72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//set to 100khz (Two wire bit rate) controla la frecuencia de reloj (SCL)</w:t>
      </w:r>
    </w:p>
    <w:p w14:paraId="499F20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78BC20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//enable serial</w:t>
      </w:r>
    </w:p>
    <w:p w14:paraId="642AC4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//UBRR0H = 0; //High -------- INVESTIGAR, buscar como UART o USART de Arduino</w:t>
      </w:r>
    </w:p>
    <w:p w14:paraId="57BB63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//UBRR0L = 1;//Low --------- 0 = 2M baud rate. 1 = 1M baud. 3 = 0.5M. 7 = 250k 207 is 9600 baud rate.</w:t>
      </w:r>
    </w:p>
    <w:p w14:paraId="4AD67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E4E4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//UBRR0 = 103;</w:t>
      </w:r>
    </w:p>
    <w:p w14:paraId="65302D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//UCSR0A |= 2;//double speed aysnc</w:t>
      </w:r>
    </w:p>
    <w:p w14:paraId="045303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//UCSR0B = (1 &lt;&lt; RXEN0) | (1 &lt;&lt; TXEN0);//Enable receiver and transmitter</w:t>
      </w:r>
    </w:p>
    <w:p w14:paraId="7FB859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//UCSR0C = 6;//async 1 stop bit 8bit char no parity bits</w:t>
      </w:r>
    </w:p>
    <w:p w14:paraId="5E3D0E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75D842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9A432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StringPgm</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 str){</w:t>
      </w:r>
    </w:p>
    <w:p w14:paraId="7B3D9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do</w:t>
      </w:r>
      <w:r w:rsidRPr="000761F9">
        <w:rPr>
          <w:rFonts w:ascii="Consolas" w:eastAsia="Times New Roman" w:hAnsi="Consolas" w:cs="Times New Roman"/>
          <w:color w:val="D4D4D4"/>
          <w:sz w:val="21"/>
          <w:szCs w:val="21"/>
          <w:lang w:val="en-US"/>
        </w:rPr>
        <w:t>{</w:t>
      </w:r>
    </w:p>
    <w:p w14:paraId="053297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00D7B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UDR0 =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6E866A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35B7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50084C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96330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D36A6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captureImg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wg,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hg){</w:t>
      </w:r>
    </w:p>
    <w:p w14:paraId="54ABF4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y, x;</w:t>
      </w:r>
    </w:p>
    <w:p w14:paraId="63CAF8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CA7F5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//StringPgm(PSTR("*RDY*"));</w:t>
      </w:r>
    </w:p>
    <w:p w14:paraId="5279CD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BA97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024C1D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3D1762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5342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y = hg;</w:t>
      </w:r>
    </w:p>
    <w:p w14:paraId="7D6777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 xml:space="preserve"> (y--){</w:t>
      </w:r>
    </w:p>
    <w:p w14:paraId="055FE2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x = wg;</w:t>
      </w:r>
    </w:p>
    <w:p w14:paraId="4A8DD8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//while (!(PIND &amp; 256));//wait for high</w:t>
      </w:r>
    </w:p>
    <w:p w14:paraId="3EC7C3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(x--){</w:t>
      </w:r>
    </w:p>
    <w:p w14:paraId="10B269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277406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//UDR0 = (PINC &amp; 15) | (PIND &amp; 240);</w:t>
      </w:r>
    </w:p>
    <w:p w14:paraId="29306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//UDR0 = 'A';</w:t>
      </w:r>
    </w:p>
    <w:p w14:paraId="4122C7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datos = (PINC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 xml:space="preserve">) | (PIND &amp; </w:t>
      </w:r>
      <w:r w:rsidRPr="000761F9">
        <w:rPr>
          <w:rFonts w:ascii="Consolas" w:eastAsia="Times New Roman" w:hAnsi="Consolas" w:cs="Times New Roman"/>
          <w:color w:val="B5CEA8"/>
          <w:sz w:val="21"/>
          <w:szCs w:val="21"/>
          <w:lang w:val="en-US"/>
        </w:rPr>
        <w:t>240</w:t>
      </w:r>
      <w:r w:rsidRPr="000761F9">
        <w:rPr>
          <w:rFonts w:ascii="Consolas" w:eastAsia="Times New Roman" w:hAnsi="Consolas" w:cs="Times New Roman"/>
          <w:color w:val="D4D4D4"/>
          <w:sz w:val="21"/>
          <w:szCs w:val="21"/>
          <w:lang w:val="en-US"/>
        </w:rPr>
        <w:t>);</w:t>
      </w:r>
    </w:p>
    <w:p w14:paraId="6E5447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"AT+CIPSEND=4</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325107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(datos);</w:t>
      </w:r>
    </w:p>
    <w:p w14:paraId="6997FF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//while (!(UCSR0A &amp; (1 &lt;&lt; UDRE0)));//wait for byte to transmit</w:t>
      </w:r>
    </w:p>
    <w:p w14:paraId="07367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01CCC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7BD60F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5E28C1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5C9714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B02B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while ((PIND &amp; 256));//wait for low</w:t>
      </w:r>
    </w:p>
    <w:p w14:paraId="22DC08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E489F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_delay_ms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w:t>
      </w:r>
      <w:r w:rsidRPr="000761F9">
        <w:rPr>
          <w:rFonts w:ascii="Consolas" w:eastAsia="Times New Roman" w:hAnsi="Consolas" w:cs="Times New Roman"/>
          <w:color w:val="D4D4D4"/>
          <w:sz w:val="21"/>
          <w:szCs w:val="21"/>
        </w:rPr>
        <w:t>);</w:t>
      </w:r>
    </w:p>
    <w:p w14:paraId="73213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BD544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FAE4A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7C701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382FE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//sendData("AT+RST\r\n", 0); //Reseteo de modulo</w:t>
      </w:r>
    </w:p>
    <w:p w14:paraId="03780F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//sendData("AT+CIOBAUD=115200\r\n", 0); // Configuro la velocidad en baudios</w:t>
      </w:r>
    </w:p>
    <w:p w14:paraId="2FECB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//Serial.println("-------FIN CONFIG VELNUEVA------");</w:t>
      </w:r>
    </w:p>
    <w:p w14:paraId="26CEE45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xml:space="preserve">//ESP.begin(VELNUEVA);  </w:t>
      </w:r>
    </w:p>
    <w:p w14:paraId="6A19BD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//sendData("AT+CIPSTART=\"UDP\",\"192.168.4.2\",50494",0); //Establecer conexion con el IP/Puerto</w:t>
      </w:r>
    </w:p>
    <w:p w14:paraId="787B92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//Serial.println("-------conexion UDP------");</w:t>
      </w:r>
    </w:p>
    <w:p w14:paraId="379E3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//sendData("AT+CIPSTATUS",1000);</w:t>
      </w:r>
    </w:p>
    <w:p w14:paraId="4B537B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//armarBuffer(frame,0,MAX-1);</w:t>
      </w:r>
    </w:p>
    <w:p w14:paraId="5CBBEC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060FF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Configuración de camara y captura de imagenes</w:t>
      </w:r>
    </w:p>
    <w:p w14:paraId="1446DE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7DDA23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19200</w:t>
      </w:r>
      <w:r w:rsidRPr="000761F9">
        <w:rPr>
          <w:rFonts w:ascii="Consolas" w:eastAsia="Times New Roman" w:hAnsi="Consolas" w:cs="Times New Roman"/>
          <w:color w:val="D4D4D4"/>
          <w:sz w:val="21"/>
          <w:szCs w:val="21"/>
        </w:rPr>
        <w:t>);</w:t>
      </w:r>
    </w:p>
    <w:p w14:paraId="34A271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//Configuracion de modulo Wifi</w:t>
      </w:r>
    </w:p>
    <w:p w14:paraId="56E093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115200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//Setea la velocidad en la que va a trabajar el modulo</w:t>
      </w:r>
    </w:p>
    <w:p w14:paraId="008C2B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"-------Camara configurada------"</w:t>
      </w:r>
      <w:r w:rsidRPr="000761F9">
        <w:rPr>
          <w:rFonts w:ascii="Consolas" w:eastAsia="Times New Roman" w:hAnsi="Consolas" w:cs="Times New Roman"/>
          <w:color w:val="D4D4D4"/>
          <w:sz w:val="21"/>
          <w:szCs w:val="21"/>
        </w:rPr>
        <w:t>);</w:t>
      </w:r>
    </w:p>
    <w:p w14:paraId="1C5AA2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C2A19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611AA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comandosAT</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conf){</w:t>
      </w:r>
    </w:p>
    <w:p w14:paraId="7ECFD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"---------Comandos AT-------"</w:t>
      </w:r>
      <w:r w:rsidRPr="000761F9">
        <w:rPr>
          <w:rFonts w:ascii="Consolas" w:eastAsia="Times New Roman" w:hAnsi="Consolas" w:cs="Times New Roman"/>
          <w:color w:val="D4D4D4"/>
          <w:sz w:val="21"/>
          <w:szCs w:val="21"/>
          <w:lang w:val="en-US"/>
        </w:rPr>
        <w:t>);</w:t>
      </w:r>
    </w:p>
    <w:p w14:paraId="078232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(conf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8E1E5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7D3287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 ;</w:t>
      </w:r>
    </w:p>
    <w:p w14:paraId="167802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15064F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E2327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15BCA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0BA71F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0BB2C8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w:t>
      </w:r>
      <w:r w:rsidRPr="000761F9">
        <w:rPr>
          <w:rFonts w:ascii="Consolas" w:eastAsia="Times New Roman" w:hAnsi="Consolas" w:cs="Times New Roman"/>
          <w:color w:val="CE9178"/>
          <w:sz w:val="21"/>
          <w:szCs w:val="21"/>
          <w:lang w:val="en-US"/>
        </w:rPr>
        <w:t>'X'</w:t>
      </w:r>
      <w:r w:rsidRPr="000761F9">
        <w:rPr>
          <w:rFonts w:ascii="Consolas" w:eastAsia="Times New Roman" w:hAnsi="Consolas" w:cs="Times New Roman"/>
          <w:color w:val="D4D4D4"/>
          <w:sz w:val="21"/>
          <w:szCs w:val="21"/>
          <w:lang w:val="en-US"/>
        </w:rPr>
        <w:t>){</w:t>
      </w:r>
    </w:p>
    <w:p w14:paraId="64BEEF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FDF0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0E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5C0DBC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2BC74E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2DD95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p>
    <w:p w14:paraId="69B5FE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arduinoUnoInut------"</w:t>
      </w:r>
      <w:r w:rsidRPr="000761F9">
        <w:rPr>
          <w:rFonts w:ascii="Consolas" w:eastAsia="Times New Roman" w:hAnsi="Consolas" w:cs="Times New Roman"/>
          <w:color w:val="D4D4D4"/>
          <w:sz w:val="21"/>
          <w:szCs w:val="21"/>
          <w:lang w:val="en-US"/>
        </w:rPr>
        <w:t>);</w:t>
      </w:r>
    </w:p>
    <w:p w14:paraId="05E87F9A"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camInit</w:t>
      </w:r>
      <w:r w:rsidRPr="008B416B">
        <w:rPr>
          <w:rFonts w:ascii="Consolas" w:eastAsia="Times New Roman" w:hAnsi="Consolas" w:cs="Times New Roman"/>
          <w:color w:val="D4D4D4"/>
          <w:sz w:val="21"/>
          <w:szCs w:val="21"/>
          <w:lang w:val="en-US"/>
        </w:rPr>
        <w:t>();</w:t>
      </w:r>
    </w:p>
    <w:p w14:paraId="4373E4F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camInit------"</w:t>
      </w:r>
      <w:r w:rsidRPr="008B416B">
        <w:rPr>
          <w:rFonts w:ascii="Consolas" w:eastAsia="Times New Roman" w:hAnsi="Consolas" w:cs="Times New Roman"/>
          <w:color w:val="D4D4D4"/>
          <w:sz w:val="21"/>
          <w:szCs w:val="21"/>
          <w:lang w:val="en-US"/>
        </w:rPr>
        <w:t>);</w:t>
      </w:r>
    </w:p>
    <w:p w14:paraId="50232C5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setRes</w:t>
      </w:r>
      <w:r w:rsidRPr="008B416B">
        <w:rPr>
          <w:rFonts w:ascii="Consolas" w:eastAsia="Times New Roman" w:hAnsi="Consolas" w:cs="Times New Roman"/>
          <w:color w:val="D4D4D4"/>
          <w:sz w:val="21"/>
          <w:szCs w:val="21"/>
          <w:lang w:val="en-US"/>
        </w:rPr>
        <w:t>();</w:t>
      </w:r>
    </w:p>
    <w:p w14:paraId="706925A6"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setRes------"</w:t>
      </w:r>
      <w:r w:rsidRPr="008B416B">
        <w:rPr>
          <w:rFonts w:ascii="Consolas" w:eastAsia="Times New Roman" w:hAnsi="Consolas" w:cs="Times New Roman"/>
          <w:color w:val="D4D4D4"/>
          <w:sz w:val="21"/>
          <w:szCs w:val="21"/>
          <w:lang w:val="en-US"/>
        </w:rPr>
        <w:t>);</w:t>
      </w:r>
    </w:p>
    <w:p w14:paraId="0CD650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p>
    <w:p w14:paraId="14EABB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setColor------"</w:t>
      </w:r>
      <w:r w:rsidRPr="000761F9">
        <w:rPr>
          <w:rFonts w:ascii="Consolas" w:eastAsia="Times New Roman" w:hAnsi="Consolas" w:cs="Times New Roman"/>
          <w:color w:val="D4D4D4"/>
          <w:sz w:val="21"/>
          <w:szCs w:val="21"/>
          <w:lang w:val="en-US"/>
        </w:rPr>
        <w:t>);</w:t>
      </w:r>
    </w:p>
    <w:p w14:paraId="0C1516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//Earlier it had the value: wrReg(0x11, 12); New version works better for me :) !!!!</w:t>
      </w:r>
    </w:p>
    <w:p w14:paraId="20144B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conf;</w:t>
      </w:r>
    </w:p>
    <w:p w14:paraId="459DBD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F6BA2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6F44DF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04353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71F435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DCDCAA"/>
          <w:sz w:val="21"/>
          <w:szCs w:val="21"/>
          <w:lang w:val="en-US"/>
        </w:rPr>
        <w:t>comandosAT</w:t>
      </w:r>
      <w:r w:rsidRPr="000761F9">
        <w:rPr>
          <w:rFonts w:ascii="Consolas" w:eastAsia="Times New Roman" w:hAnsi="Consolas" w:cs="Times New Roman"/>
          <w:color w:val="D4D4D4"/>
          <w:sz w:val="21"/>
          <w:szCs w:val="21"/>
          <w:lang w:val="en-US"/>
        </w:rPr>
        <w:t>(conf);</w:t>
      </w:r>
    </w:p>
    <w:p w14:paraId="40C0B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3BA0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captureImg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320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240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320x240 formato por defecto</w:t>
      </w:r>
    </w:p>
    <w:p w14:paraId="19603F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1C7CD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conf=</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BFB6A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743B163" w14:textId="77777777" w:rsidR="00285D66" w:rsidRDefault="00285D66" w:rsidP="00285D66">
      <w:pPr>
        <w:rPr>
          <w:b/>
          <w:color w:val="538DD4"/>
        </w:rPr>
      </w:pPr>
      <w:r>
        <w:br w:type="page"/>
      </w:r>
    </w:p>
    <w:p w14:paraId="7AF9288F" w14:textId="77777777" w:rsidR="00285D66" w:rsidRPr="000D161B" w:rsidRDefault="00285D66" w:rsidP="000D161B">
      <w:pPr>
        <w:pStyle w:val="Ttulo2"/>
        <w:rPr>
          <w:b/>
          <w:sz w:val="32"/>
          <w:szCs w:val="32"/>
        </w:rPr>
      </w:pPr>
      <w:bookmarkStart w:id="594" w:name="_Toc510799490"/>
      <w:r w:rsidRPr="000D161B">
        <w:rPr>
          <w:b/>
          <w:sz w:val="32"/>
          <w:szCs w:val="32"/>
        </w:rPr>
        <w:lastRenderedPageBreak/>
        <w:t>Caso de prueba Módulo Bluetooth HC05-01</w:t>
      </w:r>
      <w:bookmarkEnd w:id="594"/>
    </w:p>
    <w:p w14:paraId="4395F10E" w14:textId="77777777" w:rsidR="00285D66" w:rsidRPr="00D26A6D"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148F9E78"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A4D90B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B55BCD" w14:textId="77777777" w:rsidR="00285D66" w:rsidRDefault="00285D66" w:rsidP="00285D66">
            <w:pPr>
              <w:jc w:val="center"/>
            </w:pPr>
            <w:r>
              <w:t>Probar la velocidad del Bluetooth</w:t>
            </w:r>
          </w:p>
        </w:tc>
      </w:tr>
      <w:tr w:rsidR="00285D66" w14:paraId="2A9DFA7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BF10A6" w14:textId="77777777" w:rsidR="00285D66" w:rsidRDefault="00285D66" w:rsidP="00285D66">
            <w:pPr>
              <w:jc w:val="center"/>
              <w:rPr>
                <w:b/>
              </w:rPr>
            </w:pPr>
            <w:r>
              <w:rPr>
                <w:b/>
              </w:rPr>
              <w:t>Identificador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0EE8CD8" w14:textId="77777777" w:rsidR="00285D66" w:rsidRDefault="00285D66" w:rsidP="00285D66">
            <w:pPr>
              <w:jc w:val="center"/>
            </w:pPr>
            <w:r>
              <w:t>BluetoothHC05-01-pruebaVelocidad</w:t>
            </w:r>
          </w:p>
        </w:tc>
      </w:tr>
      <w:tr w:rsidR="00285D66" w14:paraId="2A6643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9E38FE"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5FD1DA0" w14:textId="77777777" w:rsidR="00285D66" w:rsidRDefault="00285D66" w:rsidP="00285D66">
            <w:pPr>
              <w:jc w:val="center"/>
            </w:pPr>
            <w:r>
              <w:t>Comunicación por Bluetooth</w:t>
            </w:r>
          </w:p>
        </w:tc>
      </w:tr>
      <w:tr w:rsidR="00285D66" w14:paraId="67D73E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2C6DE4"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809B6C" w14:textId="77777777" w:rsidR="00285D66" w:rsidRDefault="00285D66" w:rsidP="00285D66">
            <w:pPr>
              <w:jc w:val="center"/>
            </w:pPr>
            <w:r>
              <w:t>Determinar la velocidad máxima de transferencia</w:t>
            </w:r>
          </w:p>
        </w:tc>
      </w:tr>
      <w:tr w:rsidR="00285D66" w14:paraId="37CB973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2E6A"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DD81DB" w14:textId="77777777" w:rsidR="00285D66" w:rsidRDefault="00285D66" w:rsidP="00285D66">
            <w:pPr>
              <w:jc w:val="center"/>
            </w:pPr>
            <w:r>
              <w:t>Se desea verificar la velocidad de conectividad que se puede alcanzar entre una computadora con Bluetooth y el Arduino conectado al HC05</w:t>
            </w:r>
          </w:p>
        </w:tc>
      </w:tr>
      <w:tr w:rsidR="00285D66" w14:paraId="30CE9DB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875A91F"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4E5D94F" w14:textId="77777777" w:rsidR="00285D66" w:rsidRDefault="00285D66" w:rsidP="00285D66">
            <w:pPr>
              <w:jc w:val="center"/>
            </w:pPr>
            <w:r>
              <w:t>Alcanzar una velocidad que permita transmitir 10 fps con un tamaño de 300kb por segundo, mínimamente</w:t>
            </w:r>
          </w:p>
        </w:tc>
      </w:tr>
      <w:tr w:rsidR="00285D66" w14:paraId="311DAC9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864730"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65A2A7" w14:textId="77777777" w:rsidR="00285D66" w:rsidRDefault="00285D66" w:rsidP="00285D66">
            <w:pPr>
              <w:jc w:val="center"/>
            </w:pPr>
            <w:r>
              <w:t>No alcanzar la velocidad requerida de fps</w:t>
            </w:r>
          </w:p>
        </w:tc>
      </w:tr>
      <w:tr w:rsidR="00285D66" w14:paraId="077CD2D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724274"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6C436D" w14:textId="77777777" w:rsidR="00285D66" w:rsidRDefault="00285D66" w:rsidP="00285D66">
            <w:pPr>
              <w:jc w:val="center"/>
            </w:pPr>
            <w:r>
              <w:t>Testear un entorno sin obstáculos y línea visual.</w:t>
            </w:r>
          </w:p>
          <w:p w14:paraId="1063A8AF" w14:textId="77777777" w:rsidR="00285D66" w:rsidRDefault="00285D66" w:rsidP="00285D66">
            <w:pPr>
              <w:jc w:val="center"/>
            </w:pPr>
            <w:r>
              <w:t>Establecer la mayor velocidad posible de baudios de transmisión</w:t>
            </w:r>
          </w:p>
          <w:p w14:paraId="5A4AED42" w14:textId="77777777" w:rsidR="00285D66" w:rsidRDefault="00285D66" w:rsidP="00285D66">
            <w:pPr>
              <w:jc w:val="center"/>
            </w:pPr>
          </w:p>
        </w:tc>
      </w:tr>
      <w:tr w:rsidR="00285D66" w14:paraId="0F92767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B18873"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CC97C4" w14:textId="77777777" w:rsidR="00285D66" w:rsidRDefault="00285D66" w:rsidP="00285D66">
            <w:pPr>
              <w:jc w:val="center"/>
            </w:pPr>
            <w:r>
              <w:t>Módulo arduino UNO</w:t>
            </w:r>
          </w:p>
          <w:p w14:paraId="2EE71AF0" w14:textId="77777777" w:rsidR="00285D66" w:rsidRDefault="00285D66" w:rsidP="00285D66">
            <w:pPr>
              <w:jc w:val="center"/>
            </w:pPr>
            <w:r>
              <w:t>BT HC05</w:t>
            </w:r>
          </w:p>
          <w:p w14:paraId="73012FC4" w14:textId="77777777" w:rsidR="00285D66" w:rsidRDefault="00285D66" w:rsidP="00285D66">
            <w:pPr>
              <w:jc w:val="center"/>
            </w:pPr>
            <w:r>
              <w:t>Cables Hembra-Macho (x6)</w:t>
            </w:r>
          </w:p>
        </w:tc>
      </w:tr>
      <w:tr w:rsidR="00285D66" w14:paraId="59820C7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D70A8C"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BC5E7F" w14:textId="77777777" w:rsidR="00285D66" w:rsidRDefault="00285D66" w:rsidP="00285D66">
            <w:pPr>
              <w:jc w:val="center"/>
            </w:pPr>
            <w:r>
              <w:t>Schlapp-Mansilla</w:t>
            </w:r>
          </w:p>
        </w:tc>
      </w:tr>
      <w:tr w:rsidR="00285D66" w14:paraId="24F8C9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255732"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8EFFD1" w14:textId="77777777" w:rsidR="00285D66" w:rsidRDefault="00285D66" w:rsidP="00285D66">
            <w:pPr>
              <w:jc w:val="center"/>
            </w:pPr>
            <w:r>
              <w:t>8-3-2017</w:t>
            </w:r>
          </w:p>
        </w:tc>
      </w:tr>
      <w:tr w:rsidR="00285D66" w14:paraId="117696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4690B3"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2A2912" w14:textId="77777777" w:rsidR="00285D66" w:rsidRDefault="00285D66" w:rsidP="00285D66">
            <w:pPr>
              <w:jc w:val="center"/>
            </w:pPr>
            <w:r>
              <w:t xml:space="preserve">Se estableció la comunicación entre los módulos Bluetooth, Arduino&lt;-&gt; PC. La prueba no fue exitosa. Se alcanzó una velocidad de transmisión de 1,17kb/sg. </w:t>
            </w:r>
          </w:p>
        </w:tc>
      </w:tr>
      <w:tr w:rsidR="00285D66" w14:paraId="0515BDD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68E88B" w14:textId="77777777" w:rsidR="00285D66" w:rsidRDefault="00285D66" w:rsidP="00285D66">
            <w:pPr>
              <w:jc w:val="center"/>
              <w:rPr>
                <w:b/>
              </w:rPr>
            </w:pPr>
            <w:r>
              <w:rPr>
                <w:b/>
              </w:rPr>
              <w:t>Código fuente</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ADDD76" w14:textId="77777777" w:rsidR="00285D66" w:rsidRDefault="00285D66" w:rsidP="00285D66">
            <w:pPr>
              <w:jc w:val="center"/>
            </w:pPr>
            <w:r>
              <w:t>ComunicaciónBluetooth.ino</w:t>
            </w:r>
          </w:p>
        </w:tc>
      </w:tr>
      <w:tr w:rsidR="00285D66" w14:paraId="659FB6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E2120B3"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7F037F6" w14:textId="77777777" w:rsidR="00285D66" w:rsidRDefault="00285D66" w:rsidP="00285D66">
            <w:pPr>
              <w:rPr>
                <w:i/>
                <w:color w:val="2E74B5"/>
              </w:rPr>
            </w:pPr>
            <w:r>
              <w:rPr>
                <w:i/>
                <w:noProof/>
                <w:color w:val="2E74B5"/>
              </w:rPr>
              <w:drawing>
                <wp:inline distT="114300" distB="114300" distL="114300" distR="114300" wp14:anchorId="72828CDF" wp14:editId="15633F6D">
                  <wp:extent cx="3548063" cy="3548063"/>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1"/>
                          <a:srcRect/>
                          <a:stretch>
                            <a:fillRect/>
                          </a:stretch>
                        </pic:blipFill>
                        <pic:spPr>
                          <a:xfrm>
                            <a:off x="0" y="0"/>
                            <a:ext cx="3548063" cy="3548063"/>
                          </a:xfrm>
                          <a:prstGeom prst="rect">
                            <a:avLst/>
                          </a:prstGeom>
                          <a:ln/>
                        </pic:spPr>
                      </pic:pic>
                    </a:graphicData>
                  </a:graphic>
                </wp:inline>
              </w:drawing>
            </w:r>
          </w:p>
        </w:tc>
      </w:tr>
      <w:tr w:rsidR="00285D66" w14:paraId="2BE5A9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B2565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4BAC35E" w14:textId="77777777" w:rsidR="00285D66" w:rsidRDefault="00285D66" w:rsidP="00285D66">
            <w:pPr>
              <w:rPr>
                <w:i/>
                <w:color w:val="2E74B5"/>
              </w:rPr>
            </w:pPr>
            <w:r>
              <w:rPr>
                <w:i/>
                <w:noProof/>
                <w:color w:val="2E74B5"/>
              </w:rPr>
              <w:drawing>
                <wp:inline distT="114300" distB="114300" distL="114300" distR="114300" wp14:anchorId="1B84E82E" wp14:editId="54CBED4C">
                  <wp:extent cx="4200525" cy="22098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4200525" cy="2209800"/>
                          </a:xfrm>
                          <a:prstGeom prst="rect">
                            <a:avLst/>
                          </a:prstGeom>
                          <a:ln/>
                        </pic:spPr>
                      </pic:pic>
                    </a:graphicData>
                  </a:graphic>
                </wp:inline>
              </w:drawing>
            </w:r>
          </w:p>
        </w:tc>
      </w:tr>
    </w:tbl>
    <w:p w14:paraId="24B73BA2" w14:textId="77777777" w:rsidR="00285D66" w:rsidRDefault="00285D66" w:rsidP="00285D66"/>
    <w:p w14:paraId="24777ED5" w14:textId="77777777" w:rsidR="00285D66" w:rsidRDefault="00285D66" w:rsidP="00285D66">
      <w:r>
        <w:br w:type="page"/>
      </w:r>
    </w:p>
    <w:p w14:paraId="17498813" w14:textId="77777777" w:rsidR="00285D66" w:rsidRPr="00761EDE" w:rsidRDefault="00285D66" w:rsidP="00761EDE">
      <w:pPr>
        <w:pStyle w:val="Ttulo3"/>
        <w:rPr>
          <w:b w:val="0"/>
          <w:sz w:val="28"/>
          <w:szCs w:val="28"/>
        </w:rPr>
      </w:pPr>
      <w:bookmarkStart w:id="595" w:name="_Toc510799491"/>
      <w:r w:rsidRPr="00761EDE">
        <w:rPr>
          <w:b w:val="0"/>
          <w:sz w:val="28"/>
          <w:szCs w:val="28"/>
        </w:rPr>
        <w:lastRenderedPageBreak/>
        <w:t>Comunicación Bluetooth.ino</w:t>
      </w:r>
      <w:bookmarkEnd w:id="595"/>
    </w:p>
    <w:p w14:paraId="7AF5FA7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C586C0"/>
          <w:sz w:val="21"/>
          <w:szCs w:val="21"/>
        </w:rPr>
        <w:t>#include</w:t>
      </w:r>
      <w:r w:rsidRPr="003A63CD">
        <w:rPr>
          <w:rFonts w:ascii="Consolas" w:eastAsia="Times New Roman" w:hAnsi="Consolas" w:cs="Times New Roman"/>
          <w:color w:val="569CD6"/>
          <w:sz w:val="21"/>
          <w:szCs w:val="21"/>
        </w:rPr>
        <w:t xml:space="preserve"> </w:t>
      </w:r>
      <w:r w:rsidRPr="003A63CD">
        <w:rPr>
          <w:rFonts w:ascii="Consolas" w:eastAsia="Times New Roman" w:hAnsi="Consolas" w:cs="Times New Roman"/>
          <w:color w:val="CE9178"/>
          <w:sz w:val="21"/>
          <w:szCs w:val="21"/>
        </w:rPr>
        <w:t>&lt;SoftwareSerial.h&gt;</w:t>
      </w:r>
    </w:p>
    <w:p w14:paraId="4995D46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p>
    <w:p w14:paraId="14038B4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SoftwareSerial </w:t>
      </w:r>
      <w:r w:rsidRPr="003A63CD">
        <w:rPr>
          <w:rFonts w:ascii="Consolas" w:eastAsia="Times New Roman" w:hAnsi="Consolas" w:cs="Times New Roman"/>
          <w:color w:val="DCDCAA"/>
          <w:sz w:val="21"/>
          <w:szCs w:val="21"/>
          <w:lang w:val="en-US"/>
        </w:rPr>
        <w:t>bluetooth</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10</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B5CEA8"/>
          <w:sz w:val="21"/>
          <w:szCs w:val="21"/>
          <w:lang w:val="en-US"/>
        </w:rPr>
        <w:t>11</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608B4E"/>
          <w:sz w:val="21"/>
          <w:szCs w:val="21"/>
          <w:lang w:val="en-US"/>
        </w:rPr>
        <w:t>// RX, TX</w:t>
      </w:r>
    </w:p>
    <w:p w14:paraId="670209C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cont;</w:t>
      </w:r>
    </w:p>
    <w:p w14:paraId="543E67A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tiempoini;</w:t>
      </w:r>
    </w:p>
    <w:p w14:paraId="791BEA6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EFD5999"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setup</w:t>
      </w:r>
      <w:r w:rsidRPr="003A63CD">
        <w:rPr>
          <w:rFonts w:ascii="Consolas" w:eastAsia="Times New Roman" w:hAnsi="Consolas" w:cs="Times New Roman"/>
          <w:color w:val="D4D4D4"/>
          <w:sz w:val="21"/>
          <w:szCs w:val="21"/>
          <w:lang w:val="en-US"/>
        </w:rPr>
        <w:t>()</w:t>
      </w:r>
    </w:p>
    <w:p w14:paraId="1863221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2E20A31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Serial.</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1D095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bluetooth.</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FCF91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cont = </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44EDE6E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75C071E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2DD9A8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int</w:t>
      </w:r>
      <w:r w:rsidRPr="00285D66">
        <w:rPr>
          <w:rFonts w:ascii="Consolas" w:eastAsia="Times New Roman" w:hAnsi="Consolas" w:cs="Times New Roman"/>
          <w:color w:val="D4D4D4"/>
          <w:sz w:val="21"/>
          <w:szCs w:val="21"/>
          <w:lang w:val="en-US"/>
        </w:rPr>
        <w:t xml:space="preserve"> paso = </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3A7E2C7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segundos=</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157DDCEE"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tiempofin;</w:t>
      </w:r>
    </w:p>
    <w:p w14:paraId="1891534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antes=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A359DB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despues=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5EF7EA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FDA56A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loop</w:t>
      </w:r>
      <w:r w:rsidRPr="003A63CD">
        <w:rPr>
          <w:rFonts w:ascii="Consolas" w:eastAsia="Times New Roman" w:hAnsi="Consolas" w:cs="Times New Roman"/>
          <w:color w:val="D4D4D4"/>
          <w:sz w:val="21"/>
          <w:szCs w:val="21"/>
          <w:lang w:val="en-US"/>
        </w:rPr>
        <w:t xml:space="preserve">() </w:t>
      </w:r>
    </w:p>
    <w:p w14:paraId="163A64C3"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w:t>
      </w:r>
    </w:p>
    <w:p w14:paraId="5938537F"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tiempoini = </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60E813FD"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w:t>
      </w:r>
      <w:r w:rsidRPr="00927ACA">
        <w:rPr>
          <w:rFonts w:ascii="Consolas" w:eastAsia="Times New Roman" w:hAnsi="Consolas" w:cs="Times New Roman"/>
          <w:color w:val="C586C0"/>
          <w:sz w:val="21"/>
          <w:szCs w:val="21"/>
        </w:rPr>
        <w:t>while</w:t>
      </w:r>
      <w:r w:rsidRPr="00927ACA">
        <w:rPr>
          <w:rFonts w:ascii="Consolas" w:eastAsia="Times New Roman" w:hAnsi="Consolas" w:cs="Times New Roman"/>
          <w:color w:val="D4D4D4"/>
          <w:sz w:val="21"/>
          <w:szCs w:val="21"/>
        </w:rPr>
        <w:t xml:space="preserve">(segundos &lt; </w:t>
      </w:r>
      <w:r w:rsidRPr="00927ACA">
        <w:rPr>
          <w:rFonts w:ascii="Consolas" w:eastAsia="Times New Roman" w:hAnsi="Consolas" w:cs="Times New Roman"/>
          <w:color w:val="B5CEA8"/>
          <w:sz w:val="21"/>
          <w:szCs w:val="21"/>
        </w:rPr>
        <w:t>1.0</w:t>
      </w:r>
      <w:r w:rsidRPr="00927ACA">
        <w:rPr>
          <w:rFonts w:ascii="Consolas" w:eastAsia="Times New Roman" w:hAnsi="Consolas" w:cs="Times New Roman"/>
          <w:color w:val="D4D4D4"/>
          <w:sz w:val="21"/>
          <w:szCs w:val="21"/>
        </w:rPr>
        <w:t>){</w:t>
      </w:r>
    </w:p>
    <w:p w14:paraId="4253BD7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antes=</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2198F91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27ACA">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lang w:val="en-US"/>
        </w:rPr>
        <w:t>if</w:t>
      </w:r>
      <w:r w:rsidRPr="003A63CD">
        <w:rPr>
          <w:rFonts w:ascii="Consolas" w:eastAsia="Times New Roman" w:hAnsi="Consolas" w:cs="Times New Roman"/>
          <w:color w:val="D4D4D4"/>
          <w:sz w:val="21"/>
          <w:szCs w:val="21"/>
          <w:lang w:val="en-US"/>
        </w:rPr>
        <w:t xml:space="preserve"> ( bluetooth.</w:t>
      </w:r>
      <w:r w:rsidRPr="003A63CD">
        <w:rPr>
          <w:rFonts w:ascii="Consolas" w:eastAsia="Times New Roman" w:hAnsi="Consolas" w:cs="Times New Roman"/>
          <w:color w:val="DCDCAA"/>
          <w:sz w:val="21"/>
          <w:szCs w:val="21"/>
          <w:lang w:val="en-US"/>
        </w:rPr>
        <w:t>available</w:t>
      </w:r>
      <w:r w:rsidRPr="003A63CD">
        <w:rPr>
          <w:rFonts w:ascii="Consolas" w:eastAsia="Times New Roman" w:hAnsi="Consolas" w:cs="Times New Roman"/>
          <w:color w:val="D4D4D4"/>
          <w:sz w:val="21"/>
          <w:szCs w:val="21"/>
          <w:lang w:val="en-US"/>
        </w:rPr>
        <w:t>()){</w:t>
      </w:r>
    </w:p>
    <w:p w14:paraId="0498C64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      </w:t>
      </w:r>
      <w:r w:rsidRPr="00927ACA">
        <w:rPr>
          <w:rFonts w:ascii="Consolas" w:eastAsia="Times New Roman" w:hAnsi="Consolas" w:cs="Times New Roman"/>
          <w:color w:val="D4D4D4"/>
          <w:sz w:val="21"/>
          <w:szCs w:val="21"/>
          <w:lang w:val="en-US"/>
        </w:rPr>
        <w:t>bluetooth.</w:t>
      </w:r>
      <w:r w:rsidRPr="00927ACA">
        <w:rPr>
          <w:rFonts w:ascii="Consolas" w:eastAsia="Times New Roman" w:hAnsi="Consolas" w:cs="Times New Roman"/>
          <w:color w:val="DCDCAA"/>
          <w:sz w:val="21"/>
          <w:szCs w:val="21"/>
          <w:lang w:val="en-US"/>
        </w:rPr>
        <w:t>read</w:t>
      </w:r>
      <w:r w:rsidRPr="00927ACA">
        <w:rPr>
          <w:rFonts w:ascii="Consolas" w:eastAsia="Times New Roman" w:hAnsi="Consolas" w:cs="Times New Roman"/>
          <w:color w:val="D4D4D4"/>
          <w:sz w:val="21"/>
          <w:szCs w:val="21"/>
          <w:lang w:val="en-US"/>
        </w:rPr>
        <w:t>();</w:t>
      </w:r>
    </w:p>
    <w:p w14:paraId="73FBE40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4D4D4"/>
          <w:sz w:val="21"/>
          <w:szCs w:val="21"/>
        </w:rPr>
        <w:t xml:space="preserve">despues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 antes;</w:t>
      </w:r>
    </w:p>
    <w:p w14:paraId="216847B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p>
    <w:p w14:paraId="38935F7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w:t>
      </w:r>
      <w:r w:rsidRPr="003A63CD">
        <w:rPr>
          <w:rFonts w:ascii="Consolas" w:eastAsia="Times New Roman" w:hAnsi="Consolas" w:cs="Times New Roman"/>
          <w:color w:val="B5CEA8"/>
          <w:sz w:val="21"/>
          <w:szCs w:val="21"/>
        </w:rPr>
        <w:t>1</w:t>
      </w:r>
      <w:r w:rsidRPr="003A63CD">
        <w:rPr>
          <w:rFonts w:ascii="Consolas" w:eastAsia="Times New Roman" w:hAnsi="Consolas" w:cs="Times New Roman"/>
          <w:color w:val="D4D4D4"/>
          <w:sz w:val="21"/>
          <w:szCs w:val="21"/>
        </w:rPr>
        <w:t>;</w:t>
      </w:r>
    </w:p>
    <w:p w14:paraId="08C13B7C"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7813B7D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tiempofin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tiempoini;</w:t>
      </w:r>
    </w:p>
    <w:p w14:paraId="277FE0D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 tiempofin/</w:t>
      </w:r>
      <w:r w:rsidRPr="003A63CD">
        <w:rPr>
          <w:rFonts w:ascii="Consolas" w:eastAsia="Times New Roman" w:hAnsi="Consolas" w:cs="Times New Roman"/>
          <w:color w:val="B5CEA8"/>
          <w:sz w:val="21"/>
          <w:szCs w:val="21"/>
        </w:rPr>
        <w:t>1000</w:t>
      </w:r>
      <w:r w:rsidRPr="003A63CD">
        <w:rPr>
          <w:rFonts w:ascii="Consolas" w:eastAsia="Times New Roman" w:hAnsi="Consolas" w:cs="Times New Roman"/>
          <w:color w:val="D4D4D4"/>
          <w:sz w:val="21"/>
          <w:szCs w:val="21"/>
        </w:rPr>
        <w:t>;</w:t>
      </w:r>
    </w:p>
    <w:p w14:paraId="6FE13AC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2E9981C5"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rPr>
        <w:t>if</w:t>
      </w:r>
      <w:r w:rsidRPr="003A63CD">
        <w:rPr>
          <w:rFonts w:ascii="Consolas" w:eastAsia="Times New Roman" w:hAnsi="Consolas" w:cs="Times New Roman"/>
          <w:color w:val="D4D4D4"/>
          <w:sz w:val="21"/>
          <w:szCs w:val="21"/>
        </w:rPr>
        <w:t xml:space="preserve"> (paso !=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52143E8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Serial.</w:t>
      </w:r>
      <w:r w:rsidRPr="003A63CD">
        <w:rPr>
          <w:rFonts w:ascii="Consolas" w:eastAsia="Times New Roman" w:hAnsi="Consolas" w:cs="Times New Roman"/>
          <w:color w:val="DCDCAA"/>
          <w:sz w:val="21"/>
          <w:szCs w:val="21"/>
        </w:rPr>
        <w:t>println</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CE9178"/>
          <w:sz w:val="21"/>
          <w:szCs w:val="21"/>
        </w:rPr>
        <w:t>"Bytes leidos:"</w:t>
      </w: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(cont)+</w:t>
      </w:r>
      <w:r w:rsidRPr="003A63CD">
        <w:rPr>
          <w:rFonts w:ascii="Consolas" w:eastAsia="Times New Roman" w:hAnsi="Consolas" w:cs="Times New Roman"/>
          <w:color w:val="CE9178"/>
          <w:sz w:val="21"/>
          <w:szCs w:val="21"/>
        </w:rPr>
        <w:t>" tiempo antesDespues micros:"</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(despues));</w:t>
      </w:r>
    </w:p>
    <w:p w14:paraId="6DAEAFD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619C577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45D46F6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1C1E5D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699FC9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w:t>
      </w:r>
    </w:p>
    <w:p w14:paraId="5C7AC2EE" w14:textId="77777777" w:rsidR="00285D66" w:rsidRDefault="00285D66" w:rsidP="00285D66"/>
    <w:p w14:paraId="4D22F286" w14:textId="77777777" w:rsidR="008F38A1" w:rsidRDefault="008F38A1" w:rsidP="008F38A1">
      <w:pPr>
        <w:pStyle w:val="AgustinTexto"/>
      </w:pPr>
    </w:p>
    <w:p w14:paraId="0FB6E015" w14:textId="77777777" w:rsidR="008F38A1" w:rsidRDefault="008F38A1" w:rsidP="008F38A1"/>
    <w:p w14:paraId="200523DE" w14:textId="77777777" w:rsidR="00FA1017" w:rsidRDefault="00FA1017">
      <w:pPr>
        <w:rPr>
          <w:rFonts w:ascii="Arial" w:eastAsia="Times New Roman" w:hAnsi="Arial" w:cs="Arial"/>
          <w:b/>
          <w:color w:val="auto"/>
          <w:sz w:val="24"/>
          <w:szCs w:val="24"/>
          <w:shd w:val="clear" w:color="auto" w:fill="FFFFFF"/>
        </w:rPr>
      </w:pPr>
      <w:r>
        <w:rPr>
          <w:rFonts w:ascii="Arial" w:eastAsia="Times New Roman" w:hAnsi="Arial" w:cs="Arial"/>
          <w:color w:val="auto"/>
          <w:sz w:val="24"/>
          <w:szCs w:val="24"/>
          <w:shd w:val="clear" w:color="auto" w:fill="FFFFFF"/>
        </w:rPr>
        <w:br w:type="page"/>
      </w:r>
    </w:p>
    <w:p w14:paraId="1BD1DC2C" w14:textId="77777777" w:rsidR="00837B84" w:rsidRDefault="00837B84" w:rsidP="00837B84">
      <w:pPr>
        <w:pStyle w:val="Ttulo1"/>
      </w:pPr>
      <w:bookmarkStart w:id="596" w:name="_Toc510799492"/>
      <w:r>
        <w:lastRenderedPageBreak/>
        <w:t>Anexo de códigos</w:t>
      </w:r>
      <w:bookmarkEnd w:id="596"/>
    </w:p>
    <w:p w14:paraId="5CF857C1" w14:textId="77777777" w:rsidR="00837B84" w:rsidRDefault="00837B84" w:rsidP="00837B84"/>
    <w:p w14:paraId="3E4B63CD" w14:textId="77777777" w:rsidR="00837B84" w:rsidRDefault="00837B84" w:rsidP="00837B84">
      <w:r w:rsidRPr="00154D39">
        <w:rPr>
          <w:rFonts w:ascii="Arial" w:hAnsi="Arial" w:cs="Arial"/>
          <w:sz w:val="24"/>
          <w:szCs w:val="24"/>
        </w:rPr>
        <w:t>En este anexo se adjuntaron los códigos más relevantes, tanto del lado del cliente como del servidor</w:t>
      </w:r>
      <w:r>
        <w:rPr>
          <w:rFonts w:ascii="Arial" w:hAnsi="Arial" w:cs="Arial"/>
          <w:sz w:val="24"/>
          <w:szCs w:val="24"/>
        </w:rPr>
        <w:t>, que se desarrollaron para el funcionamiento del SAR.</w:t>
      </w:r>
    </w:p>
    <w:p w14:paraId="6D407D65" w14:textId="77777777" w:rsidR="00837B84" w:rsidRPr="00DE4DF4" w:rsidRDefault="00837B84" w:rsidP="00837B84">
      <w:pPr>
        <w:pStyle w:val="Ttulo2"/>
        <w:rPr>
          <w:b/>
          <w:sz w:val="32"/>
          <w:szCs w:val="32"/>
        </w:rPr>
      </w:pPr>
      <w:bookmarkStart w:id="597" w:name="_Toc510799493"/>
      <w:r w:rsidRPr="00DE4DF4">
        <w:rPr>
          <w:b/>
          <w:sz w:val="32"/>
          <w:szCs w:val="32"/>
        </w:rPr>
        <w:t>Códigos del lado del servidor</w:t>
      </w:r>
      <w:bookmarkEnd w:id="597"/>
    </w:p>
    <w:p w14:paraId="5E17884C" w14:textId="77777777" w:rsidR="00837B84" w:rsidRPr="00DE4DF4" w:rsidRDefault="00837B84" w:rsidP="00837B84">
      <w:pPr>
        <w:pStyle w:val="Ttulo3"/>
        <w:rPr>
          <w:sz w:val="28"/>
          <w:szCs w:val="28"/>
        </w:rPr>
      </w:pPr>
      <w:bookmarkStart w:id="598" w:name="_Ref510711015"/>
      <w:bookmarkStart w:id="599" w:name="_Toc510799494"/>
      <w:r w:rsidRPr="00DE4DF4">
        <w:rPr>
          <w:sz w:val="28"/>
          <w:szCs w:val="28"/>
        </w:rPr>
        <w:t>Código StandarFirmata utilizado en el Arduino MEGA</w:t>
      </w:r>
      <w:bookmarkEnd w:id="598"/>
      <w:bookmarkEnd w:id="599"/>
    </w:p>
    <w:p w14:paraId="47D4A8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4437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Firmata is a generic protocol for communicating with microcontrollers</w:t>
      </w:r>
    </w:p>
    <w:p w14:paraId="6BA43F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from software on a host computer. It is intended to work with</w:t>
      </w:r>
    </w:p>
    <w:p w14:paraId="171A96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any host computer software package.</w:t>
      </w:r>
    </w:p>
    <w:p w14:paraId="71FEEF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C44FD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download a host software package, please click on the following link</w:t>
      </w:r>
    </w:p>
    <w:p w14:paraId="5DAEA6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open the list of Firmata client libraries in your default browser.</w:t>
      </w:r>
    </w:p>
    <w:p w14:paraId="102A4D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F7FE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https://github.com/firmata/arduino#firmata-client-libraries</w:t>
      </w:r>
    </w:p>
    <w:p w14:paraId="61E1C7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A982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2006-2008 Hans-Christoph Steiner.  All rights reserved.</w:t>
      </w:r>
    </w:p>
    <w:p w14:paraId="5B120B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2010-2011 Paul Stoffregen.  All rights reserved.</w:t>
      </w:r>
    </w:p>
    <w:p w14:paraId="5E44C3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 Shigeru Kobayashi.  All rights reserved.</w:t>
      </w:r>
    </w:p>
    <w:p w14:paraId="0EFB98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2009-2016 Jeff Hoefs.  All rights reserved.</w:t>
      </w:r>
    </w:p>
    <w:p w14:paraId="65180F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2A7B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library is free software; you can redistribute it and/or</w:t>
      </w:r>
    </w:p>
    <w:p w14:paraId="63BDDF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modify it under the terms of the GNU Lesser General Public</w:t>
      </w:r>
    </w:p>
    <w:p w14:paraId="06381C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License as published by the Free Software Foundation; either</w:t>
      </w:r>
    </w:p>
    <w:p w14:paraId="3197B6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version 2.1 of the License, or (at your option) any later version.</w:t>
      </w:r>
    </w:p>
    <w:p w14:paraId="2430AA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A0DBC8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See file LICENSE.txt for further informations on licensing terms.</w:t>
      </w:r>
    </w:p>
    <w:p w14:paraId="7C062D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41448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Last updated October 16th, 2016</w:t>
      </w:r>
    </w:p>
    <w:p w14:paraId="691EF5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63AC95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EEC26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&lt;Servo.h&gt;</w:t>
      </w:r>
    </w:p>
    <w:p w14:paraId="747D6D5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&lt;Wire.h&gt;</w:t>
      </w:r>
    </w:p>
    <w:p w14:paraId="0AD84C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&lt;Firmata.h&gt;</w:t>
      </w:r>
    </w:p>
    <w:p w14:paraId="26EFC6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79CEA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I2C_WRITE</w:t>
      </w:r>
      <w:r w:rsidRPr="00F64D4F">
        <w:rPr>
          <w:rFonts w:ascii="Consolas" w:eastAsia="Times New Roman" w:hAnsi="Consolas" w:cs="Times New Roman"/>
          <w:color w:val="569CD6"/>
          <w:sz w:val="21"/>
          <w:szCs w:val="21"/>
          <w:lang w:val="en-US"/>
        </w:rPr>
        <w:t xml:space="preserve">                   B00000000</w:t>
      </w:r>
    </w:p>
    <w:p w14:paraId="39E361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w:t>
      </w:r>
      <w:r w:rsidRPr="00F64D4F">
        <w:rPr>
          <w:rFonts w:ascii="Consolas" w:eastAsia="Times New Roman" w:hAnsi="Consolas" w:cs="Times New Roman"/>
          <w:color w:val="569CD6"/>
          <w:sz w:val="21"/>
          <w:szCs w:val="21"/>
          <w:lang w:val="en-US"/>
        </w:rPr>
        <w:t xml:space="preserve">                    B00001000</w:t>
      </w:r>
    </w:p>
    <w:p w14:paraId="63124C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I2C_READ_CONTINUOUSLY</w:t>
      </w:r>
      <w:r w:rsidRPr="00F64D4F">
        <w:rPr>
          <w:rFonts w:ascii="Consolas" w:eastAsia="Times New Roman" w:hAnsi="Consolas" w:cs="Times New Roman"/>
          <w:color w:val="569CD6"/>
          <w:sz w:val="21"/>
          <w:szCs w:val="21"/>
          <w:lang w:val="en-US"/>
        </w:rPr>
        <w:t xml:space="preserve">       B00010000</w:t>
      </w:r>
    </w:p>
    <w:p w14:paraId="50076A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I2C_STOP_READING</w:t>
      </w:r>
      <w:r w:rsidRPr="00F64D4F">
        <w:rPr>
          <w:rFonts w:ascii="Consolas" w:eastAsia="Times New Roman" w:hAnsi="Consolas" w:cs="Times New Roman"/>
          <w:color w:val="569CD6"/>
          <w:sz w:val="21"/>
          <w:szCs w:val="21"/>
          <w:lang w:val="en-US"/>
        </w:rPr>
        <w:t xml:space="preserve">            B00011000</w:t>
      </w:r>
    </w:p>
    <w:p w14:paraId="4780AE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I2C_READ_WRITE_MODE_MASK</w:t>
      </w:r>
      <w:r w:rsidRPr="00F64D4F">
        <w:rPr>
          <w:rFonts w:ascii="Consolas" w:eastAsia="Times New Roman" w:hAnsi="Consolas" w:cs="Times New Roman"/>
          <w:color w:val="569CD6"/>
          <w:sz w:val="21"/>
          <w:szCs w:val="21"/>
          <w:lang w:val="en-US"/>
        </w:rPr>
        <w:t xml:space="preserve">    B00011000</w:t>
      </w:r>
    </w:p>
    <w:p w14:paraId="2EBF4E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I2C_10BIT_ADDRESS_MODE_MASK</w:t>
      </w:r>
      <w:r w:rsidRPr="00F64D4F">
        <w:rPr>
          <w:rFonts w:ascii="Consolas" w:eastAsia="Times New Roman" w:hAnsi="Consolas" w:cs="Times New Roman"/>
          <w:color w:val="569CD6"/>
          <w:sz w:val="21"/>
          <w:szCs w:val="21"/>
          <w:lang w:val="en-US"/>
        </w:rPr>
        <w:t xml:space="preserve"> B00100000</w:t>
      </w:r>
    </w:p>
    <w:p w14:paraId="7C30CF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I2C_END_TX_MASK</w:t>
      </w:r>
      <w:r w:rsidRPr="00F64D4F">
        <w:rPr>
          <w:rFonts w:ascii="Consolas" w:eastAsia="Times New Roman" w:hAnsi="Consolas" w:cs="Times New Roman"/>
          <w:color w:val="569CD6"/>
          <w:sz w:val="21"/>
          <w:szCs w:val="21"/>
          <w:lang w:val="en-US"/>
        </w:rPr>
        <w:t xml:space="preserve">             B01000000</w:t>
      </w:r>
    </w:p>
    <w:p w14:paraId="778B4B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I2C_STOP_TX</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p>
    <w:p w14:paraId="35EE70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I2C_RESTART_TX</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p>
    <w:p w14:paraId="1752CE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I2C_MAX_QUERIES</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8</w:t>
      </w:r>
    </w:p>
    <w:p w14:paraId="5EC743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I2C_REGISTER_NOT_SPECIFIED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p>
    <w:p w14:paraId="1D6FE6A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8EF8FE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the minimum interval for sampling analog input</w:t>
      </w:r>
    </w:p>
    <w:p w14:paraId="497023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MINIMUM_SAMPLING_INTERVAL</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p>
    <w:p w14:paraId="6E0061C8"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1FB429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DB15F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GLOBAL VARIABLES</w:t>
      </w:r>
    </w:p>
    <w:p w14:paraId="78AE20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B15D1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F23D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3C34C2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SerialFirmata serialFeature;</w:t>
      </w:r>
    </w:p>
    <w:p w14:paraId="4F061E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8CD1F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355C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analog inputs */</w:t>
      </w:r>
    </w:p>
    <w:p w14:paraId="0A3704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analogInputsToReport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bitwise array to store pin reporting</w:t>
      </w:r>
    </w:p>
    <w:p w14:paraId="7BBF6F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A2D40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digital input ports */</w:t>
      </w:r>
    </w:p>
    <w:p w14:paraId="351729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reportPINs[TOTAL_PORTS];       </w:t>
      </w:r>
      <w:r w:rsidRPr="00F64D4F">
        <w:rPr>
          <w:rFonts w:ascii="Consolas" w:eastAsia="Times New Roman" w:hAnsi="Consolas" w:cs="Times New Roman"/>
          <w:color w:val="608B4E"/>
          <w:sz w:val="21"/>
          <w:szCs w:val="21"/>
          <w:lang w:val="en-US"/>
        </w:rPr>
        <w:t>// 1 = report this port, 0 = silence</w:t>
      </w:r>
    </w:p>
    <w:p w14:paraId="549E23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previousPINs[TOTAL_PORTS];     </w:t>
      </w:r>
      <w:r w:rsidRPr="00F64D4F">
        <w:rPr>
          <w:rFonts w:ascii="Consolas" w:eastAsia="Times New Roman" w:hAnsi="Consolas" w:cs="Times New Roman"/>
          <w:color w:val="608B4E"/>
          <w:sz w:val="21"/>
          <w:szCs w:val="21"/>
          <w:lang w:val="en-US"/>
        </w:rPr>
        <w:t>// previous 8 bits sent</w:t>
      </w:r>
    </w:p>
    <w:p w14:paraId="51CB8A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881A5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pins configuration */</w:t>
      </w:r>
    </w:p>
    <w:p w14:paraId="70A43F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portConfigInputs[TOTAL_PORTS]; </w:t>
      </w:r>
      <w:r w:rsidRPr="00F64D4F">
        <w:rPr>
          <w:rFonts w:ascii="Consolas" w:eastAsia="Times New Roman" w:hAnsi="Consolas" w:cs="Times New Roman"/>
          <w:color w:val="608B4E"/>
          <w:sz w:val="21"/>
          <w:szCs w:val="21"/>
          <w:lang w:val="en-US"/>
        </w:rPr>
        <w:t>// each bit: 1 = pin in INPUT, 0 = anything else</w:t>
      </w:r>
    </w:p>
    <w:p w14:paraId="683081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7F43A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timer variables */</w:t>
      </w:r>
    </w:p>
    <w:p w14:paraId="5F6516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long</w:t>
      </w:r>
      <w:r w:rsidRPr="00F64D4F">
        <w:rPr>
          <w:rFonts w:ascii="Consolas" w:eastAsia="Times New Roman" w:hAnsi="Consolas" w:cs="Times New Roman"/>
          <w:color w:val="D4D4D4"/>
          <w:sz w:val="21"/>
          <w:szCs w:val="21"/>
          <w:lang w:val="en-US"/>
        </w:rPr>
        <w:t xml:space="preserve"> currentMillis;        </w:t>
      </w:r>
      <w:r w:rsidRPr="00F64D4F">
        <w:rPr>
          <w:rFonts w:ascii="Consolas" w:eastAsia="Times New Roman" w:hAnsi="Consolas" w:cs="Times New Roman"/>
          <w:color w:val="608B4E"/>
          <w:sz w:val="21"/>
          <w:szCs w:val="21"/>
          <w:lang w:val="en-US"/>
        </w:rPr>
        <w:t>// store the current value from millis()</w:t>
      </w:r>
    </w:p>
    <w:p w14:paraId="441112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long</w:t>
      </w:r>
      <w:r w:rsidRPr="00F64D4F">
        <w:rPr>
          <w:rFonts w:ascii="Consolas" w:eastAsia="Times New Roman" w:hAnsi="Consolas" w:cs="Times New Roman"/>
          <w:color w:val="D4D4D4"/>
          <w:sz w:val="21"/>
          <w:szCs w:val="21"/>
          <w:lang w:val="en-US"/>
        </w:rPr>
        <w:t xml:space="preserve"> previousMillis;       </w:t>
      </w:r>
      <w:r w:rsidRPr="00F64D4F">
        <w:rPr>
          <w:rFonts w:ascii="Consolas" w:eastAsia="Times New Roman" w:hAnsi="Consolas" w:cs="Times New Roman"/>
          <w:color w:val="608B4E"/>
          <w:sz w:val="21"/>
          <w:szCs w:val="21"/>
          <w:lang w:val="en-US"/>
        </w:rPr>
        <w:t>// for comparison with currentMillis</w:t>
      </w:r>
    </w:p>
    <w:p w14:paraId="5DF0EB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samplingInterval = </w:t>
      </w:r>
      <w:r w:rsidRPr="00F64D4F">
        <w:rPr>
          <w:rFonts w:ascii="Consolas" w:eastAsia="Times New Roman" w:hAnsi="Consolas" w:cs="Times New Roman"/>
          <w:color w:val="B5CEA8"/>
          <w:sz w:val="21"/>
          <w:szCs w:val="21"/>
          <w:lang w:val="en-US"/>
        </w:rPr>
        <w:t>19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how often to run the main loop (in ms)</w:t>
      </w:r>
    </w:p>
    <w:p w14:paraId="7E7C0F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873D9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i2c data */</w:t>
      </w:r>
    </w:p>
    <w:p w14:paraId="0F7BB8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struct</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4EC9B0"/>
          <w:sz w:val="21"/>
          <w:szCs w:val="21"/>
          <w:lang w:val="en-US"/>
        </w:rPr>
        <w:t>i2c_device_info</w:t>
      </w:r>
      <w:r w:rsidRPr="00F64D4F">
        <w:rPr>
          <w:rFonts w:ascii="Consolas" w:eastAsia="Times New Roman" w:hAnsi="Consolas" w:cs="Times New Roman"/>
          <w:color w:val="D4D4D4"/>
          <w:sz w:val="21"/>
          <w:szCs w:val="21"/>
          <w:lang w:val="en-US"/>
        </w:rPr>
        <w:t xml:space="preserve"> {</w:t>
      </w:r>
    </w:p>
    <w:p w14:paraId="185C46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addr;</w:t>
      </w:r>
    </w:p>
    <w:p w14:paraId="2709E6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reg;</w:t>
      </w:r>
    </w:p>
    <w:p w14:paraId="41CB98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bytes;</w:t>
      </w:r>
    </w:p>
    <w:p w14:paraId="3AA46D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stopTX;</w:t>
      </w:r>
    </w:p>
    <w:p w14:paraId="50FCA1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6D147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5C015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for i2c read continuous more */</w:t>
      </w:r>
    </w:p>
    <w:p w14:paraId="54F46D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i2c_device_info query[I2C_MAX_QUERIES];</w:t>
      </w:r>
    </w:p>
    <w:p w14:paraId="4007DF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924FD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i2cRxData[</w:t>
      </w:r>
      <w:r w:rsidRPr="00F64D4F">
        <w:rPr>
          <w:rFonts w:ascii="Consolas" w:eastAsia="Times New Roman" w:hAnsi="Consolas" w:cs="Times New Roman"/>
          <w:color w:val="B5CEA8"/>
          <w:sz w:val="21"/>
          <w:szCs w:val="21"/>
          <w:lang w:val="en-US"/>
        </w:rPr>
        <w:t>64</w:t>
      </w:r>
      <w:r w:rsidRPr="00F64D4F">
        <w:rPr>
          <w:rFonts w:ascii="Consolas" w:eastAsia="Times New Roman" w:hAnsi="Consolas" w:cs="Times New Roman"/>
          <w:color w:val="D4D4D4"/>
          <w:sz w:val="21"/>
          <w:szCs w:val="21"/>
          <w:lang w:val="en-US"/>
        </w:rPr>
        <w:t>];</w:t>
      </w:r>
    </w:p>
    <w:p w14:paraId="6B25A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boolean isI2CEnabled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F90CD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char</w:t>
      </w: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112F4E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default delay time between i2c read request and Wire.requestFrom()</w:t>
      </w:r>
    </w:p>
    <w:p w14:paraId="5EF57A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i2cReadDelayTime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A5EDF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4BAE3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Servo servos[MAX_SERVOS];</w:t>
      </w:r>
    </w:p>
    <w:p w14:paraId="40B2BC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servoPinMap[TOTAL_PINS];</w:t>
      </w:r>
    </w:p>
    <w:p w14:paraId="23FC7B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byte detachedServos[MAX_SERVOS];</w:t>
      </w:r>
    </w:p>
    <w:p w14:paraId="282B3F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detachedServoCount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1E3BED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C01C1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A58B5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boolean isResetting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849AA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D1584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Forward declare a few functions to avoid compiler errors with older versions</w:t>
      </w:r>
    </w:p>
    <w:p w14:paraId="6D8A5E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of the Arduino IDE.</w:t>
      </w:r>
    </w:p>
    <w:p w14:paraId="705644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 xml:space="preserve">(byte,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w:t>
      </w:r>
    </w:p>
    <w:p w14:paraId="38819F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 xml:space="preserve">(byte analogPin,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5FCD09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sysexCallback</w:t>
      </w:r>
      <w:r w:rsidRPr="00F64D4F">
        <w:rPr>
          <w:rFonts w:ascii="Consolas" w:eastAsia="Times New Roman" w:hAnsi="Consolas" w:cs="Times New Roman"/>
          <w:color w:val="D4D4D4"/>
          <w:sz w:val="21"/>
          <w:szCs w:val="21"/>
          <w:lang w:val="en-US"/>
        </w:rPr>
        <w:t>(byte, byte, byte*);</w:t>
      </w:r>
    </w:p>
    <w:p w14:paraId="57EED6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0AA2E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utility functions */</w:t>
      </w:r>
    </w:p>
    <w:p w14:paraId="1BD421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(byte data)</w:t>
      </w:r>
    </w:p>
    <w:p w14:paraId="3409E6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ADEE3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53BD90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((byte)data);</w:t>
      </w:r>
    </w:p>
    <w:p w14:paraId="2A6F60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0DC574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send</w:t>
      </w:r>
      <w:r w:rsidRPr="00F64D4F">
        <w:rPr>
          <w:rFonts w:ascii="Consolas" w:eastAsia="Times New Roman" w:hAnsi="Consolas" w:cs="Times New Roman"/>
          <w:color w:val="D4D4D4"/>
          <w:sz w:val="21"/>
          <w:szCs w:val="21"/>
          <w:lang w:val="en-US"/>
        </w:rPr>
        <w:t>(data);</w:t>
      </w:r>
    </w:p>
    <w:p w14:paraId="6B14E8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C3458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2547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43E43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byte </w:t>
      </w:r>
      <w:r w:rsidRPr="00F64D4F">
        <w:rPr>
          <w:rFonts w:ascii="Consolas" w:eastAsia="Times New Roman" w:hAnsi="Consolas" w:cs="Times New Roman"/>
          <w:color w:val="DCDCAA"/>
          <w:sz w:val="21"/>
          <w:szCs w:val="21"/>
          <w:lang w:val="en-US"/>
        </w:rPr>
        <w:t>wireRead</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w:t>
      </w:r>
    </w:p>
    <w:p w14:paraId="13BDD7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4FCDF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24052F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read</w:t>
      </w:r>
      <w:r w:rsidRPr="00F64D4F">
        <w:rPr>
          <w:rFonts w:ascii="Consolas" w:eastAsia="Times New Roman" w:hAnsi="Consolas" w:cs="Times New Roman"/>
          <w:color w:val="D4D4D4"/>
          <w:sz w:val="21"/>
          <w:szCs w:val="21"/>
          <w:lang w:val="en-US"/>
        </w:rPr>
        <w:t>();</w:t>
      </w:r>
    </w:p>
    <w:p w14:paraId="75FF8D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67D4B8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receive</w:t>
      </w:r>
      <w:r w:rsidRPr="00F64D4F">
        <w:rPr>
          <w:rFonts w:ascii="Consolas" w:eastAsia="Times New Roman" w:hAnsi="Consolas" w:cs="Times New Roman"/>
          <w:color w:val="D4D4D4"/>
          <w:sz w:val="21"/>
          <w:szCs w:val="21"/>
          <w:lang w:val="en-US"/>
        </w:rPr>
        <w:t>();</w:t>
      </w:r>
    </w:p>
    <w:p w14:paraId="66B1E8A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2374E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EBFB3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B6363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7EFE2C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FUNCTIONS</w:t>
      </w:r>
    </w:p>
    <w:p w14:paraId="77EFD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77563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D74EA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minPulse,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maxPulse)</w:t>
      </w:r>
    </w:p>
    <w:p w14:paraId="095316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3817C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(servoCount &lt; MAX_SERVOS) {</w:t>
      </w:r>
    </w:p>
    <w:p w14:paraId="29A2CD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reuse indexes of detached servos until all have been reallocated</w:t>
      </w:r>
    </w:p>
    <w:p w14:paraId="65C461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(detachedServoCount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39D21E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detachedServos[detachedServoCount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4CE30BF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(detachedServoCount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detachedServoCount--;</w:t>
      </w:r>
    </w:p>
    <w:p w14:paraId="3D4F79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2CEB30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servoCount;</w:t>
      </w:r>
    </w:p>
    <w:p w14:paraId="55A86E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w:t>
      </w:r>
    </w:p>
    <w:p w14:paraId="39B2B2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77440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(minPulse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&amp;&amp; maxPulse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61D9DD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minPulse, maxPulse);</w:t>
      </w:r>
    </w:p>
    <w:p w14:paraId="7E14B5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7B82C1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w:t>
      </w:r>
    </w:p>
    <w:p w14:paraId="6249A7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AEBD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50BBA2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"Max servos attached"</w:t>
      </w:r>
      <w:r w:rsidRPr="00F64D4F">
        <w:rPr>
          <w:rFonts w:ascii="Consolas" w:eastAsia="Times New Roman" w:hAnsi="Consolas" w:cs="Times New Roman"/>
          <w:color w:val="D4D4D4"/>
          <w:sz w:val="21"/>
          <w:szCs w:val="21"/>
          <w:lang w:val="en-US"/>
        </w:rPr>
        <w:t>);</w:t>
      </w:r>
    </w:p>
    <w:p w14:paraId="494F16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A306F7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F305C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D52DC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(byte pin)</w:t>
      </w:r>
    </w:p>
    <w:p w14:paraId="1EDC60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777BF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detach</w:t>
      </w:r>
      <w:r w:rsidRPr="00F64D4F">
        <w:rPr>
          <w:rFonts w:ascii="Consolas" w:eastAsia="Times New Roman" w:hAnsi="Consolas" w:cs="Times New Roman"/>
          <w:color w:val="D4D4D4"/>
          <w:sz w:val="21"/>
          <w:szCs w:val="21"/>
          <w:lang w:val="en-US"/>
        </w:rPr>
        <w:t>();</w:t>
      </w:r>
    </w:p>
    <w:p w14:paraId="17F961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we're detaching the last servo, decrement the count</w:t>
      </w:r>
    </w:p>
    <w:p w14:paraId="550FA5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store the index of the detached servo</w:t>
      </w:r>
    </w:p>
    <w:p w14:paraId="545769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 servoCount &amp;&amp; 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387D2B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w:t>
      </w:r>
    </w:p>
    <w:p w14:paraId="3508DB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(servoCount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2FE0A1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keep track of detached servos because we want to reuse their indexes</w:t>
      </w:r>
    </w:p>
    <w:p w14:paraId="57B24E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before incrementing the count of attached servos</w:t>
      </w:r>
    </w:p>
    <w:p w14:paraId="6E8BD8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detachedServoCount++;</w:t>
      </w:r>
    </w:p>
    <w:p w14:paraId="060756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detachedServos[detachedServoCount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servoPinMap[pin];</w:t>
      </w:r>
    </w:p>
    <w:p w14:paraId="628C81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344577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FDB57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servoPinMap[pin]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w:t>
      </w:r>
    </w:p>
    <w:p w14:paraId="0CB6C8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B48A5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CF04D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enableI2CPins</w:t>
      </w:r>
      <w:r w:rsidRPr="00F64D4F">
        <w:rPr>
          <w:rFonts w:ascii="Consolas" w:eastAsia="Times New Roman" w:hAnsi="Consolas" w:cs="Times New Roman"/>
          <w:color w:val="D4D4D4"/>
          <w:sz w:val="21"/>
          <w:szCs w:val="21"/>
          <w:lang w:val="en-US"/>
        </w:rPr>
        <w:t>()</w:t>
      </w:r>
    </w:p>
    <w:p w14:paraId="79D5F0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7B7C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i;</w:t>
      </w:r>
    </w:p>
    <w:p w14:paraId="5F686F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is there a faster way to do this? would probaby require importing</w:t>
      </w:r>
    </w:p>
    <w:p w14:paraId="449899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Arduino.h to get SCL and SDA pins</w:t>
      </w:r>
    </w:p>
    <w:p w14:paraId="2D53F4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08D2E4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(i)) {</w:t>
      </w:r>
    </w:p>
    <w:p w14:paraId="1D84F8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mark pins as i2c so they are ignore in non i2c data requests</w:t>
      </w:r>
    </w:p>
    <w:p w14:paraId="1137B4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PIN_MODE_I2C);</w:t>
      </w:r>
    </w:p>
    <w:p w14:paraId="2119B0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18D40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2F825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4B871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isI2CEnabled =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02D95A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7E4E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p>
    <w:p w14:paraId="738EF7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EBEBE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6A0B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disable the i2c pins so they can be used for other functions */</w:t>
      </w:r>
    </w:p>
    <w:p w14:paraId="5EF690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disableI2CPins</w:t>
      </w:r>
      <w:r w:rsidRPr="00F64D4F">
        <w:rPr>
          <w:rFonts w:ascii="Consolas" w:eastAsia="Times New Roman" w:hAnsi="Consolas" w:cs="Times New Roman"/>
          <w:color w:val="D4D4D4"/>
          <w:sz w:val="21"/>
          <w:szCs w:val="21"/>
          <w:lang w:val="en-US"/>
        </w:rPr>
        <w:t>() {</w:t>
      </w:r>
    </w:p>
    <w:p w14:paraId="3403C2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isI2CEnabled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F5B3F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read continuous mode for all devices</w:t>
      </w:r>
    </w:p>
    <w:p w14:paraId="3A8F58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282FD6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E3B8F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DEF71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 xml:space="preserve">(byte address,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theRegister, byte numBytes, byte stopTX) {</w:t>
      </w:r>
    </w:p>
    <w:p w14:paraId="45D7C8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allow I2C requests that don't require a register read</w:t>
      </w:r>
    </w:p>
    <w:p w14:paraId="023DC3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for example, some devices using an interrupt pin to signify new data available</w:t>
      </w:r>
    </w:p>
    <w:p w14:paraId="166E88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always require the register read so upon interrupt you call Wire.requestFrom()</w:t>
      </w:r>
    </w:p>
    <w:p w14:paraId="29787F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(theRegister != I2C_REGISTER_NOT_SPECIFIED) {</w:t>
      </w:r>
    </w:p>
    <w:p w14:paraId="0EBAAE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beginTransmission</w:t>
      </w:r>
      <w:r w:rsidRPr="00F64D4F">
        <w:rPr>
          <w:rFonts w:ascii="Consolas" w:eastAsia="Times New Roman" w:hAnsi="Consolas" w:cs="Times New Roman"/>
          <w:color w:val="D4D4D4"/>
          <w:sz w:val="21"/>
          <w:szCs w:val="21"/>
          <w:lang w:val="en-US"/>
        </w:rPr>
        <w:t>(address);</w:t>
      </w:r>
    </w:p>
    <w:p w14:paraId="2AC593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((byte)theRegister);</w:t>
      </w:r>
    </w:p>
    <w:p w14:paraId="78A58F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endTransmission</w:t>
      </w:r>
      <w:r w:rsidRPr="00F64D4F">
        <w:rPr>
          <w:rFonts w:ascii="Consolas" w:eastAsia="Times New Roman" w:hAnsi="Consolas" w:cs="Times New Roman"/>
          <w:color w:val="D4D4D4"/>
          <w:sz w:val="21"/>
          <w:szCs w:val="21"/>
          <w:lang w:val="en-US"/>
        </w:rPr>
        <w:t xml:space="preserve">(stopTX); </w:t>
      </w:r>
      <w:r w:rsidRPr="00F64D4F">
        <w:rPr>
          <w:rFonts w:ascii="Consolas" w:eastAsia="Times New Roman" w:hAnsi="Consolas" w:cs="Times New Roman"/>
          <w:color w:val="608B4E"/>
          <w:sz w:val="21"/>
          <w:szCs w:val="21"/>
          <w:lang w:val="en-US"/>
        </w:rPr>
        <w:t>// default = true</w:t>
      </w:r>
    </w:p>
    <w:p w14:paraId="027122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set a value of 0</w:t>
      </w:r>
    </w:p>
    <w:p w14:paraId="494A708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(i2cReadDelayTime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47CABB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delay is necessary for some devices such as WiiNunchuck</w:t>
      </w:r>
    </w:p>
    <w:p w14:paraId="478A64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delayMicroseconds</w:t>
      </w:r>
      <w:r w:rsidRPr="00F64D4F">
        <w:rPr>
          <w:rFonts w:ascii="Consolas" w:eastAsia="Times New Roman" w:hAnsi="Consolas" w:cs="Times New Roman"/>
          <w:color w:val="D4D4D4"/>
          <w:sz w:val="21"/>
          <w:szCs w:val="21"/>
          <w:lang w:val="en-US"/>
        </w:rPr>
        <w:t>(i2cReadDelayTime);</w:t>
      </w:r>
    </w:p>
    <w:p w14:paraId="2346C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D1E42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3CE829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theRegister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fill the register with a dummy value</w:t>
      </w:r>
    </w:p>
    <w:p w14:paraId="319A04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CBA1B8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BF0A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requestFrom</w:t>
      </w:r>
      <w:r w:rsidRPr="00F64D4F">
        <w:rPr>
          <w:rFonts w:ascii="Consolas" w:eastAsia="Times New Roman" w:hAnsi="Consolas" w:cs="Times New Roman"/>
          <w:color w:val="D4D4D4"/>
          <w:sz w:val="21"/>
          <w:szCs w:val="21"/>
          <w:lang w:val="en-US"/>
        </w:rPr>
        <w:t xml:space="preserve">(address, numBytes);  </w:t>
      </w:r>
      <w:r w:rsidRPr="00F64D4F">
        <w:rPr>
          <w:rFonts w:ascii="Consolas" w:eastAsia="Times New Roman" w:hAnsi="Consolas" w:cs="Times New Roman"/>
          <w:color w:val="608B4E"/>
          <w:sz w:val="21"/>
          <w:szCs w:val="21"/>
          <w:lang w:val="en-US"/>
        </w:rPr>
        <w:t>// all bytes are returned in requestFrom</w:t>
      </w:r>
    </w:p>
    <w:p w14:paraId="5E0464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981A2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check to be sure correct number of bytes were returned by slave</w:t>
      </w:r>
    </w:p>
    <w:p w14:paraId="2D4E51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(numBytes &lt;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309AB2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"I2C: Too many bytes received"</w:t>
      </w:r>
      <w:r w:rsidRPr="00F64D4F">
        <w:rPr>
          <w:rFonts w:ascii="Consolas" w:eastAsia="Times New Roman" w:hAnsi="Consolas" w:cs="Times New Roman"/>
          <w:color w:val="D4D4D4"/>
          <w:sz w:val="21"/>
          <w:szCs w:val="21"/>
          <w:lang w:val="en-US"/>
        </w:rPr>
        <w:t>);</w:t>
      </w:r>
    </w:p>
    <w:p w14:paraId="39CA98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(numBytes &gt;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2C427B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"I2C: Too few bytes received"</w:t>
      </w:r>
      <w:r w:rsidRPr="00F64D4F">
        <w:rPr>
          <w:rFonts w:ascii="Consolas" w:eastAsia="Times New Roman" w:hAnsi="Consolas" w:cs="Times New Roman"/>
          <w:color w:val="D4D4D4"/>
          <w:sz w:val="21"/>
          <w:szCs w:val="21"/>
          <w:lang w:val="en-US"/>
        </w:rPr>
        <w:t>);</w:t>
      </w:r>
    </w:p>
    <w:p w14:paraId="0D98E9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3FA2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A3CD5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i2cRxData[</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address;</w:t>
      </w:r>
    </w:p>
    <w:p w14:paraId="7AC97C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i2cRxData[</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theRegister;</w:t>
      </w:r>
    </w:p>
    <w:p w14:paraId="1EADA9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7554D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numBytes &amp;&amp; Wire.</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i++) {</w:t>
      </w:r>
    </w:p>
    <w:p w14:paraId="6E8F6257"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i2cRxData[</w:t>
      </w:r>
      <w:r w:rsidRPr="00837B84">
        <w:rPr>
          <w:rFonts w:ascii="Consolas" w:eastAsia="Times New Roman" w:hAnsi="Consolas" w:cs="Times New Roman"/>
          <w:color w:val="B5CEA8"/>
          <w:sz w:val="21"/>
          <w:szCs w:val="21"/>
          <w:lang w:val="en-US"/>
        </w:rPr>
        <w:t>2</w:t>
      </w:r>
      <w:r w:rsidRPr="00837B84">
        <w:rPr>
          <w:rFonts w:ascii="Consolas" w:eastAsia="Times New Roman" w:hAnsi="Consolas" w:cs="Times New Roman"/>
          <w:color w:val="D4D4D4"/>
          <w:sz w:val="21"/>
          <w:szCs w:val="21"/>
          <w:lang w:val="en-US"/>
        </w:rPr>
        <w:t xml:space="preserve"> + i] = </w:t>
      </w:r>
      <w:r w:rsidRPr="00837B84">
        <w:rPr>
          <w:rFonts w:ascii="Consolas" w:eastAsia="Times New Roman" w:hAnsi="Consolas" w:cs="Times New Roman"/>
          <w:color w:val="DCDCAA"/>
          <w:sz w:val="21"/>
          <w:szCs w:val="21"/>
          <w:lang w:val="en-US"/>
        </w:rPr>
        <w:t>wireRead</w:t>
      </w:r>
      <w:r w:rsidRPr="00837B84">
        <w:rPr>
          <w:rFonts w:ascii="Consolas" w:eastAsia="Times New Roman" w:hAnsi="Consolas" w:cs="Times New Roman"/>
          <w:color w:val="D4D4D4"/>
          <w:sz w:val="21"/>
          <w:szCs w:val="21"/>
          <w:lang w:val="en-US"/>
        </w:rPr>
        <w:t>();</w:t>
      </w:r>
    </w:p>
    <w:p w14:paraId="0DBC89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4F13B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58343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slave address, register and received bytes</w:t>
      </w:r>
    </w:p>
    <w:p w14:paraId="17CB49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sendSysex</w:t>
      </w:r>
      <w:r w:rsidRPr="00F64D4F">
        <w:rPr>
          <w:rFonts w:ascii="Consolas" w:eastAsia="Times New Roman" w:hAnsi="Consolas" w:cs="Times New Roman"/>
          <w:color w:val="D4D4D4"/>
          <w:sz w:val="21"/>
          <w:szCs w:val="21"/>
          <w:lang w:val="en-US"/>
        </w:rPr>
        <w:t xml:space="preserve">(SYSEX_I2C_REPLY, numBytes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i2cRxData);</w:t>
      </w:r>
    </w:p>
    <w:p w14:paraId="6CC282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D0277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2C044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(byte portNumber, byte portValue, byte forceSend)</w:t>
      </w:r>
    </w:p>
    <w:p w14:paraId="050059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9786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not configured as INPUT are cleared to zeros</w:t>
      </w:r>
    </w:p>
    <w:p w14:paraId="1C58B1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portValue = portValue &amp; portConfigInputs[portNumber];</w:t>
      </w:r>
    </w:p>
    <w:p w14:paraId="119689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send if the value is different than previously sent</w:t>
      </w:r>
    </w:p>
    <w:p w14:paraId="572D70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(forceSend || previousPINs[portNumber] != portValue) {</w:t>
      </w:r>
    </w:p>
    <w:p w14:paraId="054B054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sendDigitalPort</w:t>
      </w:r>
      <w:r w:rsidRPr="00F64D4F">
        <w:rPr>
          <w:rFonts w:ascii="Consolas" w:eastAsia="Times New Roman" w:hAnsi="Consolas" w:cs="Times New Roman"/>
          <w:color w:val="D4D4D4"/>
          <w:sz w:val="21"/>
          <w:szCs w:val="21"/>
          <w:lang w:val="en-US"/>
        </w:rPr>
        <w:t>(portNumber, portValue);</w:t>
      </w:r>
    </w:p>
    <w:p w14:paraId="2A15A5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previousPINs[portNumber] = portValue;</w:t>
      </w:r>
    </w:p>
    <w:p w14:paraId="1B8731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C91F8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6F37BE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5E644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1DE2E4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 all the active digital inputs for change of state, then add any events</w:t>
      </w:r>
    </w:p>
    <w:p w14:paraId="2474F9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the Serial output queue using Serial.print() */</w:t>
      </w:r>
    </w:p>
    <w:p w14:paraId="36A376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checkDigitalInputs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w:t>
      </w:r>
    </w:p>
    <w:p w14:paraId="38098C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1505D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Using non-looping code allows constants to be given to readPort().</w:t>
      </w:r>
    </w:p>
    <w:p w14:paraId="63245B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compiler will apply substantial optimizations if the inputs</w:t>
      </w:r>
    </w:p>
    <w:p w14:paraId="04DBF2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readPort() are compile-time constants. */</w:t>
      </w:r>
    </w:p>
    <w:p w14:paraId="04E675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829139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7AE23B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5414C3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3B9385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25820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77EF7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2CF6C3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1A8A2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D6FF1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9</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A8541C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538C8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E812C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6C8D57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13</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5682E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08CC00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(TOTAL_PORTS &gt; </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&amp;&amp; reportPINs[</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portConfigInputs[</w:t>
      </w:r>
      <w:r w:rsidRPr="00F64D4F">
        <w:rPr>
          <w:rFonts w:ascii="Consolas" w:eastAsia="Times New Roman" w:hAnsi="Consolas" w:cs="Times New Roman"/>
          <w:color w:val="B5CEA8"/>
          <w:sz w:val="21"/>
          <w:szCs w:val="21"/>
          <w:lang w:val="en-US"/>
        </w:rPr>
        <w:t>15</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w:t>
      </w:r>
    </w:p>
    <w:p w14:paraId="154C28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5AF8E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FDEA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5A21EF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sets the pin mode to the correct state and sets the relevant bits in the</w:t>
      </w:r>
    </w:p>
    <w:p w14:paraId="62FD5C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two bit-arrays that track Digital I/O and PWM status</w:t>
      </w:r>
    </w:p>
    <w:p w14:paraId="2CC1C8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12D05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mode)</w:t>
      </w:r>
    </w:p>
    <w:p w14:paraId="5749A0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E94BB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PIN_MODE_IGNORE)</w:t>
      </w:r>
    </w:p>
    <w:p w14:paraId="6AE301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w:t>
      </w:r>
    </w:p>
    <w:p w14:paraId="21D058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0EE36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PIN_MODE_I2C &amp;&amp; isI2CEnabled &amp;&amp; mode != PIN_MODE_I2C) {</w:t>
      </w:r>
    </w:p>
    <w:p w14:paraId="5DAFD3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i2c so pins can be used for other functions</w:t>
      </w:r>
    </w:p>
    <w:p w14:paraId="3D5A873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following if statements should reconfigure the pins properly</w:t>
      </w:r>
    </w:p>
    <w:p w14:paraId="55026A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disableI2CPins</w:t>
      </w:r>
      <w:r w:rsidRPr="00F64D4F">
        <w:rPr>
          <w:rFonts w:ascii="Consolas" w:eastAsia="Times New Roman" w:hAnsi="Consolas" w:cs="Times New Roman"/>
          <w:color w:val="D4D4D4"/>
          <w:sz w:val="21"/>
          <w:szCs w:val="21"/>
          <w:lang w:val="en-US"/>
        </w:rPr>
        <w:t>();</w:t>
      </w:r>
    </w:p>
    <w:p w14:paraId="58C907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3386E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 xml:space="preserve">(pin) &amp;&amp; mode != </w:t>
      </w:r>
      <w:r w:rsidRPr="00837B84">
        <w:rPr>
          <w:rFonts w:ascii="Consolas" w:eastAsia="Times New Roman" w:hAnsi="Consolas" w:cs="Times New Roman"/>
          <w:color w:val="D4D4D4"/>
          <w:sz w:val="21"/>
          <w:szCs w:val="21"/>
          <w:lang w:val="en-US"/>
        </w:rPr>
        <w:t>PIN_MODE_SERVO) {</w:t>
      </w:r>
    </w:p>
    <w:p w14:paraId="16FB0C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&lt; MAX_SERVOS &amp;&amp;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381DB3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(pin);</w:t>
      </w:r>
    </w:p>
    <w:p w14:paraId="668592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5263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CB3F9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2F807E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 xml:space="preserve">(pin), mode == PIN_MODE_ANALOG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 on/off reporting</w:t>
      </w:r>
    </w:p>
    <w:p w14:paraId="6F769A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0207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CF4D3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(mode == INPUT || mode == PIN_MODE_PULLUP) {</w:t>
      </w:r>
    </w:p>
    <w:p w14:paraId="676C29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portConfigInputs[pin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(pin &amp;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3B7333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D85E5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portConfigInputs[pin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&amp;=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(pin &amp;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24BE74D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99610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D157C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C58A0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(mode) {</w:t>
      </w:r>
    </w:p>
    <w:p w14:paraId="7F0A1A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PIN_MODE_ANALOG:</w:t>
      </w:r>
    </w:p>
    <w:p w14:paraId="4194CA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04368D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BE7B0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INPUT);    </w:t>
      </w:r>
      <w:r w:rsidRPr="00F64D4F">
        <w:rPr>
          <w:rFonts w:ascii="Consolas" w:eastAsia="Times New Roman" w:hAnsi="Consolas" w:cs="Times New Roman"/>
          <w:color w:val="608B4E"/>
          <w:sz w:val="21"/>
          <w:szCs w:val="21"/>
          <w:lang w:val="en-US"/>
        </w:rPr>
        <w:t>// disable output driver</w:t>
      </w:r>
    </w:p>
    <w:p w14:paraId="425B8A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&lt;=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4CD455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deprecated since Arduino 1.0.1 - TODO: drop support in Firmata 2.6</w:t>
      </w:r>
    </w:p>
    <w:p w14:paraId="08D0BC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LOW); </w:t>
      </w:r>
      <w:r w:rsidRPr="00F64D4F">
        <w:rPr>
          <w:rFonts w:ascii="Consolas" w:eastAsia="Times New Roman" w:hAnsi="Consolas" w:cs="Times New Roman"/>
          <w:color w:val="608B4E"/>
          <w:sz w:val="21"/>
          <w:szCs w:val="21"/>
          <w:lang w:val="en-US"/>
        </w:rPr>
        <w:t>// disable internal pull-ups</w:t>
      </w:r>
    </w:p>
    <w:p w14:paraId="4AD0EBD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4BF530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3FBB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PIN_MODE_ANALOG);</w:t>
      </w:r>
    </w:p>
    <w:p w14:paraId="6014AA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3CD65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9B729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INPUT:</w:t>
      </w:r>
    </w:p>
    <w:p w14:paraId="12B4B0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8E2B9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INPUT);    </w:t>
      </w:r>
      <w:r w:rsidRPr="00F64D4F">
        <w:rPr>
          <w:rFonts w:ascii="Consolas" w:eastAsia="Times New Roman" w:hAnsi="Consolas" w:cs="Times New Roman"/>
          <w:color w:val="608B4E"/>
          <w:sz w:val="21"/>
          <w:szCs w:val="21"/>
          <w:lang w:val="en-US"/>
        </w:rPr>
        <w:t>// disable output driver</w:t>
      </w:r>
    </w:p>
    <w:p w14:paraId="6CFC99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&lt;=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318CFD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deprecated since Arduino 1.0.1 - TODO: drop support in Firmata 2.6</w:t>
      </w:r>
    </w:p>
    <w:p w14:paraId="08D5EF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 xml:space="preserve">(pin), LOW); </w:t>
      </w:r>
      <w:r w:rsidRPr="00F64D4F">
        <w:rPr>
          <w:rFonts w:ascii="Consolas" w:eastAsia="Times New Roman" w:hAnsi="Consolas" w:cs="Times New Roman"/>
          <w:color w:val="608B4E"/>
          <w:sz w:val="21"/>
          <w:szCs w:val="21"/>
          <w:lang w:val="en-US"/>
        </w:rPr>
        <w:t>// disable internal pull-ups</w:t>
      </w:r>
    </w:p>
    <w:p w14:paraId="1246C9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0B1E5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INPUT);</w:t>
      </w:r>
    </w:p>
    <w:p w14:paraId="03B4B8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70B17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F9FD1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PIN_MODE_PULLUP:</w:t>
      </w:r>
    </w:p>
    <w:p w14:paraId="013BC9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6DBC12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INPUT_PULLUP);</w:t>
      </w:r>
    </w:p>
    <w:p w14:paraId="631801B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PIN_MODE_PULLUP);</w:t>
      </w:r>
    </w:p>
    <w:p w14:paraId="2B0605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211462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61608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64951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OUTPUT:</w:t>
      </w:r>
    </w:p>
    <w:p w14:paraId="35CB92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5DB77CC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PIN_MODE_PWM) {</w:t>
      </w:r>
    </w:p>
    <w:p w14:paraId="633A56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Disable PWM if pin mode was previously set to PWM.</w:t>
      </w:r>
    </w:p>
    <w:p w14:paraId="500CAA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LOW);</w:t>
      </w:r>
    </w:p>
    <w:p w14:paraId="110604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EE23B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OUTPUT);</w:t>
      </w:r>
    </w:p>
    <w:p w14:paraId="380F98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OUTPUT);</w:t>
      </w:r>
    </w:p>
    <w:p w14:paraId="495C10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BF859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19B98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PIN_MODE_PWM:</w:t>
      </w:r>
    </w:p>
    <w:p w14:paraId="393AE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 {</w:t>
      </w:r>
    </w:p>
    <w:p w14:paraId="24C908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(pin), OUTPUT);</w:t>
      </w:r>
    </w:p>
    <w:p w14:paraId="4F49D8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 xml:space="preserve">(pin),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5F051E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PIN_MODE_PWM);</w:t>
      </w:r>
    </w:p>
    <w:p w14:paraId="6268F0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EE8E2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736A5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PIN_MODE_SERVO:</w:t>
      </w:r>
    </w:p>
    <w:p w14:paraId="067B30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F0083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PIN_MODE_SERVO);</w:t>
      </w:r>
    </w:p>
    <w:p w14:paraId="11C49F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 xml:space="preserve"> ||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3F364F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pass -1 for min and max pulse values to use default values set</w:t>
      </w:r>
    </w:p>
    <w:p w14:paraId="219F8B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Servo library</w:t>
      </w:r>
    </w:p>
    <w:p w14:paraId="00BFC0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(pin,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573875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C010F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FCC43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1A454D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PIN_MODE_I2C:</w:t>
      </w:r>
    </w:p>
    <w:p w14:paraId="6FA8D7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(pin)) {</w:t>
      </w:r>
    </w:p>
    <w:p w14:paraId="3B695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mark the pin as i2c</w:t>
      </w:r>
    </w:p>
    <w:p w14:paraId="526719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user must call I2C_CONFIG to enable I2C for a device</w:t>
      </w:r>
    </w:p>
    <w:p w14:paraId="585C33D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(pin, PIN_MODE_I2C);</w:t>
      </w:r>
    </w:p>
    <w:p w14:paraId="643D4C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E9C12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475E9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PIN_MODE_SERIAL:</w:t>
      </w:r>
    </w:p>
    <w:p w14:paraId="1A7AD8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75C861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handlePinMode</w:t>
      </w:r>
      <w:r w:rsidRPr="00F64D4F">
        <w:rPr>
          <w:rFonts w:ascii="Consolas" w:eastAsia="Times New Roman" w:hAnsi="Consolas" w:cs="Times New Roman"/>
          <w:color w:val="D4D4D4"/>
          <w:sz w:val="21"/>
          <w:szCs w:val="21"/>
          <w:lang w:val="en-US"/>
        </w:rPr>
        <w:t>(pin, PIN_MODE_SERIAL);</w:t>
      </w:r>
    </w:p>
    <w:p w14:paraId="23581F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6AB796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B5D5C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default</w:t>
      </w:r>
      <w:r w:rsidRPr="00F64D4F">
        <w:rPr>
          <w:rFonts w:ascii="Consolas" w:eastAsia="Times New Roman" w:hAnsi="Consolas" w:cs="Times New Roman"/>
          <w:color w:val="D4D4D4"/>
          <w:sz w:val="21"/>
          <w:szCs w:val="21"/>
          <w:lang w:val="en-US"/>
        </w:rPr>
        <w:t>:</w:t>
      </w:r>
    </w:p>
    <w:p w14:paraId="47A528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"Unknown pin mode"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put error msgs in EEPROM</w:t>
      </w:r>
    </w:p>
    <w:p w14:paraId="25FE33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3FCE3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save status to EEPROM here, if changed</w:t>
      </w:r>
    </w:p>
    <w:p w14:paraId="37B6C6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9F1A7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6C611B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7A16E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Sets the value of an individual pin. Useful if you want to set a pin value but</w:t>
      </w:r>
    </w:p>
    <w:p w14:paraId="470A65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are not tracking the digital port state.</w:t>
      </w:r>
    </w:p>
    <w:p w14:paraId="74DCB3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Can only be used on pins configured as OUTPUT.</w:t>
      </w:r>
    </w:p>
    <w:p w14:paraId="51DB69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Cannot be used to enable pull-ups on Digital INPUT pins.</w:t>
      </w:r>
    </w:p>
    <w:p w14:paraId="6965BA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EAF9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setPinValueCallback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31F924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DFDD7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&amp;&amp;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E47D6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w:t>
      </w:r>
    </w:p>
    <w:p w14:paraId="34F7E2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24AB3A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(pin), value);</w:t>
      </w:r>
    </w:p>
    <w:p w14:paraId="57F2D56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9F256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00F3AE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F69BB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63C01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analogWriteCallback</w:t>
      </w:r>
      <w:r w:rsidRPr="00F64D4F">
        <w:rPr>
          <w:rFonts w:ascii="Consolas" w:eastAsia="Times New Roman" w:hAnsi="Consolas" w:cs="Times New Roman"/>
          <w:color w:val="D4D4D4"/>
          <w:sz w:val="21"/>
          <w:szCs w:val="21"/>
          <w:lang w:val="en-US"/>
        </w:rPr>
        <w:t xml:space="preserve">(byte 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3710B4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16DBA7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w:t>
      </w:r>
    </w:p>
    <w:p w14:paraId="03C67A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w:t>
      </w:r>
    </w:p>
    <w:p w14:paraId="7051AD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PIN_MODE_SERVO:</w:t>
      </w:r>
    </w:p>
    <w:p w14:paraId="0868FF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w:t>
      </w:r>
    </w:p>
    <w:p w14:paraId="3F293B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servos[servoPinMap[pin]].</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(value);</w:t>
      </w:r>
    </w:p>
    <w:p w14:paraId="2BD6BF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687095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221A1B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case</w:t>
      </w:r>
      <w:r w:rsidRPr="00837B84">
        <w:rPr>
          <w:rFonts w:ascii="Consolas" w:eastAsia="Times New Roman" w:hAnsi="Consolas" w:cs="Times New Roman"/>
          <w:color w:val="D4D4D4"/>
          <w:sz w:val="21"/>
          <w:szCs w:val="21"/>
          <w:lang w:val="en-US"/>
        </w:rPr>
        <w:t xml:space="preserve"> PIN_MODE_PWM:</w:t>
      </w:r>
    </w:p>
    <w:p w14:paraId="1F467E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w:t>
      </w:r>
    </w:p>
    <w:p w14:paraId="6E5E30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PIN_TO_PWM</w:t>
      </w:r>
      <w:r w:rsidRPr="00F64D4F">
        <w:rPr>
          <w:rFonts w:ascii="Consolas" w:eastAsia="Times New Roman" w:hAnsi="Consolas" w:cs="Times New Roman"/>
          <w:color w:val="D4D4D4"/>
          <w:sz w:val="21"/>
          <w:szCs w:val="21"/>
          <w:lang w:val="en-US"/>
        </w:rPr>
        <w:t>(pin), value);</w:t>
      </w:r>
    </w:p>
    <w:p w14:paraId="2E6B39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value);</w:t>
      </w:r>
    </w:p>
    <w:p w14:paraId="6294D5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2D21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1D7B4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B3A8C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027BB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F5F76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digitalWriteCallback</w:t>
      </w:r>
      <w:r w:rsidRPr="00F64D4F">
        <w:rPr>
          <w:rFonts w:ascii="Consolas" w:eastAsia="Times New Roman" w:hAnsi="Consolas" w:cs="Times New Roman"/>
          <w:color w:val="D4D4D4"/>
          <w:sz w:val="21"/>
          <w:szCs w:val="21"/>
          <w:lang w:val="en-US"/>
        </w:rPr>
        <w:t xml:space="preserve">(byte port,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4C4D91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6C463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lastPin, pinValue, mask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pinWriteMask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7362C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461B9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(port &lt; TOTAL_PORTS) {</w:t>
      </w:r>
    </w:p>
    <w:p w14:paraId="3417FA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create a mask of the pins on this port that are writable.</w:t>
      </w:r>
    </w:p>
    <w:p w14:paraId="16E304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lastPin = port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w:t>
      </w:r>
    </w:p>
    <w:p w14:paraId="1E3448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(lastPin &gt; TOTAL_PINS) lastPin = TOTAL_PINS;</w:t>
      </w:r>
    </w:p>
    <w:p w14:paraId="56C119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(pin = port * </w:t>
      </w:r>
      <w:r w:rsidRPr="00F64D4F">
        <w:rPr>
          <w:rFonts w:ascii="Consolas" w:eastAsia="Times New Roman" w:hAnsi="Consolas" w:cs="Times New Roman"/>
          <w:color w:val="B5CEA8"/>
          <w:sz w:val="21"/>
          <w:szCs w:val="21"/>
          <w:lang w:val="en-US"/>
        </w:rPr>
        <w:t>8</w:t>
      </w:r>
      <w:r w:rsidRPr="00F64D4F">
        <w:rPr>
          <w:rFonts w:ascii="Consolas" w:eastAsia="Times New Roman" w:hAnsi="Consolas" w:cs="Times New Roman"/>
          <w:color w:val="D4D4D4"/>
          <w:sz w:val="21"/>
          <w:szCs w:val="21"/>
          <w:lang w:val="en-US"/>
        </w:rPr>
        <w:t>; pin &lt; lastPin; pin++) {</w:t>
      </w:r>
    </w:p>
    <w:p w14:paraId="490C42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disturb non-digital pins (eg, Rx &amp; Tx)</w:t>
      </w:r>
    </w:p>
    <w:p w14:paraId="765007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77304A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touch pins in PWM, ANALOG, SERVO or other modes</w:t>
      </w:r>
    </w:p>
    <w:p w14:paraId="12AAB6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INPUT) {</w:t>
      </w:r>
    </w:p>
    <w:p w14:paraId="3A1B0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pinValue = ((byte)value &amp; mask)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3B417F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OUTPUT) {</w:t>
      </w:r>
    </w:p>
    <w:p w14:paraId="5AD697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pinWriteMask |= mask;</w:t>
      </w:r>
    </w:p>
    <w:p w14:paraId="756E68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 xml:space="preserve">(pin) == INPUT &amp;&amp; pinValue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&amp;&amp;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27B763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handle INPUT here for backwards compatibility</w:t>
      </w:r>
    </w:p>
    <w:p w14:paraId="416F31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ARDUINO</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&gt;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100</w:t>
      </w:r>
    </w:p>
    <w:p w14:paraId="61B8DC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(pin, INPUT_PULLUP);</w:t>
      </w:r>
    </w:p>
    <w:p w14:paraId="0BE521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704E2D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write to the INPUT pin to enable pullups if Arduino v1.0.0 or earlier</w:t>
      </w:r>
    </w:p>
    <w:p w14:paraId="022A0B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pinWriteMask |= mask;</w:t>
      </w:r>
    </w:p>
    <w:p w14:paraId="21F5AF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9694E9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07F9C1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setPinState</w:t>
      </w:r>
      <w:r w:rsidRPr="00F64D4F">
        <w:rPr>
          <w:rFonts w:ascii="Consolas" w:eastAsia="Times New Roman" w:hAnsi="Consolas" w:cs="Times New Roman"/>
          <w:color w:val="D4D4D4"/>
          <w:sz w:val="21"/>
          <w:szCs w:val="21"/>
          <w:lang w:val="en-US"/>
        </w:rPr>
        <w:t>(pin, pinValue);</w:t>
      </w:r>
    </w:p>
    <w:p w14:paraId="13900E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7750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5EDB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mask = mask &lt;&lt;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362266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0CF2D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writePort</w:t>
      </w:r>
      <w:r w:rsidRPr="00F64D4F">
        <w:rPr>
          <w:rFonts w:ascii="Consolas" w:eastAsia="Times New Roman" w:hAnsi="Consolas" w:cs="Times New Roman"/>
          <w:color w:val="D4D4D4"/>
          <w:sz w:val="21"/>
          <w:szCs w:val="21"/>
          <w:lang w:val="en-US"/>
        </w:rPr>
        <w:t>(port, (byte)value, pinWriteMask);</w:t>
      </w:r>
    </w:p>
    <w:p w14:paraId="07163A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ADB99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559BBB94"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52780A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w:t>
      </w:r>
    </w:p>
    <w:p w14:paraId="6227C8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sets bits in a bit array (int) to toggle the reporting of the analogIns</w:t>
      </w:r>
    </w:p>
    <w:p w14:paraId="2B3E27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A7099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//void FirmataClass::setAnalogPinReporting(byte pin, byte state) {</w:t>
      </w:r>
    </w:p>
    <w:p w14:paraId="1CB7BC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FBB0A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reportAnalogCallback</w:t>
      </w:r>
      <w:r w:rsidRPr="00F64D4F">
        <w:rPr>
          <w:rFonts w:ascii="Consolas" w:eastAsia="Times New Roman" w:hAnsi="Consolas" w:cs="Times New Roman"/>
          <w:color w:val="D4D4D4"/>
          <w:sz w:val="21"/>
          <w:szCs w:val="21"/>
          <w:lang w:val="en-US"/>
        </w:rPr>
        <w:t xml:space="preserve">(byte analogPin,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558235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F4CDD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(analogPin &lt; TOTAL_ANALOG_PINS) {</w:t>
      </w:r>
    </w:p>
    <w:p w14:paraId="42CC07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(value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284272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analogInputsToReport &amp;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w:t>
      </w:r>
    </w:p>
    <w:p w14:paraId="181DD6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BC949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analogInputsToReport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w:t>
      </w:r>
    </w:p>
    <w:p w14:paraId="04077D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prevent during system reset or all analog pin values will be reported</w:t>
      </w:r>
    </w:p>
    <w:p w14:paraId="2E68B9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which may report noise for unconnected analog pins</w:t>
      </w:r>
    </w:p>
    <w:p w14:paraId="02A078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(!isResetting) {</w:t>
      </w:r>
    </w:p>
    <w:p w14:paraId="612A78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pin value immediately. This is helpful when connected via</w:t>
      </w:r>
    </w:p>
    <w:p w14:paraId="3568D7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ethernet, wi-fi or bluetooth so pin states can be known upon</w:t>
      </w:r>
    </w:p>
    <w:p w14:paraId="120F97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reconnecting.</w:t>
      </w:r>
    </w:p>
    <w:p w14:paraId="7B30C1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sendAnalog</w:t>
      </w:r>
      <w:r w:rsidRPr="00F64D4F">
        <w:rPr>
          <w:rFonts w:ascii="Consolas" w:eastAsia="Times New Roman" w:hAnsi="Consolas" w:cs="Times New Roman"/>
          <w:color w:val="D4D4D4"/>
          <w:sz w:val="21"/>
          <w:szCs w:val="21"/>
          <w:lang w:val="en-US"/>
        </w:rPr>
        <w:t xml:space="preserve">(analogPin, </w:t>
      </w:r>
      <w:r w:rsidRPr="00F64D4F">
        <w:rPr>
          <w:rFonts w:ascii="Consolas" w:eastAsia="Times New Roman" w:hAnsi="Consolas" w:cs="Times New Roman"/>
          <w:color w:val="DCDCAA"/>
          <w:sz w:val="21"/>
          <w:szCs w:val="21"/>
          <w:lang w:val="en-US"/>
        </w:rPr>
        <w:t>analogRead</w:t>
      </w:r>
      <w:r w:rsidRPr="00F64D4F">
        <w:rPr>
          <w:rFonts w:ascii="Consolas" w:eastAsia="Times New Roman" w:hAnsi="Consolas" w:cs="Times New Roman"/>
          <w:color w:val="D4D4D4"/>
          <w:sz w:val="21"/>
          <w:szCs w:val="21"/>
          <w:lang w:val="en-US"/>
        </w:rPr>
        <w:t>(analogPin));</w:t>
      </w:r>
    </w:p>
    <w:p w14:paraId="187A7A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B38D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C40CA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C9D7A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save status to EEPROM here, if changed</w:t>
      </w:r>
    </w:p>
    <w:p w14:paraId="007A4F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F54F6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98AAD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reportDigitalCallback</w:t>
      </w:r>
      <w:r w:rsidRPr="00F64D4F">
        <w:rPr>
          <w:rFonts w:ascii="Consolas" w:eastAsia="Times New Roman" w:hAnsi="Consolas" w:cs="Times New Roman"/>
          <w:color w:val="D4D4D4"/>
          <w:sz w:val="21"/>
          <w:szCs w:val="21"/>
          <w:lang w:val="en-US"/>
        </w:rPr>
        <w:t xml:space="preserve">(byte port,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value)</w:t>
      </w:r>
    </w:p>
    <w:p w14:paraId="482E91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D89A2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(port &lt; TOTAL_PORTS) {</w:t>
      </w:r>
    </w:p>
    <w:p w14:paraId="6427F1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reportPINs[port] = (byte)value;</w:t>
      </w:r>
    </w:p>
    <w:p w14:paraId="6B7A01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port value immediately. This is helpful when connected via</w:t>
      </w:r>
    </w:p>
    <w:p w14:paraId="42A1C9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ethernet, wi-fi or bluetooth so pin states can be known upon</w:t>
      </w:r>
    </w:p>
    <w:p w14:paraId="53C156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reconnecting.</w:t>
      </w:r>
    </w:p>
    <w:p w14:paraId="3B21F4A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(value) </w:t>
      </w:r>
      <w:r w:rsidRPr="00F64D4F">
        <w:rPr>
          <w:rFonts w:ascii="Consolas" w:eastAsia="Times New Roman" w:hAnsi="Consolas" w:cs="Times New Roman"/>
          <w:color w:val="DCDCAA"/>
          <w:sz w:val="21"/>
          <w:szCs w:val="21"/>
          <w:lang w:val="en-US"/>
        </w:rPr>
        <w:t>outputPort</w:t>
      </w:r>
      <w:r w:rsidRPr="00F64D4F">
        <w:rPr>
          <w:rFonts w:ascii="Consolas" w:eastAsia="Times New Roman" w:hAnsi="Consolas" w:cs="Times New Roman"/>
          <w:color w:val="D4D4D4"/>
          <w:sz w:val="21"/>
          <w:szCs w:val="21"/>
          <w:lang w:val="en-US"/>
        </w:rPr>
        <w:t xml:space="preserve">(port, </w:t>
      </w:r>
      <w:r w:rsidRPr="00F64D4F">
        <w:rPr>
          <w:rFonts w:ascii="Consolas" w:eastAsia="Times New Roman" w:hAnsi="Consolas" w:cs="Times New Roman"/>
          <w:color w:val="DCDCAA"/>
          <w:sz w:val="21"/>
          <w:szCs w:val="21"/>
          <w:lang w:val="en-US"/>
        </w:rPr>
        <w:t>readPort</w:t>
      </w:r>
      <w:r w:rsidRPr="00F64D4F">
        <w:rPr>
          <w:rFonts w:ascii="Consolas" w:eastAsia="Times New Roman" w:hAnsi="Consolas" w:cs="Times New Roman"/>
          <w:color w:val="D4D4D4"/>
          <w:sz w:val="21"/>
          <w:szCs w:val="21"/>
          <w:lang w:val="en-US"/>
        </w:rPr>
        <w:t xml:space="preserve">(port, portConfigInputs[port]),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20B382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p>
    <w:p w14:paraId="21A484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do not disable analog reporting on these 8 pins, to allow some</w:t>
      </w:r>
    </w:p>
    <w:p w14:paraId="3F72CF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used for digital, others analog.  Instead, allow both types</w:t>
      </w:r>
    </w:p>
    <w:p w14:paraId="329A3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of reporting to be enabled, but check if the pin is configured</w:t>
      </w:r>
    </w:p>
    <w:p w14:paraId="621DEB3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as analog when sampling the analog inputs.  Likewise, while</w:t>
      </w:r>
    </w:p>
    <w:p w14:paraId="30D64D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scanning digital pins, portConfigInputs will mask off values from any</w:t>
      </w:r>
    </w:p>
    <w:p w14:paraId="287314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configured as analog</w:t>
      </w:r>
    </w:p>
    <w:p w14:paraId="61F69A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C8173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D3673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D04F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SYSEX-BASED commands</w:t>
      </w:r>
    </w:p>
    <w:p w14:paraId="53DDBD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CCAAF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6A908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sysexCallback</w:t>
      </w:r>
      <w:r w:rsidRPr="00F64D4F">
        <w:rPr>
          <w:rFonts w:ascii="Consolas" w:eastAsia="Times New Roman" w:hAnsi="Consolas" w:cs="Times New Roman"/>
          <w:color w:val="D4D4D4"/>
          <w:sz w:val="21"/>
          <w:szCs w:val="21"/>
          <w:lang w:val="en-US"/>
        </w:rPr>
        <w:t>(byte command, byte argc, byte *argv)</w:t>
      </w:r>
    </w:p>
    <w:p w14:paraId="1DB699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11EDB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mode;</w:t>
      </w:r>
    </w:p>
    <w:p w14:paraId="17DB08F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stopTX;</w:t>
      </w:r>
    </w:p>
    <w:p w14:paraId="48F304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slaveAddress;</w:t>
      </w:r>
    </w:p>
    <w:p w14:paraId="2E057C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data;</w:t>
      </w:r>
    </w:p>
    <w:p w14:paraId="237B96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slaveRegister;</w:t>
      </w:r>
    </w:p>
    <w:p w14:paraId="573F5B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unsigned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delayTime;</w:t>
      </w:r>
    </w:p>
    <w:p w14:paraId="34A555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5D964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(command) {</w:t>
      </w:r>
    </w:p>
    <w:p w14:paraId="3FEAAF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I2C_REQUEST:</w:t>
      </w:r>
    </w:p>
    <w:p w14:paraId="295F6C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mode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I2C_READ_WRITE_MODE_MASK;</w:t>
      </w:r>
    </w:p>
    <w:p w14:paraId="4CD4539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I2C_10BIT_ADDRESS_MODE_MASK) {</w:t>
      </w:r>
    </w:p>
    <w:p w14:paraId="089861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"10-bit addressing not supported"</w:t>
      </w:r>
      <w:r w:rsidRPr="00F64D4F">
        <w:rPr>
          <w:rFonts w:ascii="Consolas" w:eastAsia="Times New Roman" w:hAnsi="Consolas" w:cs="Times New Roman"/>
          <w:color w:val="D4D4D4"/>
          <w:sz w:val="21"/>
          <w:szCs w:val="21"/>
          <w:lang w:val="en-US"/>
        </w:rPr>
        <w:t>);</w:t>
      </w:r>
    </w:p>
    <w:p w14:paraId="58D630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return</w:t>
      </w:r>
      <w:r w:rsidRPr="00F64D4F">
        <w:rPr>
          <w:rFonts w:ascii="Consolas" w:eastAsia="Times New Roman" w:hAnsi="Consolas" w:cs="Times New Roman"/>
          <w:color w:val="D4D4D4"/>
          <w:sz w:val="21"/>
          <w:szCs w:val="21"/>
          <w:lang w:val="en-US"/>
        </w:rPr>
        <w:t>;</w:t>
      </w:r>
    </w:p>
    <w:p w14:paraId="2C1A2C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31D3A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135442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slaveAddress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227B63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2AB14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83B5E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need to invert the logic here since 0 will be default for client</w:t>
      </w:r>
    </w:p>
    <w:p w14:paraId="08AF05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libraries that have not updated to add support for restart tx</w:t>
      </w:r>
    </w:p>
    <w:p w14:paraId="3D6495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&amp; I2C_END_TX_MASK) {</w:t>
      </w:r>
    </w:p>
    <w:p w14:paraId="56D5EE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stopTX = I2C_RESTART_TX;</w:t>
      </w:r>
    </w:p>
    <w:p w14:paraId="6833BB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3ACC8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36A36676"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 xml:space="preserve">stopTX = I2C_STOP_TX; </w:t>
      </w:r>
      <w:r w:rsidRPr="00837B84">
        <w:rPr>
          <w:rFonts w:ascii="Consolas" w:eastAsia="Times New Roman" w:hAnsi="Consolas" w:cs="Times New Roman"/>
          <w:color w:val="608B4E"/>
          <w:sz w:val="21"/>
          <w:szCs w:val="21"/>
          <w:lang w:val="en-US"/>
        </w:rPr>
        <w:t>// default</w:t>
      </w:r>
    </w:p>
    <w:p w14:paraId="359E86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DACCA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8E4A4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switch</w:t>
      </w:r>
      <w:r w:rsidRPr="00F64D4F">
        <w:rPr>
          <w:rFonts w:ascii="Consolas" w:eastAsia="Times New Roman" w:hAnsi="Consolas" w:cs="Times New Roman"/>
          <w:color w:val="D4D4D4"/>
          <w:sz w:val="21"/>
          <w:szCs w:val="21"/>
          <w:lang w:val="en-US"/>
        </w:rPr>
        <w:t xml:space="preserve"> (mode) {</w:t>
      </w:r>
    </w:p>
    <w:p w14:paraId="4698CA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I2C_WRITE:</w:t>
      </w:r>
    </w:p>
    <w:p w14:paraId="6E9F7FF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Wire.</w:t>
      </w:r>
      <w:r w:rsidRPr="00F64D4F">
        <w:rPr>
          <w:rFonts w:ascii="Consolas" w:eastAsia="Times New Roman" w:hAnsi="Consolas" w:cs="Times New Roman"/>
          <w:color w:val="DCDCAA"/>
          <w:sz w:val="21"/>
          <w:szCs w:val="21"/>
          <w:lang w:val="en-US"/>
        </w:rPr>
        <w:t>beginTransmission</w:t>
      </w:r>
      <w:r w:rsidRPr="00F64D4F">
        <w:rPr>
          <w:rFonts w:ascii="Consolas" w:eastAsia="Times New Roman" w:hAnsi="Consolas" w:cs="Times New Roman"/>
          <w:color w:val="D4D4D4"/>
          <w:sz w:val="21"/>
          <w:szCs w:val="21"/>
          <w:lang w:val="en-US"/>
        </w:rPr>
        <w:t>(slaveAddress);</w:t>
      </w:r>
    </w:p>
    <w:p w14:paraId="77FD84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i &lt; argc; i +=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w:t>
      </w:r>
    </w:p>
    <w:p w14:paraId="53C62F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argv[i] + (argv[i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75188B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wireWrite</w:t>
      </w:r>
      <w:r w:rsidRPr="00F64D4F">
        <w:rPr>
          <w:rFonts w:ascii="Consolas" w:eastAsia="Times New Roman" w:hAnsi="Consolas" w:cs="Times New Roman"/>
          <w:color w:val="D4D4D4"/>
          <w:sz w:val="21"/>
          <w:szCs w:val="21"/>
          <w:lang w:val="en-US"/>
        </w:rPr>
        <w:t>(data);</w:t>
      </w:r>
    </w:p>
    <w:p w14:paraId="49ABA2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88911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Wire.</w:t>
      </w:r>
      <w:r w:rsidRPr="00F64D4F">
        <w:rPr>
          <w:rFonts w:ascii="Consolas" w:eastAsia="Times New Roman" w:hAnsi="Consolas" w:cs="Times New Roman"/>
          <w:color w:val="DCDCAA"/>
          <w:sz w:val="21"/>
          <w:szCs w:val="21"/>
          <w:lang w:val="en-US"/>
        </w:rPr>
        <w:t>endTransmission</w:t>
      </w:r>
      <w:r w:rsidRPr="00F64D4F">
        <w:rPr>
          <w:rFonts w:ascii="Consolas" w:eastAsia="Times New Roman" w:hAnsi="Consolas" w:cs="Times New Roman"/>
          <w:color w:val="D4D4D4"/>
          <w:sz w:val="21"/>
          <w:szCs w:val="21"/>
          <w:lang w:val="en-US"/>
        </w:rPr>
        <w:t>();</w:t>
      </w:r>
    </w:p>
    <w:p w14:paraId="1D67F6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delayMicroseconds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70</w:t>
      </w:r>
      <w:r w:rsidRPr="00F64D4F">
        <w:rPr>
          <w:rFonts w:ascii="Consolas" w:eastAsia="Times New Roman" w:hAnsi="Consolas" w:cs="Times New Roman"/>
          <w:color w:val="D4D4D4"/>
          <w:sz w:val="21"/>
          <w:szCs w:val="21"/>
          <w:lang w:val="en-US"/>
        </w:rPr>
        <w:t>);</w:t>
      </w:r>
    </w:p>
    <w:p w14:paraId="387131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972FC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I2C_READ:</w:t>
      </w:r>
    </w:p>
    <w:p w14:paraId="7B50E9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w:t>
      </w:r>
    </w:p>
    <w:p w14:paraId="6A2ADDF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608B4E"/>
          <w:sz w:val="21"/>
          <w:szCs w:val="21"/>
          <w:lang w:val="en-US"/>
        </w:rPr>
        <w:t>// a slave register is specified</w:t>
      </w:r>
    </w:p>
    <w:p w14:paraId="099362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7640DE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31B62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7A24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CCBA2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NOT specified</w:t>
      </w:r>
    </w:p>
    <w:p w14:paraId="3B3635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I2C_REGISTER_NOT_SPECIFIED;</w:t>
      </w:r>
    </w:p>
    <w:p w14:paraId="29A548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44DBC4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E048B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(slaveAddress,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)slaveRegister, data, stopTX);</w:t>
      </w:r>
    </w:p>
    <w:p w14:paraId="4F7B40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66095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I2C_READ_CONTINUOUSLY:</w:t>
      </w:r>
    </w:p>
    <w:p w14:paraId="025679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&gt;= I2C_MAX_QUERIES) {</w:t>
      </w:r>
    </w:p>
    <w:p w14:paraId="4A7182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too many queries, just ignore</w:t>
      </w:r>
    </w:p>
    <w:p w14:paraId="7FB621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sendString</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E9178"/>
          <w:sz w:val="21"/>
          <w:szCs w:val="21"/>
          <w:lang w:val="en-US"/>
        </w:rPr>
        <w:t>"too many queries"</w:t>
      </w:r>
      <w:r w:rsidRPr="00F64D4F">
        <w:rPr>
          <w:rFonts w:ascii="Consolas" w:eastAsia="Times New Roman" w:hAnsi="Consolas" w:cs="Times New Roman"/>
          <w:color w:val="D4D4D4"/>
          <w:sz w:val="21"/>
          <w:szCs w:val="21"/>
          <w:lang w:val="en-US"/>
        </w:rPr>
        <w:t>);</w:t>
      </w:r>
    </w:p>
    <w:p w14:paraId="09357A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3B300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52425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D4D4D4"/>
          <w:sz w:val="21"/>
          <w:szCs w:val="21"/>
          <w:lang w:val="en-US"/>
        </w:rPr>
        <w:t>) {</w:t>
      </w:r>
    </w:p>
    <w:p w14:paraId="36CF9D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specified</w:t>
      </w:r>
    </w:p>
    <w:p w14:paraId="55E4F3B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4B65DF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5</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1E2A41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616EE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8CB569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 slave register is NOT specified</w:t>
      </w:r>
    </w:p>
    <w:p w14:paraId="3BC4D8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slaveRegister =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)I2C_REGISTER_NOT_SPECIFIED;</w:t>
      </w:r>
    </w:p>
    <w:p w14:paraId="09AD19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data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bytes to read</w:t>
      </w:r>
    </w:p>
    <w:p w14:paraId="50B98D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988E7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w:t>
      </w:r>
    </w:p>
    <w:p w14:paraId="1438E7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slaveAddress;</w:t>
      </w:r>
    </w:p>
    <w:p w14:paraId="660C2B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xml:space="preserve"> = slaveRegister;</w:t>
      </w:r>
    </w:p>
    <w:p w14:paraId="7C0043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xml:space="preserve"> = data;</w:t>
      </w:r>
    </w:p>
    <w:p w14:paraId="311948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query[queryIndex].</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 xml:space="preserve"> = stopTX;</w:t>
      </w:r>
    </w:p>
    <w:p w14:paraId="31F0DDF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07F83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I2C_STOP_READING:</w:t>
      </w:r>
    </w:p>
    <w:p w14:paraId="36E2BA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queryIndexToSkip;</w:t>
      </w:r>
    </w:p>
    <w:p w14:paraId="331023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read continuous mode is enabled for only 1 i2c device, disable</w:t>
      </w:r>
    </w:p>
    <w:p w14:paraId="0D300E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608B4E"/>
          <w:sz w:val="21"/>
          <w:szCs w:val="21"/>
          <w:lang w:val="en-US"/>
        </w:rPr>
        <w:t>// read continuous reporting for that device</w:t>
      </w:r>
    </w:p>
    <w:p w14:paraId="07A8D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&lt;=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740534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06AD4B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412D97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queryIndexToSkip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D12E4E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if read continuous mode is enabled for multiple devices,</w:t>
      </w:r>
    </w:p>
    <w:p w14:paraId="28E5448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determine which device to stop reading and remove it's data from</w:t>
      </w:r>
    </w:p>
    <w:p w14:paraId="7E827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 array, shifiting other array data to fill the space</w:t>
      </w:r>
    </w:p>
    <w:p w14:paraId="6DED87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4C6867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slaveAddress) {</w:t>
      </w:r>
    </w:p>
    <w:p w14:paraId="5C5D27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queryIndexToSkip = i;</w:t>
      </w:r>
    </w:p>
    <w:p w14:paraId="7CB18A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224C9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84302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DCA44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3ADB9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queryIndexToSkip;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2ABA8D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 &lt; I2C_MAX_QUERIES) {</w:t>
      </w:r>
    </w:p>
    <w:p w14:paraId="51C30B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w:t>
      </w:r>
    </w:p>
    <w:p w14:paraId="42A8F25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w:t>
      </w:r>
    </w:p>
    <w:p w14:paraId="6665F4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w:t>
      </w:r>
    </w:p>
    <w:p w14:paraId="70585D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 xml:space="preserve"> = query[i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w:t>
      </w:r>
    </w:p>
    <w:p w14:paraId="08F848C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w:t>
      </w:r>
    </w:p>
    <w:p w14:paraId="380B97E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2FD08F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queryIndex--;</w:t>
      </w:r>
    </w:p>
    <w:p w14:paraId="6F28AA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633D8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E08F3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default</w:t>
      </w:r>
      <w:r w:rsidRPr="00F64D4F">
        <w:rPr>
          <w:rFonts w:ascii="Consolas" w:eastAsia="Times New Roman" w:hAnsi="Consolas" w:cs="Times New Roman"/>
          <w:color w:val="D4D4D4"/>
          <w:sz w:val="21"/>
          <w:szCs w:val="21"/>
          <w:lang w:val="en-US"/>
        </w:rPr>
        <w:t>:</w:t>
      </w:r>
    </w:p>
    <w:p w14:paraId="086A67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7509D3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50D8A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38ECA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I2C_CONFIG:</w:t>
      </w:r>
    </w:p>
    <w:p w14:paraId="580D73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delayTime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17035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70E6B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(delayTime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7F3AC4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i2cReadDelayTime = delayTime;</w:t>
      </w:r>
    </w:p>
    <w:p w14:paraId="0C9AE9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DFB73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297D1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(!isI2CEnabled) {</w:t>
      </w:r>
    </w:p>
    <w:p w14:paraId="35483A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enableI2CPins</w:t>
      </w:r>
      <w:r w:rsidRPr="00F64D4F">
        <w:rPr>
          <w:rFonts w:ascii="Consolas" w:eastAsia="Times New Roman" w:hAnsi="Consolas" w:cs="Times New Roman"/>
          <w:color w:val="D4D4D4"/>
          <w:sz w:val="21"/>
          <w:szCs w:val="21"/>
          <w:lang w:val="en-US"/>
        </w:rPr>
        <w:t>();</w:t>
      </w:r>
    </w:p>
    <w:p w14:paraId="2EFEC5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EFBE3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060D2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3D651F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SERVO_CONFIG:</w:t>
      </w:r>
    </w:p>
    <w:p w14:paraId="6B7BC8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w:t>
      </w:r>
    </w:p>
    <w:p w14:paraId="06B54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these vars are here for clarity, they'll optimized away by the compiler</w:t>
      </w:r>
    </w:p>
    <w:p w14:paraId="72AA5B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0C85D5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minPulse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0559CE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maxPulse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61477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EFE7A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53B6B4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(servoPinMap[pin] &lt; MAX_SERVOS &amp;&amp; servos[servoPinMap[pin]].</w:t>
      </w:r>
      <w:r w:rsidRPr="00F64D4F">
        <w:rPr>
          <w:rFonts w:ascii="Consolas" w:eastAsia="Times New Roman" w:hAnsi="Consolas" w:cs="Times New Roman"/>
          <w:color w:val="DCDCAA"/>
          <w:sz w:val="21"/>
          <w:szCs w:val="21"/>
          <w:lang w:val="en-US"/>
        </w:rPr>
        <w:t>attached</w:t>
      </w:r>
      <w:r w:rsidRPr="00F64D4F">
        <w:rPr>
          <w:rFonts w:ascii="Consolas" w:eastAsia="Times New Roman" w:hAnsi="Consolas" w:cs="Times New Roman"/>
          <w:color w:val="D4D4D4"/>
          <w:sz w:val="21"/>
          <w:szCs w:val="21"/>
          <w:lang w:val="en-US"/>
        </w:rPr>
        <w:t>()) {</w:t>
      </w:r>
    </w:p>
    <w:p w14:paraId="234582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detachServo</w:t>
      </w:r>
      <w:r w:rsidRPr="00F64D4F">
        <w:rPr>
          <w:rFonts w:ascii="Consolas" w:eastAsia="Times New Roman" w:hAnsi="Consolas" w:cs="Times New Roman"/>
          <w:color w:val="D4D4D4"/>
          <w:sz w:val="21"/>
          <w:szCs w:val="21"/>
          <w:lang w:val="en-US"/>
        </w:rPr>
        <w:t>(pin);</w:t>
      </w:r>
    </w:p>
    <w:p w14:paraId="3CA047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BE7A2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attachServo</w:t>
      </w:r>
      <w:r w:rsidRPr="00F64D4F">
        <w:rPr>
          <w:rFonts w:ascii="Consolas" w:eastAsia="Times New Roman" w:hAnsi="Consolas" w:cs="Times New Roman"/>
          <w:color w:val="D4D4D4"/>
          <w:sz w:val="21"/>
          <w:szCs w:val="21"/>
          <w:lang w:val="en-US"/>
        </w:rPr>
        <w:t>(pin, minPulse, maxPulse);</w:t>
      </w:r>
    </w:p>
    <w:p w14:paraId="30502F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(pin, PIN_MODE_SERVO);</w:t>
      </w:r>
    </w:p>
    <w:p w14:paraId="0F30C4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CE68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24055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929C0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SAMPLING_INTERVAL:</w:t>
      </w:r>
    </w:p>
    <w:p w14:paraId="61DCB5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6B3911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samplingInterval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076D1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(samplingInterval &lt; MINIMUM_SAMPLING_INTERVAL) {</w:t>
      </w:r>
    </w:p>
    <w:p w14:paraId="7E81E1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samplingInterval = MINIMUM_SAMPLING_INTERVAL;</w:t>
      </w:r>
    </w:p>
    <w:p w14:paraId="57AA24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54024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p>
    <w:p w14:paraId="78CE8D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//Firmata.sendString("Not enough data");</w:t>
      </w:r>
    </w:p>
    <w:p w14:paraId="2720DA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27826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46725F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EXTENDED_ANALOG:</w:t>
      </w:r>
    </w:p>
    <w:p w14:paraId="2CB43E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19CF704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569CD6"/>
          <w:sz w:val="21"/>
          <w:szCs w:val="21"/>
          <w:lang w:val="en-US"/>
        </w:rPr>
        <w:t>int</w:t>
      </w:r>
      <w:r w:rsidRPr="00F64D4F">
        <w:rPr>
          <w:rFonts w:ascii="Consolas" w:eastAsia="Times New Roman" w:hAnsi="Consolas" w:cs="Times New Roman"/>
          <w:color w:val="D4D4D4"/>
          <w:sz w:val="21"/>
          <w:szCs w:val="21"/>
          <w:lang w:val="en-US"/>
        </w:rPr>
        <w:t xml:space="preserve"> val = argv[</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46120B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val |= (argv[</w:t>
      </w:r>
      <w:r w:rsidRPr="00F64D4F">
        <w:rPr>
          <w:rFonts w:ascii="Consolas" w:eastAsia="Times New Roman" w:hAnsi="Consolas" w:cs="Times New Roman"/>
          <w:color w:val="B5CEA8"/>
          <w:sz w:val="21"/>
          <w:szCs w:val="21"/>
          <w:lang w:val="en-US"/>
        </w:rPr>
        <w:t>2</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w:t>
      </w:r>
    </w:p>
    <w:p w14:paraId="3D4AA6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val |= (argv[</w:t>
      </w:r>
      <w:r w:rsidRPr="00F64D4F">
        <w:rPr>
          <w:rFonts w:ascii="Consolas" w:eastAsia="Times New Roman" w:hAnsi="Consolas" w:cs="Times New Roman"/>
          <w:color w:val="B5CEA8"/>
          <w:sz w:val="21"/>
          <w:szCs w:val="21"/>
          <w:lang w:val="en-US"/>
        </w:rPr>
        <w:t>3</w:t>
      </w:r>
      <w:r w:rsidRPr="00F64D4F">
        <w:rPr>
          <w:rFonts w:ascii="Consolas" w:eastAsia="Times New Roman" w:hAnsi="Consolas" w:cs="Times New Roman"/>
          <w:color w:val="D4D4D4"/>
          <w:sz w:val="21"/>
          <w:szCs w:val="21"/>
          <w:lang w:val="en-US"/>
        </w:rPr>
        <w:t xml:space="preserve">] &lt;&lt;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w:t>
      </w:r>
    </w:p>
    <w:p w14:paraId="73E38E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analogWriteCallback</w:t>
      </w:r>
      <w:r w:rsidRPr="00F64D4F">
        <w:rPr>
          <w:rFonts w:ascii="Consolas" w:eastAsia="Times New Roman" w:hAnsi="Consolas" w:cs="Times New Roman"/>
          <w:color w:val="D4D4D4"/>
          <w:sz w:val="21"/>
          <w:szCs w:val="21"/>
          <w:lang w:val="en-US"/>
        </w:rPr>
        <w:t>(argv[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val);</w:t>
      </w:r>
    </w:p>
    <w:p w14:paraId="7BE3FE3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w:t>
      </w:r>
    </w:p>
    <w:p w14:paraId="749D9A9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break</w:t>
      </w:r>
      <w:r w:rsidRPr="00837B84">
        <w:rPr>
          <w:rFonts w:ascii="Consolas" w:eastAsia="Times New Roman" w:hAnsi="Consolas" w:cs="Times New Roman"/>
          <w:color w:val="D4D4D4"/>
          <w:sz w:val="21"/>
          <w:szCs w:val="21"/>
          <w:lang w:val="en-US"/>
        </w:rPr>
        <w:t>;</w:t>
      </w:r>
    </w:p>
    <w:p w14:paraId="5D4170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CAPABILITY_QUERY:</w:t>
      </w:r>
    </w:p>
    <w:p w14:paraId="327BFA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594303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(CAPABILITY_RESPONSE);</w:t>
      </w:r>
    </w:p>
    <w:p w14:paraId="7AF413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009730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432979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((byte)INPUT);</w:t>
      </w:r>
    </w:p>
    <w:p w14:paraId="29169F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63F4AF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((byte)PIN_MODE_PULLUP);</w:t>
      </w:r>
    </w:p>
    <w:p w14:paraId="3CF43D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00DC15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((byte)OUTPUT);</w:t>
      </w:r>
    </w:p>
    <w:p w14:paraId="1630EE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w:t>
      </w:r>
    </w:p>
    <w:p w14:paraId="6E3F02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25201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w:t>
      </w:r>
    </w:p>
    <w:p w14:paraId="1F0305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(PIN_MODE_ANALOG);</w:t>
      </w:r>
    </w:p>
    <w:p w14:paraId="51EDE2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10 = 10-bit resolution</w:t>
      </w:r>
    </w:p>
    <w:p w14:paraId="2E0C20A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24DD4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IS_PIN_PWM</w:t>
      </w:r>
      <w:r w:rsidRPr="00F64D4F">
        <w:rPr>
          <w:rFonts w:ascii="Consolas" w:eastAsia="Times New Roman" w:hAnsi="Consolas" w:cs="Times New Roman"/>
          <w:color w:val="D4D4D4"/>
          <w:sz w:val="21"/>
          <w:szCs w:val="21"/>
          <w:lang w:val="en-US"/>
        </w:rPr>
        <w:t>(pin)) {</w:t>
      </w:r>
    </w:p>
    <w:p w14:paraId="1EE0FB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(PIN_MODE_PWM);</w:t>
      </w:r>
    </w:p>
    <w:p w14:paraId="382886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(DEFAULT_PWM_RESOLUTION);</w:t>
      </w:r>
    </w:p>
    <w:p w14:paraId="05B3D1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E7E72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(pin)) {</w:t>
      </w:r>
    </w:p>
    <w:p w14:paraId="3408A2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(PIN_MODE_SERVO);</w:t>
      </w:r>
    </w:p>
    <w:p w14:paraId="4A4A623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w:t>
      </w:r>
    </w:p>
    <w:p w14:paraId="22A7B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78F6F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IS_PIN_I2C</w:t>
      </w:r>
      <w:r w:rsidRPr="00F64D4F">
        <w:rPr>
          <w:rFonts w:ascii="Consolas" w:eastAsia="Times New Roman" w:hAnsi="Consolas" w:cs="Times New Roman"/>
          <w:color w:val="D4D4D4"/>
          <w:sz w:val="21"/>
          <w:szCs w:val="21"/>
          <w:lang w:val="en-US"/>
        </w:rPr>
        <w:t>(pin)) {</w:t>
      </w:r>
    </w:p>
    <w:p w14:paraId="74AF71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(PIN_MODE_I2C);</w:t>
      </w:r>
    </w:p>
    <w:p w14:paraId="09A47F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could assign a number to map to SCL or SDA</w:t>
      </w:r>
    </w:p>
    <w:p w14:paraId="06AAD2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24E6B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7585C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handleCapability</w:t>
      </w:r>
      <w:r w:rsidRPr="00F64D4F">
        <w:rPr>
          <w:rFonts w:ascii="Consolas" w:eastAsia="Times New Roman" w:hAnsi="Consolas" w:cs="Times New Roman"/>
          <w:color w:val="D4D4D4"/>
          <w:sz w:val="21"/>
          <w:szCs w:val="21"/>
          <w:lang w:val="en-US"/>
        </w:rPr>
        <w:t>(pin);</w:t>
      </w:r>
    </w:p>
    <w:p w14:paraId="298199E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6BFB0A9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Firmata.</w:t>
      </w:r>
      <w:r w:rsidRPr="00837B84">
        <w:rPr>
          <w:rFonts w:ascii="Consolas" w:eastAsia="Times New Roman" w:hAnsi="Consolas" w:cs="Times New Roman"/>
          <w:color w:val="DCDCAA"/>
          <w:sz w:val="21"/>
          <w:szCs w:val="21"/>
          <w:lang w:val="en-US"/>
        </w:rPr>
        <w:t>write</w:t>
      </w:r>
      <w:r w:rsidRPr="00837B84">
        <w:rPr>
          <w:rFonts w:ascii="Consolas" w:eastAsia="Times New Roman" w:hAnsi="Consolas" w:cs="Times New Roman"/>
          <w:color w:val="D4D4D4"/>
          <w:sz w:val="21"/>
          <w:szCs w:val="21"/>
          <w:lang w:val="en-US"/>
        </w:rPr>
        <w:t>(</w:t>
      </w:r>
      <w:r w:rsidRPr="00837B84">
        <w:rPr>
          <w:rFonts w:ascii="Consolas" w:eastAsia="Times New Roman" w:hAnsi="Consolas" w:cs="Times New Roman"/>
          <w:color w:val="B5CEA8"/>
          <w:sz w:val="21"/>
          <w:szCs w:val="21"/>
          <w:lang w:val="en-US"/>
        </w:rPr>
        <w:t>127</w:t>
      </w:r>
      <w:r w:rsidRPr="00837B84">
        <w:rPr>
          <w:rFonts w:ascii="Consolas" w:eastAsia="Times New Roman" w:hAnsi="Consolas" w:cs="Times New Roman"/>
          <w:color w:val="D4D4D4"/>
          <w:sz w:val="21"/>
          <w:szCs w:val="21"/>
          <w:lang w:val="en-US"/>
        </w:rPr>
        <w:t>);</w:t>
      </w:r>
    </w:p>
    <w:p w14:paraId="18D309F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733330E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0DE83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2109E1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PIN_STATE_QUERY:</w:t>
      </w:r>
    </w:p>
    <w:p w14:paraId="131013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(argc &gt;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w:t>
      </w:r>
    </w:p>
    <w:p w14:paraId="6AD375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 argv[</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4D3CC5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2F5EE4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(PIN_STATE_RESPONSE);</w:t>
      </w:r>
    </w:p>
    <w:p w14:paraId="6671B9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(pin);</w:t>
      </w:r>
    </w:p>
    <w:p w14:paraId="33EFE91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(pin &lt; TOTAL_PINS) {</w:t>
      </w:r>
    </w:p>
    <w:p w14:paraId="15CF13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w:t>
      </w:r>
    </w:p>
    <w:p w14:paraId="441C48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0C1532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0xFF80</w:t>
      </w:r>
      <w:r w:rsidRPr="00F64D4F">
        <w:rPr>
          <w:rFonts w:ascii="Consolas" w:eastAsia="Times New Roman" w:hAnsi="Consolas" w:cs="Times New Roman"/>
          <w:color w:val="D4D4D4"/>
          <w:sz w:val="21"/>
          <w:szCs w:val="21"/>
          <w:lang w:val="en-US"/>
        </w:rPr>
        <w:t>)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&gt;&gt; </w:t>
      </w:r>
      <w:r w:rsidRPr="00F64D4F">
        <w:rPr>
          <w:rFonts w:ascii="Consolas" w:eastAsia="Times New Roman" w:hAnsi="Consolas" w:cs="Times New Roman"/>
          <w:color w:val="B5CEA8"/>
          <w:sz w:val="21"/>
          <w:szCs w:val="21"/>
          <w:lang w:val="en-US"/>
        </w:rPr>
        <w:t>7</w:t>
      </w:r>
      <w:r w:rsidRPr="00F64D4F">
        <w:rPr>
          <w:rFonts w:ascii="Consolas" w:eastAsia="Times New Roman" w:hAnsi="Consolas" w:cs="Times New Roman"/>
          <w:color w:val="D4D4D4"/>
          <w:sz w:val="21"/>
          <w:szCs w:val="21"/>
          <w:lang w:val="en-US"/>
        </w:rPr>
        <w:t xml:space="preserve">)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2430221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&amp; </w:t>
      </w:r>
      <w:r w:rsidRPr="00F64D4F">
        <w:rPr>
          <w:rFonts w:ascii="Consolas" w:eastAsia="Times New Roman" w:hAnsi="Consolas" w:cs="Times New Roman"/>
          <w:color w:val="B5CEA8"/>
          <w:sz w:val="21"/>
          <w:szCs w:val="21"/>
          <w:lang w:val="en-US"/>
        </w:rPr>
        <w:t>0xC000</w:t>
      </w:r>
      <w:r w:rsidRPr="00F64D4F">
        <w:rPr>
          <w:rFonts w:ascii="Consolas" w:eastAsia="Times New Roman" w:hAnsi="Consolas" w:cs="Times New Roman"/>
          <w:color w:val="D4D4D4"/>
          <w:sz w:val="21"/>
          <w:szCs w:val="21"/>
          <w:lang w:val="en-US"/>
        </w:rPr>
        <w:t>)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((byte)(Firmata.</w:t>
      </w:r>
      <w:r w:rsidRPr="00F64D4F">
        <w:rPr>
          <w:rFonts w:ascii="Consolas" w:eastAsia="Times New Roman" w:hAnsi="Consolas" w:cs="Times New Roman"/>
          <w:color w:val="DCDCAA"/>
          <w:sz w:val="21"/>
          <w:szCs w:val="21"/>
          <w:lang w:val="en-US"/>
        </w:rPr>
        <w:t>getPinState</w:t>
      </w:r>
      <w:r w:rsidRPr="00F64D4F">
        <w:rPr>
          <w:rFonts w:ascii="Consolas" w:eastAsia="Times New Roman" w:hAnsi="Consolas" w:cs="Times New Roman"/>
          <w:color w:val="D4D4D4"/>
          <w:sz w:val="21"/>
          <w:szCs w:val="21"/>
          <w:lang w:val="en-US"/>
        </w:rPr>
        <w:t xml:space="preserve">(pin) &gt;&gt; </w:t>
      </w:r>
      <w:r w:rsidRPr="00F64D4F">
        <w:rPr>
          <w:rFonts w:ascii="Consolas" w:eastAsia="Times New Roman" w:hAnsi="Consolas" w:cs="Times New Roman"/>
          <w:color w:val="B5CEA8"/>
          <w:sz w:val="21"/>
          <w:szCs w:val="21"/>
          <w:lang w:val="en-US"/>
        </w:rPr>
        <w:t>14</w:t>
      </w:r>
      <w:r w:rsidRPr="00F64D4F">
        <w:rPr>
          <w:rFonts w:ascii="Consolas" w:eastAsia="Times New Roman" w:hAnsi="Consolas" w:cs="Times New Roman"/>
          <w:color w:val="D4D4D4"/>
          <w:sz w:val="21"/>
          <w:szCs w:val="21"/>
          <w:lang w:val="en-US"/>
        </w:rPr>
        <w:t xml:space="preserve">) &amp; </w:t>
      </w:r>
      <w:r w:rsidRPr="00F64D4F">
        <w:rPr>
          <w:rFonts w:ascii="Consolas" w:eastAsia="Times New Roman" w:hAnsi="Consolas" w:cs="Times New Roman"/>
          <w:color w:val="B5CEA8"/>
          <w:sz w:val="21"/>
          <w:szCs w:val="21"/>
          <w:lang w:val="en-US"/>
        </w:rPr>
        <w:t>0x7F</w:t>
      </w:r>
      <w:r w:rsidRPr="00F64D4F">
        <w:rPr>
          <w:rFonts w:ascii="Consolas" w:eastAsia="Times New Roman" w:hAnsi="Consolas" w:cs="Times New Roman"/>
          <w:color w:val="D4D4D4"/>
          <w:sz w:val="21"/>
          <w:szCs w:val="21"/>
          <w:lang w:val="en-US"/>
        </w:rPr>
        <w:t>);</w:t>
      </w:r>
    </w:p>
    <w:p w14:paraId="659845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DA225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707E4B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82BD3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0470A4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ANALOG_MAPPING_QUERY:</w:t>
      </w:r>
    </w:p>
    <w:p w14:paraId="706CF5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(START_SYSEX);</w:t>
      </w:r>
    </w:p>
    <w:p w14:paraId="1F0C450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(ANALOG_MAPPING_RESPONSE);</w:t>
      </w:r>
    </w:p>
    <w:p w14:paraId="34BFCE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3D5CBC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 xml:space="preserve">(pin) : </w:t>
      </w:r>
      <w:r w:rsidRPr="00F64D4F">
        <w:rPr>
          <w:rFonts w:ascii="Consolas" w:eastAsia="Times New Roman" w:hAnsi="Consolas" w:cs="Times New Roman"/>
          <w:color w:val="B5CEA8"/>
          <w:sz w:val="21"/>
          <w:szCs w:val="21"/>
          <w:lang w:val="en-US"/>
        </w:rPr>
        <w:t>127</w:t>
      </w:r>
      <w:r w:rsidRPr="00F64D4F">
        <w:rPr>
          <w:rFonts w:ascii="Consolas" w:eastAsia="Times New Roman" w:hAnsi="Consolas" w:cs="Times New Roman"/>
          <w:color w:val="D4D4D4"/>
          <w:sz w:val="21"/>
          <w:szCs w:val="21"/>
          <w:lang w:val="en-US"/>
        </w:rPr>
        <w:t>);</w:t>
      </w:r>
    </w:p>
    <w:p w14:paraId="29C87C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0B52BC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write</w:t>
      </w:r>
      <w:r w:rsidRPr="00F64D4F">
        <w:rPr>
          <w:rFonts w:ascii="Consolas" w:eastAsia="Times New Roman" w:hAnsi="Consolas" w:cs="Times New Roman"/>
          <w:color w:val="D4D4D4"/>
          <w:sz w:val="21"/>
          <w:szCs w:val="21"/>
          <w:lang w:val="en-US"/>
        </w:rPr>
        <w:t>(END_SYSEX);</w:t>
      </w:r>
    </w:p>
    <w:p w14:paraId="001FD9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break</w:t>
      </w:r>
      <w:r w:rsidRPr="00F64D4F">
        <w:rPr>
          <w:rFonts w:ascii="Consolas" w:eastAsia="Times New Roman" w:hAnsi="Consolas" w:cs="Times New Roman"/>
          <w:color w:val="D4D4D4"/>
          <w:sz w:val="21"/>
          <w:szCs w:val="21"/>
          <w:lang w:val="en-US"/>
        </w:rPr>
        <w:t>;</w:t>
      </w:r>
    </w:p>
    <w:p w14:paraId="60D4F1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456C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case</w:t>
      </w:r>
      <w:r w:rsidRPr="00F64D4F">
        <w:rPr>
          <w:rFonts w:ascii="Consolas" w:eastAsia="Times New Roman" w:hAnsi="Consolas" w:cs="Times New Roman"/>
          <w:color w:val="D4D4D4"/>
          <w:sz w:val="21"/>
          <w:szCs w:val="21"/>
          <w:lang w:val="en-US"/>
        </w:rPr>
        <w:t xml:space="preserve"> SERIAL_MESSAGE:</w:t>
      </w:r>
    </w:p>
    <w:p w14:paraId="566229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0EE4A9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handleSysex</w:t>
      </w:r>
      <w:r w:rsidRPr="00F64D4F">
        <w:rPr>
          <w:rFonts w:ascii="Consolas" w:eastAsia="Times New Roman" w:hAnsi="Consolas" w:cs="Times New Roman"/>
          <w:color w:val="D4D4D4"/>
          <w:sz w:val="21"/>
          <w:szCs w:val="21"/>
          <w:lang w:val="en-US"/>
        </w:rPr>
        <w:t>(command, argc, argv);</w:t>
      </w:r>
    </w:p>
    <w:p w14:paraId="754C8E0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lastRenderedPageBreak/>
        <w:t>#endif</w:t>
      </w:r>
    </w:p>
    <w:p w14:paraId="14F0BA9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break</w:t>
      </w:r>
      <w:r w:rsidRPr="00837B84">
        <w:rPr>
          <w:rFonts w:ascii="Consolas" w:eastAsia="Times New Roman" w:hAnsi="Consolas" w:cs="Times New Roman"/>
          <w:color w:val="D4D4D4"/>
          <w:sz w:val="21"/>
          <w:szCs w:val="21"/>
          <w:lang w:val="en-US"/>
        </w:rPr>
        <w:t>;</w:t>
      </w:r>
    </w:p>
    <w:p w14:paraId="72341BC8"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541AC66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223B770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E5308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608B4E"/>
          <w:sz w:val="21"/>
          <w:szCs w:val="21"/>
          <w:lang w:val="en-US"/>
        </w:rPr>
        <w:t>/*==============================================================================</w:t>
      </w:r>
    </w:p>
    <w:p w14:paraId="32810F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SETUP()</w:t>
      </w:r>
    </w:p>
    <w:p w14:paraId="1C2B01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8DD94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79509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w:t>
      </w:r>
    </w:p>
    <w:p w14:paraId="1BA5A0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3C1B07A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isResetting = </w:t>
      </w:r>
      <w:r w:rsidRPr="00F64D4F">
        <w:rPr>
          <w:rFonts w:ascii="Consolas" w:eastAsia="Times New Roman" w:hAnsi="Consolas" w:cs="Times New Roman"/>
          <w:color w:val="569CD6"/>
          <w:sz w:val="21"/>
          <w:szCs w:val="21"/>
          <w:lang w:val="en-US"/>
        </w:rPr>
        <w:t>true</w:t>
      </w:r>
      <w:r w:rsidRPr="00F64D4F">
        <w:rPr>
          <w:rFonts w:ascii="Consolas" w:eastAsia="Times New Roman" w:hAnsi="Consolas" w:cs="Times New Roman"/>
          <w:color w:val="D4D4D4"/>
          <w:sz w:val="21"/>
          <w:szCs w:val="21"/>
          <w:lang w:val="en-US"/>
        </w:rPr>
        <w:t>;</w:t>
      </w:r>
    </w:p>
    <w:p w14:paraId="74005E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D257C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initialize a defalt state</w:t>
      </w:r>
    </w:p>
    <w:p w14:paraId="323781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option to load config from EEPROM instead of default</w:t>
      </w:r>
    </w:p>
    <w:p w14:paraId="16670B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39F2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6C20C1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reset</w:t>
      </w:r>
      <w:r w:rsidRPr="00F64D4F">
        <w:rPr>
          <w:rFonts w:ascii="Consolas" w:eastAsia="Times New Roman" w:hAnsi="Consolas" w:cs="Times New Roman"/>
          <w:color w:val="D4D4D4"/>
          <w:sz w:val="21"/>
          <w:szCs w:val="21"/>
          <w:lang w:val="en-US"/>
        </w:rPr>
        <w:t>();</w:t>
      </w:r>
    </w:p>
    <w:p w14:paraId="3FA0AB4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11D69B7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117805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C586C0"/>
          <w:sz w:val="21"/>
          <w:szCs w:val="21"/>
          <w:lang w:val="en-US"/>
        </w:rPr>
        <w:t>if</w:t>
      </w:r>
      <w:r w:rsidRPr="00837B84">
        <w:rPr>
          <w:rFonts w:ascii="Consolas" w:eastAsia="Times New Roman" w:hAnsi="Consolas" w:cs="Times New Roman"/>
          <w:color w:val="D4D4D4"/>
          <w:sz w:val="21"/>
          <w:szCs w:val="21"/>
          <w:lang w:val="en-US"/>
        </w:rPr>
        <w:t xml:space="preserve"> (isI2CEnabled) {</w:t>
      </w:r>
    </w:p>
    <w:p w14:paraId="2DA4895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CDCAA"/>
          <w:sz w:val="21"/>
          <w:szCs w:val="21"/>
          <w:lang w:val="en-US"/>
        </w:rPr>
        <w:t>disableI2CPins</w:t>
      </w:r>
      <w:r w:rsidRPr="00837B84">
        <w:rPr>
          <w:rFonts w:ascii="Consolas" w:eastAsia="Times New Roman" w:hAnsi="Consolas" w:cs="Times New Roman"/>
          <w:color w:val="D4D4D4"/>
          <w:sz w:val="21"/>
          <w:szCs w:val="21"/>
          <w:lang w:val="en-US"/>
        </w:rPr>
        <w:t>();</w:t>
      </w:r>
    </w:p>
    <w:p w14:paraId="1C34A2F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w:t>
      </w:r>
    </w:p>
    <w:p w14:paraId="2A5BF26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47061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TOTAL_PORTS; i++) {</w:t>
      </w:r>
    </w:p>
    <w:p w14:paraId="066B32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reportPINs[i] = </w:t>
      </w:r>
      <w:r w:rsidRPr="00F64D4F">
        <w:rPr>
          <w:rFonts w:ascii="Consolas" w:eastAsia="Times New Roman" w:hAnsi="Consolas" w:cs="Times New Roman"/>
          <w:color w:val="569CD6"/>
          <w:sz w:val="21"/>
          <w:szCs w:val="21"/>
          <w:lang w:val="en-US"/>
        </w:rPr>
        <w:t>false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default, reporting off</w:t>
      </w:r>
    </w:p>
    <w:p w14:paraId="59709B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portConfigInputs[i]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until activated</w:t>
      </w:r>
    </w:p>
    <w:p w14:paraId="501C7F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previousPINs[i]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043805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89EBF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1719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6A4770E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with analog capability default to analog input</w:t>
      </w:r>
    </w:p>
    <w:p w14:paraId="51C303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pins default to digital output</w:t>
      </w:r>
    </w:p>
    <w:p w14:paraId="417B0CF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(i)) {</w:t>
      </w:r>
    </w:p>
    <w:p w14:paraId="28AD46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turns off pullup, configures everything</w:t>
      </w:r>
    </w:p>
    <w:p w14:paraId="1A74D1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PIN_MODE_ANALOG);</w:t>
      </w:r>
    </w:p>
    <w:p w14:paraId="0E94AF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(i)) {</w:t>
      </w:r>
    </w:p>
    <w:p w14:paraId="79254E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sets the output to 0, configures portConfigInputs</w:t>
      </w:r>
    </w:p>
    <w:p w14:paraId="273AC0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setPinModeCallback</w:t>
      </w:r>
      <w:r w:rsidRPr="00F64D4F">
        <w:rPr>
          <w:rFonts w:ascii="Consolas" w:eastAsia="Times New Roman" w:hAnsi="Consolas" w:cs="Times New Roman"/>
          <w:color w:val="D4D4D4"/>
          <w:sz w:val="21"/>
          <w:szCs w:val="21"/>
          <w:lang w:val="en-US"/>
        </w:rPr>
        <w:t>(i, OUTPUT);</w:t>
      </w:r>
    </w:p>
    <w:p w14:paraId="13F26D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565241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CB88D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servoPinMap[i] = </w:t>
      </w:r>
      <w:r w:rsidRPr="00F64D4F">
        <w:rPr>
          <w:rFonts w:ascii="Consolas" w:eastAsia="Times New Roman" w:hAnsi="Consolas" w:cs="Times New Roman"/>
          <w:color w:val="B5CEA8"/>
          <w:sz w:val="21"/>
          <w:szCs w:val="21"/>
          <w:lang w:val="en-US"/>
        </w:rPr>
        <w:t>255</w:t>
      </w:r>
      <w:r w:rsidRPr="00F64D4F">
        <w:rPr>
          <w:rFonts w:ascii="Consolas" w:eastAsia="Times New Roman" w:hAnsi="Consolas" w:cs="Times New Roman"/>
          <w:color w:val="D4D4D4"/>
          <w:sz w:val="21"/>
          <w:szCs w:val="21"/>
          <w:lang w:val="en-US"/>
        </w:rPr>
        <w:t>;</w:t>
      </w:r>
    </w:p>
    <w:p w14:paraId="3F07DEA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BF65A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by default, do not report any analog inputs</w:t>
      </w:r>
    </w:p>
    <w:p w14:paraId="24EB8D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analogInputsToReport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BA73E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0928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detachedServoCount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2C6D36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servoCount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w:t>
      </w:r>
    </w:p>
    <w:p w14:paraId="74DF03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A887F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digital inputs to set the initial state on the host computer,</w:t>
      </w:r>
    </w:p>
    <w:p w14:paraId="5181E2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since once in the loop(), this firmware will only send on change */</w:t>
      </w:r>
    </w:p>
    <w:p w14:paraId="7EEDE1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06E23A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TODO: this can never execute, since no pins default to digital input</w:t>
      </w:r>
    </w:p>
    <w:p w14:paraId="2FEF05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but it will be needed when/if we support EEPROM stored config</w:t>
      </w:r>
    </w:p>
    <w:p w14:paraId="7FBD89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for (byte i=0; i &lt; TOTAL_PORTS; i++) {</w:t>
      </w:r>
    </w:p>
    <w:p w14:paraId="254ADD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outputPort(i, readPort(i, portConfigInputs[i]), true);</w:t>
      </w:r>
    </w:p>
    <w:p w14:paraId="443152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r w:rsidRPr="00837B84">
        <w:rPr>
          <w:rFonts w:ascii="Consolas" w:eastAsia="Times New Roman" w:hAnsi="Consolas" w:cs="Times New Roman"/>
          <w:color w:val="608B4E"/>
          <w:sz w:val="21"/>
          <w:szCs w:val="21"/>
          <w:lang w:val="en-US"/>
        </w:rPr>
        <w:t>}</w:t>
      </w:r>
    </w:p>
    <w:p w14:paraId="33432E3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608B4E"/>
          <w:sz w:val="21"/>
          <w:szCs w:val="21"/>
          <w:lang w:val="en-US"/>
        </w:rPr>
        <w:t xml:space="preserve">  */</w:t>
      </w:r>
    </w:p>
    <w:p w14:paraId="334FB07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 xml:space="preserve">  isResetting = </w:t>
      </w:r>
      <w:r w:rsidRPr="00837B84">
        <w:rPr>
          <w:rFonts w:ascii="Consolas" w:eastAsia="Times New Roman" w:hAnsi="Consolas" w:cs="Times New Roman"/>
          <w:color w:val="569CD6"/>
          <w:sz w:val="21"/>
          <w:szCs w:val="21"/>
          <w:lang w:val="en-US"/>
        </w:rPr>
        <w:t>false</w:t>
      </w:r>
      <w:r w:rsidRPr="00837B84">
        <w:rPr>
          <w:rFonts w:ascii="Consolas" w:eastAsia="Times New Roman" w:hAnsi="Consolas" w:cs="Times New Roman"/>
          <w:color w:val="D4D4D4"/>
          <w:sz w:val="21"/>
          <w:szCs w:val="21"/>
          <w:lang w:val="en-US"/>
        </w:rPr>
        <w:t>;</w:t>
      </w:r>
    </w:p>
    <w:p w14:paraId="1332AF70"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1A81111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7A4C9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569CD6"/>
          <w:sz w:val="21"/>
          <w:szCs w:val="21"/>
          <w:lang w:val="en-US"/>
        </w:rPr>
        <w:t>void</w:t>
      </w:r>
      <w:r w:rsidRPr="00837B84">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CDCAA"/>
          <w:sz w:val="21"/>
          <w:szCs w:val="21"/>
          <w:lang w:val="en-US"/>
        </w:rPr>
        <w:t>setup</w:t>
      </w:r>
      <w:r w:rsidRPr="00837B84">
        <w:rPr>
          <w:rFonts w:ascii="Consolas" w:eastAsia="Times New Roman" w:hAnsi="Consolas" w:cs="Times New Roman"/>
          <w:color w:val="D4D4D4"/>
          <w:sz w:val="21"/>
          <w:szCs w:val="21"/>
          <w:lang w:val="en-US"/>
        </w:rPr>
        <w:t>()</w:t>
      </w:r>
    </w:p>
    <w:p w14:paraId="42D8380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D4D4D4"/>
          <w:sz w:val="21"/>
          <w:szCs w:val="21"/>
          <w:lang w:val="en-US"/>
        </w:rPr>
        <w:t>{</w:t>
      </w:r>
    </w:p>
    <w:p w14:paraId="7BE97CB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setFirmwareVersion</w:t>
      </w:r>
      <w:r w:rsidRPr="00F64D4F">
        <w:rPr>
          <w:rFonts w:ascii="Consolas" w:eastAsia="Times New Roman" w:hAnsi="Consolas" w:cs="Times New Roman"/>
          <w:color w:val="D4D4D4"/>
          <w:sz w:val="21"/>
          <w:szCs w:val="21"/>
          <w:lang w:val="en-US"/>
        </w:rPr>
        <w:t>(FIRMATA_FIRMWARE_MAJOR_VERSION, FIRMATA_FIRMWARE_MINOR_VERSION);</w:t>
      </w:r>
    </w:p>
    <w:p w14:paraId="476175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0E8A2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(ANALOG_MESSAGE, analogWriteCallback);</w:t>
      </w:r>
    </w:p>
    <w:p w14:paraId="77B0073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(DIGITAL_MESSAGE, digitalWriteCallback);</w:t>
      </w:r>
    </w:p>
    <w:p w14:paraId="37125B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(REPORT_ANALOG, reportAnalogCallback);</w:t>
      </w:r>
    </w:p>
    <w:p w14:paraId="565670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(REPORT_DIGITAL, reportDigitalCallback);</w:t>
      </w:r>
    </w:p>
    <w:p w14:paraId="4D22D3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(SET_PIN_MODE, setPinModeCallback);</w:t>
      </w:r>
    </w:p>
    <w:p w14:paraId="4C26CB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(SET_DIGITAL_PIN_VALUE, setPinValueCallback);</w:t>
      </w:r>
    </w:p>
    <w:p w14:paraId="074D94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(START_SYSEX, sysexCallback);</w:t>
      </w:r>
    </w:p>
    <w:p w14:paraId="463D54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(SYSTEM_RESET, systemResetCallback);</w:t>
      </w:r>
    </w:p>
    <w:p w14:paraId="39E78E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50C4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 use a port other than Serial, such as Serial1 on an Arduino Leonardo or Mega,</w:t>
      </w:r>
    </w:p>
    <w:p w14:paraId="4C9A72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Call begin(baud) on the alternate serial port and pass it to Firmata to begin like this:</w:t>
      </w:r>
    </w:p>
    <w:p w14:paraId="5C2BED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Serial1.begin(57600);</w:t>
      </w:r>
    </w:p>
    <w:p w14:paraId="1C3760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Firmata.begin(Serial1);</w:t>
      </w:r>
    </w:p>
    <w:p w14:paraId="138A20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However do not do this if you are using SERIAL_MESSAGE</w:t>
      </w:r>
    </w:p>
    <w:p w14:paraId="351FAB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AFA8C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57600</w:t>
      </w:r>
      <w:r w:rsidRPr="00F64D4F">
        <w:rPr>
          <w:rFonts w:ascii="Consolas" w:eastAsia="Times New Roman" w:hAnsi="Consolas" w:cs="Times New Roman"/>
          <w:color w:val="D4D4D4"/>
          <w:sz w:val="21"/>
          <w:szCs w:val="21"/>
          <w:lang w:val="en-US"/>
        </w:rPr>
        <w:t>);</w:t>
      </w:r>
    </w:p>
    <w:p w14:paraId="18F93F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(!Serial) {</w:t>
      </w:r>
    </w:p>
    <w:p w14:paraId="2D11DB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608B4E"/>
          <w:sz w:val="21"/>
          <w:szCs w:val="21"/>
          <w:lang w:val="en-US"/>
        </w:rPr>
        <w:t>// wait for serial port to connect. Needed for ATmega32u4-based boards and Arduino 101</w:t>
      </w:r>
    </w:p>
    <w:p w14:paraId="2110BF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AA1DA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E38C9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reset to default config</w:t>
      </w:r>
    </w:p>
    <w:p w14:paraId="739F93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4BE97D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7908F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w:t>
      </w:r>
    </w:p>
    <w:p w14:paraId="5FCC57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LOOP()</w:t>
      </w:r>
    </w:p>
    <w:p w14:paraId="3D3F5C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2DAE7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loop</w:t>
      </w:r>
      <w:r w:rsidRPr="00F64D4F">
        <w:rPr>
          <w:rFonts w:ascii="Consolas" w:eastAsia="Times New Roman" w:hAnsi="Consolas" w:cs="Times New Roman"/>
          <w:color w:val="D4D4D4"/>
          <w:sz w:val="21"/>
          <w:szCs w:val="21"/>
          <w:lang w:val="en-US"/>
        </w:rPr>
        <w:t>()</w:t>
      </w:r>
    </w:p>
    <w:p w14:paraId="62DDAF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D9D68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byte pin, analogPin;</w:t>
      </w:r>
    </w:p>
    <w:p w14:paraId="4AD182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286A68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DIGITALREAD - as fast as possible, check for changes and output them to the</w:t>
      </w:r>
    </w:p>
    <w:p w14:paraId="62AF9C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FTDI buffer using Serial.print()  */</w:t>
      </w:r>
    </w:p>
    <w:p w14:paraId="060287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checkDigitalInputs</w:t>
      </w:r>
      <w:r w:rsidRPr="00F64D4F">
        <w:rPr>
          <w:rFonts w:ascii="Consolas" w:eastAsia="Times New Roman" w:hAnsi="Consolas" w:cs="Times New Roman"/>
          <w:color w:val="D4D4D4"/>
          <w:sz w:val="21"/>
          <w:szCs w:val="21"/>
          <w:lang w:val="en-US"/>
        </w:rPr>
        <w:t>();</w:t>
      </w:r>
    </w:p>
    <w:p w14:paraId="2A05A4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593C4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STREAMREAD - processing incoming messagse as soon as possible, while still</w:t>
      </w:r>
    </w:p>
    <w:p w14:paraId="00EEDD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checking digital inputs.  */</w:t>
      </w:r>
    </w:p>
    <w:p w14:paraId="66BDE1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w:t>
      </w:r>
    </w:p>
    <w:p w14:paraId="1D8E062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Firmata.</w:t>
      </w:r>
      <w:r w:rsidRPr="00837B84">
        <w:rPr>
          <w:rFonts w:ascii="Consolas" w:eastAsia="Times New Roman" w:hAnsi="Consolas" w:cs="Times New Roman"/>
          <w:color w:val="DCDCAA"/>
          <w:sz w:val="21"/>
          <w:szCs w:val="21"/>
          <w:lang w:val="en-US"/>
        </w:rPr>
        <w:t>processInput</w:t>
      </w:r>
      <w:r w:rsidRPr="00837B84">
        <w:rPr>
          <w:rFonts w:ascii="Consolas" w:eastAsia="Times New Roman" w:hAnsi="Consolas" w:cs="Times New Roman"/>
          <w:color w:val="D4D4D4"/>
          <w:sz w:val="21"/>
          <w:szCs w:val="21"/>
          <w:lang w:val="en-US"/>
        </w:rPr>
        <w:t>();</w:t>
      </w:r>
    </w:p>
    <w:p w14:paraId="6C8F77B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6F158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TODO - ensure that Stream buffer doesn't go over 60 bytes</w:t>
      </w:r>
    </w:p>
    <w:p w14:paraId="03DD85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4876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currentMillis = </w:t>
      </w:r>
      <w:r w:rsidRPr="00F64D4F">
        <w:rPr>
          <w:rFonts w:ascii="Consolas" w:eastAsia="Times New Roman" w:hAnsi="Consolas" w:cs="Times New Roman"/>
          <w:color w:val="DCDCAA"/>
          <w:sz w:val="21"/>
          <w:szCs w:val="21"/>
          <w:lang w:val="en-US"/>
        </w:rPr>
        <w:t>millis</w:t>
      </w:r>
      <w:r w:rsidRPr="00F64D4F">
        <w:rPr>
          <w:rFonts w:ascii="Consolas" w:eastAsia="Times New Roman" w:hAnsi="Consolas" w:cs="Times New Roman"/>
          <w:color w:val="D4D4D4"/>
          <w:sz w:val="21"/>
          <w:szCs w:val="21"/>
          <w:lang w:val="en-US"/>
        </w:rPr>
        <w:t>();</w:t>
      </w:r>
    </w:p>
    <w:p w14:paraId="4AE802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(currentMillis - previousMillis &gt; samplingInterval) {</w:t>
      </w:r>
    </w:p>
    <w:p w14:paraId="41B25C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previousMillis += samplingInterval;</w:t>
      </w:r>
    </w:p>
    <w:p w14:paraId="729758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ANALOGREAD - do all analogReads() at the configured sampling interval */</w:t>
      </w:r>
    </w:p>
    <w:p w14:paraId="332E47C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(pin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pin &lt; TOTAL_PINS; pin++) {</w:t>
      </w:r>
    </w:p>
    <w:p w14:paraId="1183D2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(pin) &amp;&amp; Firmata.</w:t>
      </w:r>
      <w:r w:rsidRPr="00F64D4F">
        <w:rPr>
          <w:rFonts w:ascii="Consolas" w:eastAsia="Times New Roman" w:hAnsi="Consolas" w:cs="Times New Roman"/>
          <w:color w:val="DCDCAA"/>
          <w:sz w:val="21"/>
          <w:szCs w:val="21"/>
          <w:lang w:val="en-US"/>
        </w:rPr>
        <w:t>getPinMode</w:t>
      </w:r>
      <w:r w:rsidRPr="00F64D4F">
        <w:rPr>
          <w:rFonts w:ascii="Consolas" w:eastAsia="Times New Roman" w:hAnsi="Consolas" w:cs="Times New Roman"/>
          <w:color w:val="D4D4D4"/>
          <w:sz w:val="21"/>
          <w:szCs w:val="21"/>
          <w:lang w:val="en-US"/>
        </w:rPr>
        <w:t>(pin) == PIN_MODE_ANALOG) {</w:t>
      </w:r>
    </w:p>
    <w:p w14:paraId="0932C1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analogPin = </w:t>
      </w:r>
      <w:r w:rsidRPr="00F64D4F">
        <w:rPr>
          <w:rFonts w:ascii="Consolas" w:eastAsia="Times New Roman" w:hAnsi="Consolas" w:cs="Times New Roman"/>
          <w:color w:val="DCDCAA"/>
          <w:sz w:val="21"/>
          <w:szCs w:val="21"/>
          <w:lang w:val="en-US"/>
        </w:rPr>
        <w:t>PIN_TO_ANALOG</w:t>
      </w:r>
      <w:r w:rsidRPr="00F64D4F">
        <w:rPr>
          <w:rFonts w:ascii="Consolas" w:eastAsia="Times New Roman" w:hAnsi="Consolas" w:cs="Times New Roman"/>
          <w:color w:val="D4D4D4"/>
          <w:sz w:val="21"/>
          <w:szCs w:val="21"/>
          <w:lang w:val="en-US"/>
        </w:rPr>
        <w:t>(pin);</w:t>
      </w:r>
    </w:p>
    <w:p w14:paraId="7B23D8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(analogInputsToReport &amp;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xml:space="preserve"> &lt;&lt; analogPin)) {</w:t>
      </w:r>
    </w:p>
    <w:p w14:paraId="293C21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sendAnalog</w:t>
      </w:r>
      <w:r w:rsidRPr="00F64D4F">
        <w:rPr>
          <w:rFonts w:ascii="Consolas" w:eastAsia="Times New Roman" w:hAnsi="Consolas" w:cs="Times New Roman"/>
          <w:color w:val="D4D4D4"/>
          <w:sz w:val="21"/>
          <w:szCs w:val="21"/>
          <w:lang w:val="en-US"/>
        </w:rPr>
        <w:t xml:space="preserve">(analogPin, </w:t>
      </w:r>
      <w:r w:rsidRPr="00F64D4F">
        <w:rPr>
          <w:rFonts w:ascii="Consolas" w:eastAsia="Times New Roman" w:hAnsi="Consolas" w:cs="Times New Roman"/>
          <w:color w:val="DCDCAA"/>
          <w:sz w:val="21"/>
          <w:szCs w:val="21"/>
          <w:lang w:val="en-US"/>
        </w:rPr>
        <w:t>analogRead</w:t>
      </w:r>
      <w:r w:rsidRPr="00F64D4F">
        <w:rPr>
          <w:rFonts w:ascii="Consolas" w:eastAsia="Times New Roman" w:hAnsi="Consolas" w:cs="Times New Roman"/>
          <w:color w:val="D4D4D4"/>
          <w:sz w:val="21"/>
          <w:szCs w:val="21"/>
          <w:lang w:val="en-US"/>
        </w:rPr>
        <w:t>(analogPin));</w:t>
      </w:r>
    </w:p>
    <w:p w14:paraId="02F0C9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A6148E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137F7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4B1A2D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i2c data for all device with read continuous mode enabled</w:t>
      </w:r>
    </w:p>
    <w:p w14:paraId="463F9D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(queryIndex &gt;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w:t>
      </w:r>
    </w:p>
    <w:p w14:paraId="1179A8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i &lt; queryIndex +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D4D4D4"/>
          <w:sz w:val="21"/>
          <w:szCs w:val="21"/>
          <w:lang w:val="en-US"/>
        </w:rPr>
        <w:t>; i++) {</w:t>
      </w:r>
    </w:p>
    <w:p w14:paraId="034A1A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readAndReportData</w:t>
      </w:r>
      <w:r w:rsidRPr="00F64D4F">
        <w:rPr>
          <w:rFonts w:ascii="Consolas" w:eastAsia="Times New Roman" w:hAnsi="Consolas" w:cs="Times New Roman"/>
          <w:color w:val="D4D4D4"/>
          <w:sz w:val="21"/>
          <w:szCs w:val="21"/>
          <w:lang w:val="en-US"/>
        </w:rPr>
        <w:t>(query[i].</w:t>
      </w:r>
      <w:r w:rsidRPr="00F64D4F">
        <w:rPr>
          <w:rFonts w:ascii="Consolas" w:eastAsia="Times New Roman" w:hAnsi="Consolas" w:cs="Times New Roman"/>
          <w:color w:val="9CDCFE"/>
          <w:sz w:val="21"/>
          <w:szCs w:val="21"/>
          <w:lang w:val="en-US"/>
        </w:rPr>
        <w:t>addr</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reg</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bytes</w:t>
      </w:r>
      <w:r w:rsidRPr="00F64D4F">
        <w:rPr>
          <w:rFonts w:ascii="Consolas" w:eastAsia="Times New Roman" w:hAnsi="Consolas" w:cs="Times New Roman"/>
          <w:color w:val="D4D4D4"/>
          <w:sz w:val="21"/>
          <w:szCs w:val="21"/>
          <w:lang w:val="en-US"/>
        </w:rPr>
        <w:t>, query[i].</w:t>
      </w:r>
      <w:r w:rsidRPr="00F64D4F">
        <w:rPr>
          <w:rFonts w:ascii="Consolas" w:eastAsia="Times New Roman" w:hAnsi="Consolas" w:cs="Times New Roman"/>
          <w:color w:val="9CDCFE"/>
          <w:sz w:val="21"/>
          <w:szCs w:val="21"/>
          <w:lang w:val="en-US"/>
        </w:rPr>
        <w:t>stopTX</w:t>
      </w:r>
      <w:r w:rsidRPr="00F64D4F">
        <w:rPr>
          <w:rFonts w:ascii="Consolas" w:eastAsia="Times New Roman" w:hAnsi="Consolas" w:cs="Times New Roman"/>
          <w:color w:val="D4D4D4"/>
          <w:sz w:val="21"/>
          <w:szCs w:val="21"/>
          <w:lang w:val="en-US"/>
        </w:rPr>
        <w:t>);</w:t>
      </w:r>
    </w:p>
    <w:p w14:paraId="4CE92AD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81CC2D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26A6E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80E61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AD113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FIRMATA_SERIAL_FEATURE</w:t>
      </w:r>
    </w:p>
    <w:p w14:paraId="21D5B1B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serialFeature.</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1E0FB65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lastRenderedPageBreak/>
        <w:t>#endif</w:t>
      </w:r>
    </w:p>
    <w:p w14:paraId="5BD1E6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w:t>
      </w:r>
    </w:p>
    <w:p w14:paraId="1E73ED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605F7AE4" w14:textId="77777777" w:rsidR="00837B84" w:rsidRDefault="00837B84" w:rsidP="00837B84"/>
    <w:p w14:paraId="49FA73F7" w14:textId="77777777" w:rsidR="00837B84" w:rsidRPr="00DE4DF4" w:rsidRDefault="00837B84" w:rsidP="00837B84">
      <w:pPr>
        <w:pStyle w:val="Ttulo3"/>
        <w:rPr>
          <w:sz w:val="28"/>
          <w:szCs w:val="28"/>
        </w:rPr>
      </w:pPr>
      <w:bookmarkStart w:id="600" w:name="_Ref510711042"/>
      <w:bookmarkStart w:id="601" w:name="_Toc510799495"/>
      <w:r w:rsidRPr="00DE4DF4">
        <w:rPr>
          <w:sz w:val="28"/>
          <w:szCs w:val="28"/>
        </w:rPr>
        <w:t>Código ConfigurableFirmata utilizado en el Arduino NANO</w:t>
      </w:r>
      <w:bookmarkEnd w:id="600"/>
      <w:bookmarkEnd w:id="601"/>
    </w:p>
    <w:p w14:paraId="283F9D3A" w14:textId="77777777" w:rsidR="00837B84" w:rsidRDefault="00837B84" w:rsidP="00837B84"/>
    <w:p w14:paraId="2B7F93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84604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Firmata is a generic protocol for communicating with microcontrollers</w:t>
      </w:r>
    </w:p>
    <w:p w14:paraId="111CCE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from software on a host computer. It is intended to work with</w:t>
      </w:r>
    </w:p>
    <w:p w14:paraId="192DF5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any host computer software package.</w:t>
      </w:r>
    </w:p>
    <w:p w14:paraId="1338EB5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9A92B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download a host software package, please clink on the following link</w:t>
      </w:r>
    </w:p>
    <w:p w14:paraId="39F188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open the download page in your default browser.</w:t>
      </w:r>
    </w:p>
    <w:p w14:paraId="021E7C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68A1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https://github.com/firmata/ConfigurableFirmata#firmata-client-libraries</w:t>
      </w:r>
    </w:p>
    <w:p w14:paraId="5AFC4E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C4DC8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2006-2008 Hans-Christoph Steiner.  All rights reserved.</w:t>
      </w:r>
    </w:p>
    <w:p w14:paraId="6F0C6E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2010-2011 Paul Stoffregen.  All rights reserved.</w:t>
      </w:r>
    </w:p>
    <w:p w14:paraId="4AE8BE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 Shigeru Kobayashi.  All rights reserved.</w:t>
      </w:r>
    </w:p>
    <w:p w14:paraId="5DEF72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2013 Norbert Truchsess. All rights reserved.</w:t>
      </w:r>
    </w:p>
    <w:p w14:paraId="46109A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2014 Nicolas Panel. All rights reserved.</w:t>
      </w:r>
    </w:p>
    <w:p w14:paraId="05F351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Copyright (C) 2009-2017 Jeff Hoefs.  All rights reserved.</w:t>
      </w:r>
    </w:p>
    <w:p w14:paraId="6298AD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64DB0F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library is free software; you can redistribute it and/or</w:t>
      </w:r>
    </w:p>
    <w:p w14:paraId="3D8B63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modify it under the terms of the GNU Lesser General Public</w:t>
      </w:r>
    </w:p>
    <w:p w14:paraId="2763C9B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License as published by the Free Software Foundation; either</w:t>
      </w:r>
    </w:p>
    <w:p w14:paraId="3A3DF2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version 2.1 of the License, or (at your option) any later version.</w:t>
      </w:r>
    </w:p>
    <w:p w14:paraId="758853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0A3E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See file LICENSE.txt for further informations on licensing terms.</w:t>
      </w:r>
    </w:p>
    <w:p w14:paraId="45FAE3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4FCEF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Last updated: September 16th, 2017</w:t>
      </w:r>
    </w:p>
    <w:p w14:paraId="367881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816AC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8DD8C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65656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README</w:t>
      </w:r>
    </w:p>
    <w:p w14:paraId="494C33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B68AD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This is an example use of ConfigurableFirmata. The easiest way to create a configuration is to</w:t>
      </w:r>
    </w:p>
    <w:p w14:paraId="49C2AC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use http://firmatabuilder.com and select the communication transport and the firmata features</w:t>
      </w:r>
    </w:p>
    <w:p w14:paraId="4C5505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include and an Arduino sketch (.ino) file will be generated and downloaded automatically.</w:t>
      </w:r>
    </w:p>
    <w:p w14:paraId="74BC46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5F5549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To manually configure a sketch, copy this file and follow the instructions in the</w:t>
      </w:r>
    </w:p>
    <w:p w14:paraId="5FBB9D3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ETHERNET CONFIGURATION OPTION (if you want to use Ethernet instead of Serial/USB) and</w:t>
      </w:r>
    </w:p>
    <w:p w14:paraId="3B8C32C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FIRMATA FEATURE CONFIGURATION sections in this file.</w:t>
      </w:r>
    </w:p>
    <w:p w14:paraId="0C8411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41929C0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7855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"ConfigurableFirmata.h"</w:t>
      </w:r>
    </w:p>
    <w:p w14:paraId="1362553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E6B11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2C8611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CONFIGURATION OPTION</w:t>
      </w:r>
    </w:p>
    <w:p w14:paraId="2E583B8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9EF65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By default Firmata uses the Serial-port (over USB) of the Arduino. ConfigurableFirmata may also</w:t>
      </w:r>
    </w:p>
    <w:p w14:paraId="401035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comunicate over ethernet using tcp/ip. To configure this sketch to use Ethernet instead of</w:t>
      </w:r>
    </w:p>
    <w:p w14:paraId="48DA35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Serial, uncomment the approprate includes for your particular hardware. See STEPS 1 - 5 below.</w:t>
      </w:r>
    </w:p>
    <w:p w14:paraId="764057A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want to use Serial (over USB) then skip ahead to the FIRMATA FEATURE CONFIGURATION</w:t>
      </w:r>
    </w:p>
    <w:p w14:paraId="1D6ED5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section further down in this file.</w:t>
      </w:r>
    </w:p>
    <w:p w14:paraId="3FF49B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5EE1A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enable Ethernet, you will need a Firmata client library with a network transport that can</w:t>
      </w:r>
    </w:p>
    <w:p w14:paraId="3A7D1C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act as a server in order to establish a connection between ConfigurableFirmataEthernet and the</w:t>
      </w:r>
    </w:p>
    <w:p w14:paraId="6CCA1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host application (your application).</w:t>
      </w:r>
    </w:p>
    <w:p w14:paraId="207567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530DA40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use ConfigurableFirmata with Ethernet you will need to have one of the following</w:t>
      </w:r>
    </w:p>
    <w:p w14:paraId="4D5A7B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boards or shields:</w:t>
      </w:r>
    </w:p>
    <w:p w14:paraId="234C70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690D9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Ethernet shield (or clone)</w:t>
      </w:r>
    </w:p>
    <w:p w14:paraId="3DFE235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Ethernet board (or clone)</w:t>
      </w:r>
    </w:p>
    <w:p w14:paraId="599FA2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Yun</w:t>
      </w:r>
    </w:p>
    <w:p w14:paraId="5C3230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C8CDEC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are using an Arduino Ethernet shield you cannot use the following pins on</w:t>
      </w:r>
    </w:p>
    <w:p w14:paraId="134A4AF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following boards. Firmata will ignore any requests to use these pins:</w:t>
      </w:r>
    </w:p>
    <w:p w14:paraId="242B7A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2FC73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Arduino Uno or other ATMega328 boards: (D4, D10, D11, D12, D13)</w:t>
      </w:r>
    </w:p>
    <w:p w14:paraId="19EA1E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lang w:val="en-US"/>
        </w:rPr>
        <w:t xml:space="preserve"> </w:t>
      </w:r>
      <w:r w:rsidRPr="00F64D4F">
        <w:rPr>
          <w:rFonts w:ascii="Consolas" w:eastAsia="Times New Roman" w:hAnsi="Consolas" w:cs="Times New Roman"/>
          <w:color w:val="608B4E"/>
          <w:sz w:val="21"/>
          <w:szCs w:val="21"/>
        </w:rPr>
        <w:t>*  - Arduino Mega: (D4, D10, D50, D51, D52, D53)</w:t>
      </w:r>
    </w:p>
    <w:p w14:paraId="459372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xml:space="preserve"> *  - Arduino Leonardo: (D4, D10)</w:t>
      </w:r>
    </w:p>
    <w:p w14:paraId="449E17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xml:space="preserve"> *  - Arduino Due: (D4, D10)</w:t>
      </w:r>
    </w:p>
    <w:p w14:paraId="7FE78F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rPr>
        <w:t xml:space="preserve"> </w:t>
      </w:r>
      <w:r w:rsidRPr="00F64D4F">
        <w:rPr>
          <w:rFonts w:ascii="Consolas" w:eastAsia="Times New Roman" w:hAnsi="Consolas" w:cs="Times New Roman"/>
          <w:color w:val="608B4E"/>
          <w:sz w:val="21"/>
          <w:szCs w:val="21"/>
          <w:lang w:val="en-US"/>
        </w:rPr>
        <w:t>*  - Arduino Zero: (D4, D10)</w:t>
      </w:r>
    </w:p>
    <w:p w14:paraId="716A1E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F1791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If you are using an ArduinoEthernet board, the following pins cannot be used (same as Uno):</w:t>
      </w:r>
    </w:p>
    <w:p w14:paraId="164279B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 D4, D10, D11, D12, D13</w:t>
      </w:r>
    </w:p>
    <w:p w14:paraId="0F441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w:t>
      </w:r>
    </w:p>
    <w:p w14:paraId="419CEF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CAC8A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1 [REQUIRED]</w:t>
      </w:r>
    </w:p>
    <w:p w14:paraId="425C37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Uncomment / comment the appropriate set of includes for your hardware (OPTION A, B or C)</w:t>
      </w:r>
    </w:p>
    <w:p w14:paraId="66C2F5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050BF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14C2605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A: Configure for Arduino Ethernet board or Arduino Ethernet shield (or clone)</w:t>
      </w:r>
    </w:p>
    <w:p w14:paraId="7FF59D6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0CA5399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configure ConfigurableFirmata to use the an Arduino Ethernet Shield or Arduino Ethernet</w:t>
      </w:r>
    </w:p>
    <w:p w14:paraId="399E10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Board (both use the same WIZ5100-based Ethernet controller), uncomment the SPI and Ethernet</w:t>
      </w:r>
    </w:p>
    <w:p w14:paraId="7FEE80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includes below.</w:t>
      </w:r>
    </w:p>
    <w:p w14:paraId="7BD45C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CF1B1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&lt;SPI.h&gt;</w:t>
      </w:r>
    </w:p>
    <w:p w14:paraId="7F25EE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&lt;Ethernet.h&gt;</w:t>
      </w:r>
    </w:p>
    <w:p w14:paraId="6D4D9D12"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558FBA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05FFBB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B: Configure for a board or shield using an ENC28J60-based Ethernet controller,</w:t>
      </w:r>
    </w:p>
    <w:p w14:paraId="3EC224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uncomment out the UIPEthernet include below.</w:t>
      </w:r>
    </w:p>
    <w:p w14:paraId="38F4FD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9B83E9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UIPEthernet-library can be downloaded</w:t>
      </w:r>
    </w:p>
    <w:p w14:paraId="1C4600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from: https://github.com/ntruchsess/arduino_uip</w:t>
      </w:r>
    </w:p>
    <w:p w14:paraId="4489FE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7D02DB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&lt;UIPEthernet.h&gt;</w:t>
      </w:r>
    </w:p>
    <w:p w14:paraId="719B0E43" w14:textId="77777777" w:rsidR="00837B84" w:rsidRPr="00F64D4F"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rPr>
      </w:pPr>
    </w:p>
    <w:p w14:paraId="647F20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7C1046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OPTION C: Configure for Arduino Yun</w:t>
      </w:r>
    </w:p>
    <w:p w14:paraId="176398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2ECE0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The Ethernet port on the Arduino Yun board can be used with Firmata in this configuration.</w:t>
      </w:r>
    </w:p>
    <w:p w14:paraId="3467DD2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To execute StandardFirmataEthernet on Yun uncomment the Bridge and YunClient includes below.</w:t>
      </w:r>
    </w:p>
    <w:p w14:paraId="0F9AD4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1E409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NOTE: in order to compile for the Yun you will also need to comment out some of the includes</w:t>
      </w:r>
    </w:p>
    <w:p w14:paraId="643F2CB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and declarations in the FIRMATA FEATURE CONFIGURATION section later in this file. Including all</w:t>
      </w:r>
    </w:p>
    <w:p w14:paraId="66A2B69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features exceeds the RAM and Flash memory of the Yun. Comment out anything you don't need.</w:t>
      </w:r>
    </w:p>
    <w:p w14:paraId="0B4326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A2EBB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 On Yun there's no need to configure local_ip and mac address as this is automatically</w:t>
      </w:r>
    </w:p>
    <w:p w14:paraId="5DCF4D0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configured on the linux-side of Yun.</w:t>
      </w:r>
    </w:p>
    <w:p w14:paraId="74CB72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3BF326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Establishing a connection with the Yun may take several seconds.</w:t>
      </w:r>
    </w:p>
    <w:p w14:paraId="7A1542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C9C066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&lt;Bridge.h&gt;</w:t>
      </w:r>
    </w:p>
    <w:p w14:paraId="28AEF6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//#include &lt;YunClient.h&gt;</w:t>
      </w:r>
    </w:p>
    <w:p w14:paraId="5B4414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DCABF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ethernet_h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UIPETHERNET_H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61CF9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6098C6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FFE2DA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2 [REQUIRED for all boards and shields]</w:t>
      </w:r>
    </w:p>
    <w:p w14:paraId="352B54E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IP of the server you want to connect to, comment out if using 'remote_host'</w:t>
      </w:r>
    </w:p>
    <w:p w14:paraId="5A6458C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B5CEA8"/>
          <w:sz w:val="21"/>
          <w:szCs w:val="21"/>
          <w:lang w:val="en-US"/>
        </w:rPr>
        <w:t>192</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168</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w:t>
      </w:r>
      <w:r w:rsidRPr="00F64D4F">
        <w:rPr>
          <w:rFonts w:ascii="Consolas" w:eastAsia="Times New Roman" w:hAnsi="Consolas" w:cs="Times New Roman"/>
          <w:color w:val="569CD6"/>
          <w:sz w:val="21"/>
          <w:szCs w:val="21"/>
          <w:lang w:val="en-US"/>
        </w:rPr>
        <w:t>)</w:t>
      </w:r>
    </w:p>
    <w:p w14:paraId="56AF0C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OR replace with hostname of server you want to connect to, comment out if using 'remote_ip'</w:t>
      </w:r>
    </w:p>
    <w:p w14:paraId="147CCA0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#define remote_host "server.local"</w:t>
      </w:r>
    </w:p>
    <w:p w14:paraId="125E4D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6CB1A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3 [REQUIRED unless using Arduino Yun]</w:t>
      </w:r>
    </w:p>
    <w:p w14:paraId="78C50E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the port that your server is listening on</w:t>
      </w:r>
    </w:p>
    <w:p w14:paraId="3ABAAE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remote_port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3030</w:t>
      </w:r>
    </w:p>
    <w:p w14:paraId="26BB86B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2C26E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4 [REQUIRED unless using Arduino Yun OR if not using DHCP]</w:t>
      </w:r>
    </w:p>
    <w:p w14:paraId="4FDD08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your board or Ethernet shield's IP address</w:t>
      </w:r>
    </w:p>
    <w:p w14:paraId="6D8F1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Comment out if you want to use DHCP</w:t>
      </w:r>
    </w:p>
    <w:p w14:paraId="26B6A1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#define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B5CEA8"/>
          <w:sz w:val="21"/>
          <w:szCs w:val="21"/>
          <w:lang w:val="en-US"/>
        </w:rPr>
        <w:t>192</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168</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B5CEA8"/>
          <w:sz w:val="21"/>
          <w:szCs w:val="21"/>
          <w:lang w:val="en-US"/>
        </w:rPr>
        <w:t>6</w:t>
      </w:r>
      <w:r w:rsidRPr="00F64D4F">
        <w:rPr>
          <w:rFonts w:ascii="Consolas" w:eastAsia="Times New Roman" w:hAnsi="Consolas" w:cs="Times New Roman"/>
          <w:color w:val="569CD6"/>
          <w:sz w:val="21"/>
          <w:szCs w:val="21"/>
          <w:lang w:val="en-US"/>
        </w:rPr>
        <w:t>)</w:t>
      </w:r>
    </w:p>
    <w:p w14:paraId="474E1A2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A4E82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 5 [REQUIRED unless using Arduino Yun]</w:t>
      </w:r>
    </w:p>
    <w:p w14:paraId="51022E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replace with Ethernet shield mac. Must be unique for your network</w:t>
      </w:r>
    </w:p>
    <w:p w14:paraId="5BC05F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const</w:t>
      </w:r>
      <w:r w:rsidRPr="00F64D4F">
        <w:rPr>
          <w:rFonts w:ascii="Consolas" w:eastAsia="Times New Roman" w:hAnsi="Consolas" w:cs="Times New Roman"/>
          <w:color w:val="D4D4D4"/>
          <w:sz w:val="21"/>
          <w:szCs w:val="21"/>
          <w:lang w:val="en-US"/>
        </w:rPr>
        <w:t xml:space="preserve"> byte mac[] = {</w:t>
      </w:r>
      <w:r w:rsidRPr="00F64D4F">
        <w:rPr>
          <w:rFonts w:ascii="Consolas" w:eastAsia="Times New Roman" w:hAnsi="Consolas" w:cs="Times New Roman"/>
          <w:color w:val="B5CEA8"/>
          <w:sz w:val="21"/>
          <w:szCs w:val="21"/>
          <w:lang w:val="en-US"/>
        </w:rPr>
        <w:t>0x90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0xA2</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0xDA</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0x07</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0x02</w:t>
      </w:r>
      <w:r w:rsidRPr="00F64D4F">
        <w:rPr>
          <w:rFonts w:ascii="Consolas" w:eastAsia="Times New Roman" w:hAnsi="Consolas" w:cs="Times New Roman"/>
          <w:color w:val="D4D4D4"/>
          <w:sz w:val="21"/>
          <w:szCs w:val="21"/>
          <w:lang w:val="en-US"/>
        </w:rPr>
        <w:t>};</w:t>
      </w:r>
    </w:p>
    <w:p w14:paraId="7E2C708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9E66AD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79DE5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2F78EF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FEATURE CONFIGURATION</w:t>
      </w:r>
    </w:p>
    <w:p w14:paraId="4D9768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44A10B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Comment out the include and declaration for any features that you do not need</w:t>
      </w:r>
    </w:p>
    <w:p w14:paraId="7153C6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below.</w:t>
      </w:r>
    </w:p>
    <w:p w14:paraId="35FBFE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1F55C3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WARNING: Including all of the following features (especially if also using</w:t>
      </w:r>
    </w:p>
    <w:p w14:paraId="3829AA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may exceed the Flash and/or RAM of lower memory boards such as the</w:t>
      </w:r>
    </w:p>
    <w:p w14:paraId="3178777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lang w:val="en-US"/>
        </w:rPr>
        <w:t xml:space="preserve"> </w:t>
      </w:r>
      <w:r w:rsidRPr="00F64D4F">
        <w:rPr>
          <w:rFonts w:ascii="Consolas" w:eastAsia="Times New Roman" w:hAnsi="Consolas" w:cs="Times New Roman"/>
          <w:color w:val="608B4E"/>
          <w:sz w:val="21"/>
          <w:szCs w:val="21"/>
        </w:rPr>
        <w:t>* Arduino Uno or Leonardo.</w:t>
      </w:r>
    </w:p>
    <w:p w14:paraId="758AE77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lastRenderedPageBreak/>
        <w:t xml:space="preserve"> *============================================================================*/</w:t>
      </w:r>
    </w:p>
    <w:p w14:paraId="6CDFA4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5AB72A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&lt;DigitalInputFirmata.h&gt;</w:t>
      </w:r>
    </w:p>
    <w:p w14:paraId="3FE292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DigitalInputFirmata digitalInput;</w:t>
      </w:r>
    </w:p>
    <w:p w14:paraId="720DA8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110FAB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&lt;DigitalOutputFirmata.h&gt;</w:t>
      </w:r>
    </w:p>
    <w:p w14:paraId="213856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DigitalOutputFirmata digitalOutput;</w:t>
      </w:r>
    </w:p>
    <w:p w14:paraId="095FD36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3C3DCE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&lt;AnalogInputFirmata.h&gt;</w:t>
      </w:r>
    </w:p>
    <w:p w14:paraId="2A23A01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AnalogInputFirmata analogInput;</w:t>
      </w:r>
    </w:p>
    <w:p w14:paraId="33C1F4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32BEE1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&lt;AnalogOutputFirmata.h&gt;</w:t>
      </w:r>
    </w:p>
    <w:p w14:paraId="5FD3BF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AnalogOutputFirmata analogOutput;</w:t>
      </w:r>
    </w:p>
    <w:p w14:paraId="5971B8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7ABBD8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&lt;Servo.h&gt;</w:t>
      </w:r>
    </w:p>
    <w:p w14:paraId="137BEF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&lt;ServoFirmata.h&gt;</w:t>
      </w:r>
    </w:p>
    <w:p w14:paraId="14A2D15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ServoFirmata servo;</w:t>
      </w:r>
    </w:p>
    <w:p w14:paraId="4544CE0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608B4E"/>
          <w:sz w:val="21"/>
          <w:szCs w:val="21"/>
        </w:rPr>
        <w:t>// ServoFirmata depends on AnalogOutputFirmata</w:t>
      </w:r>
    </w:p>
    <w:p w14:paraId="7BA055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p>
    <w:p w14:paraId="50EEBF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#error</w:t>
      </w:r>
      <w:r w:rsidRPr="00F64D4F">
        <w:rPr>
          <w:rFonts w:ascii="Consolas" w:eastAsia="Times New Roman" w:hAnsi="Consolas" w:cs="Times New Roman"/>
          <w:color w:val="569CD6"/>
          <w:sz w:val="21"/>
          <w:szCs w:val="21"/>
          <w:lang w:val="en-US"/>
        </w:rPr>
        <w:t xml:space="preserve"> AnalogOutputFirmata must be included to use ServoFirmata</w:t>
      </w:r>
    </w:p>
    <w:p w14:paraId="7234D2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F7BC21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9D23E6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&lt;Wire.h&gt;</w:t>
      </w:r>
    </w:p>
    <w:p w14:paraId="11AFEE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&lt;I2CFirmata.h&gt;</w:t>
      </w:r>
    </w:p>
    <w:p w14:paraId="255C6CB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I2CFirmata i2c;</w:t>
      </w:r>
    </w:p>
    <w:p w14:paraId="65C2F99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3ED617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&lt;OneWireFirmata.h&gt;</w:t>
      </w:r>
    </w:p>
    <w:p w14:paraId="44C186C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OneWireFirmata oneWire;</w:t>
      </w:r>
    </w:p>
    <w:p w14:paraId="4F5D152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01593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StepperFirmata is deprecated as of ConfigurableFirmata v2.10.0. Please update your</w:t>
      </w:r>
    </w:p>
    <w:p w14:paraId="6BC8DA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client implementation to use the new, more full featured and scalable AccelStepperFirmata.</w:t>
      </w:r>
    </w:p>
    <w:p w14:paraId="137988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&lt;StepperFirmata.h&gt;</w:t>
      </w:r>
    </w:p>
    <w:p w14:paraId="38716B7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StepperFirmata stepper;</w:t>
      </w:r>
    </w:p>
    <w:p w14:paraId="7234B4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B0EF7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&lt;AccelStepperFirmata.h&gt;</w:t>
      </w:r>
    </w:p>
    <w:p w14:paraId="382A105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AccelStepperFirmata accelStepper;</w:t>
      </w:r>
    </w:p>
    <w:p w14:paraId="40C18B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5C0373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#include</w:t>
      </w:r>
      <w:r w:rsidRPr="00F64D4F">
        <w:rPr>
          <w:rFonts w:ascii="Consolas" w:eastAsia="Times New Roman" w:hAnsi="Consolas" w:cs="Times New Roman"/>
          <w:color w:val="569CD6"/>
          <w:sz w:val="21"/>
          <w:szCs w:val="21"/>
        </w:rPr>
        <w:t xml:space="preserve"> </w:t>
      </w:r>
      <w:r w:rsidRPr="00F64D4F">
        <w:rPr>
          <w:rFonts w:ascii="Consolas" w:eastAsia="Times New Roman" w:hAnsi="Consolas" w:cs="Times New Roman"/>
          <w:color w:val="CE9178"/>
          <w:sz w:val="21"/>
          <w:szCs w:val="21"/>
        </w:rPr>
        <w:t>&lt;SerialFirmata.h&gt;</w:t>
      </w:r>
    </w:p>
    <w:p w14:paraId="0B7912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SerialFirmata serial;</w:t>
      </w:r>
    </w:p>
    <w:p w14:paraId="3EBC3F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56E6103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&lt;FirmataExt.h&gt;</w:t>
      </w:r>
    </w:p>
    <w:p w14:paraId="530A31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FirmataExt firmataExt;</w:t>
      </w:r>
    </w:p>
    <w:p w14:paraId="49285B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C42AB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&lt;FirmataScheduler.h&gt;</w:t>
      </w:r>
    </w:p>
    <w:p w14:paraId="14ABDFE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FirmataScheduler scheduler;</w:t>
      </w:r>
    </w:p>
    <w:p w14:paraId="20B8EB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1320D4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To add Encoder support you must first install the FirmataEncoder and Encoder libraries:</w:t>
      </w:r>
    </w:p>
    <w:p w14:paraId="2834B4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https://github.com/firmata/FirmataEncoder</w:t>
      </w:r>
    </w:p>
    <w:p w14:paraId="08EF7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https://www.pjrc.com/teensy/td_libs_Encoder.html</w:t>
      </w:r>
    </w:p>
    <w:p w14:paraId="66C3A2A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#include &lt;Encoder.h&gt;</w:t>
      </w:r>
    </w:p>
    <w:p w14:paraId="7A4474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#include &lt;FirmataEncoder.h&gt;</w:t>
      </w:r>
    </w:p>
    <w:p w14:paraId="2F29DE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FirmataEncoder encoder;</w:t>
      </w:r>
    </w:p>
    <w:p w14:paraId="7446F40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10BC6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1BCE95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END FEATURE CONFIGURATION - you should not need to change anything below this line</w:t>
      </w:r>
    </w:p>
    <w:p w14:paraId="5F4479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0ECB1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3610F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dependencies. Do not comment out the following lines</w:t>
      </w:r>
    </w:p>
    <w:p w14:paraId="6DACCD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p>
    <w:p w14:paraId="19655E1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&lt;AnalogWrite.h&gt;</w:t>
      </w:r>
    </w:p>
    <w:p w14:paraId="60D81DA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DF591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0EC85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7CDC56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&lt;FirmataReporting.h&gt;</w:t>
      </w:r>
    </w:p>
    <w:p w14:paraId="2BEF83C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FirmataReporting reporting;</w:t>
      </w:r>
    </w:p>
    <w:p w14:paraId="1E9F5F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318106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D39E3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dependencies for Network Firmata. Do not comment out.</w:t>
      </w:r>
    </w:p>
    <w:p w14:paraId="20D7E7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15D91E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4568584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#error</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"cannot define both remote_ip and remote_host at the same time!"</w:t>
      </w:r>
    </w:p>
    <w:p w14:paraId="4F1070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4BE28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#include</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E9178"/>
          <w:sz w:val="21"/>
          <w:szCs w:val="21"/>
          <w:lang w:val="en-US"/>
        </w:rPr>
        <w:t>&lt;EthernetClientStream.h&gt;</w:t>
      </w:r>
    </w:p>
    <w:p w14:paraId="4E1C30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2A889F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YunClient client;</w:t>
      </w:r>
    </w:p>
    <w:p w14:paraId="5649D41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695A5C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EthernetClient client;</w:t>
      </w:r>
    </w:p>
    <w:p w14:paraId="4A9DAA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DA2AE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04FD8E0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0E3EB5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local_ip, remote_ip, </w:t>
      </w:r>
      <w:r w:rsidRPr="00F64D4F">
        <w:rPr>
          <w:rFonts w:ascii="Consolas" w:eastAsia="Times New Roman" w:hAnsi="Consolas" w:cs="Times New Roman"/>
          <w:color w:val="569CD6"/>
          <w:sz w:val="21"/>
          <w:szCs w:val="21"/>
          <w:lang w:val="en-US"/>
        </w:rPr>
        <w:t>NULL</w:t>
      </w:r>
      <w:r w:rsidRPr="00F64D4F">
        <w:rPr>
          <w:rFonts w:ascii="Consolas" w:eastAsia="Times New Roman" w:hAnsi="Consolas" w:cs="Times New Roman"/>
          <w:color w:val="D4D4D4"/>
          <w:sz w:val="21"/>
          <w:szCs w:val="21"/>
          <w:lang w:val="en-US"/>
        </w:rPr>
        <w:t>, remote_port);</w:t>
      </w:r>
    </w:p>
    <w:p w14:paraId="16C20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2D2756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remote_ip, </w:t>
      </w:r>
      <w:r w:rsidRPr="00F64D4F">
        <w:rPr>
          <w:rFonts w:ascii="Consolas" w:eastAsia="Times New Roman" w:hAnsi="Consolas" w:cs="Times New Roman"/>
          <w:color w:val="569CD6"/>
          <w:sz w:val="21"/>
          <w:szCs w:val="21"/>
          <w:lang w:val="en-US"/>
        </w:rPr>
        <w:t>NULL</w:t>
      </w:r>
      <w:r w:rsidRPr="00F64D4F">
        <w:rPr>
          <w:rFonts w:ascii="Consolas" w:eastAsia="Times New Roman" w:hAnsi="Consolas" w:cs="Times New Roman"/>
          <w:color w:val="D4D4D4"/>
          <w:sz w:val="21"/>
          <w:szCs w:val="21"/>
          <w:lang w:val="en-US"/>
        </w:rPr>
        <w:t>, remote_port);</w:t>
      </w:r>
    </w:p>
    <w:p w14:paraId="5932A3D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6C380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lastRenderedPageBreak/>
        <w:t>#endif</w:t>
      </w:r>
    </w:p>
    <w:p w14:paraId="1525F78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remote_host</w:t>
      </w:r>
    </w:p>
    <w:p w14:paraId="6C96035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520BA9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local_ip,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remote_host, remote_port);</w:t>
      </w:r>
    </w:p>
    <w:p w14:paraId="2482CA4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4896F6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EthernetClientStream </w:t>
      </w:r>
      <w:r w:rsidRPr="00F64D4F">
        <w:rPr>
          <w:rFonts w:ascii="Consolas" w:eastAsia="Times New Roman" w:hAnsi="Consolas" w:cs="Times New Roman"/>
          <w:color w:val="DCDCAA"/>
          <w:sz w:val="21"/>
          <w:szCs w:val="21"/>
          <w:lang w:val="en-US"/>
        </w:rPr>
        <w:t>stream</w:t>
      </w:r>
      <w:r w:rsidRPr="00F64D4F">
        <w:rPr>
          <w:rFonts w:ascii="Consolas" w:eastAsia="Times New Roman" w:hAnsi="Consolas" w:cs="Times New Roman"/>
          <w:color w:val="D4D4D4"/>
          <w:sz w:val="21"/>
          <w:szCs w:val="21"/>
          <w:lang w:val="en-US"/>
        </w:rPr>
        <w:t xml:space="preserve">(client,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IPAddress</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remote_host, remote_port);</w:t>
      </w:r>
    </w:p>
    <w:p w14:paraId="626F54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40D3E2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B1676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7D84A0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F9CA0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56D26D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FUNCTIONS</w:t>
      </w:r>
    </w:p>
    <w:p w14:paraId="61C1D5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642A4A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57721E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w:t>
      </w:r>
    </w:p>
    <w:p w14:paraId="065B712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7D0FE8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initialize a default state</w:t>
      </w:r>
    </w:p>
    <w:p w14:paraId="664E34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12F84C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pins with analog capability default to analog input</w:t>
      </w:r>
    </w:p>
    <w:p w14:paraId="7706A18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otherwise, pins default to digital output</w:t>
      </w:r>
    </w:p>
    <w:p w14:paraId="546EED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3EA538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IS_PIN_ANALOG</w:t>
      </w:r>
      <w:r w:rsidRPr="00F64D4F">
        <w:rPr>
          <w:rFonts w:ascii="Consolas" w:eastAsia="Times New Roman" w:hAnsi="Consolas" w:cs="Times New Roman"/>
          <w:color w:val="D4D4D4"/>
          <w:sz w:val="21"/>
          <w:szCs w:val="21"/>
          <w:lang w:val="en-US"/>
        </w:rPr>
        <w:t>(i)) {</w:t>
      </w:r>
    </w:p>
    <w:p w14:paraId="6364F4A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3309F2D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turns off pull-up, configures everything</w:t>
      </w:r>
    </w:p>
    <w:p w14:paraId="1FB63C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PIN_MODE_ANALOG);</w:t>
      </w:r>
    </w:p>
    <w:p w14:paraId="2D34757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08C57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C586C0"/>
          <w:sz w:val="21"/>
          <w:szCs w:val="21"/>
          <w:lang w:val="en-US"/>
        </w:rPr>
        <w:t>else</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IS_PIN_DIGITAL</w:t>
      </w:r>
      <w:r w:rsidRPr="00F64D4F">
        <w:rPr>
          <w:rFonts w:ascii="Consolas" w:eastAsia="Times New Roman" w:hAnsi="Consolas" w:cs="Times New Roman"/>
          <w:color w:val="D4D4D4"/>
          <w:sz w:val="21"/>
          <w:szCs w:val="21"/>
          <w:lang w:val="en-US"/>
        </w:rPr>
        <w:t>(i)) {</w:t>
      </w:r>
    </w:p>
    <w:p w14:paraId="331755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DigitalOutputFirmata_h</w:t>
      </w:r>
    </w:p>
    <w:p w14:paraId="2138073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sets the output to 0, configures portConfigInputs</w:t>
      </w:r>
    </w:p>
    <w:p w14:paraId="7D7A6C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OUTPUT);</w:t>
      </w:r>
    </w:p>
    <w:p w14:paraId="5CA807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536C33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0EB7BF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4FF26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B69FF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FirmataExt_h</w:t>
      </w:r>
    </w:p>
    <w:p w14:paraId="6C76AE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reset</w:t>
      </w:r>
      <w:r w:rsidRPr="00F64D4F">
        <w:rPr>
          <w:rFonts w:ascii="Consolas" w:eastAsia="Times New Roman" w:hAnsi="Consolas" w:cs="Times New Roman"/>
          <w:color w:val="D4D4D4"/>
          <w:sz w:val="21"/>
          <w:szCs w:val="21"/>
          <w:lang w:val="en-US"/>
        </w:rPr>
        <w:t>();</w:t>
      </w:r>
    </w:p>
    <w:p w14:paraId="201F157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3879D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64C50DB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6ABE34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B3BAE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SETUP()</w:t>
      </w:r>
    </w:p>
    <w:p w14:paraId="7BAEDB2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lastRenderedPageBreak/>
        <w:t xml:space="preserve"> *============================================================================*/</w:t>
      </w:r>
    </w:p>
    <w:p w14:paraId="7E1A1C5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ABF1AC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setup</w:t>
      </w:r>
      <w:r w:rsidRPr="00F64D4F">
        <w:rPr>
          <w:rFonts w:ascii="Consolas" w:eastAsia="Times New Roman" w:hAnsi="Consolas" w:cs="Times New Roman"/>
          <w:color w:val="D4D4D4"/>
          <w:sz w:val="21"/>
          <w:szCs w:val="21"/>
          <w:lang w:val="en-US"/>
        </w:rPr>
        <w:t>()</w:t>
      </w:r>
    </w:p>
    <w:p w14:paraId="20738CB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0BEA912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40CED6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ETHERNET SETUP</w:t>
      </w:r>
    </w:p>
    <w:p w14:paraId="59FBCD8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C09531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7CC594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2DA7D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Bridge.</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p>
    <w:p w14:paraId="530F26C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074F35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p>
    <w:p w14:paraId="04BB92E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4EC9B0"/>
          <w:sz w:val="21"/>
          <w:szCs w:val="21"/>
          <w:lang w:val="en-US"/>
        </w:rPr>
        <w:t>uint8_t</w:t>
      </w:r>
      <w:r w:rsidRPr="00F64D4F">
        <w:rPr>
          <w:rFonts w:ascii="Consolas" w:eastAsia="Times New Roman" w:hAnsi="Consolas" w:cs="Times New Roman"/>
          <w:color w:val="D4D4D4"/>
          <w:sz w:val="21"/>
          <w:szCs w:val="21"/>
          <w:lang w:val="en-US"/>
        </w:rPr>
        <w:t xml:space="preserve"> *)mac, local_ip); </w:t>
      </w:r>
      <w:r w:rsidRPr="00F64D4F">
        <w:rPr>
          <w:rFonts w:ascii="Consolas" w:eastAsia="Times New Roman" w:hAnsi="Consolas" w:cs="Times New Roman"/>
          <w:color w:val="608B4E"/>
          <w:sz w:val="21"/>
          <w:szCs w:val="21"/>
          <w:lang w:val="en-US"/>
        </w:rPr>
        <w:t>//start Ethernet</w:t>
      </w:r>
    </w:p>
    <w:p w14:paraId="2AFE6A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7D3743E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4EC9B0"/>
          <w:sz w:val="21"/>
          <w:szCs w:val="21"/>
          <w:lang w:val="en-US"/>
        </w:rPr>
        <w:t>uint8_t</w:t>
      </w:r>
      <w:r w:rsidRPr="00F64D4F">
        <w:rPr>
          <w:rFonts w:ascii="Consolas" w:eastAsia="Times New Roman" w:hAnsi="Consolas" w:cs="Times New Roman"/>
          <w:color w:val="D4D4D4"/>
          <w:sz w:val="21"/>
          <w:szCs w:val="21"/>
          <w:lang w:val="en-US"/>
        </w:rPr>
        <w:t xml:space="preserve"> *)mac); </w:t>
      </w:r>
      <w:r w:rsidRPr="00F64D4F">
        <w:rPr>
          <w:rFonts w:ascii="Consolas" w:eastAsia="Times New Roman" w:hAnsi="Consolas" w:cs="Times New Roman"/>
          <w:color w:val="608B4E"/>
          <w:sz w:val="21"/>
          <w:szCs w:val="21"/>
          <w:lang w:val="en-US"/>
        </w:rPr>
        <w:t>//start Ethernet using dhcp</w:t>
      </w:r>
    </w:p>
    <w:p w14:paraId="4C358E5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DA2CF7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9FDC79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delay</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1000</w:t>
      </w:r>
      <w:r w:rsidRPr="00F64D4F">
        <w:rPr>
          <w:rFonts w:ascii="Consolas" w:eastAsia="Times New Roman" w:hAnsi="Consolas" w:cs="Times New Roman"/>
          <w:color w:val="D4D4D4"/>
          <w:sz w:val="21"/>
          <w:szCs w:val="21"/>
          <w:lang w:val="en-US"/>
        </w:rPr>
        <w:t>);</w:t>
      </w:r>
    </w:p>
    <w:p w14:paraId="07DFEB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46853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215C1E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w:t>
      </w:r>
    </w:p>
    <w:p w14:paraId="6606242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FIRMATA SETUP</w:t>
      </w:r>
    </w:p>
    <w:p w14:paraId="14A535B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2109C57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setFirmwareVersion</w:t>
      </w:r>
      <w:r w:rsidRPr="00F64D4F">
        <w:rPr>
          <w:rFonts w:ascii="Consolas" w:eastAsia="Times New Roman" w:hAnsi="Consolas" w:cs="Times New Roman"/>
          <w:color w:val="D4D4D4"/>
          <w:sz w:val="21"/>
          <w:szCs w:val="21"/>
          <w:lang w:val="en-US"/>
        </w:rPr>
        <w:t>(FIRMATA_FIRMWARE_MAJOR_VERSION, FIRMATA_FIRMWARE_MINOR_VERSION);</w:t>
      </w:r>
    </w:p>
    <w:p w14:paraId="0EE9D50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B9E431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FirmataExt_h</w:t>
      </w:r>
    </w:p>
    <w:p w14:paraId="418173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DigitalInputFirmata_h</w:t>
      </w:r>
    </w:p>
    <w:p w14:paraId="1E3E5F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(digitalInput);</w:t>
      </w:r>
    </w:p>
    <w:p w14:paraId="59D154F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EB50FA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DigitalOutputFirmata_h</w:t>
      </w:r>
    </w:p>
    <w:p w14:paraId="13271D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(digitalOutput);</w:t>
      </w:r>
    </w:p>
    <w:p w14:paraId="5E92D80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275C5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3B332E9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(analogInput);</w:t>
      </w:r>
    </w:p>
    <w:p w14:paraId="358ED86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411C6A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AnalogOutputFirmata_h</w:t>
      </w:r>
    </w:p>
    <w:p w14:paraId="78FFEF6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(analogOutput);</w:t>
      </w:r>
    </w:p>
    <w:p w14:paraId="0D91303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15F3A57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ServoFirmata_h</w:t>
      </w:r>
    </w:p>
    <w:p w14:paraId="3F20A1C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(servo);</w:t>
      </w:r>
    </w:p>
    <w:p w14:paraId="61EA077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A2D02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p>
    <w:p w14:paraId="5BD8D54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(i2c);</w:t>
      </w:r>
    </w:p>
    <w:p w14:paraId="287A6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B2928E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OneWireFirmata_h</w:t>
      </w:r>
    </w:p>
    <w:p w14:paraId="75139D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(oneWire);</w:t>
      </w:r>
    </w:p>
    <w:p w14:paraId="0C81D7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C32A2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StepperFirmata_h</w:t>
      </w:r>
    </w:p>
    <w:p w14:paraId="6D92E4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(stepper);</w:t>
      </w:r>
    </w:p>
    <w:p w14:paraId="374C1E6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E365E0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AccelStepperFirmata_h</w:t>
      </w:r>
    </w:p>
    <w:p w14:paraId="06C331B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(accelStepper);</w:t>
      </w:r>
    </w:p>
    <w:p w14:paraId="095783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7D4DC18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SerialFirmata_h</w:t>
      </w:r>
    </w:p>
    <w:p w14:paraId="2B0567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(serial);</w:t>
      </w:r>
    </w:p>
    <w:p w14:paraId="09521A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DDB25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FirmataReporting_h</w:t>
      </w:r>
    </w:p>
    <w:p w14:paraId="4B296A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(reporting);</w:t>
      </w:r>
    </w:p>
    <w:p w14:paraId="0EDCC1E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607B9C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FirmataScheduler_h</w:t>
      </w:r>
    </w:p>
    <w:p w14:paraId="316EA8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(scheduler);</w:t>
      </w:r>
    </w:p>
    <w:p w14:paraId="7D39E9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31B3778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4CFE678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firmataExt.</w:t>
      </w:r>
      <w:r w:rsidRPr="00F64D4F">
        <w:rPr>
          <w:rFonts w:ascii="Consolas" w:eastAsia="Times New Roman" w:hAnsi="Consolas" w:cs="Times New Roman"/>
          <w:color w:val="DCDCAA"/>
          <w:sz w:val="21"/>
          <w:szCs w:val="21"/>
          <w:lang w:val="en-US"/>
        </w:rPr>
        <w:t>addFeature</w:t>
      </w:r>
      <w:r w:rsidRPr="00F64D4F">
        <w:rPr>
          <w:rFonts w:ascii="Consolas" w:eastAsia="Times New Roman" w:hAnsi="Consolas" w:cs="Times New Roman"/>
          <w:color w:val="D4D4D4"/>
          <w:sz w:val="21"/>
          <w:szCs w:val="21"/>
          <w:lang w:val="en-US"/>
        </w:rPr>
        <w:t>(encoder);</w:t>
      </w:r>
    </w:p>
    <w:p w14:paraId="56D6002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ACFCF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414F8F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systemResetCallback is declared here (in ConfigurableFirmata.ino) */</w:t>
      </w:r>
    </w:p>
    <w:p w14:paraId="244A21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attach</w:t>
      </w:r>
      <w:r w:rsidRPr="00F64D4F">
        <w:rPr>
          <w:rFonts w:ascii="Consolas" w:eastAsia="Times New Roman" w:hAnsi="Consolas" w:cs="Times New Roman"/>
          <w:color w:val="D4D4D4"/>
          <w:sz w:val="21"/>
          <w:szCs w:val="21"/>
          <w:lang w:val="en-US"/>
        </w:rPr>
        <w:t>(SYSTEM_RESET, systemResetCallback);</w:t>
      </w:r>
    </w:p>
    <w:p w14:paraId="4AEC401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6462B5B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Network Firmata communicates with Ethernet-shields over SPI. Therefor all</w:t>
      </w:r>
    </w:p>
    <w:p w14:paraId="39E35D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SPI-pins must be set to PIN_MODE_IGNORE. Otherwise Firmata would break SPI-communication.</w:t>
      </w:r>
    </w:p>
    <w:p w14:paraId="6298B70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add Pin 10 and configure pin 53 as output if using a MEGA with Ethernetshield.</w:t>
      </w:r>
    </w:p>
    <w:p w14:paraId="17B364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No need to ignore pin 10 on MEGA with ENC28J60, as here pin 53 should be connected to SS:</w:t>
      </w:r>
    </w:p>
    <w:p w14:paraId="581A1F7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p>
    <w:p w14:paraId="7D3579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7721F1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#ifndef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01EE1A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ignore SPI and pin 4 that is SS for SD-Card on Ethernet-shield</w:t>
      </w:r>
    </w:p>
    <w:p w14:paraId="7BC3EE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for</w:t>
      </w:r>
      <w:r w:rsidRPr="00F64D4F">
        <w:rPr>
          <w:rFonts w:ascii="Consolas" w:eastAsia="Times New Roman" w:hAnsi="Consolas" w:cs="Times New Roman"/>
          <w:color w:val="D4D4D4"/>
          <w:sz w:val="21"/>
          <w:szCs w:val="21"/>
          <w:lang w:val="en-US"/>
        </w:rPr>
        <w:t xml:space="preserve"> (byte i = </w:t>
      </w:r>
      <w:r w:rsidRPr="00F64D4F">
        <w:rPr>
          <w:rFonts w:ascii="Consolas" w:eastAsia="Times New Roman" w:hAnsi="Consolas" w:cs="Times New Roman"/>
          <w:color w:val="B5CEA8"/>
          <w:sz w:val="21"/>
          <w:szCs w:val="21"/>
          <w:lang w:val="en-US"/>
        </w:rPr>
        <w:t>0</w:t>
      </w:r>
      <w:r w:rsidRPr="00F64D4F">
        <w:rPr>
          <w:rFonts w:ascii="Consolas" w:eastAsia="Times New Roman" w:hAnsi="Consolas" w:cs="Times New Roman"/>
          <w:color w:val="D4D4D4"/>
          <w:sz w:val="21"/>
          <w:szCs w:val="21"/>
          <w:lang w:val="en-US"/>
        </w:rPr>
        <w:t>; i &lt; TOTAL_PINS; i++) {</w:t>
      </w:r>
    </w:p>
    <w:p w14:paraId="269BEA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IS_PIN_SPI</w:t>
      </w:r>
      <w:r w:rsidRPr="00F64D4F">
        <w:rPr>
          <w:rFonts w:ascii="Consolas" w:eastAsia="Times New Roman" w:hAnsi="Consolas" w:cs="Times New Roman"/>
          <w:color w:val="D4D4D4"/>
          <w:sz w:val="21"/>
          <w:szCs w:val="21"/>
          <w:lang w:val="en-US"/>
        </w:rPr>
        <w:t>(i)</w:t>
      </w:r>
    </w:p>
    <w:p w14:paraId="467A820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 i  </w:t>
      </w:r>
      <w:r w:rsidRPr="00F64D4F">
        <w:rPr>
          <w:rFonts w:ascii="Consolas" w:eastAsia="Times New Roman" w:hAnsi="Consolas" w:cs="Times New Roman"/>
          <w:color w:val="608B4E"/>
          <w:sz w:val="21"/>
          <w:szCs w:val="21"/>
          <w:lang w:val="en-US"/>
        </w:rPr>
        <w:t>// SD Card on Ethernet shield uses pin 4 for SS</w:t>
      </w:r>
    </w:p>
    <w:p w14:paraId="64DBC9C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r w:rsidRPr="00F64D4F">
        <w:rPr>
          <w:rFonts w:ascii="Consolas" w:eastAsia="Times New Roman" w:hAnsi="Consolas" w:cs="Times New Roman"/>
          <w:color w:val="B5CEA8"/>
          <w:sz w:val="21"/>
          <w:szCs w:val="21"/>
          <w:lang w:val="en-US"/>
        </w:rPr>
        <w:t>10</w:t>
      </w:r>
      <w:r w:rsidRPr="00F64D4F">
        <w:rPr>
          <w:rFonts w:ascii="Consolas" w:eastAsia="Times New Roman" w:hAnsi="Consolas" w:cs="Times New Roman"/>
          <w:color w:val="D4D4D4"/>
          <w:sz w:val="21"/>
          <w:szCs w:val="21"/>
          <w:lang w:val="en-US"/>
        </w:rPr>
        <w:t xml:space="preserve"> == i </w:t>
      </w:r>
      <w:r w:rsidRPr="00F64D4F">
        <w:rPr>
          <w:rFonts w:ascii="Consolas" w:eastAsia="Times New Roman" w:hAnsi="Consolas" w:cs="Times New Roman"/>
          <w:color w:val="608B4E"/>
          <w:sz w:val="21"/>
          <w:szCs w:val="21"/>
          <w:lang w:val="en-US"/>
        </w:rPr>
        <w:t>// Ethernet-shield uses pin 10 for SS</w:t>
      </w:r>
    </w:p>
    <w:p w14:paraId="5ED95CD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 {</w:t>
      </w:r>
    </w:p>
    <w:p w14:paraId="53CC8E9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setPinMode</w:t>
      </w:r>
      <w:r w:rsidRPr="00F64D4F">
        <w:rPr>
          <w:rFonts w:ascii="Consolas" w:eastAsia="Times New Roman" w:hAnsi="Consolas" w:cs="Times New Roman"/>
          <w:color w:val="D4D4D4"/>
          <w:sz w:val="21"/>
          <w:szCs w:val="21"/>
          <w:lang w:val="en-US"/>
        </w:rPr>
        <w:t>(i, PIN_MODE_IGNORE);</w:t>
      </w:r>
    </w:p>
    <w:p w14:paraId="6987C7F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90F520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7BC9D3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pinMode(PIN_TO_DIGITAL(53), OUTPUT); configure hardware-SS as output on MEGA</w:t>
      </w:r>
    </w:p>
    <w:p w14:paraId="08B7EF0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OUTPUT); </w:t>
      </w:r>
      <w:r w:rsidRPr="00F64D4F">
        <w:rPr>
          <w:rFonts w:ascii="Consolas" w:eastAsia="Times New Roman" w:hAnsi="Consolas" w:cs="Times New Roman"/>
          <w:color w:val="608B4E"/>
          <w:sz w:val="21"/>
          <w:szCs w:val="21"/>
          <w:lang w:val="en-US"/>
        </w:rPr>
        <w:t>// switch off SD-card bypassing Firmata</w:t>
      </w:r>
    </w:p>
    <w:p w14:paraId="135A56B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lastRenderedPageBreak/>
        <w:t xml:space="preserve">  </w:t>
      </w:r>
      <w:r w:rsidRPr="00F64D4F">
        <w:rPr>
          <w:rFonts w:ascii="Consolas" w:eastAsia="Times New Roman" w:hAnsi="Consolas" w:cs="Times New Roman"/>
          <w:color w:val="DCDCAA"/>
          <w:sz w:val="21"/>
          <w:szCs w:val="21"/>
          <w:lang w:val="en-US"/>
        </w:rPr>
        <w:t>digitalWrite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4</w:t>
      </w:r>
      <w:r w:rsidRPr="00F64D4F">
        <w:rPr>
          <w:rFonts w:ascii="Consolas" w:eastAsia="Times New Roman" w:hAnsi="Consolas" w:cs="Times New Roman"/>
          <w:color w:val="D4D4D4"/>
          <w:sz w:val="21"/>
          <w:szCs w:val="21"/>
          <w:lang w:val="en-US"/>
        </w:rPr>
        <w:t xml:space="preserve">), HIGH); </w:t>
      </w:r>
      <w:r w:rsidRPr="00F64D4F">
        <w:rPr>
          <w:rFonts w:ascii="Consolas" w:eastAsia="Times New Roman" w:hAnsi="Consolas" w:cs="Times New Roman"/>
          <w:color w:val="608B4E"/>
          <w:sz w:val="21"/>
          <w:szCs w:val="21"/>
          <w:lang w:val="en-US"/>
        </w:rPr>
        <w:t>// SS is active low;</w:t>
      </w:r>
    </w:p>
    <w:p w14:paraId="0BBE26B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#endif</w:t>
      </w:r>
    </w:p>
    <w:p w14:paraId="18DF173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18A545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DCDCAA"/>
          <w:sz w:val="21"/>
          <w:szCs w:val="21"/>
          <w:lang w:val="en-US"/>
        </w:rPr>
        <w:t>__AVR_ATmega1280__</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w:t>
      </w:r>
      <w:r w:rsidRPr="00F64D4F">
        <w:rPr>
          <w:rFonts w:ascii="Consolas" w:eastAsia="Times New Roman" w:hAnsi="Consolas" w:cs="Times New Roman"/>
          <w:color w:val="DCDCAA"/>
          <w:sz w:val="21"/>
          <w:szCs w:val="21"/>
          <w:lang w:val="en-US"/>
        </w:rPr>
        <w:t>__AVR_ATmega2560__</w:t>
      </w:r>
      <w:r w:rsidRPr="00F64D4F">
        <w:rPr>
          <w:rFonts w:ascii="Consolas" w:eastAsia="Times New Roman" w:hAnsi="Consolas" w:cs="Times New Roman"/>
          <w:color w:val="569CD6"/>
          <w:sz w:val="21"/>
          <w:szCs w:val="21"/>
          <w:lang w:val="en-US"/>
        </w:rPr>
        <w:t>)</w:t>
      </w:r>
    </w:p>
    <w:p w14:paraId="72D1C89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pinMode</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DCDCAA"/>
          <w:sz w:val="21"/>
          <w:szCs w:val="21"/>
          <w:lang w:val="en-US"/>
        </w:rPr>
        <w:t>PIN_TO_DIGITAL</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53</w:t>
      </w:r>
      <w:r w:rsidRPr="00F64D4F">
        <w:rPr>
          <w:rFonts w:ascii="Consolas" w:eastAsia="Times New Roman" w:hAnsi="Consolas" w:cs="Times New Roman"/>
          <w:color w:val="D4D4D4"/>
          <w:sz w:val="21"/>
          <w:szCs w:val="21"/>
          <w:lang w:val="en-US"/>
        </w:rPr>
        <w:t xml:space="preserve">), OUTPUT); </w:t>
      </w:r>
      <w:r w:rsidRPr="00F64D4F">
        <w:rPr>
          <w:rFonts w:ascii="Consolas" w:eastAsia="Times New Roman" w:hAnsi="Consolas" w:cs="Times New Roman"/>
          <w:color w:val="608B4E"/>
          <w:sz w:val="21"/>
          <w:szCs w:val="21"/>
          <w:lang w:val="en-US"/>
        </w:rPr>
        <w:t>// configure hardware SS as output on MEGA</w:t>
      </w:r>
    </w:p>
    <w:p w14:paraId="750964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#endif</w:t>
      </w:r>
    </w:p>
    <w:p w14:paraId="0458075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401DE2C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start up Network Firmata:</w:t>
      </w:r>
    </w:p>
    <w:p w14:paraId="5591CE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(stream);</w:t>
      </w:r>
    </w:p>
    <w:p w14:paraId="559E6A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#else</w:t>
      </w:r>
    </w:p>
    <w:p w14:paraId="395C79D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Uncomment to save a couple of seconds by disabling the startup blink sequence.</w:t>
      </w:r>
    </w:p>
    <w:p w14:paraId="2BBC2F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Firmata.disableBlinkVersion();</w:t>
      </w:r>
    </w:p>
    <w:p w14:paraId="6D88C2F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2AB51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start up the default Firmata using Serial interface:</w:t>
      </w:r>
    </w:p>
    <w:p w14:paraId="716152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begin</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B5CEA8"/>
          <w:sz w:val="21"/>
          <w:szCs w:val="21"/>
          <w:lang w:val="en-US"/>
        </w:rPr>
        <w:t>57600</w:t>
      </w:r>
      <w:r w:rsidRPr="00F64D4F">
        <w:rPr>
          <w:rFonts w:ascii="Consolas" w:eastAsia="Times New Roman" w:hAnsi="Consolas" w:cs="Times New Roman"/>
          <w:color w:val="D4D4D4"/>
          <w:sz w:val="21"/>
          <w:szCs w:val="21"/>
          <w:lang w:val="en-US"/>
        </w:rPr>
        <w:t>);</w:t>
      </w:r>
    </w:p>
    <w:p w14:paraId="3D9A12D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AD1861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systemResetCallback</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reset to default config</w:t>
      </w:r>
    </w:p>
    <w:p w14:paraId="33110A5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FC6DFC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B84DC1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w:t>
      </w:r>
    </w:p>
    <w:p w14:paraId="32FD55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LOOP()</w:t>
      </w:r>
    </w:p>
    <w:p w14:paraId="3BC6BB7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w:t>
      </w:r>
    </w:p>
    <w:p w14:paraId="521195A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569CD6"/>
          <w:sz w:val="21"/>
          <w:szCs w:val="21"/>
          <w:lang w:val="en-US"/>
        </w:rPr>
        <w:t>void</w:t>
      </w: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CDCAA"/>
          <w:sz w:val="21"/>
          <w:szCs w:val="21"/>
          <w:lang w:val="en-US"/>
        </w:rPr>
        <w:t>loop</w:t>
      </w:r>
      <w:r w:rsidRPr="00F64D4F">
        <w:rPr>
          <w:rFonts w:ascii="Consolas" w:eastAsia="Times New Roman" w:hAnsi="Consolas" w:cs="Times New Roman"/>
          <w:color w:val="D4D4D4"/>
          <w:sz w:val="21"/>
          <w:szCs w:val="21"/>
          <w:lang w:val="en-US"/>
        </w:rPr>
        <w:t>()</w:t>
      </w:r>
    </w:p>
    <w:p w14:paraId="07A6D29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w:t>
      </w:r>
    </w:p>
    <w:p w14:paraId="25EA3AD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DigitalInputFirmata_h</w:t>
      </w:r>
    </w:p>
    <w:p w14:paraId="25E0C6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DIGITALREAD - as fast as possible, check for changes and output them to the</w:t>
      </w:r>
    </w:p>
    <w:p w14:paraId="3B27B43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stream buffer using Firmata.write()  */</w:t>
      </w:r>
    </w:p>
    <w:p w14:paraId="7D3932D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digitalInput.</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166036E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0427ED4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0AC591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STREAMREAD - processing incoming message as soon as possible, while still</w:t>
      </w:r>
    </w:p>
    <w:p w14:paraId="586079B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checking digital inputs.  */</w:t>
      </w:r>
    </w:p>
    <w:p w14:paraId="082B3F8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while</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available</w:t>
      </w:r>
      <w:r w:rsidRPr="00F64D4F">
        <w:rPr>
          <w:rFonts w:ascii="Consolas" w:eastAsia="Times New Roman" w:hAnsi="Consolas" w:cs="Times New Roman"/>
          <w:color w:val="D4D4D4"/>
          <w:sz w:val="21"/>
          <w:szCs w:val="21"/>
          <w:lang w:val="en-US"/>
        </w:rPr>
        <w:t>()) {</w:t>
      </w:r>
    </w:p>
    <w:p w14:paraId="7E31A94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processInput</w:t>
      </w:r>
      <w:r w:rsidRPr="00F64D4F">
        <w:rPr>
          <w:rFonts w:ascii="Consolas" w:eastAsia="Times New Roman" w:hAnsi="Consolas" w:cs="Times New Roman"/>
          <w:color w:val="D4D4D4"/>
          <w:sz w:val="21"/>
          <w:szCs w:val="21"/>
          <w:lang w:val="en-US"/>
        </w:rPr>
        <w:t>();</w:t>
      </w:r>
    </w:p>
    <w:p w14:paraId="5239388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FirmataScheduler_h</w:t>
      </w:r>
    </w:p>
    <w:p w14:paraId="783A848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isParsingMessage</w:t>
      </w:r>
      <w:r w:rsidRPr="00F64D4F">
        <w:rPr>
          <w:rFonts w:ascii="Consolas" w:eastAsia="Times New Roman" w:hAnsi="Consolas" w:cs="Times New Roman"/>
          <w:color w:val="D4D4D4"/>
          <w:sz w:val="21"/>
          <w:szCs w:val="21"/>
          <w:lang w:val="en-US"/>
        </w:rPr>
        <w:t>()) {</w:t>
      </w:r>
    </w:p>
    <w:p w14:paraId="77FC42E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goto</w:t>
      </w:r>
      <w:r w:rsidRPr="00F64D4F">
        <w:rPr>
          <w:rFonts w:ascii="Consolas" w:eastAsia="Times New Roman" w:hAnsi="Consolas" w:cs="Times New Roman"/>
          <w:color w:val="D4D4D4"/>
          <w:sz w:val="21"/>
          <w:szCs w:val="21"/>
          <w:lang w:val="en-US"/>
        </w:rPr>
        <w:t xml:space="preserve"> runtasks;</w:t>
      </w:r>
    </w:p>
    <w:p w14:paraId="239F99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3CE0ABE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122FAD7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(!Firmata.</w:t>
      </w:r>
      <w:r w:rsidRPr="00F64D4F">
        <w:rPr>
          <w:rFonts w:ascii="Consolas" w:eastAsia="Times New Roman" w:hAnsi="Consolas" w:cs="Times New Roman"/>
          <w:color w:val="DCDCAA"/>
          <w:sz w:val="21"/>
          <w:szCs w:val="21"/>
          <w:lang w:val="en-US"/>
        </w:rPr>
        <w:t>isParsingMessage</w:t>
      </w:r>
      <w:r w:rsidRPr="00F64D4F">
        <w:rPr>
          <w:rFonts w:ascii="Consolas" w:eastAsia="Times New Roman" w:hAnsi="Consolas" w:cs="Times New Roman"/>
          <w:color w:val="D4D4D4"/>
          <w:sz w:val="21"/>
          <w:szCs w:val="21"/>
          <w:lang w:val="en-US"/>
        </w:rPr>
        <w:t>()) {</w:t>
      </w:r>
    </w:p>
    <w:p w14:paraId="4A1E5AF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runtasks: scheduler.</w:t>
      </w:r>
      <w:r w:rsidRPr="00F64D4F">
        <w:rPr>
          <w:rFonts w:ascii="Consolas" w:eastAsia="Times New Roman" w:hAnsi="Consolas" w:cs="Times New Roman"/>
          <w:color w:val="DCDCAA"/>
          <w:sz w:val="21"/>
          <w:szCs w:val="21"/>
          <w:lang w:val="en-US"/>
        </w:rPr>
        <w:t>runTasks</w:t>
      </w:r>
      <w:r w:rsidRPr="00F64D4F">
        <w:rPr>
          <w:rFonts w:ascii="Consolas" w:eastAsia="Times New Roman" w:hAnsi="Consolas" w:cs="Times New Roman"/>
          <w:color w:val="D4D4D4"/>
          <w:sz w:val="21"/>
          <w:szCs w:val="21"/>
          <w:lang w:val="en-US"/>
        </w:rPr>
        <w:t>();</w:t>
      </w:r>
    </w:p>
    <w:p w14:paraId="09947A1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lastRenderedPageBreak/>
        <w:t>#endif</w:t>
      </w:r>
    </w:p>
    <w:p w14:paraId="201BAAD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607559E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11062F4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SEND STREAM WRITE BUFFER - TO DO: make sure that the stream buffer doesn't go over</w:t>
      </w:r>
    </w:p>
    <w:p w14:paraId="354FCFF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60 bytes. use a timer to sending an event character every 4 ms to</w:t>
      </w:r>
    </w:p>
    <w:p w14:paraId="51EB150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608B4E"/>
          <w:sz w:val="21"/>
          <w:szCs w:val="21"/>
          <w:lang w:val="en-US"/>
        </w:rPr>
        <w:t xml:space="preserve">   * trigger the buffer to dump. */</w:t>
      </w:r>
    </w:p>
    <w:p w14:paraId="4292412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7FDB257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FirmataReporting_h</w:t>
      </w:r>
    </w:p>
    <w:p w14:paraId="15389F4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(reporting.</w:t>
      </w:r>
      <w:r w:rsidRPr="00F64D4F">
        <w:rPr>
          <w:rFonts w:ascii="Consolas" w:eastAsia="Times New Roman" w:hAnsi="Consolas" w:cs="Times New Roman"/>
          <w:color w:val="DCDCAA"/>
          <w:sz w:val="21"/>
          <w:szCs w:val="21"/>
          <w:lang w:val="en-US"/>
        </w:rPr>
        <w:t>elapsed</w:t>
      </w:r>
      <w:r w:rsidRPr="00F64D4F">
        <w:rPr>
          <w:rFonts w:ascii="Consolas" w:eastAsia="Times New Roman" w:hAnsi="Consolas" w:cs="Times New Roman"/>
          <w:color w:val="D4D4D4"/>
          <w:sz w:val="21"/>
          <w:szCs w:val="21"/>
          <w:lang w:val="en-US"/>
        </w:rPr>
        <w:t>()) {</w:t>
      </w:r>
    </w:p>
    <w:p w14:paraId="3842E28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AnalogInputFirmata_h</w:t>
      </w:r>
    </w:p>
    <w:p w14:paraId="78F8FAF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ANALOGREAD - do all analogReads() at the configured sampling interval */</w:t>
      </w:r>
    </w:p>
    <w:p w14:paraId="02C05F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analogInput.</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2918902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E5F795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I2CFirmata_h</w:t>
      </w:r>
    </w:p>
    <w:p w14:paraId="1FC0016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i2c data for all device with read continuous mode enabled</w:t>
      </w:r>
    </w:p>
    <w:p w14:paraId="2401FE9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i2c.</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7B8FE5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A54196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FirmataEncoder_h</w:t>
      </w:r>
    </w:p>
    <w:p w14:paraId="675EE52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report encoders positions if reporting enabled.</w:t>
      </w:r>
    </w:p>
    <w:p w14:paraId="3E8AAC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encoder.</w:t>
      </w:r>
      <w:r w:rsidRPr="00F64D4F">
        <w:rPr>
          <w:rFonts w:ascii="Consolas" w:eastAsia="Times New Roman" w:hAnsi="Consolas" w:cs="Times New Roman"/>
          <w:color w:val="DCDCAA"/>
          <w:sz w:val="21"/>
          <w:szCs w:val="21"/>
          <w:lang w:val="en-US"/>
        </w:rPr>
        <w:t>report</w:t>
      </w:r>
      <w:r w:rsidRPr="00F64D4F">
        <w:rPr>
          <w:rFonts w:ascii="Consolas" w:eastAsia="Times New Roman" w:hAnsi="Consolas" w:cs="Times New Roman"/>
          <w:color w:val="D4D4D4"/>
          <w:sz w:val="21"/>
          <w:szCs w:val="21"/>
          <w:lang w:val="en-US"/>
        </w:rPr>
        <w:t>();</w:t>
      </w:r>
    </w:p>
    <w:p w14:paraId="690DD96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53595B3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p>
    <w:p w14:paraId="260D4C4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734574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StepperFirmata_h</w:t>
      </w:r>
    </w:p>
    <w:p w14:paraId="5E05E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stepper.</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22E5B31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611422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AccelStepperFirmata_h</w:t>
      </w:r>
    </w:p>
    <w:p w14:paraId="5C81CAA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837B84">
        <w:rPr>
          <w:rFonts w:ascii="Consolas" w:eastAsia="Times New Roman" w:hAnsi="Consolas" w:cs="Times New Roman"/>
          <w:color w:val="D4D4D4"/>
          <w:sz w:val="21"/>
          <w:szCs w:val="21"/>
          <w:lang w:val="en-US"/>
        </w:rPr>
        <w:t>accelStepper.</w:t>
      </w:r>
      <w:r w:rsidRPr="00837B84">
        <w:rPr>
          <w:rFonts w:ascii="Consolas" w:eastAsia="Times New Roman" w:hAnsi="Consolas" w:cs="Times New Roman"/>
          <w:color w:val="DCDCAA"/>
          <w:sz w:val="21"/>
          <w:szCs w:val="21"/>
          <w:lang w:val="en-US"/>
        </w:rPr>
        <w:t>update</w:t>
      </w:r>
      <w:r w:rsidRPr="00837B84">
        <w:rPr>
          <w:rFonts w:ascii="Consolas" w:eastAsia="Times New Roman" w:hAnsi="Consolas" w:cs="Times New Roman"/>
          <w:color w:val="D4D4D4"/>
          <w:sz w:val="21"/>
          <w:szCs w:val="21"/>
          <w:lang w:val="en-US"/>
        </w:rPr>
        <w:t>();</w:t>
      </w:r>
    </w:p>
    <w:p w14:paraId="7A47BFF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837B84">
        <w:rPr>
          <w:rFonts w:ascii="Consolas" w:eastAsia="Times New Roman" w:hAnsi="Consolas" w:cs="Times New Roman"/>
          <w:color w:val="C586C0"/>
          <w:sz w:val="21"/>
          <w:szCs w:val="21"/>
          <w:lang w:val="en-US"/>
        </w:rPr>
        <w:t>#endif</w:t>
      </w:r>
    </w:p>
    <w:p w14:paraId="2D9CE82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#ifdef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SerialFirmata_h</w:t>
      </w:r>
    </w:p>
    <w:p w14:paraId="778431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serial.</w:t>
      </w:r>
      <w:r w:rsidRPr="00F64D4F">
        <w:rPr>
          <w:rFonts w:ascii="Consolas" w:eastAsia="Times New Roman" w:hAnsi="Consolas" w:cs="Times New Roman"/>
          <w:color w:val="DCDCAA"/>
          <w:sz w:val="21"/>
          <w:szCs w:val="21"/>
          <w:lang w:val="en-US"/>
        </w:rPr>
        <w:t>update</w:t>
      </w:r>
      <w:r w:rsidRPr="00F64D4F">
        <w:rPr>
          <w:rFonts w:ascii="Consolas" w:eastAsia="Times New Roman" w:hAnsi="Consolas" w:cs="Times New Roman"/>
          <w:color w:val="D4D4D4"/>
          <w:sz w:val="21"/>
          <w:szCs w:val="21"/>
          <w:lang w:val="en-US"/>
        </w:rPr>
        <w:t>();</w:t>
      </w:r>
    </w:p>
    <w:p w14:paraId="256856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#endif</w:t>
      </w:r>
    </w:p>
    <w:p w14:paraId="2EDB643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p>
    <w:p w14:paraId="319F78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NETWORK_FIRMATA</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local_ip</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4D4D4"/>
          <w:sz w:val="21"/>
          <w:szCs w:val="21"/>
          <w:lang w:val="en-US"/>
        </w:rPr>
        <w:t>&amp;&amp;!</w:t>
      </w:r>
      <w:r w:rsidRPr="00F64D4F">
        <w:rPr>
          <w:rFonts w:ascii="Consolas" w:eastAsia="Times New Roman" w:hAnsi="Consolas" w:cs="Times New Roman"/>
          <w:color w:val="C586C0"/>
          <w:sz w:val="21"/>
          <w:szCs w:val="21"/>
          <w:lang w:val="en-US"/>
        </w:rPr>
        <w:t>defined</w:t>
      </w:r>
      <w:r w:rsidRPr="00F64D4F">
        <w:rPr>
          <w:rFonts w:ascii="Consolas" w:eastAsia="Times New Roman" w:hAnsi="Consolas" w:cs="Times New Roman"/>
          <w:color w:val="569CD6"/>
          <w:sz w:val="21"/>
          <w:szCs w:val="21"/>
          <w:lang w:val="en-US"/>
        </w:rPr>
        <w:t xml:space="preserve"> </w:t>
      </w:r>
      <w:r w:rsidRPr="00F64D4F">
        <w:rPr>
          <w:rFonts w:ascii="Consolas" w:eastAsia="Times New Roman" w:hAnsi="Consolas" w:cs="Times New Roman"/>
          <w:color w:val="DCDCAA"/>
          <w:sz w:val="21"/>
          <w:szCs w:val="21"/>
          <w:lang w:val="en-US"/>
        </w:rPr>
        <w:t>_YUN_CLIENT_H_</w:t>
      </w:r>
    </w:p>
    <w:p w14:paraId="4DCE6DA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608B4E"/>
          <w:sz w:val="21"/>
          <w:szCs w:val="21"/>
          <w:lang w:val="en-US"/>
        </w:rPr>
        <w:t>// only necessary when using DHCP, ensures local IP is updated appropriately if it changes</w:t>
      </w:r>
    </w:p>
    <w:p w14:paraId="0351B0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C586C0"/>
          <w:sz w:val="21"/>
          <w:szCs w:val="21"/>
          <w:lang w:val="en-US"/>
        </w:rPr>
        <w:t>if</w:t>
      </w:r>
      <w:r w:rsidRPr="00F64D4F">
        <w:rPr>
          <w:rFonts w:ascii="Consolas" w:eastAsia="Times New Roman" w:hAnsi="Consolas" w:cs="Times New Roman"/>
          <w:color w:val="D4D4D4"/>
          <w:sz w:val="21"/>
          <w:szCs w:val="21"/>
          <w:lang w:val="en-US"/>
        </w:rPr>
        <w:t xml:space="preserve"> (Ethernet.</w:t>
      </w:r>
      <w:r w:rsidRPr="00F64D4F">
        <w:rPr>
          <w:rFonts w:ascii="Consolas" w:eastAsia="Times New Roman" w:hAnsi="Consolas" w:cs="Times New Roman"/>
          <w:color w:val="DCDCAA"/>
          <w:sz w:val="21"/>
          <w:szCs w:val="21"/>
          <w:lang w:val="en-US"/>
        </w:rPr>
        <w:t>maintain</w:t>
      </w:r>
      <w:r w:rsidRPr="00F64D4F">
        <w:rPr>
          <w:rFonts w:ascii="Consolas" w:eastAsia="Times New Roman" w:hAnsi="Consolas" w:cs="Times New Roman"/>
          <w:color w:val="D4D4D4"/>
          <w:sz w:val="21"/>
          <w:szCs w:val="21"/>
          <w:lang w:val="en-US"/>
        </w:rPr>
        <w:t>()) {</w:t>
      </w:r>
    </w:p>
    <w:p w14:paraId="6FEA4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rPr>
      </w:pPr>
      <w:r w:rsidRPr="00F64D4F">
        <w:rPr>
          <w:rFonts w:ascii="Consolas" w:eastAsia="Times New Roman" w:hAnsi="Consolas" w:cs="Times New Roman"/>
          <w:color w:val="D4D4D4"/>
          <w:sz w:val="21"/>
          <w:szCs w:val="21"/>
          <w:lang w:val="en-US"/>
        </w:rPr>
        <w:t xml:space="preserve">    stream.</w:t>
      </w:r>
      <w:r w:rsidRPr="00F64D4F">
        <w:rPr>
          <w:rFonts w:ascii="Consolas" w:eastAsia="Times New Roman" w:hAnsi="Consolas" w:cs="Times New Roman"/>
          <w:color w:val="DCDCAA"/>
          <w:sz w:val="21"/>
          <w:szCs w:val="21"/>
          <w:lang w:val="en-US"/>
        </w:rPr>
        <w:t>maintain</w:t>
      </w:r>
      <w:r w:rsidRPr="00F64D4F">
        <w:rPr>
          <w:rFonts w:ascii="Consolas" w:eastAsia="Times New Roman" w:hAnsi="Consolas" w:cs="Times New Roman"/>
          <w:color w:val="D4D4D4"/>
          <w:sz w:val="21"/>
          <w:szCs w:val="21"/>
          <w:lang w:val="en-US"/>
        </w:rPr>
        <w:t>(Ethernet.</w:t>
      </w:r>
      <w:r w:rsidRPr="00F64D4F">
        <w:rPr>
          <w:rFonts w:ascii="Consolas" w:eastAsia="Times New Roman" w:hAnsi="Consolas" w:cs="Times New Roman"/>
          <w:color w:val="DCDCAA"/>
          <w:sz w:val="21"/>
          <w:szCs w:val="21"/>
          <w:lang w:val="en-US"/>
        </w:rPr>
        <w:t>localIP</w:t>
      </w:r>
      <w:r w:rsidRPr="00F64D4F">
        <w:rPr>
          <w:rFonts w:ascii="Consolas" w:eastAsia="Times New Roman" w:hAnsi="Consolas" w:cs="Times New Roman"/>
          <w:color w:val="D4D4D4"/>
          <w:sz w:val="21"/>
          <w:szCs w:val="21"/>
          <w:lang w:val="en-US"/>
        </w:rPr>
        <w:t>());</w:t>
      </w:r>
    </w:p>
    <w:p w14:paraId="091D1FC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lang w:val="en-US"/>
        </w:rPr>
        <w:t xml:space="preserve">  </w:t>
      </w:r>
      <w:r w:rsidRPr="00F64D4F">
        <w:rPr>
          <w:rFonts w:ascii="Consolas" w:eastAsia="Times New Roman" w:hAnsi="Consolas" w:cs="Times New Roman"/>
          <w:color w:val="D4D4D4"/>
          <w:sz w:val="21"/>
          <w:szCs w:val="21"/>
        </w:rPr>
        <w:t>}</w:t>
      </w:r>
    </w:p>
    <w:p w14:paraId="3D59E6D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C586C0"/>
          <w:sz w:val="21"/>
          <w:szCs w:val="21"/>
        </w:rPr>
        <w:t>#endif</w:t>
      </w:r>
    </w:p>
    <w:p w14:paraId="3CF9D17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r w:rsidRPr="00F64D4F">
        <w:rPr>
          <w:rFonts w:ascii="Consolas" w:eastAsia="Times New Roman" w:hAnsi="Consolas" w:cs="Times New Roman"/>
          <w:color w:val="D4D4D4"/>
          <w:sz w:val="21"/>
          <w:szCs w:val="21"/>
        </w:rPr>
        <w:t>}</w:t>
      </w:r>
    </w:p>
    <w:p w14:paraId="56E5E31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rPr>
      </w:pPr>
    </w:p>
    <w:p w14:paraId="4C46359C" w14:textId="77777777" w:rsidR="00837B84" w:rsidRDefault="00837B84" w:rsidP="00837B84">
      <w:pPr>
        <w:spacing w:after="160" w:line="259" w:lineRule="auto"/>
        <w:jc w:val="left"/>
        <w:rPr>
          <w:b/>
          <w:color w:val="434343"/>
          <w:sz w:val="32"/>
          <w:szCs w:val="32"/>
        </w:rPr>
      </w:pPr>
      <w:r>
        <w:br w:type="page"/>
      </w:r>
    </w:p>
    <w:p w14:paraId="3C83815B" w14:textId="77777777" w:rsidR="00837B84" w:rsidRPr="00DE4DF4" w:rsidRDefault="00837B84" w:rsidP="00837B84">
      <w:pPr>
        <w:pStyle w:val="Ttulo3"/>
        <w:rPr>
          <w:sz w:val="28"/>
          <w:szCs w:val="28"/>
        </w:rPr>
      </w:pPr>
      <w:bookmarkStart w:id="602" w:name="_Ref510706998"/>
      <w:bookmarkStart w:id="603" w:name="_Toc510799496"/>
      <w:r w:rsidRPr="00DE4DF4">
        <w:rPr>
          <w:sz w:val="28"/>
          <w:szCs w:val="28"/>
        </w:rPr>
        <w:lastRenderedPageBreak/>
        <w:t>Código Servidor Node (server.js)</w:t>
      </w:r>
      <w:bookmarkEnd w:id="602"/>
      <w:bookmarkEnd w:id="603"/>
      <w:r w:rsidRPr="00DE4DF4">
        <w:rPr>
          <w:sz w:val="28"/>
          <w:szCs w:val="28"/>
        </w:rPr>
        <w:t xml:space="preserve"> </w:t>
      </w:r>
    </w:p>
    <w:p w14:paraId="1C0658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3A71813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'body-parser'</w:t>
      </w:r>
      <w:r w:rsidRPr="000402D1">
        <w:rPr>
          <w:rFonts w:ascii="Consolas" w:eastAsia="Times New Roman" w:hAnsi="Consolas" w:cs="Times New Roman"/>
          <w:color w:val="D4D4D4"/>
          <w:sz w:val="21"/>
          <w:szCs w:val="21"/>
          <w:lang w:val="en-US" w:eastAsia="en-US"/>
        </w:rPr>
        <w:t>);</w:t>
      </w:r>
    </w:p>
    <w:p w14:paraId="2F766CF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'path'</w:t>
      </w:r>
      <w:r w:rsidRPr="000402D1">
        <w:rPr>
          <w:rFonts w:ascii="Consolas" w:eastAsia="Times New Roman" w:hAnsi="Consolas" w:cs="Times New Roman"/>
          <w:color w:val="D4D4D4"/>
          <w:sz w:val="21"/>
          <w:szCs w:val="21"/>
          <w:lang w:val="en-US" w:eastAsia="en-US"/>
        </w:rPr>
        <w:t>);</w:t>
      </w:r>
    </w:p>
    <w:p w14:paraId="6D3F78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http</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'http'</w:t>
      </w:r>
      <w:r w:rsidRPr="000402D1">
        <w:rPr>
          <w:rFonts w:ascii="Consolas" w:eastAsia="Times New Roman" w:hAnsi="Consolas" w:cs="Times New Roman"/>
          <w:color w:val="D4D4D4"/>
          <w:sz w:val="21"/>
          <w:szCs w:val="21"/>
          <w:lang w:val="en-US" w:eastAsia="en-US"/>
        </w:rPr>
        <w:t>);</w:t>
      </w:r>
    </w:p>
    <w:p w14:paraId="36FBE3F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7866141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F1D6C2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API file for interacting with MongoDB</w:t>
      </w:r>
    </w:p>
    <w:p w14:paraId="26CAFE3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'./server/routes/api'</w:t>
      </w:r>
      <w:r w:rsidRPr="000402D1">
        <w:rPr>
          <w:rFonts w:ascii="Consolas" w:eastAsia="Times New Roman" w:hAnsi="Consolas" w:cs="Times New Roman"/>
          <w:color w:val="D4D4D4"/>
          <w:sz w:val="21"/>
          <w:szCs w:val="21"/>
          <w:lang w:val="en-US" w:eastAsia="en-US"/>
        </w:rPr>
        <w:t>);</w:t>
      </w:r>
    </w:p>
    <w:p w14:paraId="548678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5CB1EB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Parsers</w:t>
      </w:r>
    </w:p>
    <w:p w14:paraId="1C65875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7E0574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bodyParser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urlencoded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extended: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false</w:t>
      </w:r>
      <w:r w:rsidRPr="000402D1">
        <w:rPr>
          <w:rFonts w:ascii="Consolas" w:eastAsia="Times New Roman" w:hAnsi="Consolas" w:cs="Times New Roman"/>
          <w:color w:val="D4D4D4"/>
          <w:sz w:val="21"/>
          <w:szCs w:val="21"/>
          <w:lang w:val="en-US" w:eastAsia="en-US"/>
        </w:rPr>
        <w:t>}));</w:t>
      </w:r>
    </w:p>
    <w:p w14:paraId="3249100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7F84AC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Angular DIST output folder</w:t>
      </w:r>
    </w:p>
    <w:p w14:paraId="4B59D8F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static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join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__dirname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'dist'</w:t>
      </w:r>
      <w:r w:rsidRPr="000402D1">
        <w:rPr>
          <w:rFonts w:ascii="Consolas" w:eastAsia="Times New Roman" w:hAnsi="Consolas" w:cs="Times New Roman"/>
          <w:color w:val="D4D4D4"/>
          <w:sz w:val="21"/>
          <w:szCs w:val="21"/>
          <w:lang w:val="en-US" w:eastAsia="en-US"/>
        </w:rPr>
        <w:t>)));</w:t>
      </w:r>
    </w:p>
    <w:p w14:paraId="50E61E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39785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CORS</w:t>
      </w:r>
    </w:p>
    <w:p w14:paraId="62CA8C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next</w:t>
      </w:r>
      <w:r w:rsidRPr="000402D1">
        <w:rPr>
          <w:rFonts w:ascii="Consolas" w:eastAsia="Times New Roman" w:hAnsi="Consolas" w:cs="Times New Roman"/>
          <w:color w:val="D4D4D4"/>
          <w:sz w:val="21"/>
          <w:szCs w:val="21"/>
          <w:lang w:val="en-US" w:eastAsia="en-US"/>
        </w:rPr>
        <w:t xml:space="preserve">) { </w:t>
      </w:r>
    </w:p>
    <w:p w14:paraId="0F8978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header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"Access-Control-Allow-Origin"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w:t>
      </w:r>
    </w:p>
    <w:p w14:paraId="27D09A0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header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"Access-Control-Allow-Headers"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"Origin, X-Requested-With, Content-Type, Accept"</w:t>
      </w:r>
      <w:r w:rsidRPr="000402D1">
        <w:rPr>
          <w:rFonts w:ascii="Consolas" w:eastAsia="Times New Roman" w:hAnsi="Consolas" w:cs="Times New Roman"/>
          <w:color w:val="D4D4D4"/>
          <w:sz w:val="21"/>
          <w:szCs w:val="21"/>
          <w:lang w:val="en-US" w:eastAsia="en-US"/>
        </w:rPr>
        <w:t xml:space="preserve">); </w:t>
      </w:r>
    </w:p>
    <w:p w14:paraId="08B163D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DCDCAA"/>
          <w:sz w:val="21"/>
          <w:szCs w:val="21"/>
          <w:lang w:val="en-US" w:eastAsia="en-US"/>
        </w:rPr>
        <w:t>next</w:t>
      </w:r>
      <w:r w:rsidRPr="000402D1">
        <w:rPr>
          <w:rFonts w:ascii="Consolas" w:eastAsia="Times New Roman" w:hAnsi="Consolas" w:cs="Times New Roman"/>
          <w:color w:val="D4D4D4"/>
          <w:sz w:val="21"/>
          <w:szCs w:val="21"/>
          <w:lang w:val="en-US" w:eastAsia="en-US"/>
        </w:rPr>
        <w:t xml:space="preserve">(); </w:t>
      </w:r>
    </w:p>
    <w:p w14:paraId="185122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7BA097D6"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5AEDDA3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API location</w:t>
      </w:r>
    </w:p>
    <w:p w14:paraId="71D931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'/api'</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rutas</w:t>
      </w:r>
      <w:r w:rsidRPr="000402D1">
        <w:rPr>
          <w:rFonts w:ascii="Consolas" w:eastAsia="Times New Roman" w:hAnsi="Consolas" w:cs="Times New Roman"/>
          <w:color w:val="D4D4D4"/>
          <w:sz w:val="21"/>
          <w:szCs w:val="21"/>
          <w:lang w:val="en-US" w:eastAsia="en-US"/>
        </w:rPr>
        <w:t>);</w:t>
      </w:r>
    </w:p>
    <w:p w14:paraId="345FB8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use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'/api'</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api</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w:t>
      </w:r>
    </w:p>
    <w:p w14:paraId="5726038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8621C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 Enviar todo lo otro a Angular</w:t>
      </w:r>
    </w:p>
    <w:p w14:paraId="16E189C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57068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process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env</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AMBIENTE</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'DESARROLLO'</w:t>
      </w:r>
      <w:r w:rsidRPr="000402D1">
        <w:rPr>
          <w:rFonts w:ascii="Consolas" w:eastAsia="Times New Roman" w:hAnsi="Consolas" w:cs="Times New Roman"/>
          <w:color w:val="D4D4D4"/>
          <w:sz w:val="21"/>
          <w:szCs w:val="21"/>
          <w:lang w:eastAsia="en-US"/>
        </w:rPr>
        <w:t>){</w:t>
      </w:r>
    </w:p>
    <w:p w14:paraId="24592CA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w:t>
      </w:r>
      <w:r w:rsidRPr="000402D1">
        <w:rPr>
          <w:rFonts w:ascii="Consolas" w:eastAsia="Times New Roman" w:hAnsi="Consolas" w:cs="Times New Roman"/>
          <w:color w:val="608B4E"/>
          <w:sz w:val="21"/>
          <w:szCs w:val="21"/>
          <w:lang w:eastAsia="en-US"/>
        </w:rPr>
        <w:t>//Estoy levantando angular en puerto 4200</w:t>
      </w:r>
    </w:p>
    <w:p w14:paraId="0C123C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res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status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404</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send</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'Estas en desarrollo'</w:t>
      </w:r>
      <w:r w:rsidRPr="000402D1">
        <w:rPr>
          <w:rFonts w:ascii="Consolas" w:eastAsia="Times New Roman" w:hAnsi="Consolas" w:cs="Times New Roman"/>
          <w:color w:val="D4D4D4"/>
          <w:sz w:val="21"/>
          <w:szCs w:val="21"/>
          <w:lang w:eastAsia="en-US"/>
        </w:rPr>
        <w:t>);</w:t>
      </w:r>
    </w:p>
    <w:p w14:paraId="3297EDC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w:t>
      </w:r>
    </w:p>
    <w:p w14:paraId="098A1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sendFile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path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join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__dirname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'dist/index.html'</w:t>
      </w:r>
      <w:r w:rsidRPr="000402D1">
        <w:rPr>
          <w:rFonts w:ascii="Consolas" w:eastAsia="Times New Roman" w:hAnsi="Consolas" w:cs="Times New Roman"/>
          <w:color w:val="D4D4D4"/>
          <w:sz w:val="21"/>
          <w:szCs w:val="21"/>
          <w:lang w:val="en-US" w:eastAsia="en-US"/>
        </w:rPr>
        <w:t>));</w:t>
      </w:r>
    </w:p>
    <w:p w14:paraId="10BC580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w:t>
      </w:r>
    </w:p>
    <w:p w14:paraId="248971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47E002A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7D326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//Set Port</w:t>
      </w:r>
    </w:p>
    <w:p w14:paraId="7A6F2D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process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env</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'3000'</w:t>
      </w:r>
      <w:r w:rsidRPr="000402D1">
        <w:rPr>
          <w:rFonts w:ascii="Consolas" w:eastAsia="Times New Roman" w:hAnsi="Consolas" w:cs="Times New Roman"/>
          <w:color w:val="D4D4D4"/>
          <w:sz w:val="21"/>
          <w:szCs w:val="21"/>
          <w:lang w:val="en-US" w:eastAsia="en-US"/>
        </w:rPr>
        <w:t>;</w:t>
      </w:r>
    </w:p>
    <w:p w14:paraId="1639451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w:t>
      </w:r>
    </w:p>
    <w:p w14:paraId="2E1CFA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8B909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server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http</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createServer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app</w:t>
      </w:r>
      <w:r w:rsidRPr="000402D1">
        <w:rPr>
          <w:rFonts w:ascii="Consolas" w:eastAsia="Times New Roman" w:hAnsi="Consolas" w:cs="Times New Roman"/>
          <w:color w:val="D4D4D4"/>
          <w:sz w:val="21"/>
          <w:szCs w:val="21"/>
          <w:lang w:val="en-US" w:eastAsia="en-US"/>
        </w:rPr>
        <w:t>);</w:t>
      </w:r>
    </w:p>
    <w:p w14:paraId="5DB89DF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E90C69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server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listen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`Running on localhost:</w:t>
      </w:r>
      <w:r w:rsidRPr="000402D1">
        <w:rPr>
          <w:rFonts w:ascii="Consolas" w:eastAsia="Times New Roman" w:hAnsi="Consolas" w:cs="Times New Roman"/>
          <w:color w:val="569CD6"/>
          <w:sz w:val="21"/>
          <w:szCs w:val="21"/>
          <w:lang w:val="en-US" w:eastAsia="en-US"/>
        </w:rPr>
        <w:t>${</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569CD6"/>
          <w:sz w:val="21"/>
          <w:szCs w:val="21"/>
          <w:lang w:val="en-US" w:eastAsia="en-US"/>
        </w:rPr>
        <w:t>}</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w:t>
      </w:r>
    </w:p>
    <w:p w14:paraId="631ED7E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14EC032" w14:textId="77777777" w:rsidR="00837B84" w:rsidRPr="00837B84" w:rsidRDefault="00837B84" w:rsidP="00837B84">
      <w:pPr>
        <w:pStyle w:val="Ttulo3"/>
        <w:rPr>
          <w:sz w:val="28"/>
          <w:szCs w:val="28"/>
          <w:lang w:val="en-US"/>
        </w:rPr>
      </w:pPr>
      <w:bookmarkStart w:id="604" w:name="_Ref510707004"/>
      <w:bookmarkStart w:id="605" w:name="_Toc510799497"/>
      <w:r w:rsidRPr="00837B84">
        <w:rPr>
          <w:sz w:val="28"/>
          <w:szCs w:val="28"/>
          <w:lang w:val="en-US"/>
        </w:rPr>
        <w:lastRenderedPageBreak/>
        <w:t>Código API Express (api.js)</w:t>
      </w:r>
      <w:bookmarkEnd w:id="604"/>
      <w:bookmarkEnd w:id="605"/>
    </w:p>
    <w:p w14:paraId="353005D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0E5E0F5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Router</w:t>
      </w:r>
      <w:r w:rsidRPr="000402D1">
        <w:rPr>
          <w:rFonts w:ascii="Consolas" w:eastAsia="Times New Roman" w:hAnsi="Consolas" w:cs="Times New Roman"/>
          <w:color w:val="D4D4D4"/>
          <w:sz w:val="21"/>
          <w:szCs w:val="21"/>
          <w:lang w:val="en-US" w:eastAsia="en-US"/>
        </w:rPr>
        <w:t>();</w:t>
      </w:r>
    </w:p>
    <w:p w14:paraId="497F091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p>
    <w:p w14:paraId="298DAA8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w:t>
      </w:r>
    </w:p>
    <w:p w14:paraId="3AD4B7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D85AA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const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MINIMODISTANCIA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w:t>
      </w:r>
    </w:p>
    <w:p w14:paraId="5BED8AF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/*Esto es para apagar*/</w:t>
      </w:r>
    </w:p>
    <w:p w14:paraId="42F8FD1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const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DCDCAA"/>
          <w:sz w:val="21"/>
          <w:szCs w:val="21"/>
          <w:lang w:eastAsia="en-US"/>
        </w:rPr>
        <w:t>require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'./apagar'</w:t>
      </w:r>
      <w:r w:rsidRPr="000402D1">
        <w:rPr>
          <w:rFonts w:ascii="Consolas" w:eastAsia="Times New Roman" w:hAnsi="Consolas" w:cs="Times New Roman"/>
          <w:color w:val="D4D4D4"/>
          <w:sz w:val="21"/>
          <w:szCs w:val="21"/>
          <w:lang w:eastAsia="en-US"/>
        </w:rPr>
        <w:t>);</w:t>
      </w:r>
    </w:p>
    <w:p w14:paraId="651279F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w:t>
      </w:r>
    </w:p>
    <w:p w14:paraId="10DE5A1E"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3D33F2C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process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env</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AMBIENTE</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'DESARROLLO'</w:t>
      </w:r>
      <w:r w:rsidRPr="000402D1">
        <w:rPr>
          <w:rFonts w:ascii="Consolas" w:eastAsia="Times New Roman" w:hAnsi="Consolas" w:cs="Times New Roman"/>
          <w:color w:val="D4D4D4"/>
          <w:sz w:val="21"/>
          <w:szCs w:val="21"/>
          <w:lang w:eastAsia="en-US"/>
        </w:rPr>
        <w:t>) {</w:t>
      </w:r>
    </w:p>
    <w:p w14:paraId="0CF4EFB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'Iniciado desarrollo'</w:t>
      </w:r>
      <w:r w:rsidRPr="000402D1">
        <w:rPr>
          <w:rFonts w:ascii="Consolas" w:eastAsia="Times New Roman" w:hAnsi="Consolas" w:cs="Times New Roman"/>
          <w:color w:val="D4D4D4"/>
          <w:sz w:val="21"/>
          <w:szCs w:val="21"/>
          <w:lang w:eastAsia="en-US"/>
        </w:rPr>
        <w:t>);</w:t>
      </w:r>
    </w:p>
    <w:p w14:paraId="2B9D274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hola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DCDCAA"/>
          <w:sz w:val="21"/>
          <w:szCs w:val="21"/>
          <w:lang w:eastAsia="en-US"/>
        </w:rPr>
        <w:t>require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'./hola'</w:t>
      </w:r>
      <w:r w:rsidRPr="000402D1">
        <w:rPr>
          <w:rFonts w:ascii="Consolas" w:eastAsia="Times New Roman" w:hAnsi="Consolas" w:cs="Times New Roman"/>
          <w:color w:val="D4D4D4"/>
          <w:sz w:val="21"/>
          <w:szCs w:val="21"/>
          <w:lang w:eastAsia="en-US"/>
        </w:rPr>
        <w:t>);</w:t>
      </w:r>
    </w:p>
    <w:p w14:paraId="46F7D86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val="en-US" w:eastAsia="en-US"/>
        </w:rPr>
        <w:t>module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exports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hola</w:t>
      </w:r>
      <w:r w:rsidRPr="000402D1">
        <w:rPr>
          <w:rFonts w:ascii="Consolas" w:eastAsia="Times New Roman" w:hAnsi="Consolas" w:cs="Times New Roman"/>
          <w:color w:val="D4D4D4"/>
          <w:sz w:val="21"/>
          <w:szCs w:val="21"/>
          <w:lang w:val="en-US" w:eastAsia="en-US"/>
        </w:rPr>
        <w:t>;</w:t>
      </w:r>
    </w:p>
    <w:p w14:paraId="2D35E7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080F0FE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4EC9B0"/>
          <w:sz w:val="21"/>
          <w:szCs w:val="21"/>
          <w:lang w:val="en-US" w:eastAsia="en-US"/>
        </w:rPr>
        <w:t>console</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log</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'Iniciado Test'</w:t>
      </w:r>
      <w:r w:rsidRPr="00F64D4F">
        <w:rPr>
          <w:rFonts w:ascii="Consolas" w:eastAsia="Times New Roman" w:hAnsi="Consolas" w:cs="Times New Roman"/>
          <w:color w:val="D4D4D4"/>
          <w:sz w:val="21"/>
          <w:szCs w:val="21"/>
          <w:lang w:val="en-US" w:eastAsia="en-US"/>
        </w:rPr>
        <w:t>);</w:t>
      </w:r>
    </w:p>
    <w:p w14:paraId="44E273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var</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placas</w:t>
      </w:r>
      <w:r w:rsidRPr="00F64D4F">
        <w:rPr>
          <w:rFonts w:ascii="Consolas" w:eastAsia="Times New Roman" w:hAnsi="Consolas" w:cs="Times New Roman"/>
          <w:color w:val="D4D4D4"/>
          <w:sz w:val="21"/>
          <w:szCs w:val="21"/>
          <w:lang w:val="en-US" w:eastAsia="en-US"/>
        </w:rPr>
        <w:t xml:space="preserve"> = </w:t>
      </w:r>
      <w:r w:rsidRPr="00F64D4F">
        <w:rPr>
          <w:rFonts w:ascii="Consolas" w:eastAsia="Times New Roman" w:hAnsi="Consolas" w:cs="Times New Roman"/>
          <w:color w:val="DCDCAA"/>
          <w:sz w:val="21"/>
          <w:szCs w:val="21"/>
          <w:lang w:val="en-US" w:eastAsia="en-US"/>
        </w:rPr>
        <w:t>require</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'./placas'</w:t>
      </w:r>
      <w:r w:rsidRPr="00F64D4F">
        <w:rPr>
          <w:rFonts w:ascii="Consolas" w:eastAsia="Times New Roman" w:hAnsi="Consolas" w:cs="Times New Roman"/>
          <w:color w:val="D4D4D4"/>
          <w:sz w:val="21"/>
          <w:szCs w:val="21"/>
          <w:lang w:val="en-US" w:eastAsia="en-US"/>
        </w:rPr>
        <w:t>);</w:t>
      </w:r>
    </w:p>
    <w:p w14:paraId="3E6D3A8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module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exports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placas</w:t>
      </w:r>
      <w:r w:rsidRPr="000402D1">
        <w:rPr>
          <w:rFonts w:ascii="Consolas" w:eastAsia="Times New Roman" w:hAnsi="Consolas" w:cs="Times New Roman"/>
          <w:color w:val="D4D4D4"/>
          <w:sz w:val="21"/>
          <w:szCs w:val="21"/>
          <w:lang w:val="en-US" w:eastAsia="en-US"/>
        </w:rPr>
        <w:t>;</w:t>
      </w:r>
    </w:p>
    <w:p w14:paraId="7F6ABDF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D0732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5835D78A"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249AB1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w:t>
      </w:r>
    </w:p>
    <w:p w14:paraId="5DA702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B13A79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Connect</w:t>
      </w:r>
    </w:p>
    <w:p w14:paraId="6C124A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closure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4CCF57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connect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'mongodb://localhost:27017/sar'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5F293D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161EEB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closure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p>
    <w:p w14:paraId="3B2C88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68224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39B9CD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FFB1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Error handling</w:t>
      </w:r>
    </w:p>
    <w:p w14:paraId="173FAF8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013EA31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status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501</w:t>
      </w:r>
      <w:r w:rsidRPr="000402D1">
        <w:rPr>
          <w:rFonts w:ascii="Consolas" w:eastAsia="Times New Roman" w:hAnsi="Consolas" w:cs="Times New Roman"/>
          <w:color w:val="D4D4D4"/>
          <w:sz w:val="21"/>
          <w:szCs w:val="21"/>
          <w:lang w:val="en-US" w:eastAsia="en-US"/>
        </w:rPr>
        <w:t>;</w:t>
      </w:r>
    </w:p>
    <w:p w14:paraId="5B0489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typeof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'object'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580E22B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status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501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p>
    <w:p w14:paraId="3156965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61D2ECA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3CDF3C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Response handling</w:t>
      </w:r>
    </w:p>
    <w:p w14:paraId="3F0EC2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let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 xml:space="preserve"> = {</w:t>
      </w:r>
    </w:p>
    <w:p w14:paraId="343E4BA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status: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200</w:t>
      </w:r>
      <w:r w:rsidRPr="000402D1">
        <w:rPr>
          <w:rFonts w:ascii="Consolas" w:eastAsia="Times New Roman" w:hAnsi="Consolas" w:cs="Times New Roman"/>
          <w:color w:val="D4D4D4"/>
          <w:sz w:val="21"/>
          <w:szCs w:val="21"/>
          <w:lang w:val="en-US" w:eastAsia="en-US"/>
        </w:rPr>
        <w:t>,</w:t>
      </w:r>
    </w:p>
    <w:p w14:paraId="54E8B6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data:</w:t>
      </w:r>
      <w:r w:rsidRPr="000402D1">
        <w:rPr>
          <w:rFonts w:ascii="Consolas" w:eastAsia="Times New Roman" w:hAnsi="Consolas" w:cs="Times New Roman"/>
          <w:color w:val="D4D4D4"/>
          <w:sz w:val="21"/>
          <w:szCs w:val="21"/>
          <w:lang w:val="en-US" w:eastAsia="en-US"/>
        </w:rPr>
        <w:t xml:space="preserve"> [],</w:t>
      </w:r>
    </w:p>
    <w:p w14:paraId="7EA3E59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message: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null</w:t>
      </w:r>
    </w:p>
    <w:p w14:paraId="70AC1B8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5AA3C41"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3ED6547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F7344A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 xml:space="preserve"> = [];</w:t>
      </w:r>
    </w:p>
    <w:p w14:paraId="441E8CD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30D24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w:t>
      </w:r>
    </w:p>
    <w:p w14:paraId="0A36EA9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distinct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then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7D2F21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29EDFA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forEach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3F8096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"temperaturas"</w:t>
      </w:r>
      <w:r w:rsidRPr="000402D1">
        <w:rPr>
          <w:rFonts w:ascii="Consolas" w:eastAsia="Times New Roman" w:hAnsi="Consolas" w:cs="Times New Roman"/>
          <w:color w:val="D4D4D4"/>
          <w:sz w:val="21"/>
          <w:szCs w:val="21"/>
          <w:lang w:val="en-US" w:eastAsia="en-US"/>
        </w:rPr>
        <w:t>)</w:t>
      </w:r>
    </w:p>
    <w:p w14:paraId="6D8C88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find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 { </w:t>
      </w:r>
      <w:r w:rsidRPr="000402D1">
        <w:rPr>
          <w:rFonts w:ascii="Consolas" w:eastAsia="Times New Roman" w:hAnsi="Consolas" w:cs="Times New Roman"/>
          <w:color w:val="CE9178"/>
          <w:sz w:val="21"/>
          <w:szCs w:val="21"/>
          <w:lang w:val="en-US" w:eastAsia="en-US"/>
        </w:rPr>
        <w:t>"valor"</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"hora"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"_id"</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"hora"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batchSize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30000</w:t>
      </w:r>
      <w:r w:rsidRPr="000402D1">
        <w:rPr>
          <w:rFonts w:ascii="Consolas" w:eastAsia="Times New Roman" w:hAnsi="Consolas" w:cs="Times New Roman"/>
          <w:color w:val="D4D4D4"/>
          <w:sz w:val="21"/>
          <w:szCs w:val="21"/>
          <w:lang w:val="en-US" w:eastAsia="en-US"/>
        </w:rPr>
        <w:t>)</w:t>
      </w:r>
    </w:p>
    <w:p w14:paraId="43674EF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toArray</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w:t>
      </w:r>
    </w:p>
    <w:p w14:paraId="6D4E62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throw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731D2F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push</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series: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fecha: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w:t>
      </w:r>
      <w:r w:rsidRPr="000402D1">
        <w:rPr>
          <w:rFonts w:ascii="Consolas" w:eastAsia="Times New Roman" w:hAnsi="Consolas" w:cs="Times New Roman"/>
          <w:color w:val="D4D4D4"/>
          <w:sz w:val="21"/>
          <w:szCs w:val="21"/>
          <w:lang w:val="en-US" w:eastAsia="en-US"/>
        </w:rPr>
        <w:t xml:space="preserve"> });</w:t>
      </w:r>
    </w:p>
    <w:p w14:paraId="41A9EAF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EA6C07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lista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length</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fechas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length</w:t>
      </w:r>
      <w:r w:rsidRPr="000402D1">
        <w:rPr>
          <w:rFonts w:ascii="Consolas" w:eastAsia="Times New Roman" w:hAnsi="Consolas" w:cs="Times New Roman"/>
          <w:color w:val="D4D4D4"/>
          <w:sz w:val="21"/>
          <w:szCs w:val="21"/>
          <w:lang w:val="en-US" w:eastAsia="en-US"/>
        </w:rPr>
        <w:t>) {</w:t>
      </w:r>
    </w:p>
    <w:p w14:paraId="4E31A54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19ED37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'Mostrando ----****'</w:t>
      </w:r>
      <w:r w:rsidRPr="000402D1">
        <w:rPr>
          <w:rFonts w:ascii="Consolas" w:eastAsia="Times New Roman" w:hAnsi="Consolas" w:cs="Times New Roman"/>
          <w:color w:val="D4D4D4"/>
          <w:sz w:val="21"/>
          <w:szCs w:val="21"/>
          <w:lang w:eastAsia="en-US"/>
        </w:rPr>
        <w:t>);</w:t>
      </w:r>
    </w:p>
    <w:p w14:paraId="2524207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5</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series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length</w:t>
      </w:r>
      <w:r w:rsidRPr="000402D1">
        <w:rPr>
          <w:rFonts w:ascii="Consolas" w:eastAsia="Times New Roman" w:hAnsi="Consolas" w:cs="Times New Roman"/>
          <w:color w:val="D4D4D4"/>
          <w:sz w:val="21"/>
          <w:szCs w:val="21"/>
          <w:lang w:eastAsia="en-US"/>
        </w:rPr>
        <w:t>);</w:t>
      </w:r>
    </w:p>
    <w:p w14:paraId="75FDC4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5</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fecha</w:t>
      </w:r>
      <w:r w:rsidRPr="000402D1">
        <w:rPr>
          <w:rFonts w:ascii="Consolas" w:eastAsia="Times New Roman" w:hAnsi="Consolas" w:cs="Times New Roman"/>
          <w:color w:val="D4D4D4"/>
          <w:sz w:val="21"/>
          <w:szCs w:val="21"/>
          <w:lang w:eastAsia="en-US"/>
        </w:rPr>
        <w:t>);</w:t>
      </w:r>
    </w:p>
    <w:p w14:paraId="2377A5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res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json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lista</w:t>
      </w:r>
      <w:r w:rsidRPr="000402D1">
        <w:rPr>
          <w:rFonts w:ascii="Consolas" w:eastAsia="Times New Roman" w:hAnsi="Consolas" w:cs="Times New Roman"/>
          <w:color w:val="D4D4D4"/>
          <w:sz w:val="21"/>
          <w:szCs w:val="21"/>
          <w:lang w:eastAsia="en-US"/>
        </w:rPr>
        <w:t>);</w:t>
      </w:r>
    </w:p>
    <w:p w14:paraId="401C2D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close</w:t>
      </w:r>
      <w:r w:rsidRPr="000402D1">
        <w:rPr>
          <w:rFonts w:ascii="Consolas" w:eastAsia="Times New Roman" w:hAnsi="Consolas" w:cs="Times New Roman"/>
          <w:color w:val="D4D4D4"/>
          <w:sz w:val="21"/>
          <w:szCs w:val="21"/>
          <w:lang w:val="en-US" w:eastAsia="en-US"/>
        </w:rPr>
        <w:t>();</w:t>
      </w:r>
    </w:p>
    <w:p w14:paraId="1414E0C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00099C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217119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A0AF2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1163547"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5C06D40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D0239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catch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96620C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p>
    <w:p w14:paraId="4E051E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579BA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9F4283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46B7F23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9D4FEB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B3C12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A9E09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'mq7'</w:t>
      </w:r>
      <w:r w:rsidRPr="000402D1">
        <w:rPr>
          <w:rFonts w:ascii="Consolas" w:eastAsia="Times New Roman" w:hAnsi="Consolas" w:cs="Times New Roman"/>
          <w:color w:val="D4D4D4"/>
          <w:sz w:val="21"/>
          <w:szCs w:val="21"/>
          <w:lang w:val="en-US" w:eastAsia="en-US"/>
        </w:rPr>
        <w:t>)</w:t>
      </w:r>
    </w:p>
    <w:p w14:paraId="4BE8B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find</w:t>
      </w:r>
      <w:r w:rsidRPr="000402D1">
        <w:rPr>
          <w:rFonts w:ascii="Consolas" w:eastAsia="Times New Roman" w:hAnsi="Consolas" w:cs="Times New Roman"/>
          <w:color w:val="D4D4D4"/>
          <w:sz w:val="21"/>
          <w:szCs w:val="21"/>
          <w:lang w:val="en-US" w:eastAsia="en-US"/>
        </w:rPr>
        <w:t>()</w:t>
      </w:r>
    </w:p>
    <w:p w14:paraId="38DC9F8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toArray</w:t>
      </w:r>
      <w:r w:rsidRPr="000402D1">
        <w:rPr>
          <w:rFonts w:ascii="Consolas" w:eastAsia="Times New Roman" w:hAnsi="Consolas" w:cs="Times New Roman"/>
          <w:color w:val="D4D4D4"/>
          <w:sz w:val="21"/>
          <w:szCs w:val="21"/>
          <w:lang w:val="en-US" w:eastAsia="en-US"/>
        </w:rPr>
        <w:t>()</w:t>
      </w:r>
    </w:p>
    <w:p w14:paraId="02DFEDA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then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valores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3AD1F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valores</w:t>
      </w:r>
      <w:r w:rsidRPr="000402D1">
        <w:rPr>
          <w:rFonts w:ascii="Consolas" w:eastAsia="Times New Roman" w:hAnsi="Consolas" w:cs="Times New Roman"/>
          <w:color w:val="D4D4D4"/>
          <w:sz w:val="21"/>
          <w:szCs w:val="21"/>
          <w:lang w:val="en-US" w:eastAsia="en-US"/>
        </w:rPr>
        <w:t>;</w:t>
      </w:r>
    </w:p>
    <w:p w14:paraId="038CE11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response</w:t>
      </w:r>
      <w:r w:rsidRPr="000402D1">
        <w:rPr>
          <w:rFonts w:ascii="Consolas" w:eastAsia="Times New Roman" w:hAnsi="Consolas" w:cs="Times New Roman"/>
          <w:color w:val="D4D4D4"/>
          <w:sz w:val="21"/>
          <w:szCs w:val="21"/>
          <w:lang w:val="en-US" w:eastAsia="en-US"/>
        </w:rPr>
        <w:t>);</w:t>
      </w:r>
    </w:p>
    <w:p w14:paraId="4EA4C0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close</w:t>
      </w:r>
      <w:r w:rsidRPr="000402D1">
        <w:rPr>
          <w:rFonts w:ascii="Consolas" w:eastAsia="Times New Roman" w:hAnsi="Consolas" w:cs="Times New Roman"/>
          <w:color w:val="D4D4D4"/>
          <w:sz w:val="21"/>
          <w:szCs w:val="21"/>
          <w:lang w:val="en-US" w:eastAsia="en-US"/>
        </w:rPr>
        <w:t>();</w:t>
      </w:r>
    </w:p>
    <w:p w14:paraId="216D19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165C82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catch</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8BB88B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sendError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p>
    <w:p w14:paraId="7D7959C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3375299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0C85B3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16142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B4F4DA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'/monoxidosActual'</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0C64294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798FBE6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despues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1A87CE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despues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setSeconds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5</w:t>
      </w:r>
      <w:r w:rsidRPr="000402D1">
        <w:rPr>
          <w:rFonts w:ascii="Consolas" w:eastAsia="Times New Roman" w:hAnsi="Consolas" w:cs="Times New Roman"/>
          <w:color w:val="D4D4D4"/>
          <w:sz w:val="21"/>
          <w:szCs w:val="21"/>
          <w:lang w:val="en-US" w:eastAsia="en-US"/>
        </w:rPr>
        <w:t>);</w:t>
      </w:r>
    </w:p>
    <w:p w14:paraId="66F6E7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92ABC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hora1</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getHours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getMinutes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w:t>
      </w:r>
    </w:p>
    <w:p w14:paraId="677CBDE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eastAsia="en-US"/>
        </w:rPr>
        <w:t>hora2</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getHours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getMinutes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despues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getSeconds</w:t>
      </w:r>
      <w:r w:rsidRPr="000402D1">
        <w:rPr>
          <w:rFonts w:ascii="Consolas" w:eastAsia="Times New Roman" w:hAnsi="Consolas" w:cs="Times New Roman"/>
          <w:color w:val="D4D4D4"/>
          <w:sz w:val="21"/>
          <w:szCs w:val="21"/>
          <w:lang w:eastAsia="en-US"/>
        </w:rPr>
        <w:t>();</w:t>
      </w:r>
    </w:p>
    <w:p w14:paraId="378DFA7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console.log('Buscando con '+hora1+' y '+hora2);</w:t>
      </w:r>
    </w:p>
    <w:p w14:paraId="5CCEA6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ECC21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81D57C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db</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collection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'monoxidos'</w:t>
      </w:r>
      <w:r w:rsidRPr="00F64D4F">
        <w:rPr>
          <w:rFonts w:ascii="Consolas" w:eastAsia="Times New Roman" w:hAnsi="Consolas" w:cs="Times New Roman"/>
          <w:color w:val="D4D4D4"/>
          <w:sz w:val="21"/>
          <w:szCs w:val="21"/>
          <w:lang w:val="en-US" w:eastAsia="en-US"/>
        </w:rPr>
        <w:t>)</w:t>
      </w:r>
    </w:p>
    <w:p w14:paraId="18BD359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findOne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$gte: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$lte: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hora2</w:t>
      </w:r>
      <w:r w:rsidRPr="000402D1">
        <w:rPr>
          <w:rFonts w:ascii="Consolas" w:eastAsia="Times New Roman" w:hAnsi="Consolas" w:cs="Times New Roman"/>
          <w:color w:val="D4D4D4"/>
          <w:sz w:val="21"/>
          <w:szCs w:val="21"/>
          <w:lang w:eastAsia="en-US"/>
        </w:rPr>
        <w:t xml:space="preserve"> } }, {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"_id"</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0</w:t>
      </w:r>
      <w:r w:rsidRPr="000402D1">
        <w:rPr>
          <w:rFonts w:ascii="Consolas" w:eastAsia="Times New Roman" w:hAnsi="Consolas" w:cs="Times New Roman"/>
          <w:color w:val="D4D4D4"/>
          <w:sz w:val="21"/>
          <w:szCs w:val="21"/>
          <w:lang w:eastAsia="en-US"/>
        </w:rPr>
        <w:t xml:space="preserve"> },</w:t>
      </w:r>
    </w:p>
    <w:p w14:paraId="2DBE13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 {</w:t>
      </w:r>
    </w:p>
    <w:p w14:paraId="6FF996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throw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54FD49B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 console.log(result);</w:t>
      </w:r>
    </w:p>
    <w:p w14:paraId="140183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result</w:t>
      </w:r>
      <w:r w:rsidRPr="000402D1">
        <w:rPr>
          <w:rFonts w:ascii="Consolas" w:eastAsia="Times New Roman" w:hAnsi="Consolas" w:cs="Times New Roman"/>
          <w:color w:val="D4D4D4"/>
          <w:sz w:val="21"/>
          <w:szCs w:val="21"/>
          <w:lang w:val="en-US" w:eastAsia="en-US"/>
        </w:rPr>
        <w:t>);</w:t>
      </w:r>
    </w:p>
    <w:p w14:paraId="191A569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eastAsia="en-US"/>
        </w:rPr>
        <w:t>db</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close</w:t>
      </w:r>
      <w:r w:rsidRPr="00F64D4F">
        <w:rPr>
          <w:rFonts w:ascii="Consolas" w:eastAsia="Times New Roman" w:hAnsi="Consolas" w:cs="Times New Roman"/>
          <w:color w:val="D4D4D4"/>
          <w:sz w:val="21"/>
          <w:szCs w:val="21"/>
          <w:lang w:eastAsia="en-US"/>
        </w:rPr>
        <w:t>();</w:t>
      </w:r>
    </w:p>
    <w:p w14:paraId="2279A3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w:t>
      </w:r>
    </w:p>
    <w:p w14:paraId="2F77818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6B1A86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389681B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00FBEEFB"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5C0BB2F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w:t>
      </w:r>
    </w:p>
    <w:p w14:paraId="47DD151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608B4E"/>
          <w:sz w:val="21"/>
          <w:szCs w:val="21"/>
          <w:lang w:eastAsia="en-US"/>
        </w:rPr>
        <w:t>Se exportan las variables para que sean conocidas por Nodejs</w:t>
      </w:r>
    </w:p>
    <w:p w14:paraId="077E8E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w:t>
      </w:r>
    </w:p>
    <w:p w14:paraId="1D388B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D5784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'/apagar'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1922E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'LLego solicitud de apagado...'</w:t>
      </w:r>
      <w:r w:rsidRPr="000402D1">
        <w:rPr>
          <w:rFonts w:ascii="Consolas" w:eastAsia="Times New Roman" w:hAnsi="Consolas" w:cs="Times New Roman"/>
          <w:color w:val="D4D4D4"/>
          <w:sz w:val="21"/>
          <w:szCs w:val="21"/>
          <w:lang w:eastAsia="en-US"/>
        </w:rPr>
        <w:t>);</w:t>
      </w:r>
    </w:p>
    <w:p w14:paraId="1FFF0D9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control</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apagar</w:t>
      </w:r>
      <w:r w:rsidRPr="00F64D4F">
        <w:rPr>
          <w:rFonts w:ascii="Consolas" w:eastAsia="Times New Roman" w:hAnsi="Consolas" w:cs="Times New Roman"/>
          <w:color w:val="D4D4D4"/>
          <w:sz w:val="21"/>
          <w:szCs w:val="21"/>
          <w:lang w:eastAsia="en-US"/>
        </w:rPr>
        <w:t>();</w:t>
      </w:r>
    </w:p>
    <w:p w14:paraId="16B8F62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w:t>
      </w:r>
    </w:p>
    <w:p w14:paraId="50C90F8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C64F56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9CDCFE"/>
          <w:sz w:val="21"/>
          <w:szCs w:val="21"/>
          <w:lang w:eastAsia="en-US"/>
        </w:rPr>
        <w:t>router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get</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'/reiniciar'</w:t>
      </w:r>
      <w:r w:rsidRPr="00F64D4F">
        <w:rPr>
          <w:rFonts w:ascii="Consolas" w:eastAsia="Times New Roman" w:hAnsi="Consolas" w:cs="Times New Roman"/>
          <w:color w:val="D4D4D4"/>
          <w:sz w:val="21"/>
          <w:szCs w:val="21"/>
          <w:lang w:eastAsia="en-US"/>
        </w:rPr>
        <w:t>, (</w:t>
      </w:r>
      <w:r w:rsidRPr="00F64D4F">
        <w:rPr>
          <w:rFonts w:ascii="Consolas" w:eastAsia="Times New Roman" w:hAnsi="Consolas" w:cs="Times New Roman"/>
          <w:color w:val="9CDCFE"/>
          <w:sz w:val="21"/>
          <w:szCs w:val="21"/>
          <w:lang w:eastAsia="en-US"/>
        </w:rPr>
        <w:t>req</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=&gt;</w:t>
      </w:r>
      <w:r w:rsidRPr="00F64D4F">
        <w:rPr>
          <w:rFonts w:ascii="Consolas" w:eastAsia="Times New Roman" w:hAnsi="Consolas" w:cs="Times New Roman"/>
          <w:color w:val="D4D4D4"/>
          <w:sz w:val="21"/>
          <w:szCs w:val="21"/>
          <w:lang w:eastAsia="en-US"/>
        </w:rPr>
        <w:t xml:space="preserve"> {</w:t>
      </w:r>
    </w:p>
    <w:p w14:paraId="5827179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'Llego solicitud de reinicio...'</w:t>
      </w:r>
      <w:r w:rsidRPr="000402D1">
        <w:rPr>
          <w:rFonts w:ascii="Consolas" w:eastAsia="Times New Roman" w:hAnsi="Consolas" w:cs="Times New Roman"/>
          <w:color w:val="D4D4D4"/>
          <w:sz w:val="21"/>
          <w:szCs w:val="21"/>
          <w:lang w:eastAsia="en-US"/>
        </w:rPr>
        <w:t>);</w:t>
      </w:r>
    </w:p>
    <w:p w14:paraId="6EC16F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control</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reiniciar</w:t>
      </w:r>
      <w:r w:rsidRPr="000402D1">
        <w:rPr>
          <w:rFonts w:ascii="Consolas" w:eastAsia="Times New Roman" w:hAnsi="Consolas" w:cs="Times New Roman"/>
          <w:color w:val="D4D4D4"/>
          <w:sz w:val="21"/>
          <w:szCs w:val="21"/>
          <w:lang w:eastAsia="en-US"/>
        </w:rPr>
        <w:t>();</w:t>
      </w:r>
    </w:p>
    <w:p w14:paraId="0DCEF6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57D775E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FD2A7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rutas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router</w:t>
      </w:r>
      <w:r w:rsidRPr="000402D1">
        <w:rPr>
          <w:rFonts w:ascii="Consolas" w:eastAsia="Times New Roman" w:hAnsi="Consolas" w:cs="Times New Roman"/>
          <w:color w:val="D4D4D4"/>
          <w:sz w:val="21"/>
          <w:szCs w:val="21"/>
          <w:lang w:eastAsia="en-US"/>
        </w:rPr>
        <w:t>;</w:t>
      </w:r>
    </w:p>
    <w:p w14:paraId="37EF9C70" w14:textId="77777777" w:rsidR="00837B84" w:rsidRDefault="00837B84">
      <w:pPr>
        <w:rPr>
          <w:rFonts w:ascii="Trebuchet MS" w:eastAsia="Trebuchet MS" w:hAnsi="Trebuchet MS" w:cs="Trebuchet MS"/>
          <w:b/>
          <w:color w:val="666666"/>
          <w:sz w:val="28"/>
          <w:szCs w:val="28"/>
        </w:rPr>
      </w:pPr>
      <w:r>
        <w:rPr>
          <w:sz w:val="28"/>
          <w:szCs w:val="28"/>
        </w:rPr>
        <w:br w:type="page"/>
      </w:r>
    </w:p>
    <w:p w14:paraId="4F5DE93E" w14:textId="335751F3" w:rsidR="00837B84" w:rsidRPr="00DE4DF4" w:rsidRDefault="00837B84" w:rsidP="00837B84">
      <w:pPr>
        <w:pStyle w:val="Ttulo3"/>
        <w:rPr>
          <w:sz w:val="28"/>
          <w:szCs w:val="28"/>
        </w:rPr>
      </w:pPr>
      <w:bookmarkStart w:id="606" w:name="_Ref510707013"/>
      <w:bookmarkStart w:id="607" w:name="_Toc510799498"/>
      <w:r w:rsidRPr="00DE4DF4">
        <w:rPr>
          <w:sz w:val="28"/>
          <w:szCs w:val="28"/>
        </w:rPr>
        <w:lastRenderedPageBreak/>
        <w:t>Código Manejo de Arduino Mega y Arduino Nano  (placas.js)</w:t>
      </w:r>
      <w:bookmarkEnd w:id="606"/>
      <w:bookmarkEnd w:id="607"/>
    </w:p>
    <w:p w14:paraId="60C9D08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'express'</w:t>
      </w:r>
      <w:r w:rsidRPr="000402D1">
        <w:rPr>
          <w:rFonts w:ascii="Consolas" w:eastAsia="Times New Roman" w:hAnsi="Consolas" w:cs="Times New Roman"/>
          <w:color w:val="D4D4D4"/>
          <w:sz w:val="21"/>
          <w:szCs w:val="21"/>
          <w:lang w:val="en-US" w:eastAsia="en-US"/>
        </w:rPr>
        <w:t>);</w:t>
      </w:r>
    </w:p>
    <w:p w14:paraId="3952BA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express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Router</w:t>
      </w:r>
      <w:r w:rsidRPr="000402D1">
        <w:rPr>
          <w:rFonts w:ascii="Consolas" w:eastAsia="Times New Roman" w:hAnsi="Consolas" w:cs="Times New Roman"/>
          <w:color w:val="D4D4D4"/>
          <w:sz w:val="21"/>
          <w:szCs w:val="21"/>
          <w:lang w:val="en-US" w:eastAsia="en-US"/>
        </w:rPr>
        <w:t>();</w:t>
      </w:r>
    </w:p>
    <w:p w14:paraId="35B805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p>
    <w:p w14:paraId="6FB3E5E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ObjectID</w:t>
      </w:r>
      <w:r w:rsidRPr="000402D1">
        <w:rPr>
          <w:rFonts w:ascii="Consolas" w:eastAsia="Times New Roman" w:hAnsi="Consolas" w:cs="Times New Roman"/>
          <w:color w:val="D4D4D4"/>
          <w:sz w:val="21"/>
          <w:szCs w:val="21"/>
          <w:lang w:val="en-US" w:eastAsia="en-US"/>
        </w:rPr>
        <w:t>;</w:t>
      </w:r>
    </w:p>
    <w:p w14:paraId="6386E20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MINIMODISTANCIA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20</w:t>
      </w:r>
      <w:r w:rsidRPr="000402D1">
        <w:rPr>
          <w:rFonts w:ascii="Consolas" w:eastAsia="Times New Roman" w:hAnsi="Consolas" w:cs="Times New Roman"/>
          <w:color w:val="D4D4D4"/>
          <w:sz w:val="21"/>
          <w:szCs w:val="21"/>
          <w:lang w:val="en-US" w:eastAsia="en-US"/>
        </w:rPr>
        <w:t>;</w:t>
      </w:r>
    </w:p>
    <w:p w14:paraId="489AC332"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743F310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const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closure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748A7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MongoClient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connect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'mongodb://localhost:27017/sar'</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79505C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return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err</w:t>
      </w:r>
      <w:r w:rsidRPr="000402D1">
        <w:rPr>
          <w:rFonts w:ascii="Consolas" w:eastAsia="Times New Roman" w:hAnsi="Consolas" w:cs="Times New Roman"/>
          <w:color w:val="D4D4D4"/>
          <w:sz w:val="21"/>
          <w:szCs w:val="21"/>
          <w:lang w:val="en-US" w:eastAsia="en-US"/>
        </w:rPr>
        <w:t>);</w:t>
      </w:r>
    </w:p>
    <w:p w14:paraId="1B0443F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closure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p>
    <w:p w14:paraId="0DB036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C2293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15858AE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F2DD7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ports</w:t>
      </w:r>
      <w:r w:rsidRPr="000402D1">
        <w:rPr>
          <w:rFonts w:ascii="Consolas" w:eastAsia="Times New Roman" w:hAnsi="Consolas" w:cs="Times New Roman"/>
          <w:color w:val="D4D4D4"/>
          <w:sz w:val="21"/>
          <w:szCs w:val="21"/>
          <w:lang w:val="en-US" w:eastAsia="en-US"/>
        </w:rPr>
        <w:t xml:space="preserve"> = [{ </w:t>
      </w:r>
      <w:r w:rsidRPr="000402D1">
        <w:rPr>
          <w:rFonts w:ascii="Consolas" w:eastAsia="Times New Roman" w:hAnsi="Consolas" w:cs="Times New Roman"/>
          <w:color w:val="9CDCFE"/>
          <w:sz w:val="21"/>
          <w:szCs w:val="21"/>
          <w:lang w:val="en-US" w:eastAsia="en-US"/>
        </w:rPr>
        <w:t>id: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"/dev/ttyACM0"</w:t>
      </w:r>
      <w:r w:rsidRPr="000402D1">
        <w:rPr>
          <w:rFonts w:ascii="Consolas" w:eastAsia="Times New Roman" w:hAnsi="Consolas" w:cs="Times New Roman"/>
          <w:color w:val="D4D4D4"/>
          <w:sz w:val="21"/>
          <w:szCs w:val="21"/>
          <w:lang w:val="en-US" w:eastAsia="en-US"/>
        </w:rPr>
        <w:t xml:space="preserve"> },</w:t>
      </w:r>
    </w:p>
    <w:p w14:paraId="5CAA28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id: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"nano"</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port: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"/dev/ttyUSB0"</w:t>
      </w:r>
      <w:r w:rsidRPr="000402D1">
        <w:rPr>
          <w:rFonts w:ascii="Consolas" w:eastAsia="Times New Roman" w:hAnsi="Consolas" w:cs="Times New Roman"/>
          <w:color w:val="D4D4D4"/>
          <w:sz w:val="21"/>
          <w:szCs w:val="21"/>
          <w:lang w:val="en-US" w:eastAsia="en-US"/>
        </w:rPr>
        <w:t xml:space="preserve"> }</w:t>
      </w:r>
    </w:p>
    <w:p w14:paraId="06EA1D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5E8ACE3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E15C1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five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"johnny-five"</w:t>
      </w:r>
      <w:r w:rsidRPr="000402D1">
        <w:rPr>
          <w:rFonts w:ascii="Consolas" w:eastAsia="Times New Roman" w:hAnsi="Consolas" w:cs="Times New Roman"/>
          <w:color w:val="D4D4D4"/>
          <w:sz w:val="21"/>
          <w:szCs w:val="21"/>
          <w:lang w:val="en-US" w:eastAsia="en-US"/>
        </w:rPr>
        <w:t>);</w:t>
      </w:r>
    </w:p>
    <w:p w14:paraId="73AE8F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ABFDB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Boards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ports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"ready"</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7D4FC90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eastAsia="en-US"/>
        </w:rPr>
        <w:t>//Se enciende la placa</w:t>
      </w:r>
    </w:p>
    <w:p w14:paraId="78DF81C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p>
    <w:p w14:paraId="3183B6A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motor2</w:t>
      </w:r>
      <w:r w:rsidRPr="000402D1">
        <w:rPr>
          <w:rFonts w:ascii="Consolas" w:eastAsia="Times New Roman" w:hAnsi="Consolas" w:cs="Times New Roman"/>
          <w:color w:val="D4D4D4"/>
          <w:sz w:val="21"/>
          <w:szCs w:val="21"/>
          <w:lang w:eastAsia="en-US"/>
        </w:rPr>
        <w:t>;</w:t>
      </w:r>
    </w:p>
    <w:p w14:paraId="2502A6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motor3</w:t>
      </w:r>
      <w:r w:rsidRPr="000402D1">
        <w:rPr>
          <w:rFonts w:ascii="Consolas" w:eastAsia="Times New Roman" w:hAnsi="Consolas" w:cs="Times New Roman"/>
          <w:color w:val="D4D4D4"/>
          <w:sz w:val="21"/>
          <w:szCs w:val="21"/>
          <w:lang w:eastAsia="en-US"/>
        </w:rPr>
        <w:t>;</w:t>
      </w:r>
    </w:p>
    <w:p w14:paraId="71C1AA7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motor4</w:t>
      </w:r>
      <w:r w:rsidRPr="000402D1">
        <w:rPr>
          <w:rFonts w:ascii="Consolas" w:eastAsia="Times New Roman" w:hAnsi="Consolas" w:cs="Times New Roman"/>
          <w:color w:val="D4D4D4"/>
          <w:sz w:val="21"/>
          <w:szCs w:val="21"/>
          <w:lang w:eastAsia="en-US"/>
        </w:rPr>
        <w:t>;</w:t>
      </w:r>
    </w:p>
    <w:p w14:paraId="2DB593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9D896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configuro el sensor de monoxido</w:t>
      </w:r>
    </w:p>
    <w:p w14:paraId="7515483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//Se enciende la placa</w:t>
      </w:r>
    </w:p>
    <w:p w14:paraId="4C8126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sensor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Sensor</w:t>
      </w:r>
      <w:r w:rsidRPr="000402D1">
        <w:rPr>
          <w:rFonts w:ascii="Consolas" w:eastAsia="Times New Roman" w:hAnsi="Consolas" w:cs="Times New Roman"/>
          <w:color w:val="D4D4D4"/>
          <w:sz w:val="21"/>
          <w:szCs w:val="21"/>
          <w:lang w:val="en-US" w:eastAsia="en-US"/>
        </w:rPr>
        <w:t>({</w:t>
      </w:r>
    </w:p>
    <w:p w14:paraId="11BE1E33"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pin:</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CE9178"/>
          <w:sz w:val="21"/>
          <w:szCs w:val="21"/>
          <w:lang w:val="en-US" w:eastAsia="en-US"/>
        </w:rPr>
        <w:t>"A0"</w:t>
      </w:r>
      <w:r w:rsidRPr="00F64D4F">
        <w:rPr>
          <w:rFonts w:ascii="Consolas" w:eastAsia="Times New Roman" w:hAnsi="Consolas" w:cs="Times New Roman"/>
          <w:color w:val="D4D4D4"/>
          <w:sz w:val="21"/>
          <w:szCs w:val="21"/>
          <w:lang w:val="en-US" w:eastAsia="en-US"/>
        </w:rPr>
        <w:t>,</w:t>
      </w:r>
    </w:p>
    <w:p w14:paraId="459939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board:</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this</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byId</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"mega"</w:t>
      </w:r>
      <w:r w:rsidRPr="00F64D4F">
        <w:rPr>
          <w:rFonts w:ascii="Consolas" w:eastAsia="Times New Roman" w:hAnsi="Consolas" w:cs="Times New Roman"/>
          <w:color w:val="D4D4D4"/>
          <w:sz w:val="21"/>
          <w:szCs w:val="21"/>
          <w:lang w:val="en-US" w:eastAsia="en-US"/>
        </w:rPr>
        <w:t>),</w:t>
      </w:r>
    </w:p>
    <w:p w14:paraId="223D25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eastAsia="en-US"/>
        </w:rPr>
        <w:t>freq:</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1000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//Frecuencia en msg</w:t>
      </w:r>
    </w:p>
    <w:p w14:paraId="1EE4BD5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8401D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EAF03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//Configuro el sensor de temperatura</w:t>
      </w:r>
    </w:p>
    <w:p w14:paraId="7B1326A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Thermometer</w:t>
      </w:r>
      <w:r w:rsidRPr="000402D1">
        <w:rPr>
          <w:rFonts w:ascii="Consolas" w:eastAsia="Times New Roman" w:hAnsi="Consolas" w:cs="Times New Roman"/>
          <w:color w:val="D4D4D4"/>
          <w:sz w:val="21"/>
          <w:szCs w:val="21"/>
          <w:lang w:val="en-US" w:eastAsia="en-US"/>
        </w:rPr>
        <w:t>({</w:t>
      </w:r>
    </w:p>
    <w:p w14:paraId="28BE1C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"DS18B20"</w:t>
      </w:r>
      <w:r w:rsidRPr="000402D1">
        <w:rPr>
          <w:rFonts w:ascii="Consolas" w:eastAsia="Times New Roman" w:hAnsi="Consolas" w:cs="Times New Roman"/>
          <w:color w:val="D4D4D4"/>
          <w:sz w:val="21"/>
          <w:szCs w:val="21"/>
          <w:lang w:val="en-US" w:eastAsia="en-US"/>
        </w:rPr>
        <w:t>,</w:t>
      </w:r>
    </w:p>
    <w:p w14:paraId="20685E2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w:t>
      </w:r>
      <w:r w:rsidRPr="000402D1">
        <w:rPr>
          <w:rFonts w:ascii="Consolas" w:eastAsia="Times New Roman" w:hAnsi="Consolas" w:cs="Times New Roman"/>
          <w:color w:val="D4D4D4"/>
          <w:sz w:val="21"/>
          <w:szCs w:val="21"/>
          <w:lang w:val="en-US" w:eastAsia="en-US"/>
        </w:rPr>
        <w:t>,</w:t>
      </w:r>
    </w:p>
    <w:p w14:paraId="5EF1D9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"nano"</w:t>
      </w:r>
      <w:r w:rsidRPr="000402D1">
        <w:rPr>
          <w:rFonts w:ascii="Consolas" w:eastAsia="Times New Roman" w:hAnsi="Consolas" w:cs="Times New Roman"/>
          <w:color w:val="D4D4D4"/>
          <w:sz w:val="21"/>
          <w:szCs w:val="21"/>
          <w:lang w:val="en-US" w:eastAsia="en-US"/>
        </w:rPr>
        <w:t>)</w:t>
      </w:r>
    </w:p>
    <w:p w14:paraId="7F2D7A2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EB476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C412C2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GPS</w:t>
      </w:r>
      <w:r w:rsidRPr="000402D1">
        <w:rPr>
          <w:rFonts w:ascii="Consolas" w:eastAsia="Times New Roman" w:hAnsi="Consolas" w:cs="Times New Roman"/>
          <w:color w:val="D4D4D4"/>
          <w:sz w:val="21"/>
          <w:szCs w:val="21"/>
          <w:lang w:val="en-US" w:eastAsia="en-US"/>
        </w:rPr>
        <w:t>({</w:t>
      </w:r>
    </w:p>
    <w:p w14:paraId="2B4746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6875267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rx:</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15</w:t>
      </w:r>
      <w:r w:rsidRPr="000402D1">
        <w:rPr>
          <w:rFonts w:ascii="Consolas" w:eastAsia="Times New Roman" w:hAnsi="Consolas" w:cs="Times New Roman"/>
          <w:color w:val="D4D4D4"/>
          <w:sz w:val="21"/>
          <w:szCs w:val="21"/>
          <w:lang w:val="en-US" w:eastAsia="en-US"/>
        </w:rPr>
        <w:t>,</w:t>
      </w:r>
    </w:p>
    <w:p w14:paraId="7152130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tx:</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14</w:t>
      </w:r>
      <w:r w:rsidRPr="000402D1">
        <w:rPr>
          <w:rFonts w:ascii="Consolas" w:eastAsia="Times New Roman" w:hAnsi="Consolas" w:cs="Times New Roman"/>
          <w:color w:val="D4D4D4"/>
          <w:sz w:val="21"/>
          <w:szCs w:val="21"/>
          <w:lang w:val="en-US" w:eastAsia="en-US"/>
        </w:rPr>
        <w:t>,</w:t>
      </w:r>
    </w:p>
    <w:p w14:paraId="74AFCA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16F5B94D"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D4D4D4"/>
          <w:sz w:val="21"/>
          <w:szCs w:val="21"/>
          <w:lang w:eastAsia="en-US"/>
        </w:rPr>
        <w:t>}</w:t>
      </w:r>
    </w:p>
    <w:p w14:paraId="6BD282A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w:t>
      </w:r>
    </w:p>
    <w:p w14:paraId="05EA5B8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AC5A8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si latitud o longitud cambian</w:t>
      </w:r>
    </w:p>
    <w:p w14:paraId="5BE5BB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gps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on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"ready"</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function</w:t>
      </w:r>
      <w:r w:rsidRPr="000402D1">
        <w:rPr>
          <w:rFonts w:ascii="Consolas" w:eastAsia="Times New Roman" w:hAnsi="Consolas" w:cs="Times New Roman"/>
          <w:color w:val="D4D4D4"/>
          <w:sz w:val="21"/>
          <w:szCs w:val="21"/>
          <w:lang w:eastAsia="en-US"/>
        </w:rPr>
        <w:t xml:space="preserve"> () {</w:t>
      </w:r>
    </w:p>
    <w:p w14:paraId="17528F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"position"</w:t>
      </w:r>
      <w:r w:rsidRPr="000402D1">
        <w:rPr>
          <w:rFonts w:ascii="Consolas" w:eastAsia="Times New Roman" w:hAnsi="Consolas" w:cs="Times New Roman"/>
          <w:color w:val="D4D4D4"/>
          <w:sz w:val="21"/>
          <w:szCs w:val="21"/>
          <w:lang w:val="en-US" w:eastAsia="en-US"/>
        </w:rPr>
        <w:t>);</w:t>
      </w:r>
    </w:p>
    <w:p w14:paraId="554771A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latitude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w:t>
      </w:r>
    </w:p>
    <w:p w14:paraId="30E0759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longitude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w:t>
      </w:r>
    </w:p>
    <w:p w14:paraId="2E0B7B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altitude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w:t>
      </w:r>
    </w:p>
    <w:p w14:paraId="097C2B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B995F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5EC49E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'gps'</w:t>
      </w:r>
      <w:r w:rsidRPr="000402D1">
        <w:rPr>
          <w:rFonts w:ascii="Consolas" w:eastAsia="Times New Roman" w:hAnsi="Consolas" w:cs="Times New Roman"/>
          <w:color w:val="D4D4D4"/>
          <w:sz w:val="21"/>
          <w:szCs w:val="21"/>
          <w:lang w:val="en-US" w:eastAsia="en-US"/>
        </w:rPr>
        <w:t>)</w:t>
      </w:r>
    </w:p>
    <w:p w14:paraId="14DCEC8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insert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"latitude"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"longitude"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"altitude"</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 })</w:t>
      </w:r>
    </w:p>
    <w:p w14:paraId="7A6AD2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muestrasGPS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F12DD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muestra GPS'</w:t>
      </w:r>
      <w:r w:rsidRPr="000402D1">
        <w:rPr>
          <w:rFonts w:ascii="Consolas" w:eastAsia="Times New Roman" w:hAnsi="Consolas" w:cs="Times New Roman"/>
          <w:color w:val="D4D4D4"/>
          <w:sz w:val="21"/>
          <w:szCs w:val="21"/>
          <w:lang w:eastAsia="en-US"/>
        </w:rPr>
        <w:t>);</w:t>
      </w:r>
    </w:p>
    <w:p w14:paraId="41C144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2E66B3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350D0AF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GPS'</w:t>
      </w:r>
      <w:r w:rsidRPr="000402D1">
        <w:rPr>
          <w:rFonts w:ascii="Consolas" w:eastAsia="Times New Roman" w:hAnsi="Consolas" w:cs="Times New Roman"/>
          <w:color w:val="D4D4D4"/>
          <w:sz w:val="21"/>
          <w:szCs w:val="21"/>
          <w:lang w:eastAsia="en-US"/>
        </w:rPr>
        <w:t>);</w:t>
      </w:r>
    </w:p>
    <w:p w14:paraId="506AFF8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val="en-US" w:eastAsia="en-US"/>
        </w:rPr>
        <w:t>});</w:t>
      </w:r>
    </w:p>
    <w:p w14:paraId="33DA78D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F59FDC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A68E3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 If speed, course change log it</w:t>
      </w:r>
    </w:p>
    <w:p w14:paraId="44F71D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"navigation"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5725AB5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"navigation"</w:t>
      </w:r>
      <w:r w:rsidRPr="000402D1">
        <w:rPr>
          <w:rFonts w:ascii="Consolas" w:eastAsia="Times New Roman" w:hAnsi="Consolas" w:cs="Times New Roman"/>
          <w:color w:val="D4D4D4"/>
          <w:sz w:val="21"/>
          <w:szCs w:val="21"/>
          <w:lang w:val="en-US" w:eastAsia="en-US"/>
        </w:rPr>
        <w:t>);</w:t>
      </w:r>
    </w:p>
    <w:p w14:paraId="5B2C25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speed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w:t>
      </w:r>
    </w:p>
    <w:p w14:paraId="47A06B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  course  : "</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course</w:t>
      </w:r>
      <w:r w:rsidRPr="000402D1">
        <w:rPr>
          <w:rFonts w:ascii="Consolas" w:eastAsia="Times New Roman" w:hAnsi="Consolas" w:cs="Times New Roman"/>
          <w:color w:val="D4D4D4"/>
          <w:sz w:val="21"/>
          <w:szCs w:val="21"/>
          <w:lang w:val="en-US" w:eastAsia="en-US"/>
        </w:rPr>
        <w:t>);</w:t>
      </w:r>
    </w:p>
    <w:p w14:paraId="70375DE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171B8AF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'navegacion'</w:t>
      </w:r>
      <w:r w:rsidRPr="000402D1">
        <w:rPr>
          <w:rFonts w:ascii="Consolas" w:eastAsia="Times New Roman" w:hAnsi="Consolas" w:cs="Times New Roman"/>
          <w:color w:val="D4D4D4"/>
          <w:sz w:val="21"/>
          <w:szCs w:val="21"/>
          <w:lang w:val="en-US" w:eastAsia="en-US"/>
        </w:rPr>
        <w:t>)</w:t>
      </w:r>
    </w:p>
    <w:p w14:paraId="16AF0A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insert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"velocidad"</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"curso"</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course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"fecha"</w:t>
      </w:r>
      <w:r w:rsidRPr="000402D1">
        <w:rPr>
          <w:rFonts w:ascii="Consolas" w:eastAsia="Times New Roman" w:hAnsi="Consolas" w:cs="Times New Roman"/>
          <w:color w:val="9CDCFE"/>
          <w:sz w:val="21"/>
          <w:szCs w:val="21"/>
          <w:lang w:val="en-US" w:eastAsia="en-US"/>
        </w:rPr>
        <w: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 })</w:t>
      </w:r>
    </w:p>
    <w:p w14:paraId="542D431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muestrasGPS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77390C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muestra navegacion'</w:t>
      </w:r>
      <w:r w:rsidRPr="000402D1">
        <w:rPr>
          <w:rFonts w:ascii="Consolas" w:eastAsia="Times New Roman" w:hAnsi="Consolas" w:cs="Times New Roman"/>
          <w:color w:val="D4D4D4"/>
          <w:sz w:val="21"/>
          <w:szCs w:val="21"/>
          <w:lang w:eastAsia="en-US"/>
        </w:rPr>
        <w:t>);</w:t>
      </w:r>
    </w:p>
    <w:p w14:paraId="578566A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33BFD80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1CF69B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GPS'</w:t>
      </w:r>
      <w:r w:rsidRPr="000402D1">
        <w:rPr>
          <w:rFonts w:ascii="Consolas" w:eastAsia="Times New Roman" w:hAnsi="Consolas" w:cs="Times New Roman"/>
          <w:color w:val="D4D4D4"/>
          <w:sz w:val="21"/>
          <w:szCs w:val="21"/>
          <w:lang w:eastAsia="en-US"/>
        </w:rPr>
        <w:t>);</w:t>
      </w:r>
    </w:p>
    <w:p w14:paraId="6D16B3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1AFA775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15BFF2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FB8D3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093C49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//Configuro el sensor de proximidad en el pin 22</w:t>
      </w:r>
    </w:p>
    <w:p w14:paraId="6FEA373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Proximity</w:t>
      </w:r>
      <w:r w:rsidRPr="000402D1">
        <w:rPr>
          <w:rFonts w:ascii="Consolas" w:eastAsia="Times New Roman" w:hAnsi="Consolas" w:cs="Times New Roman"/>
          <w:color w:val="D4D4D4"/>
          <w:sz w:val="21"/>
          <w:szCs w:val="21"/>
          <w:lang w:val="en-US" w:eastAsia="en-US"/>
        </w:rPr>
        <w:t>({</w:t>
      </w:r>
    </w:p>
    <w:p w14:paraId="075508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643EA55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22</w:t>
      </w:r>
      <w:r w:rsidRPr="000402D1">
        <w:rPr>
          <w:rFonts w:ascii="Consolas" w:eastAsia="Times New Roman" w:hAnsi="Consolas" w:cs="Times New Roman"/>
          <w:color w:val="D4D4D4"/>
          <w:sz w:val="21"/>
          <w:szCs w:val="21"/>
          <w:lang w:val="en-US" w:eastAsia="en-US"/>
        </w:rPr>
        <w:t>,</w:t>
      </w:r>
    </w:p>
    <w:p w14:paraId="525AD0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0F5186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5B6BE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EC66B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proximityDerecho</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Proximity</w:t>
      </w:r>
      <w:r w:rsidRPr="000402D1">
        <w:rPr>
          <w:rFonts w:ascii="Consolas" w:eastAsia="Times New Roman" w:hAnsi="Consolas" w:cs="Times New Roman"/>
          <w:color w:val="D4D4D4"/>
          <w:sz w:val="21"/>
          <w:szCs w:val="21"/>
          <w:lang w:val="en-US" w:eastAsia="en-US"/>
        </w:rPr>
        <w:t>({</w:t>
      </w:r>
    </w:p>
    <w:p w14:paraId="7D1038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72518F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24</w:t>
      </w:r>
      <w:r w:rsidRPr="000402D1">
        <w:rPr>
          <w:rFonts w:ascii="Consolas" w:eastAsia="Times New Roman" w:hAnsi="Consolas" w:cs="Times New Roman"/>
          <w:color w:val="D4D4D4"/>
          <w:sz w:val="21"/>
          <w:szCs w:val="21"/>
          <w:lang w:val="en-US" w:eastAsia="en-US"/>
        </w:rPr>
        <w:t>,</w:t>
      </w:r>
    </w:p>
    <w:p w14:paraId="3DF377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470268"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D4D4D4"/>
          <w:sz w:val="21"/>
          <w:szCs w:val="21"/>
          <w:lang w:eastAsia="en-US"/>
        </w:rPr>
        <w:t>});</w:t>
      </w:r>
    </w:p>
    <w:p w14:paraId="7F3425F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EA0B0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proximityIzquierdo</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five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Proximity</w:t>
      </w:r>
      <w:r w:rsidRPr="000402D1">
        <w:rPr>
          <w:rFonts w:ascii="Consolas" w:eastAsia="Times New Roman" w:hAnsi="Consolas" w:cs="Times New Roman"/>
          <w:color w:val="D4D4D4"/>
          <w:sz w:val="21"/>
          <w:szCs w:val="21"/>
          <w:lang w:eastAsia="en-US"/>
        </w:rPr>
        <w:t>({</w:t>
      </w:r>
    </w:p>
    <w:p w14:paraId="45AA592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controller: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"HCSR04"</w:t>
      </w:r>
      <w:r w:rsidRPr="000402D1">
        <w:rPr>
          <w:rFonts w:ascii="Consolas" w:eastAsia="Times New Roman" w:hAnsi="Consolas" w:cs="Times New Roman"/>
          <w:color w:val="D4D4D4"/>
          <w:sz w:val="21"/>
          <w:szCs w:val="21"/>
          <w:lang w:val="en-US" w:eastAsia="en-US"/>
        </w:rPr>
        <w:t>,</w:t>
      </w:r>
    </w:p>
    <w:p w14:paraId="332AC9A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26</w:t>
      </w:r>
      <w:r w:rsidRPr="000402D1">
        <w:rPr>
          <w:rFonts w:ascii="Consolas" w:eastAsia="Times New Roman" w:hAnsi="Consolas" w:cs="Times New Roman"/>
          <w:color w:val="D4D4D4"/>
          <w:sz w:val="21"/>
          <w:szCs w:val="21"/>
          <w:lang w:val="en-US" w:eastAsia="en-US"/>
        </w:rPr>
        <w:t>,</w:t>
      </w:r>
    </w:p>
    <w:p w14:paraId="0B8673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02C2F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44FF58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2F5D22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distanciaAdelante</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w:t>
      </w:r>
    </w:p>
    <w:p w14:paraId="7B8ADD7A"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195F98F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037B26B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268870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10</w:t>
      </w:r>
      <w:r w:rsidRPr="000402D1">
        <w:rPr>
          <w:rFonts w:ascii="Consolas" w:eastAsia="Times New Roman" w:hAnsi="Consolas" w:cs="Times New Roman"/>
          <w:color w:val="D4D4D4"/>
          <w:sz w:val="21"/>
          <w:szCs w:val="21"/>
          <w:lang w:val="en-US" w:eastAsia="en-US"/>
        </w:rPr>
        <w:t>,</w:t>
      </w:r>
    </w:p>
    <w:p w14:paraId="5B3D9B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7</w:t>
      </w:r>
      <w:r w:rsidRPr="000402D1">
        <w:rPr>
          <w:rFonts w:ascii="Consolas" w:eastAsia="Times New Roman" w:hAnsi="Consolas" w:cs="Times New Roman"/>
          <w:color w:val="D4D4D4"/>
          <w:sz w:val="21"/>
          <w:szCs w:val="21"/>
          <w:lang w:val="en-US" w:eastAsia="en-US"/>
        </w:rPr>
        <w:t>,</w:t>
      </w:r>
    </w:p>
    <w:p w14:paraId="6572F10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6</w:t>
      </w:r>
      <w:r w:rsidRPr="000402D1">
        <w:rPr>
          <w:rFonts w:ascii="Consolas" w:eastAsia="Times New Roman" w:hAnsi="Consolas" w:cs="Times New Roman"/>
          <w:color w:val="D4D4D4"/>
          <w:sz w:val="21"/>
          <w:szCs w:val="21"/>
          <w:lang w:val="en-US" w:eastAsia="en-US"/>
        </w:rPr>
        <w:t>,</w:t>
      </w:r>
    </w:p>
    <w:p w14:paraId="0595A4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58D5F36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2E8D71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5990918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A2BD1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1E1B31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1441522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11</w:t>
      </w:r>
      <w:r w:rsidRPr="000402D1">
        <w:rPr>
          <w:rFonts w:ascii="Consolas" w:eastAsia="Times New Roman" w:hAnsi="Consolas" w:cs="Times New Roman"/>
          <w:color w:val="D4D4D4"/>
          <w:sz w:val="21"/>
          <w:szCs w:val="21"/>
          <w:lang w:val="en-US" w:eastAsia="en-US"/>
        </w:rPr>
        <w:t>,</w:t>
      </w:r>
    </w:p>
    <w:p w14:paraId="28F9000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8</w:t>
      </w:r>
      <w:r w:rsidRPr="000402D1">
        <w:rPr>
          <w:rFonts w:ascii="Consolas" w:eastAsia="Times New Roman" w:hAnsi="Consolas" w:cs="Times New Roman"/>
          <w:color w:val="D4D4D4"/>
          <w:sz w:val="21"/>
          <w:szCs w:val="21"/>
          <w:lang w:val="en-US" w:eastAsia="en-US"/>
        </w:rPr>
        <w:t>,</w:t>
      </w:r>
    </w:p>
    <w:p w14:paraId="7381E06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9</w:t>
      </w:r>
      <w:r w:rsidRPr="000402D1">
        <w:rPr>
          <w:rFonts w:ascii="Consolas" w:eastAsia="Times New Roman" w:hAnsi="Consolas" w:cs="Times New Roman"/>
          <w:color w:val="D4D4D4"/>
          <w:sz w:val="21"/>
          <w:szCs w:val="21"/>
          <w:lang w:val="en-US" w:eastAsia="en-US"/>
        </w:rPr>
        <w:t>,</w:t>
      </w:r>
    </w:p>
    <w:p w14:paraId="588BD36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739B83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4C5CC66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E33847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96E25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5196BA9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1E805C1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13</w:t>
      </w:r>
      <w:r w:rsidRPr="000402D1">
        <w:rPr>
          <w:rFonts w:ascii="Consolas" w:eastAsia="Times New Roman" w:hAnsi="Consolas" w:cs="Times New Roman"/>
          <w:color w:val="D4D4D4"/>
          <w:sz w:val="21"/>
          <w:szCs w:val="21"/>
          <w:lang w:val="en-US" w:eastAsia="en-US"/>
        </w:rPr>
        <w:t>,</w:t>
      </w:r>
    </w:p>
    <w:p w14:paraId="3D59AB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5</w:t>
      </w:r>
      <w:r w:rsidRPr="000402D1">
        <w:rPr>
          <w:rFonts w:ascii="Consolas" w:eastAsia="Times New Roman" w:hAnsi="Consolas" w:cs="Times New Roman"/>
          <w:color w:val="D4D4D4"/>
          <w:sz w:val="21"/>
          <w:szCs w:val="21"/>
          <w:lang w:val="en-US" w:eastAsia="en-US"/>
        </w:rPr>
        <w:t>,</w:t>
      </w:r>
    </w:p>
    <w:p w14:paraId="3407FE5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4</w:t>
      </w:r>
      <w:r w:rsidRPr="000402D1">
        <w:rPr>
          <w:rFonts w:ascii="Consolas" w:eastAsia="Times New Roman" w:hAnsi="Consolas" w:cs="Times New Roman"/>
          <w:color w:val="D4D4D4"/>
          <w:sz w:val="21"/>
          <w:szCs w:val="21"/>
          <w:lang w:val="en-US" w:eastAsia="en-US"/>
        </w:rPr>
        <w:t>,</w:t>
      </w:r>
    </w:p>
    <w:p w14:paraId="31B51D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0C2C61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D9D6B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B2AB99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11E0A4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five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4EC9B0"/>
          <w:sz w:val="21"/>
          <w:szCs w:val="21"/>
          <w:lang w:val="en-US" w:eastAsia="en-US"/>
        </w:rPr>
        <w:t>Motor</w:t>
      </w:r>
      <w:r w:rsidRPr="000402D1">
        <w:rPr>
          <w:rFonts w:ascii="Consolas" w:eastAsia="Times New Roman" w:hAnsi="Consolas" w:cs="Times New Roman"/>
          <w:color w:val="D4D4D4"/>
          <w:sz w:val="21"/>
          <w:szCs w:val="21"/>
          <w:lang w:val="en-US" w:eastAsia="en-US"/>
        </w:rPr>
        <w:t>({</w:t>
      </w:r>
    </w:p>
    <w:p w14:paraId="287C2EE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pins:</w:t>
      </w:r>
      <w:r w:rsidRPr="000402D1">
        <w:rPr>
          <w:rFonts w:ascii="Consolas" w:eastAsia="Times New Roman" w:hAnsi="Consolas" w:cs="Times New Roman"/>
          <w:color w:val="D4D4D4"/>
          <w:sz w:val="21"/>
          <w:szCs w:val="21"/>
          <w:lang w:val="en-US" w:eastAsia="en-US"/>
        </w:rPr>
        <w:t xml:space="preserve"> {</w:t>
      </w:r>
    </w:p>
    <w:p w14:paraId="3F1F9B3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pwm:</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12</w:t>
      </w:r>
      <w:r w:rsidRPr="000402D1">
        <w:rPr>
          <w:rFonts w:ascii="Consolas" w:eastAsia="Times New Roman" w:hAnsi="Consolas" w:cs="Times New Roman"/>
          <w:color w:val="D4D4D4"/>
          <w:sz w:val="21"/>
          <w:szCs w:val="21"/>
          <w:lang w:val="en-US" w:eastAsia="en-US"/>
        </w:rPr>
        <w:t>,</w:t>
      </w:r>
    </w:p>
    <w:p w14:paraId="3A91BA1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2</w:t>
      </w:r>
      <w:r w:rsidRPr="000402D1">
        <w:rPr>
          <w:rFonts w:ascii="Consolas" w:eastAsia="Times New Roman" w:hAnsi="Consolas" w:cs="Times New Roman"/>
          <w:color w:val="D4D4D4"/>
          <w:sz w:val="21"/>
          <w:szCs w:val="21"/>
          <w:lang w:val="en-US" w:eastAsia="en-US"/>
        </w:rPr>
        <w:t>,</w:t>
      </w:r>
    </w:p>
    <w:p w14:paraId="039DA2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cdir: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B5CEA8"/>
          <w:sz w:val="21"/>
          <w:szCs w:val="21"/>
          <w:lang w:val="en-US" w:eastAsia="en-US"/>
        </w:rPr>
        <w:t>3</w:t>
      </w:r>
      <w:r w:rsidRPr="000402D1">
        <w:rPr>
          <w:rFonts w:ascii="Consolas" w:eastAsia="Times New Roman" w:hAnsi="Consolas" w:cs="Times New Roman"/>
          <w:color w:val="D4D4D4"/>
          <w:sz w:val="21"/>
          <w:szCs w:val="21"/>
          <w:lang w:val="en-US" w:eastAsia="en-US"/>
        </w:rPr>
        <w:t>,</w:t>
      </w:r>
    </w:p>
    <w:p w14:paraId="515EE3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board: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this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byId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"mega"</w:t>
      </w:r>
      <w:r w:rsidRPr="000402D1">
        <w:rPr>
          <w:rFonts w:ascii="Consolas" w:eastAsia="Times New Roman" w:hAnsi="Consolas" w:cs="Times New Roman"/>
          <w:color w:val="D4D4D4"/>
          <w:sz w:val="21"/>
          <w:szCs w:val="21"/>
          <w:lang w:val="en-US" w:eastAsia="en-US"/>
        </w:rPr>
        <w:t>)</w:t>
      </w:r>
    </w:p>
    <w:p w14:paraId="40552A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1E4594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6E62F21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4ED8EB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 {</w:t>
      </w:r>
    </w:p>
    <w:p w14:paraId="08896E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1B6F8A8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2121256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0FA465D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30E2B9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04EF59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D595A5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//Muestro la temperatura</w:t>
      </w:r>
    </w:p>
    <w:p w14:paraId="17ECCBB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"change"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725050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val="en-US" w:eastAsia="en-US"/>
        </w:rPr>
        <w:t>//console.log(this.celsius + "°C");</w:t>
      </w:r>
    </w:p>
    <w:p w14:paraId="0E2EEA9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608B4E"/>
          <w:sz w:val="21"/>
          <w:szCs w:val="21"/>
          <w:lang w:eastAsia="en-US"/>
        </w:rPr>
        <w:t>//Agregado para generar hora</w:t>
      </w:r>
    </w:p>
    <w:p w14:paraId="38EB8EA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Date</w:t>
      </w:r>
      <w:r w:rsidRPr="000402D1">
        <w:rPr>
          <w:rFonts w:ascii="Consolas" w:eastAsia="Times New Roman" w:hAnsi="Consolas" w:cs="Times New Roman"/>
          <w:color w:val="D4D4D4"/>
          <w:sz w:val="21"/>
          <w:szCs w:val="21"/>
          <w:lang w:eastAsia="en-US"/>
        </w:rPr>
        <w:t>();</w:t>
      </w:r>
    </w:p>
    <w:p w14:paraId="3FCBB18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getHours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getMinutes</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getSeconds</w:t>
      </w:r>
      <w:r w:rsidRPr="000402D1">
        <w:rPr>
          <w:rFonts w:ascii="Consolas" w:eastAsia="Times New Roman" w:hAnsi="Consolas" w:cs="Times New Roman"/>
          <w:color w:val="D4D4D4"/>
          <w:sz w:val="21"/>
          <w:szCs w:val="21"/>
          <w:lang w:eastAsia="en-US"/>
        </w:rPr>
        <w:t>();</w:t>
      </w:r>
    </w:p>
    <w:p w14:paraId="04661E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fechaAlmacenar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getFullYear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getMonth</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B5CEA8"/>
          <w:sz w:val="21"/>
          <w:szCs w:val="21"/>
          <w:lang w:eastAsia="en-US"/>
        </w:rPr>
        <w:t>1</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getDate</w:t>
      </w:r>
      <w:r w:rsidRPr="000402D1">
        <w:rPr>
          <w:rFonts w:ascii="Consolas" w:eastAsia="Times New Roman" w:hAnsi="Consolas" w:cs="Times New Roman"/>
          <w:color w:val="D4D4D4"/>
          <w:sz w:val="21"/>
          <w:szCs w:val="21"/>
          <w:lang w:eastAsia="en-US"/>
        </w:rPr>
        <w:t>();</w:t>
      </w:r>
    </w:p>
    <w:p w14:paraId="5CBC20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833771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96B9FBE"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db</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collection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'temperaturas'</w:t>
      </w:r>
      <w:r w:rsidRPr="00F64D4F">
        <w:rPr>
          <w:rFonts w:ascii="Consolas" w:eastAsia="Times New Roman" w:hAnsi="Consolas" w:cs="Times New Roman"/>
          <w:color w:val="D4D4D4"/>
          <w:sz w:val="21"/>
          <w:szCs w:val="21"/>
          <w:lang w:val="en-US" w:eastAsia="en-US"/>
        </w:rPr>
        <w:t>)</w:t>
      </w:r>
    </w:p>
    <w:p w14:paraId="20DC0A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insert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this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celsius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fechaAlmacenar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"fechaSys"</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ahora</w:t>
      </w:r>
      <w:r w:rsidRPr="000402D1">
        <w:rPr>
          <w:rFonts w:ascii="Consolas" w:eastAsia="Times New Roman" w:hAnsi="Consolas" w:cs="Times New Roman"/>
          <w:color w:val="D4D4D4"/>
          <w:sz w:val="21"/>
          <w:szCs w:val="21"/>
          <w:lang w:eastAsia="en-US"/>
        </w:rPr>
        <w:t xml:space="preserve"> })</w:t>
      </w:r>
    </w:p>
    <w:p w14:paraId="3484E4E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temperaturas</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694D2D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temperatura:'</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this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celsius</w:t>
      </w:r>
      <w:r w:rsidRPr="000402D1">
        <w:rPr>
          <w:rFonts w:ascii="Consolas" w:eastAsia="Times New Roman" w:hAnsi="Consolas" w:cs="Times New Roman"/>
          <w:color w:val="D4D4D4"/>
          <w:sz w:val="21"/>
          <w:szCs w:val="21"/>
          <w:lang w:eastAsia="en-US"/>
        </w:rPr>
        <w:t>);</w:t>
      </w:r>
    </w:p>
    <w:p w14:paraId="50CD11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db</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close</w:t>
      </w:r>
      <w:r w:rsidRPr="000402D1">
        <w:rPr>
          <w:rFonts w:ascii="Consolas" w:eastAsia="Times New Roman" w:hAnsi="Consolas" w:cs="Times New Roman"/>
          <w:color w:val="D4D4D4"/>
          <w:sz w:val="21"/>
          <w:szCs w:val="21"/>
          <w:lang w:eastAsia="en-US"/>
        </w:rPr>
        <w:t>();</w:t>
      </w:r>
    </w:p>
    <w:p w14:paraId="662C844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4DC3F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206A230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w:t>
      </w:r>
      <w:r w:rsidRPr="000402D1">
        <w:rPr>
          <w:rFonts w:ascii="Consolas" w:eastAsia="Times New Roman" w:hAnsi="Consolas" w:cs="Times New Roman"/>
          <w:color w:val="D4D4D4"/>
          <w:sz w:val="21"/>
          <w:szCs w:val="21"/>
          <w:lang w:eastAsia="en-US"/>
        </w:rPr>
        <w:t>);</w:t>
      </w:r>
    </w:p>
    <w:p w14:paraId="22CF256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FD9BF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F9638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20FD7E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7EC286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sensor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on</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"change"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function</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value</w:t>
      </w:r>
      <w:r w:rsidRPr="00F64D4F">
        <w:rPr>
          <w:rFonts w:ascii="Consolas" w:eastAsia="Times New Roman" w:hAnsi="Consolas" w:cs="Times New Roman"/>
          <w:color w:val="D4D4D4"/>
          <w:sz w:val="21"/>
          <w:szCs w:val="21"/>
          <w:lang w:eastAsia="en-US"/>
        </w:rPr>
        <w:t>) {</w:t>
      </w:r>
    </w:p>
    <w:p w14:paraId="79D7FBE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connection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DE85F2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new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Date</w:t>
      </w:r>
      <w:r w:rsidRPr="000402D1">
        <w:rPr>
          <w:rFonts w:ascii="Consolas" w:eastAsia="Times New Roman" w:hAnsi="Consolas" w:cs="Times New Roman"/>
          <w:color w:val="D4D4D4"/>
          <w:sz w:val="21"/>
          <w:szCs w:val="21"/>
          <w:lang w:val="en-US" w:eastAsia="en-US"/>
        </w:rPr>
        <w:t>();</w:t>
      </w:r>
    </w:p>
    <w:p w14:paraId="069753E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hora</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getHours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getMinutes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ahora</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getSeconds</w:t>
      </w:r>
      <w:r w:rsidRPr="000402D1">
        <w:rPr>
          <w:rFonts w:ascii="Consolas" w:eastAsia="Times New Roman" w:hAnsi="Consolas" w:cs="Times New Roman"/>
          <w:color w:val="D4D4D4"/>
          <w:sz w:val="21"/>
          <w:szCs w:val="21"/>
          <w:lang w:val="en-US" w:eastAsia="en-US"/>
        </w:rPr>
        <w:t>();</w:t>
      </w:r>
    </w:p>
    <w:p w14:paraId="7679AA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db</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collection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'monoxidos'</w:t>
      </w:r>
      <w:r w:rsidRPr="000402D1">
        <w:rPr>
          <w:rFonts w:ascii="Consolas" w:eastAsia="Times New Roman" w:hAnsi="Consolas" w:cs="Times New Roman"/>
          <w:color w:val="D4D4D4"/>
          <w:sz w:val="21"/>
          <w:szCs w:val="21"/>
          <w:lang w:val="en-US" w:eastAsia="en-US"/>
        </w:rPr>
        <w:t>)</w:t>
      </w:r>
    </w:p>
    <w:p w14:paraId="3482F04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insert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"valor"</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sensor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scaleTo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2000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"fecha"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new</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Date</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E9178"/>
          <w:sz w:val="21"/>
          <w:szCs w:val="21"/>
          <w:lang w:eastAsia="en-US"/>
        </w:rPr>
        <w:t>"hora"</w:t>
      </w:r>
      <w:r w:rsidRPr="000402D1">
        <w:rPr>
          <w:rFonts w:ascii="Consolas" w:eastAsia="Times New Roman" w:hAnsi="Consolas" w:cs="Times New Roman"/>
          <w:color w:val="9CDCFE"/>
          <w:sz w:val="21"/>
          <w:szCs w:val="21"/>
          <w:lang w:eastAsia="en-US"/>
        </w:rPr>
        <w:t>:</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hora</w:t>
      </w:r>
      <w:r w:rsidRPr="000402D1">
        <w:rPr>
          <w:rFonts w:ascii="Consolas" w:eastAsia="Times New Roman" w:hAnsi="Consolas" w:cs="Times New Roman"/>
          <w:color w:val="D4D4D4"/>
          <w:sz w:val="21"/>
          <w:szCs w:val="21"/>
          <w:lang w:eastAsia="en-US"/>
        </w:rPr>
        <w:t xml:space="preserve"> })</w:t>
      </w:r>
    </w:p>
    <w:p w14:paraId="1E4852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then</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sensorMQ7</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57870F4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'Insertando MQ7'</w:t>
      </w:r>
      <w:r w:rsidRPr="000402D1">
        <w:rPr>
          <w:rFonts w:ascii="Consolas" w:eastAsia="Times New Roman" w:hAnsi="Consolas" w:cs="Times New Roman"/>
          <w:color w:val="D4D4D4"/>
          <w:sz w:val="21"/>
          <w:szCs w:val="21"/>
          <w:lang w:eastAsia="en-US"/>
        </w:rPr>
        <w:t>);</w:t>
      </w:r>
    </w:p>
    <w:p w14:paraId="7362D87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sensor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scaleTo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20</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B5CEA8"/>
          <w:sz w:val="21"/>
          <w:szCs w:val="21"/>
          <w:lang w:eastAsia="en-US"/>
        </w:rPr>
        <w:t>2000</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CE9178"/>
          <w:sz w:val="21"/>
          <w:szCs w:val="21"/>
          <w:lang w:eastAsia="en-US"/>
        </w:rPr>
        <w:t>'ppm'</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float</w:t>
      </w:r>
    </w:p>
    <w:p w14:paraId="3216F8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db</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close</w:t>
      </w:r>
      <w:r w:rsidRPr="000402D1">
        <w:rPr>
          <w:rFonts w:ascii="Consolas" w:eastAsia="Times New Roman" w:hAnsi="Consolas" w:cs="Times New Roman"/>
          <w:color w:val="D4D4D4"/>
          <w:sz w:val="21"/>
          <w:szCs w:val="21"/>
          <w:lang w:eastAsia="en-US"/>
        </w:rPr>
        <w:t>();</w:t>
      </w:r>
    </w:p>
    <w:p w14:paraId="3643DF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64ECD21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6C45E0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catch</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err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569CD6"/>
          <w:sz w:val="21"/>
          <w:szCs w:val="21"/>
          <w:lang w:eastAsia="en-US"/>
        </w:rPr>
        <w:t>=&gt;</w:t>
      </w:r>
      <w:r w:rsidRPr="000402D1">
        <w:rPr>
          <w:rFonts w:ascii="Consolas" w:eastAsia="Times New Roman" w:hAnsi="Consolas" w:cs="Times New Roman"/>
          <w:color w:val="D4D4D4"/>
          <w:sz w:val="21"/>
          <w:szCs w:val="21"/>
          <w:lang w:eastAsia="en-US"/>
        </w:rPr>
        <w:t xml:space="preserve"> {</w:t>
      </w:r>
    </w:p>
    <w:p w14:paraId="4FC7538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'Error al insertar valores de mq7'</w:t>
      </w:r>
      <w:r w:rsidRPr="000402D1">
        <w:rPr>
          <w:rFonts w:ascii="Consolas" w:eastAsia="Times New Roman" w:hAnsi="Consolas" w:cs="Times New Roman"/>
          <w:color w:val="D4D4D4"/>
          <w:sz w:val="21"/>
          <w:szCs w:val="21"/>
          <w:lang w:eastAsia="en-US"/>
        </w:rPr>
        <w:t>);</w:t>
      </w:r>
    </w:p>
    <w:p w14:paraId="2CDB85F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CAED8C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5ABF1CC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p>
    <w:p w14:paraId="70C04AC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C015C2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608B4E"/>
          <w:sz w:val="21"/>
          <w:szCs w:val="21"/>
          <w:lang w:eastAsia="en-US"/>
        </w:rPr>
        <w:t>// Si se generan modificaciones en la distancia de objetos, paran o avanzan los motores</w:t>
      </w:r>
    </w:p>
    <w:p w14:paraId="7B39364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"change"</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 {</w:t>
      </w:r>
    </w:p>
    <w:p w14:paraId="5CE45A7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3F709B2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proximityAdelante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cm</w:t>
      </w:r>
      <w:r w:rsidRPr="000402D1">
        <w:rPr>
          <w:rFonts w:ascii="Consolas" w:eastAsia="Times New Roman" w:hAnsi="Consolas" w:cs="Times New Roman"/>
          <w:color w:val="D4D4D4"/>
          <w:sz w:val="21"/>
          <w:szCs w:val="21"/>
          <w:lang w:val="en-US" w:eastAsia="en-US"/>
        </w:rPr>
        <w:t xml:space="preserve"> &lt;= </w:t>
      </w:r>
      <w:r w:rsidRPr="000402D1">
        <w:rPr>
          <w:rFonts w:ascii="Consolas" w:eastAsia="Times New Roman" w:hAnsi="Consolas" w:cs="Times New Roman"/>
          <w:color w:val="9CDCFE"/>
          <w:sz w:val="21"/>
          <w:szCs w:val="21"/>
          <w:lang w:val="en-US" w:eastAsia="en-US"/>
        </w:rPr>
        <w:t>MINIMODISTANCIA</w:t>
      </w:r>
      <w:r w:rsidRPr="000402D1">
        <w:rPr>
          <w:rFonts w:ascii="Consolas" w:eastAsia="Times New Roman" w:hAnsi="Consolas" w:cs="Times New Roman"/>
          <w:color w:val="D4D4D4"/>
          <w:sz w:val="21"/>
          <w:szCs w:val="21"/>
          <w:lang w:val="en-US" w:eastAsia="en-US"/>
        </w:rPr>
        <w:t>) {</w:t>
      </w:r>
    </w:p>
    <w:p w14:paraId="5DFDA31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66603A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72A782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F57773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985A28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6B98A5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6FDB99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'/arriba'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2EC501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arriba'</w:t>
      </w:r>
      <w:r w:rsidRPr="000402D1">
        <w:rPr>
          <w:rFonts w:ascii="Consolas" w:eastAsia="Times New Roman" w:hAnsi="Consolas" w:cs="Times New Roman"/>
          <w:color w:val="D4D4D4"/>
          <w:sz w:val="21"/>
          <w:szCs w:val="21"/>
          <w:lang w:eastAsia="en-US"/>
        </w:rPr>
        <w:t>);</w:t>
      </w:r>
    </w:p>
    <w:p w14:paraId="56CB5E8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C586C0"/>
          <w:sz w:val="21"/>
          <w:szCs w:val="21"/>
          <w:lang w:eastAsia="en-US"/>
        </w:rPr>
        <w:t>if</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proximityAdelante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&gt; </w:t>
      </w:r>
      <w:r w:rsidRPr="000402D1">
        <w:rPr>
          <w:rFonts w:ascii="Consolas" w:eastAsia="Times New Roman" w:hAnsi="Consolas" w:cs="Times New Roman"/>
          <w:color w:val="9CDCFE"/>
          <w:sz w:val="21"/>
          <w:szCs w:val="21"/>
          <w:lang w:eastAsia="en-US"/>
        </w:rPr>
        <w:t>MINIMODISTANCIA</w:t>
      </w:r>
      <w:r w:rsidRPr="000402D1">
        <w:rPr>
          <w:rFonts w:ascii="Consolas" w:eastAsia="Times New Roman" w:hAnsi="Consolas" w:cs="Times New Roman"/>
          <w:color w:val="D4D4D4"/>
          <w:sz w:val="21"/>
          <w:szCs w:val="21"/>
          <w:lang w:eastAsia="en-US"/>
        </w:rPr>
        <w:t>) {</w:t>
      </w:r>
    </w:p>
    <w:p w14:paraId="52F68E4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57BD11D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0B6202A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A0BA3B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3B93A8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AC3531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2257D43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1E758F5C"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res</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json</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"{'error':'objeto adelante'}"</w:t>
      </w:r>
      <w:r w:rsidRPr="00F64D4F">
        <w:rPr>
          <w:rFonts w:ascii="Consolas" w:eastAsia="Times New Roman" w:hAnsi="Consolas" w:cs="Times New Roman"/>
          <w:color w:val="D4D4D4"/>
          <w:sz w:val="21"/>
          <w:szCs w:val="21"/>
          <w:lang w:val="en-US" w:eastAsia="en-US"/>
        </w:rPr>
        <w:t>);</w:t>
      </w:r>
    </w:p>
    <w:p w14:paraId="1F0991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val="en-US" w:eastAsia="en-US"/>
        </w:rPr>
        <w:t>}</w:t>
      </w:r>
    </w:p>
    <w:p w14:paraId="4D21422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FF3EF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1C32C62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2E7F02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router</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DCDCAA"/>
          <w:sz w:val="21"/>
          <w:szCs w:val="21"/>
          <w:lang w:val="en-US" w:eastAsia="en-US"/>
        </w:rPr>
        <w:t>get</w:t>
      </w:r>
      <w:r w:rsidRPr="00F64D4F">
        <w:rPr>
          <w:rFonts w:ascii="Consolas" w:eastAsia="Times New Roman" w:hAnsi="Consolas" w:cs="Times New Roman"/>
          <w:color w:val="D4D4D4"/>
          <w:sz w:val="21"/>
          <w:szCs w:val="21"/>
          <w:lang w:val="en-US" w:eastAsia="en-US"/>
        </w:rPr>
        <w:t>(</w:t>
      </w:r>
      <w:r w:rsidRPr="00F64D4F">
        <w:rPr>
          <w:rFonts w:ascii="Consolas" w:eastAsia="Times New Roman" w:hAnsi="Consolas" w:cs="Times New Roman"/>
          <w:color w:val="CE9178"/>
          <w:sz w:val="21"/>
          <w:szCs w:val="21"/>
          <w:lang w:val="en-US" w:eastAsia="en-US"/>
        </w:rPr>
        <w:t>'/izquierda'</w:t>
      </w:r>
      <w:r w:rsidRPr="00F64D4F">
        <w:rPr>
          <w:rFonts w:ascii="Consolas" w:eastAsia="Times New Roman" w:hAnsi="Consolas" w:cs="Times New Roman"/>
          <w:color w:val="D4D4D4"/>
          <w:sz w:val="21"/>
          <w:szCs w:val="21"/>
          <w:lang w:val="en-US" w:eastAsia="en-US"/>
        </w:rPr>
        <w:t>, (</w:t>
      </w:r>
      <w:r w:rsidRPr="00F64D4F">
        <w:rPr>
          <w:rFonts w:ascii="Consolas" w:eastAsia="Times New Roman" w:hAnsi="Consolas" w:cs="Times New Roman"/>
          <w:color w:val="9CDCFE"/>
          <w:sz w:val="21"/>
          <w:szCs w:val="21"/>
          <w:lang w:val="en-US" w:eastAsia="en-US"/>
        </w:rPr>
        <w:t>req</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val="en-US" w:eastAsia="en-US"/>
        </w:rPr>
        <w:t>res</w:t>
      </w:r>
      <w:r w:rsidRPr="00F64D4F">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569CD6"/>
          <w:sz w:val="21"/>
          <w:szCs w:val="21"/>
          <w:lang w:val="en-US" w:eastAsia="en-US"/>
        </w:rPr>
        <w:t>=&gt;</w:t>
      </w:r>
      <w:r w:rsidRPr="00F64D4F">
        <w:rPr>
          <w:rFonts w:ascii="Consolas" w:eastAsia="Times New Roman" w:hAnsi="Consolas" w:cs="Times New Roman"/>
          <w:color w:val="D4D4D4"/>
          <w:sz w:val="21"/>
          <w:szCs w:val="21"/>
          <w:lang w:val="en-US" w:eastAsia="en-US"/>
        </w:rPr>
        <w:t xml:space="preserve"> {</w:t>
      </w:r>
    </w:p>
    <w:p w14:paraId="76F4CDE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izquierda'</w:t>
      </w:r>
      <w:r w:rsidRPr="000402D1">
        <w:rPr>
          <w:rFonts w:ascii="Consolas" w:eastAsia="Times New Roman" w:hAnsi="Consolas" w:cs="Times New Roman"/>
          <w:color w:val="D4D4D4"/>
          <w:sz w:val="21"/>
          <w:szCs w:val="21"/>
          <w:lang w:eastAsia="en-US"/>
        </w:rPr>
        <w:t>);</w:t>
      </w:r>
    </w:p>
    <w:p w14:paraId="288CDB0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json</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"ok"</w:t>
      </w:r>
      <w:r w:rsidRPr="00F64D4F">
        <w:rPr>
          <w:rFonts w:ascii="Consolas" w:eastAsia="Times New Roman" w:hAnsi="Consolas" w:cs="Times New Roman"/>
          <w:color w:val="D4D4D4"/>
          <w:sz w:val="21"/>
          <w:szCs w:val="21"/>
          <w:lang w:eastAsia="en-US"/>
        </w:rPr>
        <w:t>);</w:t>
      </w:r>
    </w:p>
    <w:p w14:paraId="3EBC9F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654EFF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229AFD3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2EF13E5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77F13FC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D28D3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259865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F82E9E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'/derecha'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3C54354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derecha'</w:t>
      </w:r>
      <w:r w:rsidRPr="000402D1">
        <w:rPr>
          <w:rFonts w:ascii="Consolas" w:eastAsia="Times New Roman" w:hAnsi="Consolas" w:cs="Times New Roman"/>
          <w:color w:val="D4D4D4"/>
          <w:sz w:val="21"/>
          <w:szCs w:val="21"/>
          <w:lang w:eastAsia="en-US"/>
        </w:rPr>
        <w:t>);</w:t>
      </w:r>
    </w:p>
    <w:p w14:paraId="058C05D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reverse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255</w:t>
      </w:r>
      <w:r w:rsidRPr="000402D1">
        <w:rPr>
          <w:rFonts w:ascii="Consolas" w:eastAsia="Times New Roman" w:hAnsi="Consolas" w:cs="Times New Roman"/>
          <w:color w:val="D4D4D4"/>
          <w:sz w:val="21"/>
          <w:szCs w:val="21"/>
          <w:lang w:eastAsia="en-US"/>
        </w:rPr>
        <w:t>);</w:t>
      </w:r>
    </w:p>
    <w:p w14:paraId="67C99D7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3CA9CDB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5944F0B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forward</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4D4830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7B2E9B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15BC49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350125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'/abajo'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1DBBED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'Accionando abajo'</w:t>
      </w:r>
      <w:r w:rsidRPr="000402D1">
        <w:rPr>
          <w:rFonts w:ascii="Consolas" w:eastAsia="Times New Roman" w:hAnsi="Consolas" w:cs="Times New Roman"/>
          <w:color w:val="D4D4D4"/>
          <w:sz w:val="21"/>
          <w:szCs w:val="21"/>
          <w:lang w:eastAsia="en-US"/>
        </w:rPr>
        <w:t>);</w:t>
      </w:r>
    </w:p>
    <w:p w14:paraId="4635ED7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DE4C0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motor1</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reverse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B5CEA8"/>
          <w:sz w:val="21"/>
          <w:szCs w:val="21"/>
          <w:lang w:eastAsia="en-US"/>
        </w:rPr>
        <w:t>255</w:t>
      </w:r>
      <w:r w:rsidRPr="000402D1">
        <w:rPr>
          <w:rFonts w:ascii="Consolas" w:eastAsia="Times New Roman" w:hAnsi="Consolas" w:cs="Times New Roman"/>
          <w:color w:val="D4D4D4"/>
          <w:sz w:val="21"/>
          <w:szCs w:val="21"/>
          <w:lang w:eastAsia="en-US"/>
        </w:rPr>
        <w:t>);</w:t>
      </w:r>
    </w:p>
    <w:p w14:paraId="6BA6E04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7BF6A53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402CE30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reverse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255</w:t>
      </w:r>
      <w:r w:rsidRPr="000402D1">
        <w:rPr>
          <w:rFonts w:ascii="Consolas" w:eastAsia="Times New Roman" w:hAnsi="Consolas" w:cs="Times New Roman"/>
          <w:color w:val="D4D4D4"/>
          <w:sz w:val="21"/>
          <w:szCs w:val="21"/>
          <w:lang w:val="en-US" w:eastAsia="en-US"/>
        </w:rPr>
        <w:t>);</w:t>
      </w:r>
    </w:p>
    <w:p w14:paraId="150F733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CC3EAB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5310FB6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D894E5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79075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6C0979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'/stop'</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4293038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'deteniendo'</w:t>
      </w:r>
      <w:r w:rsidRPr="000402D1">
        <w:rPr>
          <w:rFonts w:ascii="Consolas" w:eastAsia="Times New Roman" w:hAnsi="Consolas" w:cs="Times New Roman"/>
          <w:color w:val="D4D4D4"/>
          <w:sz w:val="21"/>
          <w:szCs w:val="21"/>
          <w:lang w:val="en-US" w:eastAsia="en-US"/>
        </w:rPr>
        <w:t>);</w:t>
      </w:r>
    </w:p>
    <w:p w14:paraId="1CFBC364"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motor1</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0183894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motor2</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2E363A3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motor3</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716521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motor4</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stop</w:t>
      </w:r>
      <w:r w:rsidRPr="000402D1">
        <w:rPr>
          <w:rFonts w:ascii="Consolas" w:eastAsia="Times New Roman" w:hAnsi="Consolas" w:cs="Times New Roman"/>
          <w:color w:val="D4D4D4"/>
          <w:sz w:val="21"/>
          <w:szCs w:val="21"/>
          <w:lang w:val="en-US" w:eastAsia="en-US"/>
        </w:rPr>
        <w:t>();</w:t>
      </w:r>
    </w:p>
    <w:p w14:paraId="4FB02FD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"ok"</w:t>
      </w:r>
      <w:r w:rsidRPr="000402D1">
        <w:rPr>
          <w:rFonts w:ascii="Consolas" w:eastAsia="Times New Roman" w:hAnsi="Consolas" w:cs="Times New Roman"/>
          <w:color w:val="D4D4D4"/>
          <w:sz w:val="21"/>
          <w:szCs w:val="21"/>
          <w:lang w:val="en-US" w:eastAsia="en-US"/>
        </w:rPr>
        <w:t>);</w:t>
      </w:r>
    </w:p>
    <w:p w14:paraId="35273E5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D8E77A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D910D6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'/ultrasonido'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0BCB43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9CDCFE"/>
          <w:sz w:val="21"/>
          <w:szCs w:val="21"/>
          <w:lang w:eastAsia="en-US"/>
        </w:rPr>
        <w:t>res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json</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ultrasonidoAdelante: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proximityAdelante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cm</w:t>
      </w:r>
      <w:r w:rsidRPr="00F64D4F">
        <w:rPr>
          <w:rFonts w:ascii="Consolas" w:eastAsia="Times New Roman" w:hAnsi="Consolas" w:cs="Times New Roman"/>
          <w:color w:val="D4D4D4"/>
          <w:sz w:val="21"/>
          <w:szCs w:val="21"/>
          <w:lang w:eastAsia="en-US"/>
        </w:rPr>
        <w:t xml:space="preserve"> },</w:t>
      </w:r>
    </w:p>
    <w:p w14:paraId="425A5C8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ultrasonidoDerecho:</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proximityDerecho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w:t>
      </w:r>
    </w:p>
    <w:p w14:paraId="1F9B6F0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ultrasonidoIzquierdo:</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9CDCFE"/>
          <w:sz w:val="21"/>
          <w:szCs w:val="21"/>
          <w:lang w:eastAsia="en-US"/>
        </w:rPr>
        <w:t>proximityIzquierdo</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cm</w:t>
      </w:r>
      <w:r w:rsidRPr="000402D1">
        <w:rPr>
          <w:rFonts w:ascii="Consolas" w:eastAsia="Times New Roman" w:hAnsi="Consolas" w:cs="Times New Roman"/>
          <w:color w:val="D4D4D4"/>
          <w:sz w:val="21"/>
          <w:szCs w:val="21"/>
          <w:lang w:eastAsia="en-US"/>
        </w:rPr>
        <w:t xml:space="preserve"> }</w:t>
      </w:r>
    </w:p>
    <w:p w14:paraId="28FEE87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4D4D4"/>
          <w:sz w:val="21"/>
          <w:szCs w:val="21"/>
          <w:lang w:val="en-US" w:eastAsia="en-US"/>
        </w:rPr>
        <w:t>]);</w:t>
      </w:r>
    </w:p>
    <w:p w14:paraId="5628C1F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74A53AE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1D18F8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'/gps'</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F7BFF3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32F9C9C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latitud: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latitude</w:t>
      </w:r>
      <w:r w:rsidRPr="000402D1">
        <w:rPr>
          <w:rFonts w:ascii="Consolas" w:eastAsia="Times New Roman" w:hAnsi="Consolas" w:cs="Times New Roman"/>
          <w:color w:val="D4D4D4"/>
          <w:sz w:val="21"/>
          <w:szCs w:val="21"/>
          <w:lang w:val="en-US" w:eastAsia="en-US"/>
        </w:rPr>
        <w:t>,</w:t>
      </w:r>
    </w:p>
    <w:p w14:paraId="33BEB3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longitud: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longitude</w:t>
      </w:r>
      <w:r w:rsidRPr="000402D1">
        <w:rPr>
          <w:rFonts w:ascii="Consolas" w:eastAsia="Times New Roman" w:hAnsi="Consolas" w:cs="Times New Roman"/>
          <w:color w:val="D4D4D4"/>
          <w:sz w:val="21"/>
          <w:szCs w:val="21"/>
          <w:lang w:val="en-US" w:eastAsia="en-US"/>
        </w:rPr>
        <w:t>,</w:t>
      </w:r>
    </w:p>
    <w:p w14:paraId="35E613CB"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altitud: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altitude</w:t>
      </w:r>
      <w:r w:rsidRPr="000402D1">
        <w:rPr>
          <w:rFonts w:ascii="Consolas" w:eastAsia="Times New Roman" w:hAnsi="Consolas" w:cs="Times New Roman"/>
          <w:color w:val="D4D4D4"/>
          <w:sz w:val="21"/>
          <w:szCs w:val="21"/>
          <w:lang w:val="en-US" w:eastAsia="en-US"/>
        </w:rPr>
        <w:t>,</w:t>
      </w:r>
    </w:p>
    <w:p w14:paraId="569211D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velocidad: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speed</w:t>
      </w:r>
      <w:r w:rsidRPr="000402D1">
        <w:rPr>
          <w:rFonts w:ascii="Consolas" w:eastAsia="Times New Roman" w:hAnsi="Consolas" w:cs="Times New Roman"/>
          <w:color w:val="D4D4D4"/>
          <w:sz w:val="21"/>
          <w:szCs w:val="21"/>
          <w:lang w:val="en-US" w:eastAsia="en-US"/>
        </w:rPr>
        <w:t>,</w:t>
      </w:r>
    </w:p>
    <w:p w14:paraId="3CC31655"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sat: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gps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sat</w:t>
      </w:r>
      <w:r w:rsidRPr="000402D1">
        <w:rPr>
          <w:rFonts w:ascii="Consolas" w:eastAsia="Times New Roman" w:hAnsi="Consolas" w:cs="Times New Roman"/>
          <w:color w:val="D4D4D4"/>
          <w:sz w:val="21"/>
          <w:szCs w:val="21"/>
          <w:lang w:val="en-US" w:eastAsia="en-US"/>
        </w:rPr>
        <w:t>,</w:t>
      </w:r>
    </w:p>
    <w:p w14:paraId="233CA1AF"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curso: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gps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9CDCFE"/>
          <w:sz w:val="21"/>
          <w:szCs w:val="21"/>
          <w:lang w:val="en-US" w:eastAsia="en-US"/>
        </w:rPr>
        <w:t>course</w:t>
      </w:r>
      <w:r w:rsidRPr="00837B84">
        <w:rPr>
          <w:rFonts w:ascii="Consolas" w:eastAsia="Times New Roman" w:hAnsi="Consolas" w:cs="Times New Roman"/>
          <w:color w:val="D4D4D4"/>
          <w:sz w:val="21"/>
          <w:szCs w:val="21"/>
          <w:lang w:val="en-US" w:eastAsia="en-US"/>
        </w:rPr>
        <w:t>,</w:t>
      </w:r>
    </w:p>
    <w:p w14:paraId="68137224"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tiempo: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gps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9CDCFE"/>
          <w:sz w:val="21"/>
          <w:szCs w:val="21"/>
          <w:lang w:val="en-US" w:eastAsia="en-US"/>
        </w:rPr>
        <w:t>time</w:t>
      </w:r>
    </w:p>
    <w:p w14:paraId="4D0EB86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8C6164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4D4D4"/>
          <w:sz w:val="21"/>
          <w:szCs w:val="21"/>
          <w:lang w:val="en-US" w:eastAsia="en-US"/>
        </w:rPr>
        <w:t>});</w:t>
      </w:r>
    </w:p>
    <w:p w14:paraId="72514BC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33D3FA2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'/temperatura'</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6630E90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json</w:t>
      </w:r>
      <w:r w:rsidRPr="000402D1">
        <w:rPr>
          <w:rFonts w:ascii="Consolas" w:eastAsia="Times New Roman" w:hAnsi="Consolas" w:cs="Times New Roman"/>
          <w:color w:val="D4D4D4"/>
          <w:sz w:val="21"/>
          <w:szCs w:val="21"/>
          <w:lang w:val="en-US" w:eastAsia="en-US"/>
        </w:rPr>
        <w:t>({</w:t>
      </w:r>
    </w:p>
    <w:p w14:paraId="7D67E4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temperatura:</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thermometer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celsius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unidad:</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E9178"/>
          <w:sz w:val="21"/>
          <w:szCs w:val="21"/>
          <w:lang w:val="en-US" w:eastAsia="en-US"/>
        </w:rPr>
        <w:t>"celsius"</w:t>
      </w:r>
    </w:p>
    <w:p w14:paraId="15A5411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lastRenderedPageBreak/>
        <w:t xml:space="preserve">        });</w:t>
      </w:r>
    </w:p>
    <w:p w14:paraId="7FBDB10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p>
    <w:p w14:paraId="2B3DCF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7D525AA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router</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get</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'/monoxido'</w:t>
      </w:r>
      <w:r w:rsidRPr="000402D1">
        <w:rPr>
          <w:rFonts w:ascii="Consolas" w:eastAsia="Times New Roman" w:hAnsi="Consolas" w:cs="Times New Roman"/>
          <w:color w:val="D4D4D4"/>
          <w:sz w:val="21"/>
          <w:szCs w:val="21"/>
          <w:lang w:val="en-US" w:eastAsia="en-US"/>
        </w:rPr>
        <w:t>, (</w:t>
      </w:r>
      <w:r w:rsidRPr="000402D1">
        <w:rPr>
          <w:rFonts w:ascii="Consolas" w:eastAsia="Times New Roman" w:hAnsi="Consolas" w:cs="Times New Roman"/>
          <w:color w:val="9CDCFE"/>
          <w:sz w:val="21"/>
          <w:szCs w:val="21"/>
          <w:lang w:val="en-US" w:eastAsia="en-US"/>
        </w:rPr>
        <w:t>req</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res</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=&gt;</w:t>
      </w:r>
      <w:r w:rsidRPr="000402D1">
        <w:rPr>
          <w:rFonts w:ascii="Consolas" w:eastAsia="Times New Roman" w:hAnsi="Consolas" w:cs="Times New Roman"/>
          <w:color w:val="D4D4D4"/>
          <w:sz w:val="21"/>
          <w:szCs w:val="21"/>
          <w:lang w:val="en-US" w:eastAsia="en-US"/>
        </w:rPr>
        <w:t xml:space="preserve"> {</w:t>
      </w:r>
    </w:p>
    <w:p w14:paraId="5B6BACDA"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207840">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res</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DCDCAA"/>
          <w:sz w:val="21"/>
          <w:szCs w:val="21"/>
          <w:lang w:val="en-US" w:eastAsia="en-US"/>
        </w:rPr>
        <w:t>json</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monoxido:</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sensor</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DCDCAA"/>
          <w:sz w:val="21"/>
          <w:szCs w:val="21"/>
          <w:lang w:val="en-US" w:eastAsia="en-US"/>
        </w:rPr>
        <w:t>scaleTo</w:t>
      </w:r>
      <w:r w:rsidRPr="00837B84">
        <w:rPr>
          <w:rFonts w:ascii="Consolas" w:eastAsia="Times New Roman" w:hAnsi="Consolas" w:cs="Times New Roman"/>
          <w:color w:val="D4D4D4"/>
          <w:sz w:val="21"/>
          <w:szCs w:val="21"/>
          <w:lang w:val="en-US" w:eastAsia="en-US"/>
        </w:rPr>
        <w:t>([</w:t>
      </w:r>
      <w:r w:rsidRPr="00837B84">
        <w:rPr>
          <w:rFonts w:ascii="Consolas" w:eastAsia="Times New Roman" w:hAnsi="Consolas" w:cs="Times New Roman"/>
          <w:color w:val="B5CEA8"/>
          <w:sz w:val="21"/>
          <w:szCs w:val="21"/>
          <w:lang w:val="en-US" w:eastAsia="en-US"/>
        </w:rPr>
        <w:t>20</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B5CEA8"/>
          <w:sz w:val="21"/>
          <w:szCs w:val="21"/>
          <w:lang w:val="en-US" w:eastAsia="en-US"/>
        </w:rPr>
        <w:t>2000</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9CDCFE"/>
          <w:sz w:val="21"/>
          <w:szCs w:val="21"/>
          <w:lang w:val="en-US" w:eastAsia="en-US"/>
        </w:rPr>
        <w:t>unidad:</w:t>
      </w:r>
      <w:r w:rsidRPr="00837B84">
        <w:rPr>
          <w:rFonts w:ascii="Consolas" w:eastAsia="Times New Roman" w:hAnsi="Consolas" w:cs="Times New Roman"/>
          <w:color w:val="D4D4D4"/>
          <w:sz w:val="21"/>
          <w:szCs w:val="21"/>
          <w:lang w:val="en-US" w:eastAsia="en-US"/>
        </w:rPr>
        <w:t xml:space="preserve"> </w:t>
      </w:r>
      <w:r w:rsidRPr="00837B84">
        <w:rPr>
          <w:rFonts w:ascii="Consolas" w:eastAsia="Times New Roman" w:hAnsi="Consolas" w:cs="Times New Roman"/>
          <w:color w:val="CE9178"/>
          <w:sz w:val="21"/>
          <w:szCs w:val="21"/>
          <w:lang w:val="en-US" w:eastAsia="en-US"/>
        </w:rPr>
        <w:t>"ppm"</w:t>
      </w:r>
      <w:r w:rsidRPr="00837B84">
        <w:rPr>
          <w:rFonts w:ascii="Consolas" w:eastAsia="Times New Roman" w:hAnsi="Consolas" w:cs="Times New Roman"/>
          <w:color w:val="D4D4D4"/>
          <w:sz w:val="21"/>
          <w:szCs w:val="21"/>
          <w:lang w:val="en-US" w:eastAsia="en-US"/>
        </w:rPr>
        <w:t xml:space="preserve"> });</w:t>
      </w:r>
    </w:p>
    <w:p w14:paraId="4CD3036E"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val="en-US" w:eastAsia="en-US"/>
        </w:rPr>
        <w:t xml:space="preserve">    </w:t>
      </w:r>
      <w:r w:rsidRPr="00207840">
        <w:rPr>
          <w:rFonts w:ascii="Consolas" w:eastAsia="Times New Roman" w:hAnsi="Consolas" w:cs="Times New Roman"/>
          <w:color w:val="D4D4D4"/>
          <w:sz w:val="21"/>
          <w:szCs w:val="21"/>
          <w:lang w:eastAsia="en-US"/>
        </w:rPr>
        <w:t>});</w:t>
      </w:r>
    </w:p>
    <w:p w14:paraId="563783CD"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AC83E71"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D4D4D4"/>
          <w:sz w:val="21"/>
          <w:szCs w:val="21"/>
          <w:lang w:eastAsia="en-US"/>
        </w:rPr>
        <w:t>});</w:t>
      </w:r>
    </w:p>
    <w:p w14:paraId="5F104F43"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BDB1DB"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4EC9B0"/>
          <w:sz w:val="21"/>
          <w:szCs w:val="21"/>
          <w:lang w:eastAsia="en-US"/>
        </w:rPr>
        <w:t>module</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4EC9B0"/>
          <w:sz w:val="21"/>
          <w:szCs w:val="21"/>
          <w:lang w:eastAsia="en-US"/>
        </w:rPr>
        <w:t>exports</w:t>
      </w:r>
      <w:r w:rsidRPr="00207840">
        <w:rPr>
          <w:rFonts w:ascii="Consolas" w:eastAsia="Times New Roman" w:hAnsi="Consolas" w:cs="Times New Roman"/>
          <w:color w:val="D4D4D4"/>
          <w:sz w:val="21"/>
          <w:szCs w:val="21"/>
          <w:lang w:eastAsia="en-US"/>
        </w:rPr>
        <w:t xml:space="preserve"> = </w:t>
      </w:r>
      <w:r w:rsidRPr="00207840">
        <w:rPr>
          <w:rFonts w:ascii="Consolas" w:eastAsia="Times New Roman" w:hAnsi="Consolas" w:cs="Times New Roman"/>
          <w:color w:val="9CDCFE"/>
          <w:sz w:val="21"/>
          <w:szCs w:val="21"/>
          <w:lang w:eastAsia="en-US"/>
        </w:rPr>
        <w:t>router</w:t>
      </w:r>
      <w:r w:rsidRPr="00207840">
        <w:rPr>
          <w:rFonts w:ascii="Consolas" w:eastAsia="Times New Roman" w:hAnsi="Consolas" w:cs="Times New Roman"/>
          <w:color w:val="D4D4D4"/>
          <w:sz w:val="21"/>
          <w:szCs w:val="21"/>
          <w:lang w:eastAsia="en-US"/>
        </w:rPr>
        <w:t>;</w:t>
      </w:r>
    </w:p>
    <w:p w14:paraId="7B5CE357"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58A7711" w14:textId="77777777" w:rsidR="00837B84" w:rsidRDefault="00837B84" w:rsidP="00837B84">
      <w:pPr>
        <w:pStyle w:val="Ttulo1"/>
      </w:pPr>
    </w:p>
    <w:p w14:paraId="1C06A7C3" w14:textId="77777777" w:rsidR="00837B84" w:rsidRDefault="00837B84" w:rsidP="00837B84">
      <w:pPr>
        <w:spacing w:after="160" w:line="259" w:lineRule="auto"/>
        <w:jc w:val="left"/>
        <w:rPr>
          <w:b/>
          <w:color w:val="434343"/>
          <w:sz w:val="32"/>
          <w:szCs w:val="32"/>
        </w:rPr>
      </w:pPr>
      <w:r>
        <w:br w:type="page"/>
      </w:r>
    </w:p>
    <w:p w14:paraId="465E9C7C" w14:textId="77777777" w:rsidR="00837B84" w:rsidRPr="00DE4DF4" w:rsidRDefault="00837B84" w:rsidP="00837B84">
      <w:pPr>
        <w:pStyle w:val="Ttulo3"/>
        <w:rPr>
          <w:sz w:val="28"/>
          <w:szCs w:val="28"/>
        </w:rPr>
      </w:pPr>
      <w:bookmarkStart w:id="608" w:name="_Toc510799499"/>
      <w:r w:rsidRPr="00DE4DF4">
        <w:rPr>
          <w:sz w:val="28"/>
          <w:szCs w:val="28"/>
        </w:rPr>
        <w:lastRenderedPageBreak/>
        <w:t>Código de Apagar y reiniciar (apagar.js)</w:t>
      </w:r>
      <w:bookmarkEnd w:id="608"/>
    </w:p>
    <w:p w14:paraId="36A627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Require child_process</w:t>
      </w:r>
    </w:p>
    <w:p w14:paraId="1F39B2EE"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exec</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'child_process'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exec</w:t>
      </w:r>
      <w:r w:rsidRPr="000402D1">
        <w:rPr>
          <w:rFonts w:ascii="Consolas" w:eastAsia="Times New Roman" w:hAnsi="Consolas" w:cs="Times New Roman"/>
          <w:color w:val="D4D4D4"/>
          <w:sz w:val="21"/>
          <w:szCs w:val="21"/>
          <w:lang w:val="en-US" w:eastAsia="en-US"/>
        </w:rPr>
        <w:t>;</w:t>
      </w:r>
    </w:p>
    <w:p w14:paraId="0392162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6697B4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608B4E"/>
          <w:sz w:val="21"/>
          <w:szCs w:val="21"/>
          <w:lang w:val="en-US" w:eastAsia="en-US"/>
        </w:rPr>
        <w:t>// Create shutdown function</w:t>
      </w:r>
    </w:p>
    <w:p w14:paraId="67AB8F89"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DCDCAA"/>
          <w:sz w:val="21"/>
          <w:szCs w:val="21"/>
          <w:lang w:val="en-US" w:eastAsia="en-US"/>
        </w:rPr>
        <w:t>require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'os'</w:t>
      </w:r>
      <w:r w:rsidRPr="000402D1">
        <w:rPr>
          <w:rFonts w:ascii="Consolas" w:eastAsia="Times New Roman" w:hAnsi="Consolas" w:cs="Times New Roman"/>
          <w:color w:val="D4D4D4"/>
          <w:sz w:val="21"/>
          <w:szCs w:val="21"/>
          <w:lang w:val="en-US" w:eastAsia="en-US"/>
        </w:rPr>
        <w:t>);</w:t>
      </w:r>
    </w:p>
    <w:p w14:paraId="3BAE69D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D1E31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apagar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shutdown</w:t>
      </w:r>
      <w:r w:rsidRPr="000402D1">
        <w:rPr>
          <w:rFonts w:ascii="Consolas" w:eastAsia="Times New Roman" w:hAnsi="Consolas" w:cs="Times New Roman"/>
          <w:color w:val="D4D4D4"/>
          <w:sz w:val="21"/>
          <w:szCs w:val="21"/>
          <w:lang w:val="en-US" w:eastAsia="en-US"/>
        </w:rPr>
        <w:t>() {</w:t>
      </w:r>
    </w:p>
    <w:p w14:paraId="7A67366A"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C586C0"/>
          <w:sz w:val="21"/>
          <w:szCs w:val="21"/>
          <w:lang w:val="en-US" w:eastAsia="en-US"/>
        </w:rPr>
        <w:t>if</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type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9CDCFE"/>
          <w:sz w:val="21"/>
          <w:szCs w:val="21"/>
          <w:lang w:val="en-US" w:eastAsia="en-US"/>
        </w:rPr>
        <w:t>os</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type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B5CEA8"/>
          <w:sz w:val="21"/>
          <w:szCs w:val="21"/>
          <w:lang w:val="en-US" w:eastAsia="en-US"/>
        </w:rPr>
        <w:t>0</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E9178"/>
          <w:sz w:val="21"/>
          <w:szCs w:val="21"/>
          <w:lang w:val="en-US" w:eastAsia="en-US"/>
        </w:rPr>
        <w:t>'w'</w:t>
      </w:r>
      <w:r w:rsidRPr="000402D1">
        <w:rPr>
          <w:rFonts w:ascii="Consolas" w:eastAsia="Times New Roman" w:hAnsi="Consolas" w:cs="Times New Roman"/>
          <w:color w:val="D4D4D4"/>
          <w:sz w:val="21"/>
          <w:szCs w:val="21"/>
          <w:lang w:val="en-US" w:eastAsia="en-US"/>
        </w:rPr>
        <w:t>) {</w:t>
      </w:r>
    </w:p>
    <w:p w14:paraId="649F6C07"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'Es windows'</w:t>
      </w:r>
      <w:r w:rsidRPr="000402D1">
        <w:rPr>
          <w:rFonts w:ascii="Consolas" w:eastAsia="Times New Roman" w:hAnsi="Consolas" w:cs="Times New Roman"/>
          <w:color w:val="D4D4D4"/>
          <w:sz w:val="21"/>
          <w:szCs w:val="21"/>
          <w:lang w:val="en-US" w:eastAsia="en-US"/>
        </w:rPr>
        <w:t>);</w:t>
      </w:r>
    </w:p>
    <w:p w14:paraId="53003B8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C586C0"/>
          <w:sz w:val="21"/>
          <w:szCs w:val="21"/>
          <w:lang w:val="en-US" w:eastAsia="en-US"/>
        </w:rPr>
        <w:t>else</w:t>
      </w:r>
      <w:r w:rsidRPr="000402D1">
        <w:rPr>
          <w:rFonts w:ascii="Consolas" w:eastAsia="Times New Roman" w:hAnsi="Consolas" w:cs="Times New Roman"/>
          <w:color w:val="D4D4D4"/>
          <w:sz w:val="21"/>
          <w:szCs w:val="21"/>
          <w:lang w:val="en-US" w:eastAsia="en-US"/>
        </w:rPr>
        <w:t xml:space="preserve"> {</w:t>
      </w:r>
    </w:p>
    <w:p w14:paraId="4AF9AFD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val="en-US" w:eastAsia="en-US"/>
        </w:rPr>
        <w:t xml:space="preserve">        </w:t>
      </w:r>
      <w:r w:rsidRPr="00F64D4F">
        <w:rPr>
          <w:rFonts w:ascii="Consolas" w:eastAsia="Times New Roman" w:hAnsi="Consolas" w:cs="Times New Roman"/>
          <w:color w:val="4EC9B0"/>
          <w:sz w:val="21"/>
          <w:szCs w:val="21"/>
          <w:lang w:eastAsia="en-US"/>
        </w:rPr>
        <w:t>console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log</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CE9178"/>
          <w:sz w:val="21"/>
          <w:szCs w:val="21"/>
          <w:lang w:eastAsia="en-US"/>
        </w:rPr>
        <w:t>'Es linux'</w:t>
      </w:r>
      <w:r w:rsidRPr="00F64D4F">
        <w:rPr>
          <w:rFonts w:ascii="Consolas" w:eastAsia="Times New Roman" w:hAnsi="Consolas" w:cs="Times New Roman"/>
          <w:color w:val="D4D4D4"/>
          <w:sz w:val="21"/>
          <w:szCs w:val="21"/>
          <w:lang w:eastAsia="en-US"/>
        </w:rPr>
        <w:t>);</w:t>
      </w:r>
    </w:p>
    <w:p w14:paraId="67DAE11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p>
    <w:p w14:paraId="52F9BBA5"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console</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log</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os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DCDCAA"/>
          <w:sz w:val="21"/>
          <w:szCs w:val="21"/>
          <w:lang w:eastAsia="en-US"/>
        </w:rPr>
        <w:t>type</w:t>
      </w:r>
      <w:r w:rsidRPr="00F64D4F">
        <w:rPr>
          <w:rFonts w:ascii="Consolas" w:eastAsia="Times New Roman" w:hAnsi="Consolas" w:cs="Times New Roman"/>
          <w:color w:val="D4D4D4"/>
          <w:sz w:val="21"/>
          <w:szCs w:val="21"/>
          <w:lang w:eastAsia="en-US"/>
        </w:rPr>
        <w:t>());</w:t>
      </w:r>
    </w:p>
    <w:p w14:paraId="51A07AB0"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F64D4F">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val="en-US" w:eastAsia="en-US"/>
        </w:rPr>
        <w:t>exec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'shutdown -h now'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error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w:t>
      </w:r>
    </w:p>
    <w:p w14:paraId="148F924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w:t>
      </w:r>
    </w:p>
    <w:p w14:paraId="62EC37B6"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B22339C"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569CD6"/>
          <w:sz w:val="21"/>
          <w:szCs w:val="21"/>
          <w:lang w:val="en-US" w:eastAsia="en-US"/>
        </w:rPr>
        <w:t>var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reiniciar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reiniciar</w:t>
      </w:r>
      <w:r w:rsidRPr="000402D1">
        <w:rPr>
          <w:rFonts w:ascii="Consolas" w:eastAsia="Times New Roman" w:hAnsi="Consolas" w:cs="Times New Roman"/>
          <w:color w:val="D4D4D4"/>
          <w:sz w:val="21"/>
          <w:szCs w:val="21"/>
          <w:lang w:val="en-US" w:eastAsia="en-US"/>
        </w:rPr>
        <w:t>() {</w:t>
      </w:r>
    </w:p>
    <w:p w14:paraId="0A22B022"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DCDCAA"/>
          <w:sz w:val="21"/>
          <w:szCs w:val="21"/>
          <w:lang w:val="en-US" w:eastAsia="en-US"/>
        </w:rPr>
        <w:t>exec</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CE9178"/>
          <w:sz w:val="21"/>
          <w:szCs w:val="21"/>
          <w:lang w:val="en-US" w:eastAsia="en-US"/>
        </w:rPr>
        <w:t>'shutdown -r now'</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569CD6"/>
          <w:sz w:val="21"/>
          <w:szCs w:val="21"/>
          <w:lang w:val="en-US" w:eastAsia="en-US"/>
        </w:rPr>
        <w:t>function</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error</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xml:space="preserve">, </w:t>
      </w:r>
      <w:r w:rsidRPr="000402D1">
        <w:rPr>
          <w:rFonts w:ascii="Consolas" w:eastAsia="Times New Roman" w:hAnsi="Consolas" w:cs="Times New Roman"/>
          <w:color w:val="9CDCFE"/>
          <w:sz w:val="21"/>
          <w:szCs w:val="21"/>
          <w:lang w:val="en-US" w:eastAsia="en-US"/>
        </w:rPr>
        <w:t>stderr</w:t>
      </w:r>
      <w:r w:rsidRPr="000402D1">
        <w:rPr>
          <w:rFonts w:ascii="Consolas" w:eastAsia="Times New Roman" w:hAnsi="Consolas" w:cs="Times New Roman"/>
          <w:color w:val="D4D4D4"/>
          <w:sz w:val="21"/>
          <w:szCs w:val="21"/>
          <w:lang w:val="en-US" w:eastAsia="en-US"/>
        </w:rPr>
        <w:t xml:space="preserve">) { </w:t>
      </w:r>
      <w:r w:rsidRPr="000402D1">
        <w:rPr>
          <w:rFonts w:ascii="Consolas" w:eastAsia="Times New Roman" w:hAnsi="Consolas" w:cs="Times New Roman"/>
          <w:color w:val="4EC9B0"/>
          <w:sz w:val="21"/>
          <w:szCs w:val="21"/>
          <w:lang w:val="en-US" w:eastAsia="en-US"/>
        </w:rPr>
        <w:t>console</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DCDCAA"/>
          <w:sz w:val="21"/>
          <w:szCs w:val="21"/>
          <w:lang w:val="en-US" w:eastAsia="en-US"/>
        </w:rPr>
        <w:t>log</w:t>
      </w:r>
      <w:r w:rsidRPr="000402D1">
        <w:rPr>
          <w:rFonts w:ascii="Consolas" w:eastAsia="Times New Roman" w:hAnsi="Consolas" w:cs="Times New Roman"/>
          <w:color w:val="D4D4D4"/>
          <w:sz w:val="21"/>
          <w:szCs w:val="21"/>
          <w:lang w:val="en-US" w:eastAsia="en-US"/>
        </w:rPr>
        <w:t>(</w:t>
      </w:r>
      <w:r w:rsidRPr="000402D1">
        <w:rPr>
          <w:rFonts w:ascii="Consolas" w:eastAsia="Times New Roman" w:hAnsi="Consolas" w:cs="Times New Roman"/>
          <w:color w:val="9CDCFE"/>
          <w:sz w:val="21"/>
          <w:szCs w:val="21"/>
          <w:lang w:val="en-US" w:eastAsia="en-US"/>
        </w:rPr>
        <w:t>stdout</w:t>
      </w:r>
      <w:r w:rsidRPr="000402D1">
        <w:rPr>
          <w:rFonts w:ascii="Consolas" w:eastAsia="Times New Roman" w:hAnsi="Consolas" w:cs="Times New Roman"/>
          <w:color w:val="D4D4D4"/>
          <w:sz w:val="21"/>
          <w:szCs w:val="21"/>
          <w:lang w:val="en-US" w:eastAsia="en-US"/>
        </w:rPr>
        <w:t>); });</w:t>
      </w:r>
    </w:p>
    <w:p w14:paraId="6FCBAE43"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73E93D18"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5D9AC3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569CD6"/>
          <w:sz w:val="21"/>
          <w:szCs w:val="21"/>
          <w:lang w:eastAsia="en-US"/>
        </w:rPr>
        <w:t>var</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569CD6"/>
          <w:sz w:val="21"/>
          <w:szCs w:val="21"/>
          <w:lang w:eastAsia="en-US"/>
        </w:rPr>
        <w:t>function</w:t>
      </w: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DCDCAA"/>
          <w:sz w:val="21"/>
          <w:szCs w:val="21"/>
          <w:lang w:eastAsia="en-US"/>
        </w:rPr>
        <w:t>saludar</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callback</w:t>
      </w:r>
      <w:r w:rsidRPr="000402D1">
        <w:rPr>
          <w:rFonts w:ascii="Consolas" w:eastAsia="Times New Roman" w:hAnsi="Consolas" w:cs="Times New Roman"/>
          <w:color w:val="D4D4D4"/>
          <w:sz w:val="21"/>
          <w:szCs w:val="21"/>
          <w:lang w:eastAsia="en-US"/>
        </w:rPr>
        <w:t>) {</w:t>
      </w:r>
    </w:p>
    <w:p w14:paraId="1AAFB1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 xml:space="preserve">    </w:t>
      </w:r>
      <w:r w:rsidRPr="000402D1">
        <w:rPr>
          <w:rFonts w:ascii="Consolas" w:eastAsia="Times New Roman" w:hAnsi="Consolas" w:cs="Times New Roman"/>
          <w:color w:val="4EC9B0"/>
          <w:sz w:val="21"/>
          <w:szCs w:val="21"/>
          <w:lang w:eastAsia="en-US"/>
        </w:rPr>
        <w:t>console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DCDCAA"/>
          <w:sz w:val="21"/>
          <w:szCs w:val="21"/>
          <w:lang w:eastAsia="en-US"/>
        </w:rPr>
        <w:t>log</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CE9178"/>
          <w:sz w:val="21"/>
          <w:szCs w:val="21"/>
          <w:lang w:eastAsia="en-US"/>
        </w:rPr>
        <w:t>'Hola desde apagar.js'</w:t>
      </w:r>
      <w:r w:rsidRPr="000402D1">
        <w:rPr>
          <w:rFonts w:ascii="Consolas" w:eastAsia="Times New Roman" w:hAnsi="Consolas" w:cs="Times New Roman"/>
          <w:color w:val="D4D4D4"/>
          <w:sz w:val="21"/>
          <w:szCs w:val="21"/>
          <w:lang w:eastAsia="en-US"/>
        </w:rPr>
        <w:t>);</w:t>
      </w:r>
    </w:p>
    <w:p w14:paraId="614BF6BF"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D4D4D4"/>
          <w:sz w:val="21"/>
          <w:szCs w:val="21"/>
          <w:lang w:eastAsia="en-US"/>
        </w:rPr>
        <w:t>}</w:t>
      </w:r>
    </w:p>
    <w:p w14:paraId="3A45F44C" w14:textId="77777777" w:rsidR="00837B84" w:rsidRPr="000402D1"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28B9EB91"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reiniciar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reiniciar</w:t>
      </w:r>
      <w:r w:rsidRPr="000402D1">
        <w:rPr>
          <w:rFonts w:ascii="Consolas" w:eastAsia="Times New Roman" w:hAnsi="Consolas" w:cs="Times New Roman"/>
          <w:color w:val="D4D4D4"/>
          <w:sz w:val="21"/>
          <w:szCs w:val="21"/>
          <w:lang w:eastAsia="en-US"/>
        </w:rPr>
        <w:t>;</w:t>
      </w:r>
    </w:p>
    <w:p w14:paraId="7F8ED8FD" w14:textId="77777777" w:rsidR="00837B84" w:rsidRPr="000402D1"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02D1">
        <w:rPr>
          <w:rFonts w:ascii="Consolas" w:eastAsia="Times New Roman" w:hAnsi="Consolas" w:cs="Times New Roman"/>
          <w:color w:val="4EC9B0"/>
          <w:sz w:val="21"/>
          <w:szCs w:val="21"/>
          <w:lang w:eastAsia="en-US"/>
        </w:rPr>
        <w:t>module</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4EC9B0"/>
          <w:sz w:val="21"/>
          <w:szCs w:val="21"/>
          <w:lang w:eastAsia="en-US"/>
        </w:rPr>
        <w:t>exports</w:t>
      </w:r>
      <w:r w:rsidRPr="000402D1">
        <w:rPr>
          <w:rFonts w:ascii="Consolas" w:eastAsia="Times New Roman" w:hAnsi="Consolas" w:cs="Times New Roman"/>
          <w:color w:val="D4D4D4"/>
          <w:sz w:val="21"/>
          <w:szCs w:val="21"/>
          <w:lang w:eastAsia="en-US"/>
        </w:rPr>
        <w:t>.</w:t>
      </w:r>
      <w:r w:rsidRPr="000402D1">
        <w:rPr>
          <w:rFonts w:ascii="Consolas" w:eastAsia="Times New Roman" w:hAnsi="Consolas" w:cs="Times New Roman"/>
          <w:color w:val="9CDCFE"/>
          <w:sz w:val="21"/>
          <w:szCs w:val="21"/>
          <w:lang w:eastAsia="en-US"/>
        </w:rPr>
        <w:t>apagar</w:t>
      </w:r>
      <w:r w:rsidRPr="000402D1">
        <w:rPr>
          <w:rFonts w:ascii="Consolas" w:eastAsia="Times New Roman" w:hAnsi="Consolas" w:cs="Times New Roman"/>
          <w:color w:val="D4D4D4"/>
          <w:sz w:val="21"/>
          <w:szCs w:val="21"/>
          <w:lang w:eastAsia="en-US"/>
        </w:rPr>
        <w:t xml:space="preserve"> = </w:t>
      </w:r>
      <w:r w:rsidRPr="000402D1">
        <w:rPr>
          <w:rFonts w:ascii="Consolas" w:eastAsia="Times New Roman" w:hAnsi="Consolas" w:cs="Times New Roman"/>
          <w:color w:val="9CDCFE"/>
          <w:sz w:val="21"/>
          <w:szCs w:val="21"/>
          <w:lang w:eastAsia="en-US"/>
        </w:rPr>
        <w:t>apagar</w:t>
      </w:r>
      <w:r w:rsidRPr="000402D1">
        <w:rPr>
          <w:rFonts w:ascii="Consolas" w:eastAsia="Times New Roman" w:hAnsi="Consolas" w:cs="Times New Roman"/>
          <w:color w:val="D4D4D4"/>
          <w:sz w:val="21"/>
          <w:szCs w:val="21"/>
          <w:lang w:eastAsia="en-US"/>
        </w:rPr>
        <w:t>;</w:t>
      </w:r>
    </w:p>
    <w:p w14:paraId="26274E69"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207840">
        <w:rPr>
          <w:rFonts w:ascii="Consolas" w:eastAsia="Times New Roman" w:hAnsi="Consolas" w:cs="Times New Roman"/>
          <w:color w:val="4EC9B0"/>
          <w:sz w:val="21"/>
          <w:szCs w:val="21"/>
          <w:lang w:eastAsia="en-US"/>
        </w:rPr>
        <w:t>module</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4EC9B0"/>
          <w:sz w:val="21"/>
          <w:szCs w:val="21"/>
          <w:lang w:eastAsia="en-US"/>
        </w:rPr>
        <w:t>exports</w:t>
      </w:r>
      <w:r w:rsidRPr="00207840">
        <w:rPr>
          <w:rFonts w:ascii="Consolas" w:eastAsia="Times New Roman" w:hAnsi="Consolas" w:cs="Times New Roman"/>
          <w:color w:val="D4D4D4"/>
          <w:sz w:val="21"/>
          <w:szCs w:val="21"/>
          <w:lang w:eastAsia="en-US"/>
        </w:rPr>
        <w:t>.</w:t>
      </w:r>
      <w:r w:rsidRPr="00207840">
        <w:rPr>
          <w:rFonts w:ascii="Consolas" w:eastAsia="Times New Roman" w:hAnsi="Consolas" w:cs="Times New Roman"/>
          <w:color w:val="9CDCFE"/>
          <w:sz w:val="21"/>
          <w:szCs w:val="21"/>
          <w:lang w:eastAsia="en-US"/>
        </w:rPr>
        <w:t>saludar</w:t>
      </w:r>
      <w:r w:rsidRPr="00207840">
        <w:rPr>
          <w:rFonts w:ascii="Consolas" w:eastAsia="Times New Roman" w:hAnsi="Consolas" w:cs="Times New Roman"/>
          <w:color w:val="D4D4D4"/>
          <w:sz w:val="21"/>
          <w:szCs w:val="21"/>
          <w:lang w:eastAsia="en-US"/>
        </w:rPr>
        <w:t xml:space="preserve"> = </w:t>
      </w:r>
      <w:r w:rsidRPr="00207840">
        <w:rPr>
          <w:rFonts w:ascii="Consolas" w:eastAsia="Times New Roman" w:hAnsi="Consolas" w:cs="Times New Roman"/>
          <w:color w:val="9CDCFE"/>
          <w:sz w:val="21"/>
          <w:szCs w:val="21"/>
          <w:lang w:eastAsia="en-US"/>
        </w:rPr>
        <w:t>saludar</w:t>
      </w:r>
      <w:r w:rsidRPr="00207840">
        <w:rPr>
          <w:rFonts w:ascii="Consolas" w:eastAsia="Times New Roman" w:hAnsi="Consolas" w:cs="Times New Roman"/>
          <w:color w:val="D4D4D4"/>
          <w:sz w:val="21"/>
          <w:szCs w:val="21"/>
          <w:lang w:eastAsia="en-US"/>
        </w:rPr>
        <w:t>;</w:t>
      </w:r>
    </w:p>
    <w:p w14:paraId="4CF7C638" w14:textId="77777777" w:rsidR="00837B84" w:rsidRPr="00207840"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87C3566" w14:textId="77777777" w:rsidR="00837B84" w:rsidRDefault="00837B84" w:rsidP="00837B84">
      <w:pPr>
        <w:pStyle w:val="Ttulo1"/>
      </w:pPr>
    </w:p>
    <w:p w14:paraId="301968D7" w14:textId="77777777" w:rsidR="00837B84" w:rsidRDefault="00837B84" w:rsidP="00837B84">
      <w:pPr>
        <w:spacing w:after="160" w:line="259" w:lineRule="auto"/>
        <w:jc w:val="left"/>
        <w:rPr>
          <w:b/>
          <w:color w:val="434343"/>
          <w:sz w:val="32"/>
          <w:szCs w:val="32"/>
        </w:rPr>
      </w:pPr>
      <w:r>
        <w:br w:type="page"/>
      </w:r>
    </w:p>
    <w:p w14:paraId="59D7D154" w14:textId="77777777" w:rsidR="00837B84" w:rsidRPr="00DE4DF4" w:rsidRDefault="00837B84" w:rsidP="00837B84">
      <w:pPr>
        <w:pStyle w:val="Ttulo2"/>
        <w:rPr>
          <w:b/>
          <w:sz w:val="32"/>
          <w:szCs w:val="32"/>
        </w:rPr>
      </w:pPr>
      <w:bookmarkStart w:id="609" w:name="_Toc510799500"/>
      <w:r w:rsidRPr="00DE4DF4">
        <w:rPr>
          <w:b/>
          <w:sz w:val="32"/>
          <w:szCs w:val="32"/>
        </w:rPr>
        <w:lastRenderedPageBreak/>
        <w:t>Códigos del lado del cliente</w:t>
      </w:r>
      <w:bookmarkEnd w:id="609"/>
    </w:p>
    <w:p w14:paraId="47865975" w14:textId="77777777" w:rsidR="00837B84" w:rsidRPr="00DE4DF4" w:rsidRDefault="00837B84" w:rsidP="00837B84">
      <w:pPr>
        <w:pStyle w:val="Ttulo3"/>
        <w:rPr>
          <w:sz w:val="28"/>
          <w:szCs w:val="28"/>
        </w:rPr>
      </w:pPr>
      <w:bookmarkStart w:id="610" w:name="_Toc510799501"/>
      <w:r w:rsidRPr="00DE4DF4">
        <w:rPr>
          <w:sz w:val="28"/>
          <w:szCs w:val="28"/>
        </w:rPr>
        <w:t>Código de Servicio Angular (servicio.ts)</w:t>
      </w:r>
      <w:bookmarkEnd w:id="610"/>
    </w:p>
    <w:p w14:paraId="0822C47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Gps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'./Gps'</w:t>
      </w:r>
      <w:r w:rsidRPr="000474DA">
        <w:rPr>
          <w:rFonts w:ascii="Consolas" w:eastAsia="Times New Roman" w:hAnsi="Consolas" w:cs="Times New Roman"/>
          <w:color w:val="D4D4D4"/>
          <w:sz w:val="21"/>
          <w:szCs w:val="21"/>
          <w:lang w:val="en-US" w:eastAsia="en-US"/>
        </w:rPr>
        <w:t>;</w:t>
      </w:r>
    </w:p>
    <w:p w14:paraId="38D7860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Injectable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'@angular/core'</w:t>
      </w:r>
      <w:r w:rsidRPr="000474DA">
        <w:rPr>
          <w:rFonts w:ascii="Consolas" w:eastAsia="Times New Roman" w:hAnsi="Consolas" w:cs="Times New Roman"/>
          <w:color w:val="D4D4D4"/>
          <w:sz w:val="21"/>
          <w:szCs w:val="21"/>
          <w:lang w:val="en-US" w:eastAsia="en-US"/>
        </w:rPr>
        <w:t>;</w:t>
      </w:r>
    </w:p>
    <w:p w14:paraId="3F3CDBD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Headers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RequestOptions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'@angular/http'</w:t>
      </w:r>
      <w:r w:rsidRPr="000474DA">
        <w:rPr>
          <w:rFonts w:ascii="Consolas" w:eastAsia="Times New Roman" w:hAnsi="Consolas" w:cs="Times New Roman"/>
          <w:color w:val="D4D4D4"/>
          <w:sz w:val="21"/>
          <w:szCs w:val="21"/>
          <w:lang w:val="en-US" w:eastAsia="en-US"/>
        </w:rPr>
        <w:t>;</w:t>
      </w:r>
    </w:p>
    <w:p w14:paraId="1CCA63C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HttpClient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'@angular/common/http'</w:t>
      </w:r>
      <w:r w:rsidRPr="000474DA">
        <w:rPr>
          <w:rFonts w:ascii="Consolas" w:eastAsia="Times New Roman" w:hAnsi="Consolas" w:cs="Times New Roman"/>
          <w:color w:val="D4D4D4"/>
          <w:sz w:val="21"/>
          <w:szCs w:val="21"/>
          <w:lang w:val="en-US" w:eastAsia="en-US"/>
        </w:rPr>
        <w:t>;</w:t>
      </w:r>
    </w:p>
    <w:p w14:paraId="1B639F1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'rxjs/add/operator/map'</w:t>
      </w:r>
      <w:r w:rsidRPr="000474DA">
        <w:rPr>
          <w:rFonts w:ascii="Consolas" w:eastAsia="Times New Roman" w:hAnsi="Consolas" w:cs="Times New Roman"/>
          <w:color w:val="D4D4D4"/>
          <w:sz w:val="21"/>
          <w:szCs w:val="21"/>
          <w:lang w:val="en-US" w:eastAsia="en-US"/>
        </w:rPr>
        <w:t>;</w:t>
      </w:r>
    </w:p>
    <w:p w14:paraId="57DC0E1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'rxjs/Observable'</w:t>
      </w:r>
      <w:r w:rsidRPr="000474DA">
        <w:rPr>
          <w:rFonts w:ascii="Consolas" w:eastAsia="Times New Roman" w:hAnsi="Consolas" w:cs="Times New Roman"/>
          <w:color w:val="D4D4D4"/>
          <w:sz w:val="21"/>
          <w:szCs w:val="21"/>
          <w:lang w:val="en-US" w:eastAsia="en-US"/>
        </w:rPr>
        <w:t>;</w:t>
      </w:r>
    </w:p>
    <w:p w14:paraId="3015CAD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AppComponent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w:t>
      </w:r>
      <w:r w:rsidRPr="000474DA">
        <w:rPr>
          <w:rFonts w:ascii="Consolas" w:eastAsia="Times New Roman" w:hAnsi="Consolas" w:cs="Times New Roman"/>
          <w:color w:val="D4D4D4"/>
          <w:sz w:val="21"/>
          <w:szCs w:val="21"/>
          <w:lang w:val="en-US" w:eastAsia="en-US"/>
        </w:rPr>
        <w:t>;</w:t>
      </w:r>
    </w:p>
    <w:p w14:paraId="4F14952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w:t>
      </w:r>
      <w:r w:rsidRPr="000474DA">
        <w:rPr>
          <w:rFonts w:ascii="Consolas" w:eastAsia="Times New Roman" w:hAnsi="Consolas" w:cs="Times New Roman"/>
          <w:color w:val="D4D4D4"/>
          <w:sz w:val="21"/>
          <w:szCs w:val="21"/>
          <w:lang w:val="en-US" w:eastAsia="en-US"/>
        </w:rPr>
        <w:t>;</w:t>
      </w:r>
    </w:p>
    <w:p w14:paraId="63AB696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41F6E1D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GraficaTemperatura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'./graficaTemperatura'</w:t>
      </w:r>
      <w:r w:rsidRPr="000474DA">
        <w:rPr>
          <w:rFonts w:ascii="Consolas" w:eastAsia="Times New Roman" w:hAnsi="Consolas" w:cs="Times New Roman"/>
          <w:color w:val="D4D4D4"/>
          <w:sz w:val="21"/>
          <w:szCs w:val="21"/>
          <w:lang w:val="en-US" w:eastAsia="en-US"/>
        </w:rPr>
        <w:t>;</w:t>
      </w:r>
    </w:p>
    <w:p w14:paraId="3742DE0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Monoxido</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'./Monoxido'</w:t>
      </w:r>
      <w:r w:rsidRPr="000474DA">
        <w:rPr>
          <w:rFonts w:ascii="Consolas" w:eastAsia="Times New Roman" w:hAnsi="Consolas" w:cs="Times New Roman"/>
          <w:color w:val="D4D4D4"/>
          <w:sz w:val="21"/>
          <w:szCs w:val="21"/>
          <w:lang w:val="en-US" w:eastAsia="en-US"/>
        </w:rPr>
        <w:t>;</w:t>
      </w:r>
    </w:p>
    <w:p w14:paraId="1B4BB19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41E8D6E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Injectable</w:t>
      </w:r>
      <w:r w:rsidRPr="000474DA">
        <w:rPr>
          <w:rFonts w:ascii="Consolas" w:eastAsia="Times New Roman" w:hAnsi="Consolas" w:cs="Times New Roman"/>
          <w:color w:val="D4D4D4"/>
          <w:sz w:val="21"/>
          <w:szCs w:val="21"/>
          <w:lang w:val="en-US" w:eastAsia="en-US"/>
        </w:rPr>
        <w:t>()</w:t>
      </w:r>
    </w:p>
    <w:p w14:paraId="1C894F1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ServicioAplicacion</w:t>
      </w:r>
      <w:r w:rsidRPr="000474DA">
        <w:rPr>
          <w:rFonts w:ascii="Consolas" w:eastAsia="Times New Roman" w:hAnsi="Consolas" w:cs="Times New Roman"/>
          <w:color w:val="D4D4D4"/>
          <w:sz w:val="21"/>
          <w:szCs w:val="21"/>
          <w:lang w:val="en-US" w:eastAsia="en-US"/>
        </w:rPr>
        <w:t xml:space="preserve"> {</w:t>
      </w:r>
    </w:p>
    <w:p w14:paraId="5AABB96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08F5CB3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5882BCE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2A969AC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constructor</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Http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http2</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HttpClient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public</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AppComponent</w:t>
      </w:r>
      <w:r w:rsidRPr="000474DA">
        <w:rPr>
          <w:rFonts w:ascii="Consolas" w:eastAsia="Times New Roman" w:hAnsi="Consolas" w:cs="Times New Roman"/>
          <w:color w:val="D4D4D4"/>
          <w:sz w:val="21"/>
          <w:szCs w:val="21"/>
          <w:lang w:val="en-US" w:eastAsia="en-US"/>
        </w:rPr>
        <w:t>) {</w:t>
      </w:r>
    </w:p>
    <w:p w14:paraId="6EBD87F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sensores</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569CD6"/>
          <w:sz w:val="21"/>
          <w:szCs w:val="21"/>
          <w:lang w:eastAsia="en-US"/>
        </w:rPr>
        <w:t>new</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w:t>
      </w:r>
    </w:p>
    <w:p w14:paraId="78169C6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167AC46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ECD8B0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w:t>
      </w:r>
    </w:p>
    <w:p w14:paraId="2E5C06D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Evento que sirve para enviar desde el componente</w:t>
      </w:r>
    </w:p>
    <w:p w14:paraId="1B7FBBB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w:t>
      </w:r>
      <w:r w:rsidRPr="000474DA">
        <w:rPr>
          <w:rFonts w:ascii="Consolas" w:eastAsia="Times New Roman" w:hAnsi="Consolas" w:cs="Times New Roman"/>
          <w:color w:val="569CD6"/>
          <w:sz w:val="21"/>
          <w:szCs w:val="21"/>
          <w:lang w:eastAsia="en-US"/>
        </w:rPr>
        <w:t>@param</w:t>
      </w:r>
      <w:r w:rsidRPr="000474DA">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9CDCFE"/>
          <w:sz w:val="21"/>
          <w:szCs w:val="21"/>
          <w:lang w:eastAsia="en-US"/>
        </w:rPr>
        <w:t>url</w:t>
      </w:r>
      <w:r w:rsidRPr="000474DA">
        <w:rPr>
          <w:rFonts w:ascii="Consolas" w:eastAsia="Times New Roman" w:hAnsi="Consolas" w:cs="Times New Roman"/>
          <w:color w:val="608B4E"/>
          <w:sz w:val="21"/>
          <w:szCs w:val="21"/>
          <w:lang w:eastAsia="en-US"/>
        </w:rPr>
        <w:t xml:space="preserve"> Url a enviar el evento [arriba, abajo, izquierda, derecha]</w:t>
      </w:r>
    </w:p>
    <w:p w14:paraId="0E51A2F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608B4E"/>
          <w:sz w:val="21"/>
          <w:szCs w:val="21"/>
          <w:lang w:val="en-US" w:eastAsia="en-US"/>
        </w:rPr>
        <w:t>*/</w:t>
      </w:r>
    </w:p>
    <w:p w14:paraId="6CE4BF4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enviarEvento</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accion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String</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any</w:t>
      </w:r>
      <w:r w:rsidRPr="000474DA">
        <w:rPr>
          <w:rFonts w:ascii="Consolas" w:eastAsia="Times New Roman" w:hAnsi="Consolas" w:cs="Times New Roman"/>
          <w:color w:val="D4D4D4"/>
          <w:sz w:val="21"/>
          <w:szCs w:val="21"/>
          <w:lang w:val="en-US" w:eastAsia="en-US"/>
        </w:rPr>
        <w:t>&gt; {</w:t>
      </w:r>
    </w:p>
    <w:p w14:paraId="1E8A1A4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accion</w:t>
      </w:r>
      <w:r w:rsidRPr="000474DA">
        <w:rPr>
          <w:rFonts w:ascii="Consolas" w:eastAsia="Times New Roman" w:hAnsi="Consolas" w:cs="Times New Roman"/>
          <w:color w:val="D4D4D4"/>
          <w:sz w:val="21"/>
          <w:szCs w:val="21"/>
          <w:lang w:val="en-US" w:eastAsia="en-US"/>
        </w:rPr>
        <w:t>);</w:t>
      </w:r>
    </w:p>
    <w:p w14:paraId="331FAED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4D4D4"/>
          <w:sz w:val="21"/>
          <w:szCs w:val="21"/>
          <w:lang w:eastAsia="en-US"/>
        </w:rPr>
        <w:t>}</w:t>
      </w:r>
    </w:p>
    <w:p w14:paraId="6183A17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1D6E60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solicitarTemperaturaActual</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Temperatura</w:t>
      </w:r>
      <w:r w:rsidRPr="000474DA">
        <w:rPr>
          <w:rFonts w:ascii="Consolas" w:eastAsia="Times New Roman" w:hAnsi="Consolas" w:cs="Times New Roman"/>
          <w:color w:val="D4D4D4"/>
          <w:sz w:val="21"/>
          <w:szCs w:val="21"/>
          <w:lang w:eastAsia="en-US"/>
        </w:rPr>
        <w:t>&gt; {</w:t>
      </w:r>
    </w:p>
    <w:p w14:paraId="7C43FF3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'temperatura'</w:t>
      </w:r>
      <w:r w:rsidRPr="000474DA">
        <w:rPr>
          <w:rFonts w:ascii="Consolas" w:eastAsia="Times New Roman" w:hAnsi="Consolas" w:cs="Times New Roman"/>
          <w:color w:val="D4D4D4"/>
          <w:sz w:val="21"/>
          <w:szCs w:val="21"/>
          <w:lang w:eastAsia="en-US"/>
        </w:rPr>
        <w:t>)</w:t>
      </w:r>
    </w:p>
    <w:p w14:paraId="57A315A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2681BF4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A94791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w:t>
      </w:r>
    </w:p>
    <w:p w14:paraId="0CF7115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Devuelve ([{ultrasonidoAdelante:proximityAdelante.cm},</w:t>
      </w:r>
    </w:p>
    <w:p w14:paraId="7D61459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{ultrasonidoDerecho: proximityDerecho.cm},</w:t>
      </w:r>
    </w:p>
    <w:p w14:paraId="17B6BB6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{ultrasonidoIzquierdo: proximityIzquierdo.cm}</w:t>
      </w:r>
    </w:p>
    <w:p w14:paraId="583FE4F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w:t>
      </w:r>
    </w:p>
    <w:p w14:paraId="263E9D7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w:t>
      </w:r>
    </w:p>
    <w:p w14:paraId="4B2B7C4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solicitarUltrasonidosActual</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any</w:t>
      </w:r>
      <w:r w:rsidRPr="000474DA">
        <w:rPr>
          <w:rFonts w:ascii="Consolas" w:eastAsia="Times New Roman" w:hAnsi="Consolas" w:cs="Times New Roman"/>
          <w:color w:val="D4D4D4"/>
          <w:sz w:val="21"/>
          <w:szCs w:val="21"/>
          <w:lang w:eastAsia="en-US"/>
        </w:rPr>
        <w:t>&gt; {</w:t>
      </w:r>
    </w:p>
    <w:p w14:paraId="5E4B836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'ultrasonido'</w:t>
      </w:r>
      <w:r w:rsidRPr="000474DA">
        <w:rPr>
          <w:rFonts w:ascii="Consolas" w:eastAsia="Times New Roman" w:hAnsi="Consolas" w:cs="Times New Roman"/>
          <w:color w:val="D4D4D4"/>
          <w:sz w:val="21"/>
          <w:szCs w:val="21"/>
          <w:lang w:eastAsia="en-US"/>
        </w:rPr>
        <w:t>)</w:t>
      </w:r>
    </w:p>
    <w:p w14:paraId="11FD484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3CC9E22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27F57AF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7A065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608B4E"/>
          <w:sz w:val="21"/>
          <w:szCs w:val="21"/>
          <w:lang w:eastAsia="en-US"/>
        </w:rPr>
        <w:t>/**devuelve</w:t>
      </w:r>
    </w:p>
    <w:p w14:paraId="5751A6B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608B4E"/>
          <w:sz w:val="21"/>
          <w:szCs w:val="21"/>
          <w:lang w:eastAsia="en-US"/>
        </w:rPr>
        <w:t xml:space="preserve">   * {monoxido: sensor.scaleTo([20,2000]), unidad: "ppm"}</w:t>
      </w:r>
    </w:p>
    <w:p w14:paraId="7276CC3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608B4E"/>
          <w:sz w:val="21"/>
          <w:szCs w:val="21"/>
          <w:lang w:eastAsia="en-US"/>
        </w:rPr>
        <w:t xml:space="preserve">   </w:t>
      </w:r>
      <w:r w:rsidRPr="000474DA">
        <w:rPr>
          <w:rFonts w:ascii="Consolas" w:eastAsia="Times New Roman" w:hAnsi="Consolas" w:cs="Times New Roman"/>
          <w:color w:val="608B4E"/>
          <w:sz w:val="21"/>
          <w:szCs w:val="21"/>
          <w:lang w:val="en-US" w:eastAsia="en-US"/>
        </w:rPr>
        <w:t>*/</w:t>
      </w:r>
    </w:p>
    <w:p w14:paraId="5286651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solicitarMonoxidoActual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any</w:t>
      </w:r>
      <w:r w:rsidRPr="000474DA">
        <w:rPr>
          <w:rFonts w:ascii="Consolas" w:eastAsia="Times New Roman" w:hAnsi="Consolas" w:cs="Times New Roman"/>
          <w:color w:val="D4D4D4"/>
          <w:sz w:val="21"/>
          <w:szCs w:val="21"/>
          <w:lang w:val="en-US" w:eastAsia="en-US"/>
        </w:rPr>
        <w:t>&gt; {</w:t>
      </w:r>
    </w:p>
    <w:p w14:paraId="08E0822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E9178"/>
          <w:sz w:val="21"/>
          <w:szCs w:val="21"/>
          <w:lang w:val="en-US" w:eastAsia="en-US"/>
        </w:rPr>
        <w:t>'monoxido'</w:t>
      </w:r>
      <w:r w:rsidRPr="000474DA">
        <w:rPr>
          <w:rFonts w:ascii="Consolas" w:eastAsia="Times New Roman" w:hAnsi="Consolas" w:cs="Times New Roman"/>
          <w:color w:val="D4D4D4"/>
          <w:sz w:val="21"/>
          <w:szCs w:val="21"/>
          <w:lang w:val="en-US" w:eastAsia="en-US"/>
        </w:rPr>
        <w:t>)</w:t>
      </w:r>
    </w:p>
    <w:p w14:paraId="27EE4D3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map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=&gt;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json</w:t>
      </w:r>
      <w:r w:rsidRPr="000474DA">
        <w:rPr>
          <w:rFonts w:ascii="Consolas" w:eastAsia="Times New Roman" w:hAnsi="Consolas" w:cs="Times New Roman"/>
          <w:color w:val="D4D4D4"/>
          <w:sz w:val="21"/>
          <w:szCs w:val="21"/>
          <w:lang w:val="en-US" w:eastAsia="en-US"/>
        </w:rPr>
        <w:t>());</w:t>
      </w:r>
    </w:p>
    <w:p w14:paraId="7C1412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291CD0A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17CBEC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solicitarGpsActual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 xml:space="preserve"> &lt;</w:t>
      </w:r>
      <w:r w:rsidRPr="000474DA">
        <w:rPr>
          <w:rFonts w:ascii="Consolas" w:eastAsia="Times New Roman" w:hAnsi="Consolas" w:cs="Times New Roman"/>
          <w:color w:val="4EC9B0"/>
          <w:sz w:val="21"/>
          <w:szCs w:val="21"/>
          <w:lang w:val="en-US" w:eastAsia="en-US"/>
        </w:rPr>
        <w:t>Gps</w:t>
      </w:r>
      <w:r w:rsidRPr="000474DA">
        <w:rPr>
          <w:rFonts w:ascii="Consolas" w:eastAsia="Times New Roman" w:hAnsi="Consolas" w:cs="Times New Roman"/>
          <w:color w:val="D4D4D4"/>
          <w:sz w:val="21"/>
          <w:szCs w:val="21"/>
          <w:lang w:val="en-US" w:eastAsia="en-US"/>
        </w:rPr>
        <w:t>&gt; {</w:t>
      </w:r>
    </w:p>
    <w:p w14:paraId="39AFAF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rutaBasica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E9178"/>
          <w:sz w:val="21"/>
          <w:szCs w:val="21"/>
          <w:lang w:val="en-US" w:eastAsia="en-US"/>
        </w:rPr>
        <w:t>'gps'</w:t>
      </w:r>
      <w:r w:rsidRPr="000474DA">
        <w:rPr>
          <w:rFonts w:ascii="Consolas" w:eastAsia="Times New Roman" w:hAnsi="Consolas" w:cs="Times New Roman"/>
          <w:color w:val="D4D4D4"/>
          <w:sz w:val="21"/>
          <w:szCs w:val="21"/>
          <w:lang w:val="en-US" w:eastAsia="en-US"/>
        </w:rPr>
        <w:t>)</w:t>
      </w:r>
    </w:p>
    <w:p w14:paraId="23F2B84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map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=&gt;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res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json</w:t>
      </w:r>
      <w:r w:rsidRPr="000474DA">
        <w:rPr>
          <w:rFonts w:ascii="Consolas" w:eastAsia="Times New Roman" w:hAnsi="Consolas" w:cs="Times New Roman"/>
          <w:color w:val="D4D4D4"/>
          <w:sz w:val="21"/>
          <w:szCs w:val="21"/>
          <w:lang w:val="en-US" w:eastAsia="en-US"/>
        </w:rPr>
        <w:t>());</w:t>
      </w:r>
    </w:p>
    <w:p w14:paraId="3194DD2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36F5EF9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13F4A74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CDCAA"/>
          <w:sz w:val="21"/>
          <w:szCs w:val="21"/>
          <w:lang w:val="en-US" w:eastAsia="en-US"/>
        </w:rPr>
        <w:t>pedirImagen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Observable</w:t>
      </w:r>
      <w:r w:rsidRPr="000474DA">
        <w:rPr>
          <w:rFonts w:ascii="Consolas" w:eastAsia="Times New Roman" w:hAnsi="Consolas" w:cs="Times New Roman"/>
          <w:color w:val="D4D4D4"/>
          <w:sz w:val="21"/>
          <w:szCs w:val="21"/>
          <w:lang w:val="en-US" w:eastAsia="en-US"/>
        </w:rPr>
        <w:t>&lt;</w:t>
      </w:r>
      <w:r w:rsidRPr="000474DA">
        <w:rPr>
          <w:rFonts w:ascii="Consolas" w:eastAsia="Times New Roman" w:hAnsi="Consolas" w:cs="Times New Roman"/>
          <w:color w:val="4EC9B0"/>
          <w:sz w:val="21"/>
          <w:szCs w:val="21"/>
          <w:lang w:val="en-US" w:eastAsia="en-US"/>
        </w:rPr>
        <w:t>boolean</w:t>
      </w:r>
      <w:r w:rsidRPr="000474DA">
        <w:rPr>
          <w:rFonts w:ascii="Consolas" w:eastAsia="Times New Roman" w:hAnsi="Consolas" w:cs="Times New Roman"/>
          <w:color w:val="D4D4D4"/>
          <w:sz w:val="21"/>
          <w:szCs w:val="21"/>
          <w:lang w:val="en-US" w:eastAsia="en-US"/>
        </w:rPr>
        <w:t>&gt; {</w:t>
      </w:r>
    </w:p>
    <w:p w14:paraId="2BC23692"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586C0"/>
          <w:sz w:val="21"/>
          <w:szCs w:val="21"/>
          <w:lang w:val="en-US" w:eastAsia="en-US"/>
        </w:rPr>
        <w:t>return</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http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get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569CD6"/>
          <w:sz w:val="21"/>
          <w:szCs w:val="21"/>
          <w:lang w:val="en-US" w:eastAsia="en-US"/>
        </w:rPr>
        <w:t>this</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app</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rutaWeb</w:t>
      </w:r>
      <w:r w:rsidRPr="000474DA">
        <w:rPr>
          <w:rFonts w:ascii="Consolas" w:eastAsia="Times New Roman" w:hAnsi="Consolas" w:cs="Times New Roman"/>
          <w:color w:val="D4D4D4"/>
          <w:sz w:val="21"/>
          <w:szCs w:val="21"/>
          <w:lang w:val="en-US" w:eastAsia="en-US"/>
        </w:rPr>
        <w:t>)</w:t>
      </w:r>
    </w:p>
    <w:p w14:paraId="54B4487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map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=&gt;</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json</w:t>
      </w:r>
      <w:r w:rsidRPr="000474DA">
        <w:rPr>
          <w:rFonts w:ascii="Consolas" w:eastAsia="Times New Roman" w:hAnsi="Consolas" w:cs="Times New Roman"/>
          <w:color w:val="D4D4D4"/>
          <w:sz w:val="21"/>
          <w:szCs w:val="21"/>
          <w:lang w:eastAsia="en-US"/>
        </w:rPr>
        <w:t>());</w:t>
      </w:r>
    </w:p>
    <w:p w14:paraId="234CFDB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BAEDC7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5E4D239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actualizarValores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muestraSensores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 {</w:t>
      </w:r>
    </w:p>
    <w:p w14:paraId="505B279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sensores</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9CDCFE"/>
          <w:sz w:val="21"/>
          <w:szCs w:val="21"/>
          <w:lang w:eastAsia="en-US"/>
        </w:rPr>
        <w:t>muestraSensores</w:t>
      </w:r>
      <w:r w:rsidRPr="000474DA">
        <w:rPr>
          <w:rFonts w:ascii="Consolas" w:eastAsia="Times New Roman" w:hAnsi="Consolas" w:cs="Times New Roman"/>
          <w:color w:val="D4D4D4"/>
          <w:sz w:val="21"/>
          <w:szCs w:val="21"/>
          <w:lang w:eastAsia="en-US"/>
        </w:rPr>
        <w:t>;</w:t>
      </w:r>
    </w:p>
    <w:p w14:paraId="540A3CC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7CB246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373FF8B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C34EC3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apagar</w:t>
      </w:r>
      <w:r w:rsidRPr="000474DA">
        <w:rPr>
          <w:rFonts w:ascii="Consolas" w:eastAsia="Times New Roman" w:hAnsi="Consolas" w:cs="Times New Roman"/>
          <w:color w:val="D4D4D4"/>
          <w:sz w:val="21"/>
          <w:szCs w:val="21"/>
          <w:lang w:eastAsia="en-US"/>
        </w:rPr>
        <w:t>() {</w:t>
      </w:r>
    </w:p>
    <w:p w14:paraId="0556666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'apagar'</w:t>
      </w:r>
      <w:r w:rsidRPr="000474DA">
        <w:rPr>
          <w:rFonts w:ascii="Consolas" w:eastAsia="Times New Roman" w:hAnsi="Consolas" w:cs="Times New Roman"/>
          <w:color w:val="D4D4D4"/>
          <w:sz w:val="21"/>
          <w:szCs w:val="21"/>
          <w:lang w:eastAsia="en-US"/>
        </w:rPr>
        <w:t>);</w:t>
      </w:r>
    </w:p>
    <w:p w14:paraId="5EA42DC6"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5B7CFE6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653806A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reiniciar</w:t>
      </w:r>
      <w:r w:rsidRPr="000474DA">
        <w:rPr>
          <w:rFonts w:ascii="Consolas" w:eastAsia="Times New Roman" w:hAnsi="Consolas" w:cs="Times New Roman"/>
          <w:color w:val="D4D4D4"/>
          <w:sz w:val="21"/>
          <w:szCs w:val="21"/>
          <w:lang w:eastAsia="en-US"/>
        </w:rPr>
        <w:t>() {</w:t>
      </w:r>
    </w:p>
    <w:p w14:paraId="3164746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'reiniciar'</w:t>
      </w:r>
      <w:r w:rsidRPr="000474DA">
        <w:rPr>
          <w:rFonts w:ascii="Consolas" w:eastAsia="Times New Roman" w:hAnsi="Consolas" w:cs="Times New Roman"/>
          <w:color w:val="D4D4D4"/>
          <w:sz w:val="21"/>
          <w:szCs w:val="21"/>
          <w:lang w:eastAsia="en-US"/>
        </w:rPr>
        <w:t>);</w:t>
      </w:r>
    </w:p>
    <w:p w14:paraId="75D2B30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2F2A763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B0727F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solicitarTodasTemperaturas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GraficaTemperatura</w:t>
      </w:r>
      <w:r w:rsidRPr="000474DA">
        <w:rPr>
          <w:rFonts w:ascii="Consolas" w:eastAsia="Times New Roman" w:hAnsi="Consolas" w:cs="Times New Roman"/>
          <w:color w:val="D4D4D4"/>
          <w:sz w:val="21"/>
          <w:szCs w:val="21"/>
          <w:lang w:eastAsia="en-US"/>
        </w:rPr>
        <w:t>[]&gt;  {</w:t>
      </w:r>
    </w:p>
    <w:p w14:paraId="2C957A89"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586C0"/>
          <w:sz w:val="21"/>
          <w:szCs w:val="21"/>
          <w:lang w:eastAsia="en-US"/>
        </w:rPr>
        <w:t>return</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569CD6"/>
          <w:sz w:val="21"/>
          <w:szCs w:val="21"/>
          <w:lang w:eastAsia="en-US"/>
        </w:rPr>
        <w:t>this</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http2</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DCDCAA"/>
          <w:sz w:val="21"/>
          <w:szCs w:val="21"/>
          <w:lang w:eastAsia="en-US"/>
        </w:rPr>
        <w:t>get</w:t>
      </w:r>
      <w:r w:rsidRPr="00837B84">
        <w:rPr>
          <w:rFonts w:ascii="Consolas" w:eastAsia="Times New Roman" w:hAnsi="Consolas" w:cs="Times New Roman"/>
          <w:color w:val="D4D4D4"/>
          <w:sz w:val="21"/>
          <w:szCs w:val="21"/>
          <w:lang w:eastAsia="en-US"/>
        </w:rPr>
        <w:t>&lt;</w:t>
      </w:r>
      <w:r w:rsidRPr="00837B84">
        <w:rPr>
          <w:rFonts w:ascii="Consolas" w:eastAsia="Times New Roman" w:hAnsi="Consolas" w:cs="Times New Roman"/>
          <w:color w:val="4EC9B0"/>
          <w:sz w:val="21"/>
          <w:szCs w:val="21"/>
          <w:lang w:eastAsia="en-US"/>
        </w:rPr>
        <w:t>GraficaTemperatura</w:t>
      </w:r>
      <w:r w:rsidRPr="00837B84">
        <w:rPr>
          <w:rFonts w:ascii="Consolas" w:eastAsia="Times New Roman" w:hAnsi="Consolas" w:cs="Times New Roman"/>
          <w:color w:val="D4D4D4"/>
          <w:sz w:val="21"/>
          <w:szCs w:val="21"/>
          <w:lang w:eastAsia="en-US"/>
        </w:rPr>
        <w:t>[]&gt;(</w:t>
      </w:r>
      <w:r w:rsidRPr="00837B84">
        <w:rPr>
          <w:rFonts w:ascii="Consolas" w:eastAsia="Times New Roman" w:hAnsi="Consolas" w:cs="Times New Roman"/>
          <w:color w:val="569CD6"/>
          <w:sz w:val="21"/>
          <w:szCs w:val="21"/>
          <w:lang w:eastAsia="en-US"/>
        </w:rPr>
        <w:t>this</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app</w:t>
      </w: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9CDCFE"/>
          <w:sz w:val="21"/>
          <w:szCs w:val="21"/>
          <w:lang w:eastAsia="en-US"/>
        </w:rPr>
        <w:t>rutaBasica</w:t>
      </w: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CE9178"/>
          <w:sz w:val="21"/>
          <w:szCs w:val="21"/>
          <w:lang w:eastAsia="en-US"/>
        </w:rPr>
        <w:t>'temperaturas'</w:t>
      </w:r>
      <w:r w:rsidRPr="00837B84">
        <w:rPr>
          <w:rFonts w:ascii="Consolas" w:eastAsia="Times New Roman" w:hAnsi="Consolas" w:cs="Times New Roman"/>
          <w:color w:val="D4D4D4"/>
          <w:sz w:val="21"/>
          <w:szCs w:val="21"/>
          <w:lang w:eastAsia="en-US"/>
        </w:rPr>
        <w:t>);</w:t>
      </w:r>
    </w:p>
    <w:p w14:paraId="7D8AB60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4D4D4"/>
          <w:sz w:val="21"/>
          <w:szCs w:val="21"/>
          <w:lang w:eastAsia="en-US"/>
        </w:rPr>
        <w:t>}</w:t>
      </w:r>
    </w:p>
    <w:p w14:paraId="4D75353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2486FB0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DCDCAA"/>
          <w:sz w:val="21"/>
          <w:szCs w:val="21"/>
          <w:lang w:eastAsia="en-US"/>
        </w:rPr>
        <w:t>solicitarMonoxidoActualBD</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Observable</w:t>
      </w:r>
      <w:r w:rsidRPr="000474DA">
        <w:rPr>
          <w:rFonts w:ascii="Consolas" w:eastAsia="Times New Roman" w:hAnsi="Consolas" w:cs="Times New Roman"/>
          <w:color w:val="D4D4D4"/>
          <w:sz w:val="21"/>
          <w:szCs w:val="21"/>
          <w:lang w:eastAsia="en-US"/>
        </w:rPr>
        <w:t xml:space="preserve"> &lt;</w:t>
      </w:r>
      <w:r w:rsidRPr="000474DA">
        <w:rPr>
          <w:rFonts w:ascii="Consolas" w:eastAsia="Times New Roman" w:hAnsi="Consolas" w:cs="Times New Roman"/>
          <w:color w:val="4EC9B0"/>
          <w:sz w:val="21"/>
          <w:szCs w:val="21"/>
          <w:lang w:eastAsia="en-US"/>
        </w:rPr>
        <w:t>Monoxido</w:t>
      </w:r>
      <w:r w:rsidRPr="000474DA">
        <w:rPr>
          <w:rFonts w:ascii="Consolas" w:eastAsia="Times New Roman" w:hAnsi="Consolas" w:cs="Times New Roman"/>
          <w:color w:val="D4D4D4"/>
          <w:sz w:val="21"/>
          <w:szCs w:val="21"/>
          <w:lang w:eastAsia="en-US"/>
        </w:rPr>
        <w:t>&gt; {</w:t>
      </w:r>
    </w:p>
    <w:p w14:paraId="695863E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C586C0"/>
          <w:sz w:val="21"/>
          <w:szCs w:val="21"/>
          <w:lang w:eastAsia="en-US"/>
        </w:rPr>
        <w:t>return</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http2</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DCDCAA"/>
          <w:sz w:val="21"/>
          <w:szCs w:val="21"/>
          <w:lang w:eastAsia="en-US"/>
        </w:rPr>
        <w:t>get</w:t>
      </w:r>
      <w:r w:rsidRPr="000474DA">
        <w:rPr>
          <w:rFonts w:ascii="Consolas" w:eastAsia="Times New Roman" w:hAnsi="Consolas" w:cs="Times New Roman"/>
          <w:color w:val="D4D4D4"/>
          <w:sz w:val="21"/>
          <w:szCs w:val="21"/>
          <w:lang w:eastAsia="en-US"/>
        </w:rPr>
        <w:t>&lt;</w:t>
      </w:r>
      <w:r w:rsidRPr="000474DA">
        <w:rPr>
          <w:rFonts w:ascii="Consolas" w:eastAsia="Times New Roman" w:hAnsi="Consolas" w:cs="Times New Roman"/>
          <w:color w:val="4EC9B0"/>
          <w:sz w:val="21"/>
          <w:szCs w:val="21"/>
          <w:lang w:eastAsia="en-US"/>
        </w:rPr>
        <w:t>Monoxido</w:t>
      </w:r>
      <w:r w:rsidRPr="000474DA">
        <w:rPr>
          <w:rFonts w:ascii="Consolas" w:eastAsia="Times New Roman" w:hAnsi="Consolas" w:cs="Times New Roman"/>
          <w:color w:val="D4D4D4"/>
          <w:sz w:val="21"/>
          <w:szCs w:val="21"/>
          <w:lang w:eastAsia="en-US"/>
        </w:rPr>
        <w:t>&gt;(</w:t>
      </w:r>
      <w:r w:rsidRPr="000474DA">
        <w:rPr>
          <w:rFonts w:ascii="Consolas" w:eastAsia="Times New Roman" w:hAnsi="Consolas" w:cs="Times New Roman"/>
          <w:color w:val="569CD6"/>
          <w:sz w:val="21"/>
          <w:szCs w:val="21"/>
          <w:lang w:eastAsia="en-US"/>
        </w:rPr>
        <w:t>this</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app</w:t>
      </w:r>
      <w:r w:rsidRPr="000474DA">
        <w:rPr>
          <w:rFonts w:ascii="Consolas" w:eastAsia="Times New Roman" w:hAnsi="Consolas" w:cs="Times New Roman"/>
          <w:color w:val="D4D4D4"/>
          <w:sz w:val="21"/>
          <w:szCs w:val="21"/>
          <w:lang w:eastAsia="en-US"/>
        </w:rPr>
        <w:t>.</w:t>
      </w:r>
      <w:r w:rsidRPr="000474DA">
        <w:rPr>
          <w:rFonts w:ascii="Consolas" w:eastAsia="Times New Roman" w:hAnsi="Consolas" w:cs="Times New Roman"/>
          <w:color w:val="9CDCFE"/>
          <w:sz w:val="21"/>
          <w:szCs w:val="21"/>
          <w:lang w:eastAsia="en-US"/>
        </w:rPr>
        <w:t>rutaBasica</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'monoxidosActual'</w:t>
      </w:r>
      <w:r w:rsidRPr="000474DA">
        <w:rPr>
          <w:rFonts w:ascii="Consolas" w:eastAsia="Times New Roman" w:hAnsi="Consolas" w:cs="Times New Roman"/>
          <w:color w:val="D4D4D4"/>
          <w:sz w:val="21"/>
          <w:szCs w:val="21"/>
          <w:lang w:eastAsia="en-US"/>
        </w:rPr>
        <w:t>);</w:t>
      </w:r>
    </w:p>
    <w:p w14:paraId="7EFC74A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3613C9D7" w14:textId="77777777" w:rsidR="00837B84" w:rsidRPr="000474DA" w:rsidRDefault="00837B84" w:rsidP="00837B84">
      <w:pPr>
        <w:shd w:val="clear" w:color="auto" w:fill="1E1E1E"/>
        <w:spacing w:after="240" w:line="285" w:lineRule="atLeast"/>
        <w:jc w:val="left"/>
        <w:rPr>
          <w:rFonts w:ascii="Consolas" w:eastAsia="Times New Roman" w:hAnsi="Consolas" w:cs="Times New Roman"/>
          <w:color w:val="D4D4D4"/>
          <w:sz w:val="21"/>
          <w:szCs w:val="21"/>
          <w:lang w:eastAsia="en-US"/>
        </w:rPr>
      </w:pPr>
    </w:p>
    <w:p w14:paraId="3033062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w:t>
      </w:r>
    </w:p>
    <w:p w14:paraId="3080308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76E11108" w14:textId="77777777" w:rsidR="00837B84" w:rsidRDefault="00837B84">
      <w:pPr>
        <w:rPr>
          <w:rFonts w:ascii="Trebuchet MS" w:eastAsia="Trebuchet MS" w:hAnsi="Trebuchet MS" w:cs="Trebuchet MS"/>
          <w:b/>
          <w:color w:val="666666"/>
          <w:sz w:val="28"/>
          <w:szCs w:val="28"/>
        </w:rPr>
      </w:pPr>
      <w:r>
        <w:rPr>
          <w:sz w:val="28"/>
          <w:szCs w:val="28"/>
        </w:rPr>
        <w:br w:type="page"/>
      </w:r>
    </w:p>
    <w:p w14:paraId="40D39360" w14:textId="5195B22C" w:rsidR="00837B84" w:rsidRPr="00DE4DF4" w:rsidRDefault="00837B84" w:rsidP="00837B84">
      <w:pPr>
        <w:pStyle w:val="Ttulo3"/>
        <w:rPr>
          <w:sz w:val="28"/>
          <w:szCs w:val="28"/>
        </w:rPr>
      </w:pPr>
      <w:bookmarkStart w:id="611" w:name="_Toc510799502"/>
      <w:r w:rsidRPr="00DE4DF4">
        <w:rPr>
          <w:sz w:val="28"/>
          <w:szCs w:val="28"/>
        </w:rPr>
        <w:lastRenderedPageBreak/>
        <w:t>Código de appComponent.ts Angular</w:t>
      </w:r>
      <w:bookmarkEnd w:id="611"/>
      <w:r w:rsidRPr="00DE4DF4">
        <w:rPr>
          <w:sz w:val="28"/>
          <w:szCs w:val="28"/>
        </w:rPr>
        <w:t xml:space="preserve"> </w:t>
      </w:r>
    </w:p>
    <w:p w14:paraId="0FC990E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Sensores</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'./Sensores'</w:t>
      </w:r>
      <w:r w:rsidRPr="000474DA">
        <w:rPr>
          <w:rFonts w:ascii="Consolas" w:eastAsia="Times New Roman" w:hAnsi="Consolas" w:cs="Times New Roman"/>
          <w:color w:val="D4D4D4"/>
          <w:sz w:val="21"/>
          <w:szCs w:val="21"/>
          <w:lang w:val="en-US" w:eastAsia="en-US"/>
        </w:rPr>
        <w:t>;</w:t>
      </w:r>
    </w:p>
    <w:p w14:paraId="42C8F59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Component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'@angular/core'</w:t>
      </w:r>
      <w:r w:rsidRPr="000474DA">
        <w:rPr>
          <w:rFonts w:ascii="Consolas" w:eastAsia="Times New Roman" w:hAnsi="Consolas" w:cs="Times New Roman"/>
          <w:color w:val="D4D4D4"/>
          <w:sz w:val="21"/>
          <w:szCs w:val="21"/>
          <w:lang w:val="en-US" w:eastAsia="en-US"/>
        </w:rPr>
        <w:t>;</w:t>
      </w:r>
    </w:p>
    <w:p w14:paraId="3283600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7506C34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Temperatura</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'./Temperatura'</w:t>
      </w:r>
      <w:r w:rsidRPr="000474DA">
        <w:rPr>
          <w:rFonts w:ascii="Consolas" w:eastAsia="Times New Roman" w:hAnsi="Consolas" w:cs="Times New Roman"/>
          <w:color w:val="D4D4D4"/>
          <w:sz w:val="21"/>
          <w:szCs w:val="21"/>
          <w:lang w:val="en-US" w:eastAsia="en-US"/>
        </w:rPr>
        <w:t>;</w:t>
      </w:r>
    </w:p>
    <w:p w14:paraId="1F7E6E7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p>
    <w:p w14:paraId="50614FE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import</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9CDCFE"/>
          <w:sz w:val="21"/>
          <w:szCs w:val="21"/>
          <w:lang w:val="en-US" w:eastAsia="en-US"/>
        </w:rPr>
        <w:t>DatePipe</w:t>
      </w:r>
      <w:r w:rsidRPr="000474DA">
        <w:rPr>
          <w:rFonts w:ascii="Consolas" w:eastAsia="Times New Roman" w:hAnsi="Consolas" w:cs="Times New Roman"/>
          <w:color w:val="D4D4D4"/>
          <w:sz w:val="21"/>
          <w:szCs w:val="21"/>
          <w:lang w:val="en-US" w:eastAsia="en-US"/>
        </w:rPr>
        <w:t xml:space="preserve"> } </w:t>
      </w:r>
      <w:r w:rsidRPr="000474DA">
        <w:rPr>
          <w:rFonts w:ascii="Consolas" w:eastAsia="Times New Roman" w:hAnsi="Consolas" w:cs="Times New Roman"/>
          <w:color w:val="C586C0"/>
          <w:sz w:val="21"/>
          <w:szCs w:val="21"/>
          <w:lang w:val="en-US" w:eastAsia="en-US"/>
        </w:rPr>
        <w:t>from</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'@angular/common'</w:t>
      </w:r>
      <w:r w:rsidRPr="000474DA">
        <w:rPr>
          <w:rFonts w:ascii="Consolas" w:eastAsia="Times New Roman" w:hAnsi="Consolas" w:cs="Times New Roman"/>
          <w:color w:val="D4D4D4"/>
          <w:sz w:val="21"/>
          <w:szCs w:val="21"/>
          <w:lang w:val="en-US" w:eastAsia="en-US"/>
        </w:rPr>
        <w:t>;</w:t>
      </w:r>
    </w:p>
    <w:p w14:paraId="40434E59" w14:textId="77777777" w:rsidR="00837B84" w:rsidRPr="000474DA" w:rsidRDefault="00837B84" w:rsidP="00837B84">
      <w:pPr>
        <w:shd w:val="clear" w:color="auto" w:fill="1E1E1E"/>
        <w:spacing w:after="240" w:line="285" w:lineRule="atLeast"/>
        <w:jc w:val="left"/>
        <w:rPr>
          <w:rFonts w:ascii="Consolas" w:eastAsia="Times New Roman" w:hAnsi="Consolas" w:cs="Times New Roman"/>
          <w:color w:val="D4D4D4"/>
          <w:sz w:val="21"/>
          <w:szCs w:val="21"/>
          <w:lang w:val="en-US" w:eastAsia="en-US"/>
        </w:rPr>
      </w:pPr>
    </w:p>
    <w:p w14:paraId="712188B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Component</w:t>
      </w:r>
      <w:r w:rsidRPr="000474DA">
        <w:rPr>
          <w:rFonts w:ascii="Consolas" w:eastAsia="Times New Roman" w:hAnsi="Consolas" w:cs="Times New Roman"/>
          <w:color w:val="D4D4D4"/>
          <w:sz w:val="21"/>
          <w:szCs w:val="21"/>
          <w:lang w:val="en-US" w:eastAsia="en-US"/>
        </w:rPr>
        <w:t>({</w:t>
      </w:r>
    </w:p>
    <w:p w14:paraId="2E86D34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selector:</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'app-root'</w:t>
      </w:r>
      <w:r w:rsidRPr="000474DA">
        <w:rPr>
          <w:rFonts w:ascii="Consolas" w:eastAsia="Times New Roman" w:hAnsi="Consolas" w:cs="Times New Roman"/>
          <w:color w:val="D4D4D4"/>
          <w:sz w:val="21"/>
          <w:szCs w:val="21"/>
          <w:lang w:val="en-US" w:eastAsia="en-US"/>
        </w:rPr>
        <w:t>,</w:t>
      </w:r>
    </w:p>
    <w:p w14:paraId="056371B5"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templateUrl:</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'./app.component.html'</w:t>
      </w:r>
      <w:r w:rsidRPr="000474DA">
        <w:rPr>
          <w:rFonts w:ascii="Consolas" w:eastAsia="Times New Roman" w:hAnsi="Consolas" w:cs="Times New Roman"/>
          <w:color w:val="D4D4D4"/>
          <w:sz w:val="21"/>
          <w:szCs w:val="21"/>
          <w:lang w:val="en-US" w:eastAsia="en-US"/>
        </w:rPr>
        <w:t>,</w:t>
      </w:r>
    </w:p>
    <w:p w14:paraId="530DE15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styleUrls: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CE9178"/>
          <w:sz w:val="21"/>
          <w:szCs w:val="21"/>
          <w:lang w:val="en-US" w:eastAsia="en-US"/>
        </w:rPr>
        <w:t>'./app.component.css'</w:t>
      </w:r>
      <w:r w:rsidRPr="000474DA">
        <w:rPr>
          <w:rFonts w:ascii="Consolas" w:eastAsia="Times New Roman" w:hAnsi="Consolas" w:cs="Times New Roman"/>
          <w:color w:val="D4D4D4"/>
          <w:sz w:val="21"/>
          <w:szCs w:val="21"/>
          <w:lang w:val="en-US" w:eastAsia="en-US"/>
        </w:rPr>
        <w:t>],</w:t>
      </w:r>
    </w:p>
    <w:p w14:paraId="568B272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providers: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336A5E8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p>
    <w:p w14:paraId="12BA67C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AppComponent</w:t>
      </w:r>
      <w:r w:rsidRPr="000474DA">
        <w:rPr>
          <w:rFonts w:ascii="Consolas" w:eastAsia="Times New Roman" w:hAnsi="Consolas" w:cs="Times New Roman"/>
          <w:color w:val="D4D4D4"/>
          <w:sz w:val="21"/>
          <w:szCs w:val="21"/>
          <w:lang w:val="en-US" w:eastAsia="en-US"/>
        </w:rPr>
        <w:t xml:space="preserve"> {</w:t>
      </w:r>
    </w:p>
    <w:p w14:paraId="142CBA6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eastAsia="en-US"/>
        </w:rPr>
        <w:t>titulo</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'Sistema Autónomo Robótico'</w:t>
      </w:r>
      <w:r w:rsidRPr="000474DA">
        <w:rPr>
          <w:rFonts w:ascii="Consolas" w:eastAsia="Times New Roman" w:hAnsi="Consolas" w:cs="Times New Roman"/>
          <w:color w:val="D4D4D4"/>
          <w:sz w:val="21"/>
          <w:szCs w:val="21"/>
          <w:lang w:eastAsia="en-US"/>
        </w:rPr>
        <w:t>;</w:t>
      </w:r>
    </w:p>
    <w:p w14:paraId="12F7CB3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temperaturas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Temperatura</w:t>
      </w:r>
      <w:r w:rsidRPr="000474DA">
        <w:rPr>
          <w:rFonts w:ascii="Consolas" w:eastAsia="Times New Roman" w:hAnsi="Consolas" w:cs="Times New Roman"/>
          <w:color w:val="D4D4D4"/>
          <w:sz w:val="21"/>
          <w:szCs w:val="21"/>
          <w:lang w:eastAsia="en-US"/>
        </w:rPr>
        <w:t>[];</w:t>
      </w:r>
    </w:p>
    <w:p w14:paraId="473C2053"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sensoresActuales</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4EC9B0"/>
          <w:sz w:val="21"/>
          <w:szCs w:val="21"/>
          <w:lang w:eastAsia="en-US"/>
        </w:rPr>
        <w:t>Sensores</w:t>
      </w:r>
      <w:r w:rsidRPr="000474DA">
        <w:rPr>
          <w:rFonts w:ascii="Consolas" w:eastAsia="Times New Roman" w:hAnsi="Consolas" w:cs="Times New Roman"/>
          <w:color w:val="D4D4D4"/>
          <w:sz w:val="21"/>
          <w:szCs w:val="21"/>
          <w:lang w:eastAsia="en-US"/>
        </w:rPr>
        <w:t>;</w:t>
      </w:r>
    </w:p>
    <w:p w14:paraId="68B0E917"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tiempoDelay</w:t>
      </w:r>
      <w:r w:rsidRPr="000474DA">
        <w:rPr>
          <w:rFonts w:ascii="Consolas" w:eastAsia="Times New Roman" w:hAnsi="Consolas" w:cs="Times New Roman"/>
          <w:color w:val="D4D4D4"/>
          <w:sz w:val="21"/>
          <w:szCs w:val="21"/>
          <w:lang w:eastAsia="en-US"/>
        </w:rPr>
        <w:t>;</w:t>
      </w:r>
    </w:p>
    <w:p w14:paraId="65EB087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569CD6"/>
          <w:sz w:val="21"/>
          <w:szCs w:val="21"/>
          <w:lang w:eastAsia="en-US"/>
        </w:rPr>
        <w:t>public</w:t>
      </w:r>
      <w:r w:rsidRPr="000474DA">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eastAsia="en-US"/>
        </w:rPr>
        <w:t>mensaje</w:t>
      </w:r>
      <w:r w:rsidRPr="000474DA">
        <w:rPr>
          <w:rFonts w:ascii="Consolas" w:eastAsia="Times New Roman" w:hAnsi="Consolas" w:cs="Times New Roman"/>
          <w:color w:val="D4D4D4"/>
          <w:sz w:val="21"/>
          <w:szCs w:val="21"/>
          <w:lang w:eastAsia="en-US"/>
        </w:rPr>
        <w:t xml:space="preserve"> = </w:t>
      </w:r>
      <w:r w:rsidRPr="000474DA">
        <w:rPr>
          <w:rFonts w:ascii="Consolas" w:eastAsia="Times New Roman" w:hAnsi="Consolas" w:cs="Times New Roman"/>
          <w:color w:val="CE9178"/>
          <w:sz w:val="21"/>
          <w:szCs w:val="21"/>
          <w:lang w:eastAsia="en-US"/>
        </w:rPr>
        <w:t>''</w:t>
      </w:r>
      <w:r w:rsidRPr="000474DA">
        <w:rPr>
          <w:rFonts w:ascii="Consolas" w:eastAsia="Times New Roman" w:hAnsi="Consolas" w:cs="Times New Roman"/>
          <w:color w:val="D4D4D4"/>
          <w:sz w:val="21"/>
          <w:szCs w:val="21"/>
          <w:lang w:eastAsia="en-US"/>
        </w:rPr>
        <w:t>;</w:t>
      </w:r>
    </w:p>
    <w:p w14:paraId="04B1D49F"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5367B2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p>
    <w:p w14:paraId="061E70A4"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0474DA">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rutaBasica</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CE9178"/>
          <w:sz w:val="21"/>
          <w:szCs w:val="21"/>
          <w:lang w:eastAsia="en-US"/>
        </w:rPr>
        <w:t>'http://192.168.2.1:3000/api/'</w:t>
      </w:r>
      <w:r w:rsidRPr="00F64D4F">
        <w:rPr>
          <w:rFonts w:ascii="Consolas" w:eastAsia="Times New Roman" w:hAnsi="Consolas" w:cs="Times New Roman"/>
          <w:color w:val="D4D4D4"/>
          <w:sz w:val="21"/>
          <w:szCs w:val="21"/>
          <w:lang w:eastAsia="en-US"/>
        </w:rPr>
        <w:t>;</w:t>
      </w:r>
    </w:p>
    <w:p w14:paraId="58D3FA46"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608B4E"/>
          <w:sz w:val="21"/>
          <w:szCs w:val="21"/>
          <w:lang w:eastAsia="en-US"/>
        </w:rPr>
        <w:t>// public rutaBasica = 'http://localhost:3000/api/';</w:t>
      </w:r>
    </w:p>
    <w:p w14:paraId="5735403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608B4E"/>
          <w:sz w:val="21"/>
          <w:szCs w:val="21"/>
          <w:lang w:eastAsia="en-US"/>
        </w:rPr>
        <w:t>// public rutaBasica = 'http://192.168.1.39:3000/api/';</w:t>
      </w:r>
    </w:p>
    <w:p w14:paraId="30ECA62A"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rutaWeb</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CE9178"/>
          <w:sz w:val="21"/>
          <w:szCs w:val="21"/>
          <w:lang w:eastAsia="en-US"/>
        </w:rPr>
        <w:t>'http://192.168.2.1:8081'</w:t>
      </w:r>
      <w:r w:rsidRPr="00F64D4F">
        <w:rPr>
          <w:rFonts w:ascii="Consolas" w:eastAsia="Times New Roman" w:hAnsi="Consolas" w:cs="Times New Roman"/>
          <w:color w:val="D4D4D4"/>
          <w:sz w:val="21"/>
          <w:szCs w:val="21"/>
          <w:lang w:eastAsia="en-US"/>
        </w:rPr>
        <w:t>;</w:t>
      </w:r>
    </w:p>
    <w:p w14:paraId="01AF779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438BCF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constructor</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569CD6"/>
          <w:sz w:val="21"/>
          <w:szCs w:val="21"/>
          <w:lang w:eastAsia="en-US"/>
        </w:rPr>
        <w:t>public</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9CDCFE"/>
          <w:sz w:val="21"/>
          <w:szCs w:val="21"/>
          <w:lang w:eastAsia="en-US"/>
        </w:rPr>
        <w:t>service</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TemperaturaService</w:t>
      </w:r>
      <w:r w:rsidRPr="00F64D4F">
        <w:rPr>
          <w:rFonts w:ascii="Consolas" w:eastAsia="Times New Roman" w:hAnsi="Consolas" w:cs="Times New Roman"/>
          <w:color w:val="D4D4D4"/>
          <w:sz w:val="21"/>
          <w:szCs w:val="21"/>
          <w:lang w:eastAsia="en-US"/>
        </w:rPr>
        <w:t>) {</w:t>
      </w:r>
    </w:p>
    <w:p w14:paraId="65B731F1"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this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sensoresActuales</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569CD6"/>
          <w:sz w:val="21"/>
          <w:szCs w:val="21"/>
          <w:lang w:eastAsia="en-US"/>
        </w:rPr>
        <w:t>new</w:t>
      </w: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4EC9B0"/>
          <w:sz w:val="21"/>
          <w:szCs w:val="21"/>
          <w:lang w:eastAsia="en-US"/>
        </w:rPr>
        <w:t>Sensores</w:t>
      </w:r>
      <w:r w:rsidRPr="00F64D4F">
        <w:rPr>
          <w:rFonts w:ascii="Consolas" w:eastAsia="Times New Roman" w:hAnsi="Consolas" w:cs="Times New Roman"/>
          <w:color w:val="D4D4D4"/>
          <w:sz w:val="21"/>
          <w:szCs w:val="21"/>
          <w:lang w:eastAsia="en-US"/>
        </w:rPr>
        <w:t>();</w:t>
      </w:r>
    </w:p>
    <w:p w14:paraId="4003E642"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r w:rsidRPr="00F64D4F">
        <w:rPr>
          <w:rFonts w:ascii="Consolas" w:eastAsia="Times New Roman" w:hAnsi="Consolas" w:cs="Times New Roman"/>
          <w:color w:val="569CD6"/>
          <w:sz w:val="21"/>
          <w:szCs w:val="21"/>
          <w:lang w:eastAsia="en-US"/>
        </w:rPr>
        <w:t>this</w:t>
      </w:r>
      <w:r w:rsidRPr="00F64D4F">
        <w:rPr>
          <w:rFonts w:ascii="Consolas" w:eastAsia="Times New Roman" w:hAnsi="Consolas" w:cs="Times New Roman"/>
          <w:color w:val="D4D4D4"/>
          <w:sz w:val="21"/>
          <w:szCs w:val="21"/>
          <w:lang w:eastAsia="en-US"/>
        </w:rPr>
        <w:t>.</w:t>
      </w:r>
      <w:r w:rsidRPr="00F64D4F">
        <w:rPr>
          <w:rFonts w:ascii="Consolas" w:eastAsia="Times New Roman" w:hAnsi="Consolas" w:cs="Times New Roman"/>
          <w:color w:val="9CDCFE"/>
          <w:sz w:val="21"/>
          <w:szCs w:val="21"/>
          <w:lang w:eastAsia="en-US"/>
        </w:rPr>
        <w:t>tiempoDelay</w:t>
      </w:r>
      <w:r w:rsidRPr="00F64D4F">
        <w:rPr>
          <w:rFonts w:ascii="Consolas" w:eastAsia="Times New Roman" w:hAnsi="Consolas" w:cs="Times New Roman"/>
          <w:color w:val="D4D4D4"/>
          <w:sz w:val="21"/>
          <w:szCs w:val="21"/>
          <w:lang w:eastAsia="en-US"/>
        </w:rPr>
        <w:t xml:space="preserve"> = </w:t>
      </w:r>
      <w:r w:rsidRPr="00F64D4F">
        <w:rPr>
          <w:rFonts w:ascii="Consolas" w:eastAsia="Times New Roman" w:hAnsi="Consolas" w:cs="Times New Roman"/>
          <w:color w:val="B5CEA8"/>
          <w:sz w:val="21"/>
          <w:szCs w:val="21"/>
          <w:lang w:eastAsia="en-US"/>
        </w:rPr>
        <w:t>1000</w:t>
      </w:r>
      <w:r w:rsidRPr="00F64D4F">
        <w:rPr>
          <w:rFonts w:ascii="Consolas" w:eastAsia="Times New Roman" w:hAnsi="Consolas" w:cs="Times New Roman"/>
          <w:color w:val="D4D4D4"/>
          <w:sz w:val="21"/>
          <w:szCs w:val="21"/>
          <w:lang w:eastAsia="en-US"/>
        </w:rPr>
        <w:t>;</w:t>
      </w:r>
    </w:p>
    <w:p w14:paraId="70A5478B"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FB689F9"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 xml:space="preserve">  }</w:t>
      </w:r>
    </w:p>
    <w:p w14:paraId="68D7CD47"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39EB02FF"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F64D4F">
        <w:rPr>
          <w:rFonts w:ascii="Consolas" w:eastAsia="Times New Roman" w:hAnsi="Consolas" w:cs="Times New Roman"/>
          <w:color w:val="D4D4D4"/>
          <w:sz w:val="21"/>
          <w:szCs w:val="21"/>
          <w:lang w:eastAsia="en-US"/>
        </w:rPr>
        <w:t>}</w:t>
      </w:r>
    </w:p>
    <w:p w14:paraId="07DEC130" w14:textId="77777777" w:rsidR="00837B84" w:rsidRPr="00F64D4F"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07A60C08" w14:textId="77777777" w:rsidR="00837B84" w:rsidRPr="00F64D4F" w:rsidRDefault="00837B84" w:rsidP="00837B84">
      <w:pPr>
        <w:pStyle w:val="Ttulo1"/>
      </w:pPr>
    </w:p>
    <w:p w14:paraId="08284E39" w14:textId="77777777" w:rsidR="00837B84" w:rsidRPr="00F64D4F" w:rsidRDefault="00837B84" w:rsidP="00837B84">
      <w:pPr>
        <w:spacing w:after="160" w:line="259" w:lineRule="auto"/>
        <w:jc w:val="left"/>
        <w:rPr>
          <w:b/>
          <w:color w:val="434343"/>
          <w:sz w:val="32"/>
          <w:szCs w:val="32"/>
        </w:rPr>
      </w:pPr>
      <w:r w:rsidRPr="00F64D4F">
        <w:br w:type="page"/>
      </w:r>
    </w:p>
    <w:p w14:paraId="0D4DA6D8" w14:textId="77777777" w:rsidR="00837B84" w:rsidRPr="00DE4DF4" w:rsidRDefault="00837B84" w:rsidP="00837B84">
      <w:pPr>
        <w:pStyle w:val="Ttulo3"/>
        <w:rPr>
          <w:sz w:val="28"/>
          <w:szCs w:val="28"/>
        </w:rPr>
      </w:pPr>
      <w:bookmarkStart w:id="612" w:name="_Toc510799503"/>
      <w:r w:rsidRPr="00DE4DF4">
        <w:rPr>
          <w:sz w:val="28"/>
          <w:szCs w:val="28"/>
        </w:rPr>
        <w:lastRenderedPageBreak/>
        <w:t>Código de appModule (rutas) [Extracto]</w:t>
      </w:r>
      <w:bookmarkEnd w:id="612"/>
    </w:p>
    <w:p w14:paraId="7706608A"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569CD6"/>
          <w:sz w:val="21"/>
          <w:szCs w:val="21"/>
          <w:lang w:eastAsia="en-US"/>
        </w:rPr>
        <w:t>const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routes</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4EC9B0"/>
          <w:sz w:val="21"/>
          <w:szCs w:val="21"/>
          <w:lang w:eastAsia="en-US"/>
        </w:rPr>
        <w:t>Routes</w:t>
      </w:r>
      <w:r w:rsidRPr="00837B84">
        <w:rPr>
          <w:rFonts w:ascii="Consolas" w:eastAsia="Times New Roman" w:hAnsi="Consolas" w:cs="Times New Roman"/>
          <w:color w:val="D4D4D4"/>
          <w:sz w:val="21"/>
          <w:szCs w:val="21"/>
          <w:lang w:eastAsia="en-US"/>
        </w:rPr>
        <w:t xml:space="preserve"> = [</w:t>
      </w:r>
    </w:p>
    <w:p w14:paraId="4AB2978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PizarraComponent</w:t>
      </w:r>
      <w:r w:rsidRPr="00837B84">
        <w:rPr>
          <w:rFonts w:ascii="Consolas" w:eastAsia="Times New Roman" w:hAnsi="Consolas" w:cs="Times New Roman"/>
          <w:color w:val="D4D4D4"/>
          <w:sz w:val="21"/>
          <w:szCs w:val="21"/>
          <w:lang w:eastAsia="en-US"/>
        </w:rPr>
        <w:t xml:space="preserve"> },</w:t>
      </w:r>
    </w:p>
    <w:p w14:paraId="406CDB28"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'estadisticas'</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EstadisticasComponent</w:t>
      </w:r>
      <w:r w:rsidRPr="00837B84">
        <w:rPr>
          <w:rFonts w:ascii="Consolas" w:eastAsia="Times New Roman" w:hAnsi="Consolas" w:cs="Times New Roman"/>
          <w:color w:val="D4D4D4"/>
          <w:sz w:val="21"/>
          <w:szCs w:val="21"/>
          <w:lang w:eastAsia="en-US"/>
        </w:rPr>
        <w:t xml:space="preserve"> },</w:t>
      </w:r>
    </w:p>
    <w:p w14:paraId="2B206CB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 </w:t>
      </w:r>
      <w:r w:rsidRPr="00837B84">
        <w:rPr>
          <w:rFonts w:ascii="Consolas" w:eastAsia="Times New Roman" w:hAnsi="Consolas" w:cs="Times New Roman"/>
          <w:color w:val="9CDCFE"/>
          <w:sz w:val="21"/>
          <w:szCs w:val="21"/>
          <w:lang w:eastAsia="en-US"/>
        </w:rPr>
        <w:t>path:</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CE9178"/>
          <w:sz w:val="21"/>
          <w:szCs w:val="21"/>
          <w:lang w:eastAsia="en-US"/>
        </w:rPr>
        <w:t>'control'</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component:</w:t>
      </w: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PanelInferiorComponent</w:t>
      </w:r>
      <w:r w:rsidRPr="00837B84">
        <w:rPr>
          <w:rFonts w:ascii="Consolas" w:eastAsia="Times New Roman" w:hAnsi="Consolas" w:cs="Times New Roman"/>
          <w:color w:val="D4D4D4"/>
          <w:sz w:val="21"/>
          <w:szCs w:val="21"/>
          <w:lang w:eastAsia="en-US"/>
        </w:rPr>
        <w:t xml:space="preserve"> }</w:t>
      </w:r>
    </w:p>
    <w:p w14:paraId="15F6900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w:t>
      </w:r>
    </w:p>
    <w:p w14:paraId="2EFF37B4"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p>
    <w:p w14:paraId="1008B6D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w:t>
      </w:r>
      <w:r w:rsidRPr="00837B84">
        <w:rPr>
          <w:rFonts w:ascii="Consolas" w:eastAsia="Times New Roman" w:hAnsi="Consolas" w:cs="Times New Roman"/>
          <w:color w:val="DCDCAA"/>
          <w:sz w:val="21"/>
          <w:szCs w:val="21"/>
          <w:lang w:eastAsia="en-US"/>
        </w:rPr>
        <w:t>NgModule</w:t>
      </w:r>
      <w:r w:rsidRPr="00837B84">
        <w:rPr>
          <w:rFonts w:ascii="Consolas" w:eastAsia="Times New Roman" w:hAnsi="Consolas" w:cs="Times New Roman"/>
          <w:color w:val="D4D4D4"/>
          <w:sz w:val="21"/>
          <w:szCs w:val="21"/>
          <w:lang w:eastAsia="en-US"/>
        </w:rPr>
        <w:t>({</w:t>
      </w:r>
    </w:p>
    <w:p w14:paraId="395BA775"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declarations:</w:t>
      </w:r>
      <w:r w:rsidRPr="00837B84">
        <w:rPr>
          <w:rFonts w:ascii="Consolas" w:eastAsia="Times New Roman" w:hAnsi="Consolas" w:cs="Times New Roman"/>
          <w:color w:val="D4D4D4"/>
          <w:sz w:val="21"/>
          <w:szCs w:val="21"/>
          <w:lang w:eastAsia="en-US"/>
        </w:rPr>
        <w:t xml:space="preserve"> [</w:t>
      </w:r>
    </w:p>
    <w:p w14:paraId="0C33FA51"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AppComponent</w:t>
      </w:r>
      <w:r w:rsidRPr="00837B84">
        <w:rPr>
          <w:rFonts w:ascii="Consolas" w:eastAsia="Times New Roman" w:hAnsi="Consolas" w:cs="Times New Roman"/>
          <w:color w:val="D4D4D4"/>
          <w:sz w:val="21"/>
          <w:szCs w:val="21"/>
          <w:lang w:eastAsia="en-US"/>
        </w:rPr>
        <w:t>,</w:t>
      </w:r>
    </w:p>
    <w:p w14:paraId="41169B7D"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CapturaVideoComponent</w:t>
      </w:r>
      <w:r w:rsidRPr="00837B84">
        <w:rPr>
          <w:rFonts w:ascii="Consolas" w:eastAsia="Times New Roman" w:hAnsi="Consolas" w:cs="Times New Roman"/>
          <w:color w:val="D4D4D4"/>
          <w:sz w:val="21"/>
          <w:szCs w:val="21"/>
          <w:lang w:eastAsia="en-US"/>
        </w:rPr>
        <w:t>,</w:t>
      </w:r>
    </w:p>
    <w:p w14:paraId="1B57EEB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TablaSensoresComponent</w:t>
      </w:r>
      <w:r w:rsidRPr="00837B84">
        <w:rPr>
          <w:rFonts w:ascii="Consolas" w:eastAsia="Times New Roman" w:hAnsi="Consolas" w:cs="Times New Roman"/>
          <w:color w:val="D4D4D4"/>
          <w:sz w:val="21"/>
          <w:szCs w:val="21"/>
          <w:lang w:eastAsia="en-US"/>
        </w:rPr>
        <w:t>,</w:t>
      </w:r>
    </w:p>
    <w:p w14:paraId="176EAA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TablaInfoComponent</w:t>
      </w:r>
      <w:r w:rsidRPr="00837B84">
        <w:rPr>
          <w:rFonts w:ascii="Consolas" w:eastAsia="Times New Roman" w:hAnsi="Consolas" w:cs="Times New Roman"/>
          <w:color w:val="D4D4D4"/>
          <w:sz w:val="21"/>
          <w:szCs w:val="21"/>
          <w:lang w:eastAsia="en-US"/>
        </w:rPr>
        <w:t>,</w:t>
      </w:r>
    </w:p>
    <w:p w14:paraId="0B9BEBD2"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PanelInferiorComponent</w:t>
      </w:r>
      <w:r w:rsidRPr="00837B84">
        <w:rPr>
          <w:rFonts w:ascii="Consolas" w:eastAsia="Times New Roman" w:hAnsi="Consolas" w:cs="Times New Roman"/>
          <w:color w:val="D4D4D4"/>
          <w:sz w:val="21"/>
          <w:szCs w:val="21"/>
          <w:lang w:eastAsia="en-US"/>
        </w:rPr>
        <w:t>,</w:t>
      </w:r>
    </w:p>
    <w:p w14:paraId="77B28D3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PanelControlComponent</w:t>
      </w:r>
      <w:r w:rsidRPr="00837B84">
        <w:rPr>
          <w:rFonts w:ascii="Consolas" w:eastAsia="Times New Roman" w:hAnsi="Consolas" w:cs="Times New Roman"/>
          <w:color w:val="D4D4D4"/>
          <w:sz w:val="21"/>
          <w:szCs w:val="21"/>
          <w:lang w:eastAsia="en-US"/>
        </w:rPr>
        <w:t>,</w:t>
      </w:r>
    </w:p>
    <w:p w14:paraId="17E12E9C"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PizarraComponent</w:t>
      </w:r>
      <w:r w:rsidRPr="00837B84">
        <w:rPr>
          <w:rFonts w:ascii="Consolas" w:eastAsia="Times New Roman" w:hAnsi="Consolas" w:cs="Times New Roman"/>
          <w:color w:val="D4D4D4"/>
          <w:sz w:val="21"/>
          <w:szCs w:val="21"/>
          <w:lang w:eastAsia="en-US"/>
        </w:rPr>
        <w:t>,</w:t>
      </w:r>
    </w:p>
    <w:p w14:paraId="34C5DB3B"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EstadisticasComponent</w:t>
      </w:r>
      <w:r w:rsidRPr="00837B84">
        <w:rPr>
          <w:rFonts w:ascii="Consolas" w:eastAsia="Times New Roman" w:hAnsi="Consolas" w:cs="Times New Roman"/>
          <w:color w:val="D4D4D4"/>
          <w:sz w:val="21"/>
          <w:szCs w:val="21"/>
          <w:lang w:eastAsia="en-US"/>
        </w:rPr>
        <w:t>,</w:t>
      </w:r>
    </w:p>
    <w:p w14:paraId="257847FE"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EncabezadoComponent</w:t>
      </w:r>
      <w:r w:rsidRPr="00837B84">
        <w:rPr>
          <w:rFonts w:ascii="Consolas" w:eastAsia="Times New Roman" w:hAnsi="Consolas" w:cs="Times New Roman"/>
          <w:color w:val="D4D4D4"/>
          <w:sz w:val="21"/>
          <w:szCs w:val="21"/>
          <w:lang w:eastAsia="en-US"/>
        </w:rPr>
        <w:t>,</w:t>
      </w:r>
    </w:p>
    <w:p w14:paraId="126EA1C9"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p>
    <w:p w14:paraId="39414C93" w14:textId="77777777" w:rsidR="00837B84" w:rsidRPr="00837B84" w:rsidRDefault="00837B84" w:rsidP="00837B84">
      <w:pPr>
        <w:shd w:val="clear" w:color="auto" w:fill="1E1E1E"/>
        <w:spacing w:line="285" w:lineRule="atLeast"/>
        <w:jc w:val="left"/>
        <w:rPr>
          <w:rFonts w:ascii="Consolas" w:eastAsia="Times New Roman" w:hAnsi="Consolas" w:cs="Times New Roman"/>
          <w:color w:val="D4D4D4"/>
          <w:sz w:val="21"/>
          <w:szCs w:val="21"/>
          <w:lang w:eastAsia="en-US"/>
        </w:rPr>
      </w:pPr>
      <w:r w:rsidRPr="00837B84">
        <w:rPr>
          <w:rFonts w:ascii="Consolas" w:eastAsia="Times New Roman" w:hAnsi="Consolas" w:cs="Times New Roman"/>
          <w:color w:val="D4D4D4"/>
          <w:sz w:val="21"/>
          <w:szCs w:val="21"/>
          <w:lang w:eastAsia="en-US"/>
        </w:rPr>
        <w:t xml:space="preserve">  </w:t>
      </w:r>
      <w:r w:rsidRPr="00837B84">
        <w:rPr>
          <w:rFonts w:ascii="Consolas" w:eastAsia="Times New Roman" w:hAnsi="Consolas" w:cs="Times New Roman"/>
          <w:color w:val="9CDCFE"/>
          <w:sz w:val="21"/>
          <w:szCs w:val="21"/>
          <w:lang w:eastAsia="en-US"/>
        </w:rPr>
        <w:t>imports:</w:t>
      </w:r>
      <w:r w:rsidRPr="00837B84">
        <w:rPr>
          <w:rFonts w:ascii="Consolas" w:eastAsia="Times New Roman" w:hAnsi="Consolas" w:cs="Times New Roman"/>
          <w:color w:val="D4D4D4"/>
          <w:sz w:val="21"/>
          <w:szCs w:val="21"/>
          <w:lang w:eastAsia="en-US"/>
        </w:rPr>
        <w:t xml:space="preserve"> [</w:t>
      </w:r>
    </w:p>
    <w:p w14:paraId="192371D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837B84">
        <w:rPr>
          <w:rFonts w:ascii="Consolas" w:eastAsia="Times New Roman" w:hAnsi="Consolas" w:cs="Times New Roman"/>
          <w:color w:val="D4D4D4"/>
          <w:sz w:val="21"/>
          <w:szCs w:val="21"/>
          <w:lang w:eastAsia="en-US"/>
        </w:rPr>
        <w:t xml:space="preserve">    </w:t>
      </w:r>
      <w:r w:rsidRPr="000474DA">
        <w:rPr>
          <w:rFonts w:ascii="Consolas" w:eastAsia="Times New Roman" w:hAnsi="Consolas" w:cs="Times New Roman"/>
          <w:color w:val="9CDCFE"/>
          <w:sz w:val="21"/>
          <w:szCs w:val="21"/>
          <w:lang w:val="en-US" w:eastAsia="en-US"/>
        </w:rPr>
        <w:t>BrowserModule</w:t>
      </w:r>
      <w:r w:rsidRPr="000474DA">
        <w:rPr>
          <w:rFonts w:ascii="Consolas" w:eastAsia="Times New Roman" w:hAnsi="Consolas" w:cs="Times New Roman"/>
          <w:color w:val="D4D4D4"/>
          <w:sz w:val="21"/>
          <w:szCs w:val="21"/>
          <w:lang w:val="en-US" w:eastAsia="en-US"/>
        </w:rPr>
        <w:t>,</w:t>
      </w:r>
    </w:p>
    <w:p w14:paraId="7FD398D9"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HttpModule</w:t>
      </w:r>
      <w:r w:rsidRPr="000474DA">
        <w:rPr>
          <w:rFonts w:ascii="Consolas" w:eastAsia="Times New Roman" w:hAnsi="Consolas" w:cs="Times New Roman"/>
          <w:color w:val="D4D4D4"/>
          <w:sz w:val="21"/>
          <w:szCs w:val="21"/>
          <w:lang w:val="en-US" w:eastAsia="en-US"/>
        </w:rPr>
        <w:t>,</w:t>
      </w:r>
    </w:p>
    <w:p w14:paraId="739BC92B"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RouterModule</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DCDCAA"/>
          <w:sz w:val="21"/>
          <w:szCs w:val="21"/>
          <w:lang w:val="en-US" w:eastAsia="en-US"/>
        </w:rPr>
        <w:t>forRoot</w:t>
      </w:r>
      <w:r w:rsidRPr="000474DA">
        <w:rPr>
          <w:rFonts w:ascii="Consolas" w:eastAsia="Times New Roman" w:hAnsi="Consolas" w:cs="Times New Roman"/>
          <w:color w:val="D4D4D4"/>
          <w:sz w:val="21"/>
          <w:szCs w:val="21"/>
          <w:lang w:val="en-US" w:eastAsia="en-US"/>
        </w:rPr>
        <w:t>(</w:t>
      </w:r>
      <w:r w:rsidRPr="000474DA">
        <w:rPr>
          <w:rFonts w:ascii="Consolas" w:eastAsia="Times New Roman" w:hAnsi="Consolas" w:cs="Times New Roman"/>
          <w:color w:val="9CDCFE"/>
          <w:sz w:val="21"/>
          <w:szCs w:val="21"/>
          <w:lang w:val="en-US" w:eastAsia="en-US"/>
        </w:rPr>
        <w:t>routes</w:t>
      </w:r>
      <w:r w:rsidRPr="000474DA">
        <w:rPr>
          <w:rFonts w:ascii="Consolas" w:eastAsia="Times New Roman" w:hAnsi="Consolas" w:cs="Times New Roman"/>
          <w:color w:val="D4D4D4"/>
          <w:sz w:val="21"/>
          <w:szCs w:val="21"/>
          <w:lang w:val="en-US" w:eastAsia="en-US"/>
        </w:rPr>
        <w:t>),</w:t>
      </w:r>
    </w:p>
    <w:p w14:paraId="3A817F1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NgxChartsModule</w:t>
      </w:r>
      <w:r w:rsidRPr="000474DA">
        <w:rPr>
          <w:rFonts w:ascii="Consolas" w:eastAsia="Times New Roman" w:hAnsi="Consolas" w:cs="Times New Roman"/>
          <w:color w:val="D4D4D4"/>
          <w:sz w:val="21"/>
          <w:szCs w:val="21"/>
          <w:lang w:val="en-US" w:eastAsia="en-US"/>
        </w:rPr>
        <w:t>,</w:t>
      </w:r>
    </w:p>
    <w:p w14:paraId="14F4802D"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BrowserAnimationsModule</w:t>
      </w:r>
      <w:r w:rsidRPr="000474DA">
        <w:rPr>
          <w:rFonts w:ascii="Consolas" w:eastAsia="Times New Roman" w:hAnsi="Consolas" w:cs="Times New Roman"/>
          <w:color w:val="D4D4D4"/>
          <w:sz w:val="21"/>
          <w:szCs w:val="21"/>
          <w:lang w:val="en-US" w:eastAsia="en-US"/>
        </w:rPr>
        <w:t>,</w:t>
      </w:r>
    </w:p>
    <w:p w14:paraId="02E5FF64"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FormsModule</w:t>
      </w:r>
      <w:r w:rsidRPr="000474DA">
        <w:rPr>
          <w:rFonts w:ascii="Consolas" w:eastAsia="Times New Roman" w:hAnsi="Consolas" w:cs="Times New Roman"/>
          <w:color w:val="D4D4D4"/>
          <w:sz w:val="21"/>
          <w:szCs w:val="21"/>
          <w:lang w:val="en-US" w:eastAsia="en-US"/>
        </w:rPr>
        <w:t>,</w:t>
      </w:r>
    </w:p>
    <w:p w14:paraId="4C8345EA"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HttpClientModule</w:t>
      </w:r>
    </w:p>
    <w:p w14:paraId="631E10C1"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p>
    <w:p w14:paraId="1375986E"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providers: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TemperaturaService</w:t>
      </w:r>
      <w:r w:rsidRPr="000474DA">
        <w:rPr>
          <w:rFonts w:ascii="Consolas" w:eastAsia="Times New Roman" w:hAnsi="Consolas" w:cs="Times New Roman"/>
          <w:color w:val="D4D4D4"/>
          <w:sz w:val="21"/>
          <w:szCs w:val="21"/>
          <w:lang w:val="en-US" w:eastAsia="en-US"/>
        </w:rPr>
        <w:t>],</w:t>
      </w:r>
    </w:p>
    <w:p w14:paraId="21655F0C"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bootstrap:</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9CDCFE"/>
          <w:sz w:val="21"/>
          <w:szCs w:val="21"/>
          <w:lang w:val="en-US" w:eastAsia="en-US"/>
        </w:rPr>
        <w:t>AppComponent</w:t>
      </w:r>
      <w:r w:rsidRPr="000474DA">
        <w:rPr>
          <w:rFonts w:ascii="Consolas" w:eastAsia="Times New Roman" w:hAnsi="Consolas" w:cs="Times New Roman"/>
          <w:color w:val="D4D4D4"/>
          <w:sz w:val="21"/>
          <w:szCs w:val="21"/>
          <w:lang w:val="en-US" w:eastAsia="en-US"/>
        </w:rPr>
        <w:t>]</w:t>
      </w:r>
    </w:p>
    <w:p w14:paraId="48FC13D8"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D4D4D4"/>
          <w:sz w:val="21"/>
          <w:szCs w:val="21"/>
          <w:lang w:val="en-US" w:eastAsia="en-US"/>
        </w:rPr>
        <w:t>})</w:t>
      </w:r>
    </w:p>
    <w:p w14:paraId="09922010" w14:textId="77777777" w:rsidR="00837B84" w:rsidRPr="000474DA" w:rsidRDefault="00837B84" w:rsidP="00837B84">
      <w:pPr>
        <w:shd w:val="clear" w:color="auto" w:fill="1E1E1E"/>
        <w:spacing w:line="285" w:lineRule="atLeast"/>
        <w:jc w:val="left"/>
        <w:rPr>
          <w:rFonts w:ascii="Consolas" w:eastAsia="Times New Roman" w:hAnsi="Consolas" w:cs="Times New Roman"/>
          <w:color w:val="D4D4D4"/>
          <w:sz w:val="21"/>
          <w:szCs w:val="21"/>
          <w:lang w:val="en-US" w:eastAsia="en-US"/>
        </w:rPr>
      </w:pPr>
      <w:r w:rsidRPr="000474DA">
        <w:rPr>
          <w:rFonts w:ascii="Consolas" w:eastAsia="Times New Roman" w:hAnsi="Consolas" w:cs="Times New Roman"/>
          <w:color w:val="C586C0"/>
          <w:sz w:val="21"/>
          <w:szCs w:val="21"/>
          <w:lang w:val="en-US" w:eastAsia="en-US"/>
        </w:rPr>
        <w:t>export</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569CD6"/>
          <w:sz w:val="21"/>
          <w:szCs w:val="21"/>
          <w:lang w:val="en-US" w:eastAsia="en-US"/>
        </w:rPr>
        <w:t>class</w:t>
      </w:r>
      <w:r w:rsidRPr="000474DA">
        <w:rPr>
          <w:rFonts w:ascii="Consolas" w:eastAsia="Times New Roman" w:hAnsi="Consolas" w:cs="Times New Roman"/>
          <w:color w:val="D4D4D4"/>
          <w:sz w:val="21"/>
          <w:szCs w:val="21"/>
          <w:lang w:val="en-US" w:eastAsia="en-US"/>
        </w:rPr>
        <w:t xml:space="preserve"> </w:t>
      </w:r>
      <w:r w:rsidRPr="000474DA">
        <w:rPr>
          <w:rFonts w:ascii="Consolas" w:eastAsia="Times New Roman" w:hAnsi="Consolas" w:cs="Times New Roman"/>
          <w:color w:val="4EC9B0"/>
          <w:sz w:val="21"/>
          <w:szCs w:val="21"/>
          <w:lang w:val="en-US" w:eastAsia="en-US"/>
        </w:rPr>
        <w:t>AppModule</w:t>
      </w:r>
      <w:r w:rsidRPr="000474DA">
        <w:rPr>
          <w:rFonts w:ascii="Consolas" w:eastAsia="Times New Roman" w:hAnsi="Consolas" w:cs="Times New Roman"/>
          <w:color w:val="D4D4D4"/>
          <w:sz w:val="21"/>
          <w:szCs w:val="21"/>
          <w:lang w:val="en-US" w:eastAsia="en-US"/>
        </w:rPr>
        <w:t xml:space="preserve"> { }</w:t>
      </w:r>
    </w:p>
    <w:p w14:paraId="45E4AA14" w14:textId="77777777" w:rsidR="00837B84" w:rsidRPr="000474DA" w:rsidRDefault="00837B84" w:rsidP="00837B84">
      <w:pPr>
        <w:rPr>
          <w:lang w:val="en-US" w:eastAsia="en-US"/>
        </w:rPr>
      </w:pPr>
    </w:p>
    <w:p w14:paraId="705D97CE" w14:textId="77777777" w:rsidR="00837B84" w:rsidRPr="000474DA" w:rsidRDefault="00837B84" w:rsidP="00837B84">
      <w:pPr>
        <w:rPr>
          <w:lang w:val="en-US"/>
        </w:rPr>
      </w:pPr>
    </w:p>
    <w:p w14:paraId="54A03901" w14:textId="77777777" w:rsidR="0067513C" w:rsidRPr="00837B84" w:rsidRDefault="0067513C">
      <w:pPr>
        <w:rPr>
          <w:b/>
          <w:color w:val="434343"/>
          <w:sz w:val="36"/>
          <w:szCs w:val="36"/>
          <w:lang w:val="en-US"/>
        </w:rPr>
      </w:pPr>
      <w:r w:rsidRPr="00837B84">
        <w:rPr>
          <w:sz w:val="36"/>
          <w:szCs w:val="36"/>
          <w:lang w:val="en-US"/>
        </w:rPr>
        <w:br w:type="page"/>
      </w:r>
    </w:p>
    <w:p w14:paraId="71C7AE73" w14:textId="2DF61569" w:rsidR="00651ECF" w:rsidRPr="00651ECF" w:rsidRDefault="00651ECF" w:rsidP="00651ECF">
      <w:pPr>
        <w:pStyle w:val="Ttulo1"/>
        <w:rPr>
          <w:sz w:val="36"/>
          <w:szCs w:val="36"/>
        </w:rPr>
      </w:pPr>
      <w:bookmarkStart w:id="613" w:name="_Toc510799504"/>
      <w:r w:rsidRPr="00651ECF">
        <w:rPr>
          <w:sz w:val="36"/>
          <w:szCs w:val="36"/>
        </w:rPr>
        <w:lastRenderedPageBreak/>
        <w:t>Glosario</w:t>
      </w:r>
      <w:bookmarkEnd w:id="613"/>
    </w:p>
    <w:p w14:paraId="147C6180" w14:textId="77777777" w:rsidR="00651ECF" w:rsidRPr="00B674A5" w:rsidRDefault="00651ECF" w:rsidP="00651ECF">
      <w:pPr>
        <w:rPr>
          <w:rStyle w:val="nfasissutil"/>
        </w:rPr>
      </w:pPr>
    </w:p>
    <w:p w14:paraId="059ADA41" w14:textId="2EE1EB6D" w:rsidR="009263C0" w:rsidRDefault="009263C0" w:rsidP="00FA1017">
      <w:pPr>
        <w:pStyle w:val="Ttulo2"/>
        <w:rPr>
          <w:b/>
          <w:i/>
          <w:sz w:val="32"/>
          <w:szCs w:val="32"/>
        </w:rPr>
      </w:pPr>
      <w:bookmarkStart w:id="614" w:name="_Ref508729438"/>
      <w:bookmarkStart w:id="615" w:name="_Toc510799505"/>
      <w:r>
        <w:rPr>
          <w:b/>
          <w:i/>
          <w:sz w:val="32"/>
          <w:szCs w:val="32"/>
        </w:rPr>
        <w:t>Amper</w:t>
      </w:r>
      <w:r w:rsidR="007E3FBE">
        <w:rPr>
          <w:b/>
          <w:i/>
          <w:sz w:val="32"/>
          <w:szCs w:val="32"/>
        </w:rPr>
        <w:t>e</w:t>
      </w:r>
      <w:bookmarkEnd w:id="614"/>
      <w:bookmarkEnd w:id="615"/>
    </w:p>
    <w:p w14:paraId="6EA83367" w14:textId="56401798" w:rsidR="009263C0" w:rsidRDefault="007E3FBE" w:rsidP="009263C0">
      <w:pPr>
        <w:rPr>
          <w:rFonts w:ascii="Arial" w:hAnsi="Arial" w:cs="Arial"/>
          <w:sz w:val="24"/>
          <w:szCs w:val="24"/>
        </w:rPr>
      </w:pPr>
      <w:r w:rsidRPr="007E3FBE">
        <w:rPr>
          <w:rFonts w:ascii="Arial" w:hAnsi="Arial" w:cs="Arial"/>
          <w:sz w:val="24"/>
          <w:szCs w:val="24"/>
        </w:rPr>
        <w:t>Unidad de medida de</w:t>
      </w:r>
      <w:r w:rsidR="001C6C7E">
        <w:rPr>
          <w:rFonts w:ascii="Arial" w:hAnsi="Arial" w:cs="Arial"/>
          <w:sz w:val="24"/>
          <w:szCs w:val="24"/>
        </w:rPr>
        <w:t xml:space="preserve"> la</w:t>
      </w:r>
      <w:r w:rsidRPr="007E3FBE">
        <w:rPr>
          <w:rFonts w:ascii="Arial" w:hAnsi="Arial" w:cs="Arial"/>
          <w:sz w:val="24"/>
          <w:szCs w:val="24"/>
        </w:rPr>
        <w:t xml:space="preserve"> intensidad de corriente eléctrica.</w:t>
      </w:r>
    </w:p>
    <w:p w14:paraId="73D609D7" w14:textId="77777777" w:rsidR="003A7CFA" w:rsidRPr="007E3FBE" w:rsidRDefault="003A7CFA" w:rsidP="009263C0">
      <w:pPr>
        <w:rPr>
          <w:rFonts w:ascii="Arial" w:hAnsi="Arial" w:cs="Arial"/>
          <w:sz w:val="24"/>
          <w:szCs w:val="24"/>
        </w:rPr>
      </w:pPr>
    </w:p>
    <w:p w14:paraId="6399439A" w14:textId="5B3E71A6" w:rsidR="00FA1017" w:rsidRPr="00FA1017" w:rsidRDefault="00651ECF" w:rsidP="00FA1017">
      <w:pPr>
        <w:pStyle w:val="Ttulo2"/>
        <w:rPr>
          <w:b/>
          <w:i/>
          <w:sz w:val="32"/>
          <w:szCs w:val="32"/>
        </w:rPr>
      </w:pPr>
      <w:bookmarkStart w:id="616" w:name="_Ref509657629"/>
      <w:bookmarkStart w:id="617" w:name="_Toc510799506"/>
      <w:r w:rsidRPr="00FA1017">
        <w:rPr>
          <w:b/>
          <w:i/>
          <w:sz w:val="32"/>
          <w:szCs w:val="32"/>
        </w:rPr>
        <w:t>AP (Access Point)</w:t>
      </w:r>
      <w:bookmarkEnd w:id="616"/>
      <w:bookmarkEnd w:id="617"/>
    </w:p>
    <w:p w14:paraId="02B51863" w14:textId="3C03EA89" w:rsidR="00651ECF" w:rsidRPr="00651ECF" w:rsidRDefault="00651ECF" w:rsidP="00651ECF">
      <w:pPr>
        <w:rPr>
          <w:rFonts w:ascii="Arial" w:hAnsi="Arial" w:cs="Arial"/>
          <w:iCs/>
          <w:sz w:val="24"/>
          <w:szCs w:val="24"/>
        </w:rPr>
      </w:pPr>
      <w:r w:rsidRPr="00651ECF">
        <w:rPr>
          <w:rFonts w:ascii="Arial" w:hAnsi="Arial" w:cs="Arial"/>
          <w:iCs/>
          <w:sz w:val="24"/>
          <w:szCs w:val="24"/>
        </w:rPr>
        <w:t xml:space="preserve">O punto de acceso en castellano, se le denomina a un dispositivo de red utilizado para la conexión de dispositivos inalámbricos a una red, por lo general </w:t>
      </w:r>
      <w:r w:rsidR="003772C7" w:rsidRPr="003772C7">
        <w:rPr>
          <w:rFonts w:ascii="Arial" w:hAnsi="Arial" w:cs="Arial"/>
          <w:iCs/>
          <w:sz w:val="24"/>
          <w:szCs w:val="24"/>
        </w:rPr>
        <w:fldChar w:fldCharType="begin"/>
      </w:r>
      <w:r w:rsidR="003772C7" w:rsidRPr="003772C7">
        <w:rPr>
          <w:rFonts w:ascii="Arial" w:hAnsi="Arial" w:cs="Arial"/>
          <w:iCs/>
          <w:sz w:val="24"/>
          <w:szCs w:val="24"/>
        </w:rPr>
        <w:instrText xml:space="preserve"> REF _Ref510613243 \h  \* MERGEFORMAT </w:instrText>
      </w:r>
      <w:r w:rsidR="003772C7" w:rsidRPr="003772C7">
        <w:rPr>
          <w:rFonts w:ascii="Arial" w:hAnsi="Arial" w:cs="Arial"/>
          <w:iCs/>
          <w:sz w:val="24"/>
          <w:szCs w:val="24"/>
        </w:rPr>
      </w:r>
      <w:r w:rsidR="003772C7" w:rsidRPr="003772C7">
        <w:rPr>
          <w:rFonts w:ascii="Arial" w:hAnsi="Arial" w:cs="Arial"/>
          <w:iCs/>
          <w:sz w:val="24"/>
          <w:szCs w:val="24"/>
        </w:rPr>
        <w:fldChar w:fldCharType="separate"/>
      </w:r>
      <w:r w:rsidR="003772C7" w:rsidRPr="003772C7">
        <w:rPr>
          <w:rFonts w:ascii="Arial" w:hAnsi="Arial" w:cs="Arial"/>
          <w:b/>
          <w:i/>
          <w:sz w:val="24"/>
          <w:szCs w:val="24"/>
        </w:rPr>
        <w:t>WIFI</w:t>
      </w:r>
      <w:r w:rsidR="003772C7" w:rsidRPr="003772C7">
        <w:rPr>
          <w:rFonts w:ascii="Arial" w:hAnsi="Arial" w:cs="Arial"/>
          <w:iCs/>
          <w:sz w:val="24"/>
          <w:szCs w:val="24"/>
        </w:rPr>
        <w:fldChar w:fldCharType="end"/>
      </w:r>
      <w:r w:rsidRPr="00651ECF">
        <w:rPr>
          <w:rFonts w:ascii="Arial" w:hAnsi="Arial" w:cs="Arial"/>
          <w:iCs/>
          <w:sz w:val="24"/>
          <w:szCs w:val="24"/>
        </w:rPr>
        <w:t>.</w:t>
      </w:r>
    </w:p>
    <w:p w14:paraId="787539DF" w14:textId="77777777" w:rsidR="00651ECF" w:rsidRPr="00880C19" w:rsidRDefault="00651ECF" w:rsidP="00651ECF">
      <w:pPr>
        <w:rPr>
          <w:rStyle w:val="nfasissutil"/>
          <w:rFonts w:ascii="Arial" w:hAnsi="Arial" w:cs="Arial"/>
          <w:sz w:val="24"/>
          <w:szCs w:val="24"/>
        </w:rPr>
      </w:pPr>
    </w:p>
    <w:p w14:paraId="0F7E914A" w14:textId="77777777" w:rsidR="00FA1017" w:rsidRPr="00FA1017" w:rsidRDefault="00651ECF" w:rsidP="00FA1017">
      <w:pPr>
        <w:pStyle w:val="Ttulo2"/>
        <w:rPr>
          <w:b/>
          <w:i/>
          <w:sz w:val="32"/>
          <w:szCs w:val="32"/>
        </w:rPr>
      </w:pPr>
      <w:bookmarkStart w:id="618" w:name="_Ref508736466"/>
      <w:bookmarkStart w:id="619" w:name="_Ref508794735"/>
      <w:bookmarkStart w:id="620" w:name="_Ref508794753"/>
      <w:bookmarkStart w:id="621" w:name="_Ref508795067"/>
      <w:bookmarkStart w:id="622" w:name="_Ref508795073"/>
      <w:bookmarkStart w:id="623" w:name="_Ref508795669"/>
      <w:bookmarkStart w:id="624" w:name="_Toc510799507"/>
      <w:r w:rsidRPr="00FA1017">
        <w:rPr>
          <w:b/>
          <w:i/>
          <w:sz w:val="32"/>
          <w:szCs w:val="32"/>
        </w:rPr>
        <w:t>API (Application Programming Interface</w:t>
      </w:r>
      <w:r w:rsidR="00FA1017" w:rsidRPr="00FA1017">
        <w:rPr>
          <w:b/>
          <w:i/>
          <w:sz w:val="32"/>
          <w:szCs w:val="32"/>
        </w:rPr>
        <w:t>)</w:t>
      </w:r>
      <w:bookmarkEnd w:id="618"/>
      <w:bookmarkEnd w:id="619"/>
      <w:bookmarkEnd w:id="620"/>
      <w:bookmarkEnd w:id="621"/>
      <w:bookmarkEnd w:id="622"/>
      <w:bookmarkEnd w:id="623"/>
      <w:bookmarkEnd w:id="624"/>
    </w:p>
    <w:p w14:paraId="443A0AC9" w14:textId="722817CB" w:rsidR="00651ECF" w:rsidRDefault="00651ECF" w:rsidP="00651ECF">
      <w:r w:rsidRPr="00651ECF">
        <w:rPr>
          <w:rFonts w:ascii="Arial" w:hAnsi="Arial" w:cs="Arial"/>
          <w:sz w:val="24"/>
          <w:szCs w:val="24"/>
        </w:rPr>
        <w:t>O interfaz de programación de aplicaciones</w:t>
      </w:r>
      <w:r w:rsidR="003772C7">
        <w:rPr>
          <w:rFonts w:ascii="Arial" w:hAnsi="Arial" w:cs="Arial"/>
          <w:sz w:val="24"/>
          <w:szCs w:val="24"/>
        </w:rPr>
        <w:t>,</w:t>
      </w:r>
      <w:r w:rsidRPr="00651ECF">
        <w:rPr>
          <w:rFonts w:ascii="Arial" w:hAnsi="Arial" w:cs="Arial"/>
          <w:sz w:val="24"/>
          <w:szCs w:val="24"/>
        </w:rPr>
        <w:t xml:space="preserve"> en informática, se le llama a un conjunto de subrutinas, funciones y procedimientos utilizados para ofrecer una biblioteca a otro software como una capa de abstracción.</w:t>
      </w:r>
    </w:p>
    <w:p w14:paraId="01BCABA6" w14:textId="77777777" w:rsidR="00651ECF" w:rsidRPr="00880C19" w:rsidRDefault="00651ECF" w:rsidP="00651ECF">
      <w:pPr>
        <w:rPr>
          <w:rStyle w:val="nfasissutil"/>
          <w:i w:val="0"/>
          <w:iCs w:val="0"/>
        </w:rPr>
      </w:pPr>
    </w:p>
    <w:p w14:paraId="56C57F96" w14:textId="77777777" w:rsidR="00FA1017" w:rsidRPr="00FA1017" w:rsidRDefault="00651ECF" w:rsidP="00FA1017">
      <w:pPr>
        <w:pStyle w:val="Ttulo2"/>
        <w:rPr>
          <w:b/>
          <w:i/>
          <w:sz w:val="32"/>
          <w:szCs w:val="32"/>
        </w:rPr>
      </w:pPr>
      <w:bookmarkStart w:id="625" w:name="_Ref508794388"/>
      <w:bookmarkStart w:id="626" w:name="_Ref508794818"/>
      <w:bookmarkStart w:id="627" w:name="_Toc510799508"/>
      <w:r w:rsidRPr="00FA1017">
        <w:rPr>
          <w:b/>
          <w:i/>
          <w:sz w:val="32"/>
          <w:szCs w:val="32"/>
        </w:rPr>
        <w:t>Back-End</w:t>
      </w:r>
      <w:bookmarkEnd w:id="625"/>
      <w:bookmarkEnd w:id="626"/>
      <w:bookmarkEnd w:id="627"/>
    </w:p>
    <w:p w14:paraId="3E119EA0" w14:textId="347F9A7B" w:rsidR="00651ECF" w:rsidRPr="00651ECF" w:rsidRDefault="00651ECF" w:rsidP="00651ECF">
      <w:pPr>
        <w:rPr>
          <w:rFonts w:ascii="Arial" w:hAnsi="Arial" w:cs="Arial"/>
          <w:sz w:val="24"/>
          <w:szCs w:val="24"/>
        </w:rPr>
      </w:pPr>
      <w:r w:rsidRPr="00651ECF">
        <w:rPr>
          <w:rFonts w:ascii="Arial" w:hAnsi="Arial" w:cs="Arial"/>
          <w:sz w:val="24"/>
          <w:szCs w:val="24"/>
        </w:rPr>
        <w:t>Es la parte que procesa la entrada desde el </w:t>
      </w:r>
      <w:r w:rsidR="004F35CA" w:rsidRPr="004F35CA">
        <w:rPr>
          <w:rFonts w:ascii="Arial" w:hAnsi="Arial" w:cs="Arial"/>
          <w:sz w:val="24"/>
          <w:szCs w:val="24"/>
        </w:rPr>
        <w:fldChar w:fldCharType="begin"/>
      </w:r>
      <w:r w:rsidR="004F35CA" w:rsidRPr="004F35CA">
        <w:rPr>
          <w:rFonts w:ascii="Arial" w:hAnsi="Arial" w:cs="Arial"/>
          <w:sz w:val="24"/>
          <w:szCs w:val="24"/>
        </w:rPr>
        <w:instrText xml:space="preserve"> REF _Ref508731711 \h  \* MERGEFORMAT </w:instrText>
      </w:r>
      <w:r w:rsidR="004F35CA" w:rsidRPr="004F35CA">
        <w:rPr>
          <w:rFonts w:ascii="Arial" w:hAnsi="Arial" w:cs="Arial"/>
          <w:sz w:val="24"/>
          <w:szCs w:val="24"/>
        </w:rPr>
      </w:r>
      <w:r w:rsidR="004F35CA" w:rsidRPr="004F35CA">
        <w:rPr>
          <w:rFonts w:ascii="Arial" w:hAnsi="Arial" w:cs="Arial"/>
          <w:sz w:val="24"/>
          <w:szCs w:val="24"/>
        </w:rPr>
        <w:fldChar w:fldCharType="separate"/>
      </w:r>
      <w:r w:rsidR="004F35CA" w:rsidRPr="004F35CA">
        <w:rPr>
          <w:rFonts w:ascii="Arial" w:hAnsi="Arial" w:cs="Arial"/>
          <w:b/>
          <w:i/>
          <w:sz w:val="24"/>
          <w:szCs w:val="24"/>
        </w:rPr>
        <w:t>Front-End</w:t>
      </w:r>
      <w:r w:rsidR="004F35CA" w:rsidRPr="004F35CA">
        <w:rPr>
          <w:rFonts w:ascii="Arial" w:hAnsi="Arial" w:cs="Arial"/>
          <w:sz w:val="24"/>
          <w:szCs w:val="24"/>
        </w:rPr>
        <w:fldChar w:fldCharType="end"/>
      </w:r>
      <w:r w:rsidRPr="00651ECF">
        <w:rPr>
          <w:rFonts w:ascii="Arial" w:hAnsi="Arial" w:cs="Arial"/>
          <w:sz w:val="24"/>
          <w:szCs w:val="24"/>
        </w:rPr>
        <w:t>. Esta parte se aloja principalmente del lado del servidor, programado en lenguajes como Java, PHP, .Net, Python, etc. Se encarga principalmente de generar un medio para proporcionar datos a la vista (</w:t>
      </w:r>
      <w:r w:rsidR="004F35CA" w:rsidRPr="004F35CA">
        <w:rPr>
          <w:rFonts w:ascii="Arial" w:hAnsi="Arial" w:cs="Arial"/>
          <w:sz w:val="24"/>
          <w:szCs w:val="24"/>
        </w:rPr>
        <w:fldChar w:fldCharType="begin"/>
      </w:r>
      <w:r w:rsidR="004F35CA" w:rsidRPr="004F35CA">
        <w:rPr>
          <w:rFonts w:ascii="Arial" w:hAnsi="Arial" w:cs="Arial"/>
          <w:sz w:val="24"/>
          <w:szCs w:val="24"/>
        </w:rPr>
        <w:instrText xml:space="preserve"> REF _Ref508731711 \h  \* MERGEFORMAT </w:instrText>
      </w:r>
      <w:r w:rsidR="004F35CA" w:rsidRPr="004F35CA">
        <w:rPr>
          <w:rFonts w:ascii="Arial" w:hAnsi="Arial" w:cs="Arial"/>
          <w:sz w:val="24"/>
          <w:szCs w:val="24"/>
        </w:rPr>
      </w:r>
      <w:r w:rsidR="004F35CA" w:rsidRPr="004F35CA">
        <w:rPr>
          <w:rFonts w:ascii="Arial" w:hAnsi="Arial" w:cs="Arial"/>
          <w:sz w:val="24"/>
          <w:szCs w:val="24"/>
        </w:rPr>
        <w:fldChar w:fldCharType="separate"/>
      </w:r>
      <w:r w:rsidR="004F35CA" w:rsidRPr="004F35CA">
        <w:rPr>
          <w:rFonts w:ascii="Arial" w:hAnsi="Arial" w:cs="Arial"/>
          <w:b/>
          <w:i/>
          <w:sz w:val="24"/>
          <w:szCs w:val="24"/>
        </w:rPr>
        <w:t>Front-End</w:t>
      </w:r>
      <w:r w:rsidR="004F35CA" w:rsidRPr="004F35CA">
        <w:rPr>
          <w:rFonts w:ascii="Arial" w:hAnsi="Arial" w:cs="Arial"/>
          <w:sz w:val="24"/>
          <w:szCs w:val="24"/>
        </w:rPr>
        <w:fldChar w:fldCharType="end"/>
      </w:r>
      <w:r w:rsidRPr="00651ECF">
        <w:rPr>
          <w:rFonts w:ascii="Arial" w:hAnsi="Arial" w:cs="Arial"/>
          <w:sz w:val="24"/>
          <w:szCs w:val="24"/>
        </w:rPr>
        <w:t>) a través de la manipulación de datos.</w:t>
      </w:r>
    </w:p>
    <w:p w14:paraId="44FF371E" w14:textId="77777777" w:rsidR="00651ECF" w:rsidRPr="00B674A5" w:rsidRDefault="00651ECF" w:rsidP="00651ECF">
      <w:pPr>
        <w:rPr>
          <w:rStyle w:val="nfasissutil"/>
          <w:rFonts w:ascii="Arial" w:hAnsi="Arial" w:cs="Arial"/>
          <w:sz w:val="24"/>
          <w:szCs w:val="24"/>
        </w:rPr>
      </w:pPr>
    </w:p>
    <w:p w14:paraId="3C31E1CE" w14:textId="77777777" w:rsidR="00FA1017" w:rsidRPr="00FA1017" w:rsidRDefault="00651ECF" w:rsidP="00FA1017">
      <w:pPr>
        <w:pStyle w:val="Ttulo2"/>
        <w:rPr>
          <w:b/>
          <w:i/>
          <w:sz w:val="32"/>
          <w:szCs w:val="32"/>
        </w:rPr>
      </w:pPr>
      <w:bookmarkStart w:id="628" w:name="_Toc510799509"/>
      <w:r w:rsidRPr="00FA1017">
        <w:rPr>
          <w:b/>
          <w:i/>
          <w:sz w:val="32"/>
          <w:szCs w:val="32"/>
        </w:rPr>
        <w:t>Daemon</w:t>
      </w:r>
      <w:bookmarkEnd w:id="628"/>
    </w:p>
    <w:p w14:paraId="30246A27" w14:textId="722623A2"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denomina así a un proceso informático que se ejecuta en segundo plano, y por lo general al iniciar el sistema operativo.</w:t>
      </w:r>
    </w:p>
    <w:p w14:paraId="00093895" w14:textId="77777777" w:rsidR="00651ECF" w:rsidRPr="00880C19" w:rsidRDefault="00651ECF" w:rsidP="00651ECF">
      <w:pPr>
        <w:rPr>
          <w:rFonts w:ascii="Arial" w:hAnsi="Arial" w:cs="Arial"/>
          <w:i/>
          <w:iCs/>
          <w:color w:val="222222"/>
          <w:sz w:val="24"/>
          <w:szCs w:val="24"/>
          <w:shd w:val="clear" w:color="auto" w:fill="FFFFFF"/>
        </w:rPr>
      </w:pPr>
    </w:p>
    <w:p w14:paraId="786676D8" w14:textId="77777777" w:rsidR="00FA1017" w:rsidRPr="00FA1017" w:rsidRDefault="00651ECF" w:rsidP="00FA1017">
      <w:pPr>
        <w:pStyle w:val="Ttulo2"/>
        <w:rPr>
          <w:b/>
          <w:i/>
          <w:sz w:val="32"/>
          <w:szCs w:val="32"/>
        </w:rPr>
      </w:pPr>
      <w:bookmarkStart w:id="629" w:name="_Ref510710458"/>
      <w:bookmarkStart w:id="630" w:name="_Ref510710475"/>
      <w:bookmarkStart w:id="631" w:name="_Toc510799510"/>
      <w:r w:rsidRPr="00FA1017">
        <w:rPr>
          <w:b/>
          <w:i/>
          <w:sz w:val="32"/>
          <w:szCs w:val="32"/>
        </w:rPr>
        <w:t>Datos raw</w:t>
      </w:r>
      <w:bookmarkEnd w:id="629"/>
      <w:bookmarkEnd w:id="630"/>
      <w:bookmarkEnd w:id="631"/>
    </w:p>
    <w:p w14:paraId="7CCC5A82" w14:textId="3ED7D07F"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O datos “crudos”, también conocidos como datos atomizados, se les denomina a los datos de dispositivos informáticos que no han sido procesados para ser utilizados.</w:t>
      </w:r>
    </w:p>
    <w:p w14:paraId="46B917C7" w14:textId="77777777" w:rsidR="00651ECF" w:rsidRPr="004144DF" w:rsidRDefault="00651ECF" w:rsidP="00651ECF">
      <w:pPr>
        <w:rPr>
          <w:rFonts w:ascii="Arial" w:hAnsi="Arial" w:cs="Arial"/>
          <w:iCs/>
          <w:color w:val="auto"/>
          <w:sz w:val="24"/>
          <w:szCs w:val="24"/>
          <w:shd w:val="clear" w:color="auto" w:fill="FFFFFF"/>
        </w:rPr>
      </w:pPr>
    </w:p>
    <w:p w14:paraId="671C1E50" w14:textId="77777777" w:rsidR="00FA1017" w:rsidRPr="009C7F04" w:rsidRDefault="00651ECF" w:rsidP="00FA1017">
      <w:pPr>
        <w:pStyle w:val="Ttulo2"/>
        <w:rPr>
          <w:b/>
          <w:i/>
          <w:sz w:val="32"/>
          <w:szCs w:val="32"/>
          <w:lang w:val="en-US"/>
        </w:rPr>
      </w:pPr>
      <w:bookmarkStart w:id="632" w:name="_Ref510613709"/>
      <w:bookmarkStart w:id="633" w:name="_Ref510613760"/>
      <w:bookmarkStart w:id="634" w:name="_Ref510613790"/>
      <w:bookmarkStart w:id="635" w:name="_Toc510799511"/>
      <w:r w:rsidRPr="009C7F04">
        <w:rPr>
          <w:b/>
          <w:i/>
          <w:sz w:val="32"/>
          <w:szCs w:val="32"/>
          <w:lang w:val="en-US"/>
        </w:rPr>
        <w:t>DHCP (Dynami</w:t>
      </w:r>
      <w:r w:rsidR="00FA1017" w:rsidRPr="009C7F04">
        <w:rPr>
          <w:b/>
          <w:i/>
          <w:sz w:val="32"/>
          <w:szCs w:val="32"/>
          <w:lang w:val="en-US"/>
        </w:rPr>
        <w:t>c Host Configuration Protocol)</w:t>
      </w:r>
      <w:bookmarkEnd w:id="632"/>
      <w:bookmarkEnd w:id="633"/>
      <w:bookmarkEnd w:id="634"/>
      <w:bookmarkEnd w:id="635"/>
    </w:p>
    <w:p w14:paraId="45D1F9CB" w14:textId="6F3455BB"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protocolo de configuración dinámica de </w:t>
      </w:r>
      <w:r w:rsidR="00947F12" w:rsidRPr="00947F12">
        <w:rPr>
          <w:rStyle w:val="nfasissutil"/>
          <w:rFonts w:ascii="Arial" w:hAnsi="Arial" w:cs="Arial"/>
          <w:i w:val="0"/>
          <w:color w:val="auto"/>
          <w:sz w:val="24"/>
          <w:szCs w:val="24"/>
        </w:rPr>
        <w:fldChar w:fldCharType="begin"/>
      </w:r>
      <w:r w:rsidR="00947F12" w:rsidRPr="00947F12">
        <w:rPr>
          <w:rStyle w:val="nfasissutil"/>
          <w:rFonts w:ascii="Arial" w:hAnsi="Arial" w:cs="Arial"/>
          <w:i w:val="0"/>
          <w:color w:val="auto"/>
          <w:sz w:val="24"/>
          <w:szCs w:val="24"/>
        </w:rPr>
        <w:instrText xml:space="preserve"> REF _Ref509657771 \h  \* MERGEFORMAT </w:instrText>
      </w:r>
      <w:r w:rsidR="00947F12" w:rsidRPr="00947F12">
        <w:rPr>
          <w:rStyle w:val="nfasissutil"/>
          <w:rFonts w:ascii="Arial" w:hAnsi="Arial" w:cs="Arial"/>
          <w:i w:val="0"/>
          <w:color w:val="auto"/>
          <w:sz w:val="24"/>
          <w:szCs w:val="24"/>
        </w:rPr>
      </w:r>
      <w:r w:rsidR="00947F12" w:rsidRPr="00947F12">
        <w:rPr>
          <w:rStyle w:val="nfasissutil"/>
          <w:rFonts w:ascii="Arial" w:hAnsi="Arial" w:cs="Arial"/>
          <w:i w:val="0"/>
          <w:color w:val="auto"/>
          <w:sz w:val="24"/>
          <w:szCs w:val="24"/>
        </w:rPr>
        <w:fldChar w:fldCharType="separate"/>
      </w:r>
      <w:r w:rsidR="00947F12" w:rsidRPr="00947F12">
        <w:rPr>
          <w:rFonts w:ascii="Arial" w:hAnsi="Arial" w:cs="Arial"/>
          <w:b/>
          <w:i/>
          <w:sz w:val="24"/>
          <w:szCs w:val="24"/>
        </w:rPr>
        <w:t>hosts</w:t>
      </w:r>
      <w:r w:rsidR="00947F12" w:rsidRPr="00947F12">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space="preserve"> en castellano, es un protocolo de red (que trabaja en la capa de aplicación del modelo TCP/IP) utilizado como servidor de direcciones ip dinámicas, para los </w:t>
      </w:r>
      <w:r w:rsidR="00947F12" w:rsidRPr="00DE2F2C">
        <w:rPr>
          <w:rStyle w:val="nfasissutil"/>
          <w:rFonts w:ascii="Arial" w:hAnsi="Arial" w:cs="Arial"/>
          <w:i w:val="0"/>
          <w:color w:val="auto"/>
          <w:sz w:val="24"/>
          <w:szCs w:val="24"/>
        </w:rPr>
        <w:fldChar w:fldCharType="begin"/>
      </w:r>
      <w:r w:rsidR="00947F12" w:rsidRPr="00DE2F2C">
        <w:rPr>
          <w:rStyle w:val="nfasissutil"/>
          <w:rFonts w:ascii="Arial" w:hAnsi="Arial" w:cs="Arial"/>
          <w:i w:val="0"/>
          <w:color w:val="auto"/>
          <w:sz w:val="24"/>
          <w:szCs w:val="24"/>
        </w:rPr>
        <w:instrText xml:space="preserve"> REF _Ref509657771 \h </w:instrText>
      </w:r>
      <w:r w:rsidR="00DE2F2C" w:rsidRPr="00DE2F2C">
        <w:rPr>
          <w:rStyle w:val="nfasissutil"/>
          <w:rFonts w:ascii="Arial" w:hAnsi="Arial" w:cs="Arial"/>
          <w:i w:val="0"/>
          <w:color w:val="auto"/>
          <w:sz w:val="24"/>
          <w:szCs w:val="24"/>
        </w:rPr>
        <w:instrText xml:space="preserve"> \* MERGEFORMAT </w:instrText>
      </w:r>
      <w:r w:rsidR="00947F12" w:rsidRPr="00DE2F2C">
        <w:rPr>
          <w:rStyle w:val="nfasissutil"/>
          <w:rFonts w:ascii="Arial" w:hAnsi="Arial" w:cs="Arial"/>
          <w:i w:val="0"/>
          <w:color w:val="auto"/>
          <w:sz w:val="24"/>
          <w:szCs w:val="24"/>
        </w:rPr>
      </w:r>
      <w:r w:rsidR="00947F12" w:rsidRPr="00DE2F2C">
        <w:rPr>
          <w:rStyle w:val="nfasissutil"/>
          <w:rFonts w:ascii="Arial" w:hAnsi="Arial" w:cs="Arial"/>
          <w:i w:val="0"/>
          <w:color w:val="auto"/>
          <w:sz w:val="24"/>
          <w:szCs w:val="24"/>
        </w:rPr>
        <w:fldChar w:fldCharType="separate"/>
      </w:r>
      <w:r w:rsidR="00DE2F2C">
        <w:rPr>
          <w:rFonts w:ascii="Arial" w:hAnsi="Arial" w:cs="Arial"/>
          <w:b/>
          <w:i/>
          <w:sz w:val="24"/>
          <w:szCs w:val="24"/>
        </w:rPr>
        <w:t>h</w:t>
      </w:r>
      <w:r w:rsidR="00947F12" w:rsidRPr="00DE2F2C">
        <w:rPr>
          <w:rFonts w:ascii="Arial" w:hAnsi="Arial" w:cs="Arial"/>
          <w:b/>
          <w:i/>
          <w:sz w:val="24"/>
          <w:szCs w:val="24"/>
        </w:rPr>
        <w:t>osts</w:t>
      </w:r>
      <w:r w:rsidR="00947F12" w:rsidRPr="00DE2F2C">
        <w:rPr>
          <w:rStyle w:val="nfasissutil"/>
          <w:rFonts w:ascii="Arial" w:hAnsi="Arial" w:cs="Arial"/>
          <w:i w:val="0"/>
          <w:color w:val="auto"/>
          <w:sz w:val="24"/>
          <w:szCs w:val="24"/>
        </w:rPr>
        <w:fldChar w:fldCharType="end"/>
      </w:r>
      <w:r w:rsidR="00947F12">
        <w:rPr>
          <w:rStyle w:val="nfasissutil"/>
          <w:rFonts w:ascii="Arial" w:hAnsi="Arial" w:cs="Arial"/>
          <w:i w:val="0"/>
          <w:color w:val="auto"/>
          <w:sz w:val="24"/>
          <w:szCs w:val="24"/>
        </w:rPr>
        <w:t xml:space="preserve"> </w:t>
      </w:r>
      <w:r w:rsidRPr="00651ECF">
        <w:rPr>
          <w:rStyle w:val="nfasissutil"/>
          <w:rFonts w:ascii="Arial" w:hAnsi="Arial" w:cs="Arial"/>
          <w:i w:val="0"/>
          <w:color w:val="auto"/>
          <w:sz w:val="24"/>
          <w:szCs w:val="24"/>
        </w:rPr>
        <w:t>conectados a la respectiva red.</w:t>
      </w:r>
    </w:p>
    <w:p w14:paraId="2368CC0C" w14:textId="77777777" w:rsidR="00651ECF" w:rsidRPr="00B674A5" w:rsidRDefault="00651ECF" w:rsidP="00651ECF">
      <w:pPr>
        <w:rPr>
          <w:rFonts w:ascii="Arial" w:hAnsi="Arial" w:cs="Arial"/>
          <w:iCs/>
          <w:color w:val="auto"/>
          <w:sz w:val="24"/>
          <w:szCs w:val="24"/>
        </w:rPr>
      </w:pPr>
    </w:p>
    <w:p w14:paraId="547CCC3D" w14:textId="77777777" w:rsidR="00FA1017" w:rsidRPr="00FA1017" w:rsidRDefault="00651ECF" w:rsidP="00FA1017">
      <w:pPr>
        <w:pStyle w:val="Ttulo2"/>
        <w:rPr>
          <w:b/>
          <w:i/>
          <w:sz w:val="32"/>
          <w:szCs w:val="32"/>
        </w:rPr>
      </w:pPr>
      <w:bookmarkStart w:id="636" w:name="_Ref508796107"/>
      <w:bookmarkStart w:id="637" w:name="_Toc510799512"/>
      <w:r w:rsidRPr="00FA1017">
        <w:rPr>
          <w:b/>
          <w:i/>
          <w:sz w:val="32"/>
          <w:szCs w:val="32"/>
        </w:rPr>
        <w:t>DOM (Document object Model)</w:t>
      </w:r>
      <w:bookmarkEnd w:id="636"/>
      <w:bookmarkEnd w:id="637"/>
    </w:p>
    <w:p w14:paraId="0668A009" w14:textId="7445CFF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modelo de objetos del documento, es una </w:t>
      </w:r>
      <w:r w:rsidR="00411E62">
        <w:rPr>
          <w:rStyle w:val="nfasissutil"/>
          <w:rFonts w:ascii="Arial" w:hAnsi="Arial" w:cs="Arial"/>
          <w:i w:val="0"/>
          <w:color w:val="auto"/>
          <w:sz w:val="24"/>
          <w:szCs w:val="24"/>
        </w:rPr>
        <w:fldChar w:fldCharType="begin"/>
      </w:r>
      <w:r w:rsidR="00411E62" w:rsidRPr="00411E62">
        <w:rPr>
          <w:rStyle w:val="nfasissutil"/>
          <w:rFonts w:ascii="Arial" w:hAnsi="Arial" w:cs="Arial"/>
          <w:i w:val="0"/>
          <w:color w:val="auto"/>
          <w:sz w:val="24"/>
          <w:szCs w:val="24"/>
        </w:rPr>
        <w:instrText xml:space="preserve"> REF _Ref508736466 \h  \* MERGEFORMAT </w:instrText>
      </w:r>
      <w:r w:rsidR="00411E62">
        <w:rPr>
          <w:rStyle w:val="nfasissutil"/>
          <w:rFonts w:ascii="Arial" w:hAnsi="Arial" w:cs="Arial"/>
          <w:i w:val="0"/>
          <w:color w:val="auto"/>
          <w:sz w:val="24"/>
          <w:szCs w:val="24"/>
        </w:rPr>
      </w:r>
      <w:r w:rsidR="00411E62">
        <w:rPr>
          <w:rStyle w:val="nfasissutil"/>
          <w:rFonts w:ascii="Arial" w:hAnsi="Arial" w:cs="Arial"/>
          <w:i w:val="0"/>
          <w:color w:val="auto"/>
          <w:sz w:val="24"/>
          <w:szCs w:val="24"/>
        </w:rPr>
        <w:fldChar w:fldCharType="separate"/>
      </w:r>
      <w:r w:rsidR="00411E62" w:rsidRPr="00411E62">
        <w:rPr>
          <w:rFonts w:ascii="Arial" w:hAnsi="Arial" w:cs="Arial"/>
          <w:b/>
          <w:i/>
          <w:sz w:val="24"/>
          <w:szCs w:val="24"/>
        </w:rPr>
        <w:t>API</w:t>
      </w:r>
      <w:r w:rsidR="00411E62" w:rsidRPr="00FA1017">
        <w:rPr>
          <w:b/>
          <w:i/>
          <w:sz w:val="32"/>
          <w:szCs w:val="32"/>
        </w:rPr>
        <w:t xml:space="preserve"> </w:t>
      </w:r>
      <w:r w:rsidR="00411E62">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space="preserve">para la representación de documentos </w:t>
      </w:r>
      <w:r w:rsidR="00193D5D" w:rsidRPr="00193D5D">
        <w:rPr>
          <w:rStyle w:val="nfasissutil"/>
          <w:rFonts w:ascii="Arial" w:hAnsi="Arial" w:cs="Arial"/>
          <w:i w:val="0"/>
          <w:color w:val="auto"/>
          <w:sz w:val="24"/>
          <w:szCs w:val="24"/>
        </w:rPr>
        <w:fldChar w:fldCharType="begin"/>
      </w:r>
      <w:r w:rsidR="00193D5D" w:rsidRPr="00193D5D">
        <w:rPr>
          <w:rStyle w:val="nfasissutil"/>
          <w:rFonts w:ascii="Arial" w:hAnsi="Arial" w:cs="Arial"/>
          <w:i w:val="0"/>
          <w:color w:val="auto"/>
          <w:sz w:val="24"/>
          <w:szCs w:val="24"/>
        </w:rPr>
        <w:instrText xml:space="preserve"> REF _Ref510608964 \h  \* MERGEFORMAT </w:instrText>
      </w:r>
      <w:r w:rsidR="00193D5D" w:rsidRPr="00193D5D">
        <w:rPr>
          <w:rStyle w:val="nfasissutil"/>
          <w:rFonts w:ascii="Arial" w:hAnsi="Arial" w:cs="Arial"/>
          <w:i w:val="0"/>
          <w:color w:val="auto"/>
          <w:sz w:val="24"/>
          <w:szCs w:val="24"/>
        </w:rPr>
      </w:r>
      <w:r w:rsidR="00193D5D" w:rsidRPr="00193D5D">
        <w:rPr>
          <w:rStyle w:val="nfasissutil"/>
          <w:rFonts w:ascii="Arial" w:hAnsi="Arial" w:cs="Arial"/>
          <w:i w:val="0"/>
          <w:color w:val="auto"/>
          <w:sz w:val="24"/>
          <w:szCs w:val="24"/>
        </w:rPr>
        <w:fldChar w:fldCharType="separate"/>
      </w:r>
      <w:r w:rsidR="00193D5D" w:rsidRPr="00193D5D">
        <w:rPr>
          <w:rFonts w:ascii="Arial" w:hAnsi="Arial" w:cs="Arial"/>
          <w:b/>
          <w:i/>
          <w:sz w:val="24"/>
          <w:szCs w:val="24"/>
        </w:rPr>
        <w:t>HTML</w:t>
      </w:r>
      <w:r w:rsidR="00193D5D" w:rsidRPr="00193D5D">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space="preserve">, XML y XHTML, que facilita una representación </w:t>
      </w:r>
      <w:r w:rsidRPr="00651ECF">
        <w:rPr>
          <w:rStyle w:val="nfasissutil"/>
          <w:rFonts w:ascii="Arial" w:hAnsi="Arial" w:cs="Arial"/>
          <w:i w:val="0"/>
          <w:color w:val="auto"/>
          <w:sz w:val="24"/>
          <w:szCs w:val="24"/>
        </w:rPr>
        <w:lastRenderedPageBreak/>
        <w:t xml:space="preserve">estructurada del documento y define de qué manera los programas pueden acceder, al fin de modificar, tanto su estructura, estilo y contenido. </w:t>
      </w:r>
    </w:p>
    <w:p w14:paraId="76D02B2B" w14:textId="77777777" w:rsidR="00651ECF" w:rsidRPr="00C73EFB" w:rsidRDefault="00651ECF" w:rsidP="00651ECF">
      <w:pPr>
        <w:rPr>
          <w:rStyle w:val="nfasissutil"/>
          <w:rFonts w:ascii="Arial" w:hAnsi="Arial" w:cs="Arial"/>
          <w:i w:val="0"/>
          <w:color w:val="auto"/>
          <w:sz w:val="24"/>
          <w:szCs w:val="24"/>
        </w:rPr>
      </w:pPr>
    </w:p>
    <w:p w14:paraId="3642757E" w14:textId="77777777" w:rsidR="00FA1017" w:rsidRPr="00FA1017" w:rsidRDefault="00651ECF" w:rsidP="00FA1017">
      <w:pPr>
        <w:pStyle w:val="Ttulo2"/>
        <w:rPr>
          <w:b/>
          <w:i/>
          <w:sz w:val="32"/>
          <w:szCs w:val="32"/>
        </w:rPr>
      </w:pPr>
      <w:bookmarkStart w:id="638" w:name="_Ref508731667"/>
      <w:bookmarkStart w:id="639" w:name="_Toc510799513"/>
      <w:r w:rsidRPr="00FA1017">
        <w:rPr>
          <w:b/>
          <w:i/>
          <w:sz w:val="32"/>
          <w:szCs w:val="32"/>
        </w:rPr>
        <w:t>Framework</w:t>
      </w:r>
      <w:bookmarkEnd w:id="638"/>
      <w:bookmarkEnd w:id="639"/>
    </w:p>
    <w:p w14:paraId="2B150FC7" w14:textId="3EAAB73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trabajo, es un conjunto de herramientas informáticas que facilitan el desarrollo de software.</w:t>
      </w:r>
    </w:p>
    <w:p w14:paraId="620B0235" w14:textId="77777777" w:rsidR="00651ECF" w:rsidRPr="00142923" w:rsidRDefault="00651ECF" w:rsidP="00651ECF">
      <w:pPr>
        <w:rPr>
          <w:rStyle w:val="nfasissutil"/>
          <w:rFonts w:ascii="Arial" w:hAnsi="Arial" w:cs="Arial"/>
          <w:i w:val="0"/>
          <w:color w:val="auto"/>
          <w:sz w:val="24"/>
          <w:szCs w:val="24"/>
        </w:rPr>
      </w:pPr>
    </w:p>
    <w:p w14:paraId="2A299287" w14:textId="77777777" w:rsidR="00FA1017" w:rsidRPr="00FA1017" w:rsidRDefault="00651ECF" w:rsidP="00FA1017">
      <w:pPr>
        <w:pStyle w:val="Ttulo2"/>
        <w:rPr>
          <w:b/>
          <w:i/>
          <w:sz w:val="32"/>
          <w:szCs w:val="32"/>
        </w:rPr>
      </w:pPr>
      <w:bookmarkStart w:id="640" w:name="_Ref508731711"/>
      <w:bookmarkStart w:id="641" w:name="_Toc510799514"/>
      <w:r w:rsidRPr="00FA1017">
        <w:rPr>
          <w:b/>
          <w:i/>
          <w:sz w:val="32"/>
          <w:szCs w:val="32"/>
        </w:rPr>
        <w:t>Front-End</w:t>
      </w:r>
      <w:bookmarkEnd w:id="640"/>
      <w:bookmarkEnd w:id="641"/>
    </w:p>
    <w:p w14:paraId="5B609EF1" w14:textId="25A0581E" w:rsidR="00651ECF" w:rsidRPr="00651ECF" w:rsidRDefault="00651ECF" w:rsidP="00651ECF">
      <w:pPr>
        <w:rPr>
          <w:rFonts w:ascii="Arial" w:hAnsi="Arial" w:cs="Arial"/>
          <w:sz w:val="24"/>
          <w:szCs w:val="24"/>
        </w:rPr>
      </w:pPr>
      <w:r w:rsidRPr="00651ECF">
        <w:rPr>
          <w:rFonts w:ascii="Arial" w:hAnsi="Arial" w:cs="Arial"/>
          <w:sz w:val="24"/>
          <w:szCs w:val="24"/>
        </w:rPr>
        <w:t xml:space="preserve">Es la parte del software que interactúa con los usuarios. Por otro lado, dentro de las tecnologías webs, el Front-end son todas aquellas tecnologías que corren del lado del cliente, es decir, todas aquellas tecnologías que corren del lado del navegador web, generalizándose más que nada en tres lenguajes, </w:t>
      </w:r>
      <w:r w:rsidR="00193D5D" w:rsidRPr="00193D5D">
        <w:rPr>
          <w:rFonts w:ascii="Arial" w:hAnsi="Arial" w:cs="Arial"/>
          <w:sz w:val="24"/>
          <w:szCs w:val="24"/>
        </w:rPr>
        <w:fldChar w:fldCharType="begin"/>
      </w:r>
      <w:r w:rsidR="00193D5D" w:rsidRPr="00193D5D">
        <w:rPr>
          <w:rFonts w:ascii="Arial" w:hAnsi="Arial" w:cs="Arial"/>
          <w:sz w:val="24"/>
          <w:szCs w:val="24"/>
        </w:rPr>
        <w:instrText xml:space="preserve"> REF _Ref510608964 \h  \* MERGEFORMAT </w:instrText>
      </w:r>
      <w:r w:rsidR="00193D5D" w:rsidRPr="00193D5D">
        <w:rPr>
          <w:rFonts w:ascii="Arial" w:hAnsi="Arial" w:cs="Arial"/>
          <w:sz w:val="24"/>
          <w:szCs w:val="24"/>
        </w:rPr>
      </w:r>
      <w:r w:rsidR="00193D5D" w:rsidRPr="00193D5D">
        <w:rPr>
          <w:rFonts w:ascii="Arial" w:hAnsi="Arial" w:cs="Arial"/>
          <w:sz w:val="24"/>
          <w:szCs w:val="24"/>
        </w:rPr>
        <w:fldChar w:fldCharType="separate"/>
      </w:r>
      <w:r w:rsidR="00193D5D" w:rsidRPr="00193D5D">
        <w:rPr>
          <w:rFonts w:ascii="Arial" w:hAnsi="Arial" w:cs="Arial"/>
          <w:b/>
          <w:i/>
          <w:sz w:val="24"/>
          <w:szCs w:val="24"/>
        </w:rPr>
        <w:t>HTML</w:t>
      </w:r>
      <w:r w:rsidR="00193D5D" w:rsidRPr="00193D5D">
        <w:rPr>
          <w:rFonts w:ascii="Arial" w:hAnsi="Arial" w:cs="Arial"/>
          <w:sz w:val="24"/>
          <w:szCs w:val="24"/>
        </w:rPr>
        <w:fldChar w:fldCharType="end"/>
      </w:r>
      <w:r w:rsidRPr="00651ECF">
        <w:rPr>
          <w:rFonts w:ascii="Arial" w:hAnsi="Arial" w:cs="Arial"/>
          <w:sz w:val="24"/>
          <w:szCs w:val="24"/>
        </w:rPr>
        <w:t>, CSS Y JavaScript.</w:t>
      </w:r>
    </w:p>
    <w:p w14:paraId="24BE6EC6" w14:textId="77777777" w:rsidR="00651ECF" w:rsidRPr="004144DF" w:rsidRDefault="00651ECF" w:rsidP="00651ECF">
      <w:pPr>
        <w:rPr>
          <w:rStyle w:val="nfasissutil"/>
          <w:rFonts w:ascii="Arial" w:hAnsi="Arial" w:cs="Arial"/>
          <w:color w:val="auto"/>
          <w:sz w:val="24"/>
          <w:szCs w:val="24"/>
        </w:rPr>
      </w:pPr>
    </w:p>
    <w:p w14:paraId="47A4EC9B" w14:textId="77777777" w:rsidR="00FA1017" w:rsidRPr="00FA1017" w:rsidRDefault="00651ECF" w:rsidP="00FA1017">
      <w:pPr>
        <w:pStyle w:val="Ttulo2"/>
        <w:rPr>
          <w:b/>
          <w:i/>
          <w:sz w:val="32"/>
          <w:szCs w:val="32"/>
        </w:rPr>
      </w:pPr>
      <w:bookmarkStart w:id="642" w:name="_Ref509657771"/>
      <w:bookmarkStart w:id="643" w:name="_Toc510799515"/>
      <w:r w:rsidRPr="00FA1017">
        <w:rPr>
          <w:b/>
          <w:i/>
          <w:sz w:val="32"/>
          <w:szCs w:val="32"/>
        </w:rPr>
        <w:t>Host</w:t>
      </w:r>
      <w:bookmarkEnd w:id="642"/>
      <w:bookmarkEnd w:id="643"/>
    </w:p>
    <w:p w14:paraId="38AC78FF" w14:textId="40A2FBDC"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llama así, a todos los dispositivos de una red encargados de brindar y/o utilizar servicios en la misma.</w:t>
      </w:r>
    </w:p>
    <w:p w14:paraId="36CD6B52" w14:textId="77777777" w:rsidR="00651ECF" w:rsidRDefault="00651ECF" w:rsidP="00651ECF">
      <w:pPr>
        <w:rPr>
          <w:rStyle w:val="nfasissutil"/>
          <w:rFonts w:ascii="Arial" w:hAnsi="Arial" w:cs="Arial"/>
          <w:b/>
          <w:color w:val="auto"/>
          <w:sz w:val="24"/>
          <w:szCs w:val="24"/>
        </w:rPr>
      </w:pPr>
    </w:p>
    <w:p w14:paraId="16BCB712" w14:textId="77777777" w:rsidR="00F06F4C" w:rsidRPr="00F06F4C" w:rsidRDefault="00F06F4C" w:rsidP="00F06F4C">
      <w:pPr>
        <w:pStyle w:val="Ttulo2"/>
        <w:rPr>
          <w:b/>
          <w:i/>
          <w:sz w:val="32"/>
          <w:szCs w:val="32"/>
        </w:rPr>
      </w:pPr>
      <w:bookmarkStart w:id="644" w:name="_Ref510608964"/>
      <w:bookmarkStart w:id="645" w:name="_Ref510614410"/>
      <w:bookmarkStart w:id="646" w:name="_Ref508737417"/>
      <w:bookmarkStart w:id="647" w:name="_Toc510799516"/>
      <w:r w:rsidRPr="00F06F4C">
        <w:rPr>
          <w:b/>
          <w:i/>
          <w:sz w:val="32"/>
          <w:szCs w:val="32"/>
        </w:rPr>
        <w:t>HTML (HyperText Markup Language)</w:t>
      </w:r>
      <w:bookmarkEnd w:id="644"/>
      <w:bookmarkEnd w:id="645"/>
      <w:bookmarkEnd w:id="647"/>
    </w:p>
    <w:p w14:paraId="6CDB3A42" w14:textId="7E72D75B" w:rsidR="00F06F4C" w:rsidRPr="006910E5" w:rsidRDefault="00F06F4C" w:rsidP="00F06F4C">
      <w:pPr>
        <w:rPr>
          <w:rStyle w:val="nfasissutil"/>
          <w:rFonts w:ascii="Arial" w:hAnsi="Arial" w:cs="Arial"/>
          <w:b/>
          <w:color w:val="auto"/>
          <w:sz w:val="24"/>
          <w:szCs w:val="24"/>
        </w:rPr>
      </w:pPr>
      <w:r w:rsidRPr="00ED13BD">
        <w:rPr>
          <w:rStyle w:val="nfasissutil"/>
          <w:rFonts w:ascii="Arial" w:hAnsi="Arial" w:cs="Arial"/>
          <w:i w:val="0"/>
          <w:color w:val="auto"/>
          <w:sz w:val="24"/>
          <w:szCs w:val="24"/>
        </w:rPr>
        <w:t>O lenguaje de marcas de hipertexto</w:t>
      </w:r>
      <w:r>
        <w:rPr>
          <w:rStyle w:val="nfasissutil"/>
          <w:rFonts w:ascii="Arial" w:hAnsi="Arial" w:cs="Arial"/>
          <w:i w:val="0"/>
          <w:color w:val="auto"/>
          <w:sz w:val="24"/>
          <w:szCs w:val="24"/>
        </w:rPr>
        <w:t>, es un lenguaje utilizado para la codificación de páginas web.</w:t>
      </w:r>
      <w:r>
        <w:rPr>
          <w:rStyle w:val="nfasissutil"/>
          <w:rFonts w:ascii="Arial" w:hAnsi="Arial" w:cs="Arial"/>
          <w:b/>
          <w:color w:val="auto"/>
          <w:sz w:val="24"/>
          <w:szCs w:val="24"/>
        </w:rPr>
        <w:t xml:space="preserve"> </w:t>
      </w:r>
    </w:p>
    <w:p w14:paraId="3156E4B9" w14:textId="77777777" w:rsidR="00F06F4C" w:rsidRDefault="00F06F4C" w:rsidP="00F06F4C">
      <w:pPr>
        <w:rPr>
          <w:rStyle w:val="nfasissutil"/>
          <w:rFonts w:ascii="Arial" w:hAnsi="Arial" w:cs="Arial"/>
          <w:b/>
          <w:color w:val="auto"/>
          <w:sz w:val="24"/>
          <w:szCs w:val="24"/>
        </w:rPr>
      </w:pPr>
    </w:p>
    <w:p w14:paraId="0A8BAAC3" w14:textId="77777777" w:rsidR="00F06F4C" w:rsidRPr="00F06F4C" w:rsidRDefault="00F06F4C" w:rsidP="00F06F4C">
      <w:pPr>
        <w:pStyle w:val="Ttulo2"/>
        <w:rPr>
          <w:b/>
          <w:i/>
          <w:sz w:val="32"/>
          <w:szCs w:val="32"/>
        </w:rPr>
      </w:pPr>
      <w:bookmarkStart w:id="648" w:name="_Ref509657965"/>
      <w:bookmarkStart w:id="649" w:name="_Toc510799517"/>
      <w:r w:rsidRPr="00F06F4C">
        <w:rPr>
          <w:b/>
          <w:i/>
          <w:sz w:val="32"/>
          <w:szCs w:val="32"/>
        </w:rPr>
        <w:t>HTTP (Hypertext Transfer Protocol)</w:t>
      </w:r>
      <w:bookmarkEnd w:id="648"/>
      <w:bookmarkEnd w:id="649"/>
    </w:p>
    <w:p w14:paraId="2E5ACF9B" w14:textId="1E68EF0D" w:rsidR="00F06F4C" w:rsidRDefault="00F06F4C" w:rsidP="00F06F4C">
      <w:pPr>
        <w:rPr>
          <w:rStyle w:val="nfasissutil"/>
          <w:rFonts w:ascii="Arial" w:hAnsi="Arial" w:cs="Arial"/>
          <w:i w:val="0"/>
          <w:color w:val="auto"/>
          <w:sz w:val="24"/>
          <w:szCs w:val="24"/>
        </w:rPr>
      </w:pPr>
      <w:r w:rsidRPr="000B78FA">
        <w:rPr>
          <w:rStyle w:val="nfasissutil"/>
          <w:rFonts w:ascii="Arial" w:hAnsi="Arial" w:cs="Arial"/>
          <w:i w:val="0"/>
          <w:color w:val="auto"/>
          <w:sz w:val="24"/>
          <w:szCs w:val="24"/>
        </w:rPr>
        <w:t xml:space="preserve">O protocolo </w:t>
      </w:r>
      <w:r>
        <w:rPr>
          <w:rStyle w:val="nfasissutil"/>
          <w:rFonts w:ascii="Arial" w:hAnsi="Arial" w:cs="Arial"/>
          <w:i w:val="0"/>
          <w:color w:val="auto"/>
          <w:sz w:val="24"/>
          <w:szCs w:val="24"/>
        </w:rPr>
        <w:t xml:space="preserve">de transferencia de hipertexto en castellano, es un protocolo de comunicación para transferencia de información en la </w:t>
      </w:r>
      <w:r w:rsidRPr="000B78FA">
        <w:rPr>
          <w:rStyle w:val="nfasissutil"/>
          <w:rFonts w:ascii="Arial" w:hAnsi="Arial" w:cs="Arial"/>
          <w:color w:val="auto"/>
          <w:sz w:val="24"/>
          <w:szCs w:val="24"/>
        </w:rPr>
        <w:t>World Wide Web</w:t>
      </w:r>
      <w:r>
        <w:rPr>
          <w:rStyle w:val="nfasissutil"/>
          <w:rFonts w:ascii="Arial" w:hAnsi="Arial" w:cs="Arial"/>
          <w:i w:val="0"/>
          <w:color w:val="auto"/>
          <w:sz w:val="24"/>
          <w:szCs w:val="24"/>
        </w:rPr>
        <w:t>.</w:t>
      </w:r>
    </w:p>
    <w:p w14:paraId="3AA786D6" w14:textId="77777777" w:rsidR="00E507D2" w:rsidRPr="00F06F4C" w:rsidRDefault="00E507D2" w:rsidP="00F06F4C">
      <w:pPr>
        <w:rPr>
          <w:rFonts w:ascii="Arial" w:hAnsi="Arial" w:cs="Arial"/>
          <w:i/>
          <w:iCs/>
          <w:color w:val="auto"/>
          <w:sz w:val="24"/>
          <w:szCs w:val="24"/>
        </w:rPr>
      </w:pPr>
    </w:p>
    <w:p w14:paraId="51C28FD9" w14:textId="2CB81DC5" w:rsidR="00FA1017" w:rsidRPr="00FA1017" w:rsidRDefault="00651ECF" w:rsidP="00FA1017">
      <w:pPr>
        <w:pStyle w:val="Ttulo2"/>
        <w:rPr>
          <w:b/>
          <w:i/>
          <w:sz w:val="32"/>
          <w:szCs w:val="32"/>
        </w:rPr>
      </w:pPr>
      <w:bookmarkStart w:id="650" w:name="_Ref510715629"/>
      <w:bookmarkStart w:id="651" w:name="_Ref510715703"/>
      <w:bookmarkStart w:id="652" w:name="_Toc510799518"/>
      <w:r w:rsidRPr="00FA1017">
        <w:rPr>
          <w:b/>
          <w:i/>
          <w:sz w:val="32"/>
          <w:szCs w:val="32"/>
        </w:rPr>
        <w:t>IDE (Integ</w:t>
      </w:r>
      <w:r w:rsidR="00FA1017" w:rsidRPr="00FA1017">
        <w:rPr>
          <w:b/>
          <w:i/>
          <w:sz w:val="32"/>
          <w:szCs w:val="32"/>
        </w:rPr>
        <w:t>rated Development Environment)</w:t>
      </w:r>
      <w:bookmarkEnd w:id="646"/>
      <w:bookmarkEnd w:id="650"/>
      <w:bookmarkEnd w:id="651"/>
      <w:bookmarkEnd w:id="652"/>
    </w:p>
    <w:p w14:paraId="4BAAAB06" w14:textId="4C3614A3"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desarrollo integrado en castellano, es una aplicación informática, que, mediante diversos servicios integrados, se utiliza para facilitar el desarrollo de software.</w:t>
      </w:r>
    </w:p>
    <w:p w14:paraId="6D6FDD98" w14:textId="77777777" w:rsidR="00651ECF" w:rsidRPr="004144DF" w:rsidRDefault="00651ECF" w:rsidP="00651ECF">
      <w:pPr>
        <w:rPr>
          <w:rStyle w:val="nfasissutil"/>
          <w:rFonts w:ascii="Arial" w:hAnsi="Arial" w:cs="Arial"/>
          <w:b/>
          <w:i w:val="0"/>
          <w:color w:val="auto"/>
          <w:sz w:val="24"/>
          <w:szCs w:val="24"/>
        </w:rPr>
      </w:pPr>
    </w:p>
    <w:p w14:paraId="64441D7D" w14:textId="77777777" w:rsidR="00FA1017" w:rsidRPr="00FA1017" w:rsidRDefault="00651ECF" w:rsidP="00FA1017">
      <w:pPr>
        <w:pStyle w:val="Ttulo2"/>
        <w:rPr>
          <w:b/>
          <w:i/>
          <w:iCs/>
          <w:sz w:val="32"/>
          <w:szCs w:val="32"/>
        </w:rPr>
      </w:pPr>
      <w:bookmarkStart w:id="653" w:name="_Ref508660221"/>
      <w:bookmarkStart w:id="654" w:name="_Toc510799519"/>
      <w:r w:rsidRPr="00FA1017">
        <w:rPr>
          <w:b/>
          <w:i/>
          <w:iCs/>
          <w:sz w:val="32"/>
          <w:szCs w:val="32"/>
        </w:rPr>
        <w:t>Inteligencia Artificial</w:t>
      </w:r>
      <w:bookmarkEnd w:id="653"/>
      <w:bookmarkEnd w:id="654"/>
    </w:p>
    <w:p w14:paraId="7794F6F1" w14:textId="17A9B2FC"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Es la inteligencia exhibida por máquinas. Una máquina ‘inteligente’ ideal es un agente racional flexible que percibe su entorno y lleva a cabo acciones que maximicen sus posibilidades de éxito en algún objetivo o tarea.</w:t>
      </w:r>
    </w:p>
    <w:p w14:paraId="28D27CF4" w14:textId="77777777" w:rsidR="00651ECF" w:rsidRPr="00651ECF" w:rsidRDefault="00651ECF" w:rsidP="00651ECF">
      <w:pPr>
        <w:rPr>
          <w:rStyle w:val="nfasissutil"/>
          <w:rFonts w:ascii="Arial" w:hAnsi="Arial" w:cs="Arial"/>
          <w:i w:val="0"/>
          <w:color w:val="auto"/>
          <w:sz w:val="24"/>
          <w:szCs w:val="24"/>
        </w:rPr>
      </w:pPr>
    </w:p>
    <w:p w14:paraId="5C1DD169" w14:textId="77777777" w:rsidR="00FA1017" w:rsidRPr="00FA1017" w:rsidRDefault="00651ECF" w:rsidP="00FA1017">
      <w:pPr>
        <w:pStyle w:val="Ttulo2"/>
        <w:rPr>
          <w:b/>
          <w:i/>
          <w:sz w:val="32"/>
          <w:szCs w:val="32"/>
        </w:rPr>
      </w:pPr>
      <w:bookmarkStart w:id="655" w:name="_Ref508731554"/>
      <w:bookmarkStart w:id="656" w:name="_Toc510799520"/>
      <w:r w:rsidRPr="00FA1017">
        <w:rPr>
          <w:b/>
          <w:i/>
          <w:sz w:val="32"/>
          <w:szCs w:val="32"/>
        </w:rPr>
        <w:t>Internet</w:t>
      </w:r>
      <w:bookmarkEnd w:id="655"/>
      <w:bookmarkEnd w:id="656"/>
    </w:p>
    <w:p w14:paraId="2E106ACB" w14:textId="19E75E6A"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conjunto descentralizado de redes mundiales interconectadas entre sí, las cuales utilizan la familia de protocolos TCP/IP para realizar sus comunicaciones.</w:t>
      </w:r>
    </w:p>
    <w:p w14:paraId="46DDB288" w14:textId="77777777" w:rsidR="00651ECF" w:rsidRPr="00651ECF" w:rsidRDefault="00651ECF" w:rsidP="00651ECF">
      <w:pPr>
        <w:rPr>
          <w:rStyle w:val="nfasissutil"/>
          <w:rFonts w:ascii="Arial" w:hAnsi="Arial" w:cs="Arial"/>
          <w:i w:val="0"/>
          <w:color w:val="auto"/>
          <w:sz w:val="24"/>
          <w:szCs w:val="24"/>
        </w:rPr>
      </w:pPr>
    </w:p>
    <w:p w14:paraId="0CC0164F" w14:textId="77777777" w:rsidR="00FA1017" w:rsidRPr="00FA1017" w:rsidRDefault="00651ECF" w:rsidP="00FA1017">
      <w:pPr>
        <w:pStyle w:val="Ttulo2"/>
        <w:rPr>
          <w:b/>
          <w:i/>
          <w:sz w:val="32"/>
          <w:szCs w:val="32"/>
        </w:rPr>
      </w:pPr>
      <w:bookmarkStart w:id="657" w:name="_Ref508704211"/>
      <w:bookmarkStart w:id="658" w:name="_Toc510799521"/>
      <w:r w:rsidRPr="00FA1017">
        <w:rPr>
          <w:b/>
          <w:i/>
          <w:sz w:val="32"/>
          <w:szCs w:val="32"/>
        </w:rPr>
        <w:t>Iot (Internet of Things)</w:t>
      </w:r>
      <w:bookmarkEnd w:id="657"/>
      <w:bookmarkEnd w:id="658"/>
    </w:p>
    <w:p w14:paraId="4216DB81" w14:textId="5070A6E9"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internet de las cosas en castellano, es el concepto que hace referencia a la conexión digital de objetos de uso cotidiano, para las personas, con internet.</w:t>
      </w:r>
    </w:p>
    <w:p w14:paraId="01EFC460" w14:textId="77777777" w:rsidR="00651ECF" w:rsidRPr="00651ECF" w:rsidRDefault="00651ECF" w:rsidP="00651ECF">
      <w:pPr>
        <w:rPr>
          <w:rStyle w:val="nfasissutil"/>
          <w:rFonts w:ascii="Arial" w:hAnsi="Arial" w:cs="Arial"/>
          <w:i w:val="0"/>
          <w:color w:val="auto"/>
          <w:sz w:val="24"/>
          <w:szCs w:val="24"/>
        </w:rPr>
      </w:pPr>
    </w:p>
    <w:p w14:paraId="31677608" w14:textId="77777777" w:rsidR="00FA1017" w:rsidRPr="00FA1017" w:rsidRDefault="00651ECF" w:rsidP="00FA1017">
      <w:pPr>
        <w:pStyle w:val="Ttulo2"/>
        <w:rPr>
          <w:b/>
          <w:i/>
          <w:iCs/>
          <w:sz w:val="32"/>
          <w:szCs w:val="32"/>
        </w:rPr>
      </w:pPr>
      <w:bookmarkStart w:id="659" w:name="_Ref510613818"/>
      <w:bookmarkStart w:id="660" w:name="_Ref510613824"/>
      <w:bookmarkStart w:id="661" w:name="_Ref510613969"/>
      <w:bookmarkStart w:id="662" w:name="_Ref510614092"/>
      <w:bookmarkStart w:id="663" w:name="_Toc510799522"/>
      <w:r w:rsidRPr="00FA1017">
        <w:rPr>
          <w:b/>
          <w:i/>
          <w:iCs/>
          <w:sz w:val="32"/>
          <w:szCs w:val="32"/>
        </w:rPr>
        <w:t>IP</w:t>
      </w:r>
      <w:r w:rsidR="00FA1017" w:rsidRPr="00FA1017">
        <w:rPr>
          <w:b/>
          <w:i/>
          <w:iCs/>
          <w:sz w:val="32"/>
          <w:szCs w:val="32"/>
        </w:rPr>
        <w:t xml:space="preserve"> (Internet Protocol)</w:t>
      </w:r>
      <w:bookmarkEnd w:id="659"/>
      <w:bookmarkEnd w:id="660"/>
      <w:bookmarkEnd w:id="661"/>
      <w:bookmarkEnd w:id="662"/>
      <w:bookmarkEnd w:id="663"/>
    </w:p>
    <w:p w14:paraId="664D488D" w14:textId="501E31C0" w:rsidR="00651ECF" w:rsidRPr="00651ECF" w:rsidRDefault="00651ECF" w:rsidP="00651ECF">
      <w:pPr>
        <w:rPr>
          <w:rFonts w:ascii="Arial" w:hAnsi="Arial" w:cs="Arial"/>
          <w:iCs/>
          <w:sz w:val="24"/>
          <w:szCs w:val="24"/>
        </w:rPr>
      </w:pPr>
      <w:r w:rsidRPr="00651ECF">
        <w:rPr>
          <w:rFonts w:ascii="Arial" w:hAnsi="Arial" w:cs="Arial"/>
          <w:iCs/>
          <w:sz w:val="24"/>
          <w:szCs w:val="24"/>
        </w:rPr>
        <w:t>O protocolo de internet en castellano, es el protocolo encargado del direccionamiento y enrutamiento de datos en una red. Para ello se utiliza una dirección IP, que no es más que un número que identifica a todos los dispositivos conectados en una red</w:t>
      </w:r>
    </w:p>
    <w:p w14:paraId="3DE53379" w14:textId="77777777" w:rsidR="00651ECF" w:rsidRPr="00651ECF" w:rsidRDefault="00651ECF" w:rsidP="00651ECF">
      <w:pPr>
        <w:rPr>
          <w:rFonts w:ascii="Arial" w:hAnsi="Arial" w:cs="Arial"/>
          <w:iCs/>
          <w:color w:val="auto"/>
          <w:sz w:val="24"/>
          <w:szCs w:val="24"/>
        </w:rPr>
      </w:pPr>
    </w:p>
    <w:p w14:paraId="59D0E674" w14:textId="77777777" w:rsidR="00FA1017" w:rsidRPr="00FA1017" w:rsidRDefault="00651ECF" w:rsidP="00FA1017">
      <w:pPr>
        <w:pStyle w:val="Ttulo2"/>
        <w:rPr>
          <w:b/>
          <w:i/>
          <w:iCs/>
          <w:sz w:val="32"/>
          <w:szCs w:val="32"/>
        </w:rPr>
      </w:pPr>
      <w:bookmarkStart w:id="664" w:name="_Ref509657919"/>
      <w:bookmarkStart w:id="665" w:name="_Toc510799523"/>
      <w:r w:rsidRPr="00FA1017">
        <w:rPr>
          <w:b/>
          <w:i/>
          <w:iCs/>
          <w:sz w:val="32"/>
          <w:szCs w:val="32"/>
        </w:rPr>
        <w:t>LAN (Local Area Network)</w:t>
      </w:r>
      <w:bookmarkEnd w:id="664"/>
      <w:bookmarkEnd w:id="665"/>
    </w:p>
    <w:p w14:paraId="1CF4892B" w14:textId="55D14F02" w:rsidR="00651ECF" w:rsidRPr="00651ECF" w:rsidRDefault="00651ECF" w:rsidP="00651ECF">
      <w:pPr>
        <w:rPr>
          <w:rFonts w:ascii="Arial" w:hAnsi="Arial" w:cs="Arial"/>
          <w:i/>
          <w:iCs/>
          <w:sz w:val="24"/>
          <w:szCs w:val="24"/>
          <w:shd w:val="clear" w:color="auto" w:fill="FFFFFF"/>
        </w:rPr>
      </w:pPr>
      <w:r w:rsidRPr="00651ECF">
        <w:rPr>
          <w:rFonts w:ascii="Arial" w:hAnsi="Arial" w:cs="Arial"/>
          <w:sz w:val="24"/>
          <w:szCs w:val="24"/>
        </w:rPr>
        <w:t>O red de área local en castellano, es una red de computadoras que abarca un área reducida como una casa, un departamento o un edificio.</w:t>
      </w:r>
    </w:p>
    <w:p w14:paraId="6C3EF2C9" w14:textId="77777777" w:rsidR="00651ECF" w:rsidRPr="004144DF" w:rsidRDefault="00651ECF" w:rsidP="00651ECF">
      <w:pPr>
        <w:rPr>
          <w:rFonts w:ascii="Arial" w:hAnsi="Arial" w:cs="Arial"/>
          <w:i/>
          <w:iCs/>
          <w:color w:val="auto"/>
          <w:sz w:val="24"/>
          <w:szCs w:val="24"/>
          <w:shd w:val="clear" w:color="auto" w:fill="FFFFFF"/>
        </w:rPr>
      </w:pPr>
    </w:p>
    <w:p w14:paraId="39BED027" w14:textId="77777777" w:rsidR="00FA1017" w:rsidRPr="00FA1017" w:rsidRDefault="00651ECF" w:rsidP="00FA1017">
      <w:pPr>
        <w:pStyle w:val="Ttulo2"/>
        <w:rPr>
          <w:b/>
          <w:i/>
          <w:sz w:val="32"/>
          <w:szCs w:val="32"/>
        </w:rPr>
      </w:pPr>
      <w:bookmarkStart w:id="666" w:name="_Toc510799524"/>
      <w:r w:rsidRPr="00FA1017">
        <w:rPr>
          <w:b/>
          <w:i/>
          <w:sz w:val="32"/>
          <w:szCs w:val="32"/>
        </w:rPr>
        <w:t>Lenguaje de programación</w:t>
      </w:r>
      <w:bookmarkEnd w:id="666"/>
    </w:p>
    <w:p w14:paraId="639DCAF8" w14:textId="09993B17" w:rsidR="00651ECF" w:rsidRPr="00B469BA" w:rsidRDefault="00651ECF" w:rsidP="00B469BA">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Es como se les denomina a los lenguajes formales de informática, diseñados para realizar procesos que puedan llevar a cabo las computadoras y, por ende, se pueden utilizar para el desarrollo de </w:t>
      </w:r>
      <w:r w:rsidR="00B469BA">
        <w:rPr>
          <w:rStyle w:val="nfasissutil"/>
          <w:rFonts w:ascii="Arial" w:hAnsi="Arial" w:cs="Arial"/>
          <w:i w:val="0"/>
          <w:color w:val="auto"/>
          <w:sz w:val="24"/>
          <w:szCs w:val="24"/>
        </w:rPr>
        <w:t>software.</w:t>
      </w:r>
    </w:p>
    <w:p w14:paraId="46985EB9" w14:textId="7FC69E9E" w:rsidR="00B469BA" w:rsidRPr="00B469BA" w:rsidRDefault="00B469BA" w:rsidP="00B469BA">
      <w:pPr>
        <w:pStyle w:val="Ttulo2"/>
        <w:rPr>
          <w:b/>
          <w:i/>
          <w:iCs/>
          <w:sz w:val="32"/>
          <w:szCs w:val="32"/>
        </w:rPr>
      </w:pPr>
      <w:bookmarkStart w:id="667" w:name="_Ref508795645"/>
      <w:bookmarkStart w:id="668" w:name="_Ref508795734"/>
      <w:bookmarkStart w:id="669" w:name="_Ref508732915"/>
      <w:bookmarkStart w:id="670" w:name="_Ref508733608"/>
      <w:bookmarkStart w:id="671" w:name="_Toc510799525"/>
      <w:r w:rsidRPr="00B469BA">
        <w:rPr>
          <w:b/>
          <w:i/>
          <w:iCs/>
          <w:sz w:val="32"/>
          <w:szCs w:val="32"/>
        </w:rPr>
        <w:t>L</w:t>
      </w:r>
      <w:bookmarkEnd w:id="667"/>
      <w:r w:rsidR="000B1150">
        <w:rPr>
          <w:b/>
          <w:i/>
          <w:iCs/>
          <w:sz w:val="32"/>
          <w:szCs w:val="32"/>
        </w:rPr>
        <w:t>ESS</w:t>
      </w:r>
      <w:bookmarkEnd w:id="668"/>
      <w:bookmarkEnd w:id="671"/>
    </w:p>
    <w:p w14:paraId="492C3A70" w14:textId="344B44BA" w:rsidR="00B469BA" w:rsidRPr="00990F3E" w:rsidRDefault="00B469BA" w:rsidP="00B469BA">
      <w:pPr>
        <w:rPr>
          <w:rFonts w:ascii="Arial" w:hAnsi="Arial" w:cs="Arial"/>
          <w:b/>
          <w:i/>
          <w:iCs/>
          <w:color w:val="auto"/>
          <w:sz w:val="24"/>
          <w:szCs w:val="24"/>
        </w:rPr>
      </w:pPr>
      <w:r w:rsidRPr="00990F3E">
        <w:rPr>
          <w:rStyle w:val="nfasissutil"/>
          <w:rFonts w:ascii="Arial" w:hAnsi="Arial" w:cs="Arial"/>
          <w:i w:val="0"/>
          <w:color w:val="auto"/>
          <w:sz w:val="24"/>
          <w:szCs w:val="24"/>
        </w:rPr>
        <w:t xml:space="preserve">Es un lenguaje dinámico de hojas de estilo que puede ser compilado como Hojas de Estilo en Cascada (CSS) y ejecutarse del lado del cliente o servidor. </w:t>
      </w:r>
    </w:p>
    <w:p w14:paraId="51C8E129" w14:textId="4B71007B" w:rsidR="00FA1017" w:rsidRPr="00FA1017" w:rsidRDefault="00651ECF" w:rsidP="00FA1017">
      <w:pPr>
        <w:pStyle w:val="Ttulo2"/>
        <w:rPr>
          <w:b/>
          <w:i/>
          <w:sz w:val="32"/>
          <w:szCs w:val="32"/>
        </w:rPr>
      </w:pPr>
      <w:bookmarkStart w:id="672" w:name="_Toc510799526"/>
      <w:r w:rsidRPr="00FA1017">
        <w:rPr>
          <w:b/>
          <w:i/>
          <w:sz w:val="32"/>
          <w:szCs w:val="32"/>
        </w:rPr>
        <w:t>Linux</w:t>
      </w:r>
      <w:bookmarkEnd w:id="669"/>
      <w:bookmarkEnd w:id="670"/>
      <w:bookmarkEnd w:id="672"/>
    </w:p>
    <w:p w14:paraId="37806D5A" w14:textId="11ED25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núcleo de sistema operativo basado en Unix y desarrollado por Linus Torvalds, el cual es de software libre y utilizado por un número considerable de sistemas operativos a los cuales se los denomina distribuciones Linux.</w:t>
      </w:r>
    </w:p>
    <w:p w14:paraId="54EFE6B1" w14:textId="77777777" w:rsidR="00651ECF" w:rsidRPr="00AA4C98" w:rsidRDefault="00651ECF" w:rsidP="00651ECF">
      <w:pPr>
        <w:rPr>
          <w:rStyle w:val="nfasissutil"/>
          <w:rFonts w:ascii="Arial" w:hAnsi="Arial" w:cs="Arial"/>
          <w:i w:val="0"/>
          <w:color w:val="auto"/>
          <w:sz w:val="24"/>
          <w:szCs w:val="24"/>
        </w:rPr>
      </w:pPr>
    </w:p>
    <w:p w14:paraId="4624125E" w14:textId="77777777" w:rsidR="00FA1017" w:rsidRPr="00FA1017" w:rsidRDefault="00651ECF" w:rsidP="00FA1017">
      <w:pPr>
        <w:pStyle w:val="Ttulo2"/>
        <w:rPr>
          <w:b/>
          <w:i/>
          <w:sz w:val="32"/>
          <w:szCs w:val="32"/>
        </w:rPr>
      </w:pPr>
      <w:bookmarkStart w:id="673" w:name="_Ref508795654"/>
      <w:bookmarkStart w:id="674" w:name="_Toc510799527"/>
      <w:r w:rsidRPr="00FA1017">
        <w:rPr>
          <w:b/>
          <w:i/>
          <w:sz w:val="32"/>
          <w:szCs w:val="32"/>
        </w:rPr>
        <w:t>Marshaling</w:t>
      </w:r>
      <w:bookmarkEnd w:id="673"/>
      <w:bookmarkEnd w:id="674"/>
    </w:p>
    <w:p w14:paraId="46BDF959" w14:textId="786C9CE6" w:rsidR="00651ECF" w:rsidRPr="00EC25F9" w:rsidRDefault="00651ECF" w:rsidP="00651ECF">
      <w:pPr>
        <w:rPr>
          <w:rStyle w:val="nfasissutil"/>
          <w:rFonts w:ascii="Arial" w:hAnsi="Arial" w:cs="Arial"/>
          <w:b/>
          <w:color w:val="auto"/>
          <w:sz w:val="24"/>
          <w:szCs w:val="24"/>
        </w:rPr>
      </w:pPr>
      <w:r w:rsidRPr="00651ECF">
        <w:rPr>
          <w:rStyle w:val="nfasissutil"/>
          <w:rFonts w:ascii="Arial" w:hAnsi="Arial" w:cs="Arial"/>
          <w:i w:val="0"/>
          <w:color w:val="auto"/>
          <w:sz w:val="24"/>
          <w:szCs w:val="24"/>
        </w:rPr>
        <w:t>O serialización en castellano, es un proceso de codificación de un objeto, guardado en un medio de almacenamiento, para su transmisión a través de una conexión de red como una serie de bytes o en un formato legible por el humano (</w:t>
      </w:r>
      <w:r w:rsidR="00193D5D" w:rsidRPr="00193D5D">
        <w:rPr>
          <w:rStyle w:val="nfasissutil"/>
          <w:rFonts w:ascii="Arial" w:hAnsi="Arial" w:cs="Arial"/>
          <w:i w:val="0"/>
          <w:color w:val="auto"/>
          <w:sz w:val="24"/>
          <w:szCs w:val="24"/>
        </w:rPr>
        <w:fldChar w:fldCharType="begin"/>
      </w:r>
      <w:r w:rsidR="00193D5D" w:rsidRPr="00193D5D">
        <w:rPr>
          <w:rStyle w:val="nfasissutil"/>
          <w:rFonts w:ascii="Arial" w:hAnsi="Arial" w:cs="Arial"/>
          <w:i w:val="0"/>
          <w:color w:val="auto"/>
          <w:sz w:val="24"/>
          <w:szCs w:val="24"/>
        </w:rPr>
        <w:instrText xml:space="preserve"> REF _Ref510608964 \h  \* MERGEFORMAT </w:instrText>
      </w:r>
      <w:r w:rsidR="00193D5D" w:rsidRPr="00193D5D">
        <w:rPr>
          <w:rStyle w:val="nfasissutil"/>
          <w:rFonts w:ascii="Arial" w:hAnsi="Arial" w:cs="Arial"/>
          <w:i w:val="0"/>
          <w:color w:val="auto"/>
          <w:sz w:val="24"/>
          <w:szCs w:val="24"/>
        </w:rPr>
      </w:r>
      <w:r w:rsidR="00193D5D" w:rsidRPr="00193D5D">
        <w:rPr>
          <w:rStyle w:val="nfasissutil"/>
          <w:rFonts w:ascii="Arial" w:hAnsi="Arial" w:cs="Arial"/>
          <w:i w:val="0"/>
          <w:color w:val="auto"/>
          <w:sz w:val="24"/>
          <w:szCs w:val="24"/>
        </w:rPr>
        <w:fldChar w:fldCharType="separate"/>
      </w:r>
      <w:r w:rsidR="00193D5D" w:rsidRPr="00193D5D">
        <w:rPr>
          <w:rFonts w:ascii="Arial" w:hAnsi="Arial" w:cs="Arial"/>
          <w:b/>
          <w:i/>
          <w:sz w:val="24"/>
          <w:szCs w:val="24"/>
        </w:rPr>
        <w:t>HTML</w:t>
      </w:r>
      <w:r w:rsidR="00193D5D" w:rsidRPr="00193D5D">
        <w:rPr>
          <w:rStyle w:val="nfasissutil"/>
          <w:rFonts w:ascii="Arial" w:hAnsi="Arial" w:cs="Arial"/>
          <w:i w:val="0"/>
          <w:color w:val="auto"/>
          <w:sz w:val="24"/>
          <w:szCs w:val="24"/>
        </w:rPr>
        <w:fldChar w:fldCharType="end"/>
      </w:r>
      <w:r w:rsidRPr="00651ECF">
        <w:rPr>
          <w:rStyle w:val="nfasissutil"/>
          <w:rFonts w:ascii="Arial" w:hAnsi="Arial" w:cs="Arial"/>
          <w:i w:val="0"/>
          <w:color w:val="auto"/>
          <w:sz w:val="24"/>
          <w:szCs w:val="24"/>
        </w:rPr>
        <w:t>, XML, entre otros).</w:t>
      </w:r>
    </w:p>
    <w:p w14:paraId="58A7A5CE" w14:textId="77777777" w:rsidR="00FA1017" w:rsidRPr="00FA1017" w:rsidRDefault="00FA1017" w:rsidP="00FA1017">
      <w:pPr>
        <w:pStyle w:val="Ttulo2"/>
        <w:rPr>
          <w:b/>
          <w:i/>
          <w:iCs/>
          <w:sz w:val="32"/>
          <w:szCs w:val="32"/>
        </w:rPr>
      </w:pPr>
      <w:bookmarkStart w:id="675" w:name="_Ref510613268"/>
      <w:bookmarkStart w:id="676" w:name="_Toc510799528"/>
      <w:r w:rsidRPr="00FA1017">
        <w:rPr>
          <w:b/>
          <w:i/>
          <w:iCs/>
          <w:sz w:val="32"/>
          <w:szCs w:val="32"/>
        </w:rPr>
        <w:t>Navegador web (browser)</w:t>
      </w:r>
      <w:bookmarkEnd w:id="675"/>
      <w:bookmarkEnd w:id="676"/>
    </w:p>
    <w:p w14:paraId="0113B702" w14:textId="37D099C3"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Es un software que permite el acceso a la Web. Funciona en la capa de aplicación del modelo de red TCP/IP.</w:t>
      </w:r>
    </w:p>
    <w:p w14:paraId="6C607BE0" w14:textId="77777777" w:rsidR="00651ECF" w:rsidRPr="00EC25F9" w:rsidRDefault="00651ECF" w:rsidP="00651ECF">
      <w:pPr>
        <w:rPr>
          <w:rFonts w:ascii="Arial" w:hAnsi="Arial" w:cs="Arial"/>
          <w:b/>
          <w:i/>
          <w:iCs/>
          <w:color w:val="auto"/>
          <w:sz w:val="24"/>
          <w:szCs w:val="24"/>
          <w:shd w:val="clear" w:color="auto" w:fill="FFFFFF"/>
        </w:rPr>
      </w:pPr>
    </w:p>
    <w:p w14:paraId="2400504D" w14:textId="77777777" w:rsidR="00FA1017" w:rsidRPr="00FA1017" w:rsidRDefault="00FA1017" w:rsidP="00FA1017">
      <w:pPr>
        <w:pStyle w:val="Ttulo2"/>
        <w:rPr>
          <w:b/>
          <w:i/>
          <w:sz w:val="32"/>
          <w:szCs w:val="32"/>
        </w:rPr>
      </w:pPr>
      <w:bookmarkStart w:id="677" w:name="_Ref508728943"/>
      <w:bookmarkStart w:id="678" w:name="_Toc510799529"/>
      <w:r w:rsidRPr="00FA1017">
        <w:rPr>
          <w:b/>
          <w:i/>
          <w:sz w:val="32"/>
          <w:szCs w:val="32"/>
        </w:rPr>
        <w:lastRenderedPageBreak/>
        <w:t>Protoboard</w:t>
      </w:r>
      <w:bookmarkEnd w:id="677"/>
      <w:bookmarkEnd w:id="678"/>
    </w:p>
    <w:p w14:paraId="4C7D2A66" w14:textId="6CB62D9A" w:rsidR="00651ECF" w:rsidRPr="00651ECF" w:rsidRDefault="00651ECF" w:rsidP="00651ECF">
      <w:pPr>
        <w:rPr>
          <w:rFonts w:ascii="Arial" w:hAnsi="Arial" w:cs="Arial"/>
          <w:i/>
          <w:iCs/>
          <w:sz w:val="24"/>
          <w:szCs w:val="24"/>
        </w:rPr>
      </w:pPr>
      <w:r w:rsidRPr="00651ECF">
        <w:rPr>
          <w:rFonts w:ascii="Arial" w:hAnsi="Arial" w:cs="Arial"/>
          <w:sz w:val="24"/>
          <w:szCs w:val="24"/>
        </w:rPr>
        <w:t>O placa de pruebas en castellano, se le llama así a un tablero con orificios que se encuentran conectados eléctricamente entre si siguiendo un determinado patrón. Es utilizado para la conexión de componentes electrónicos.</w:t>
      </w:r>
    </w:p>
    <w:p w14:paraId="25776233" w14:textId="77777777" w:rsidR="00D92D93" w:rsidRPr="00FA1017" w:rsidRDefault="00D92D93" w:rsidP="00D92D93">
      <w:pPr>
        <w:pStyle w:val="Ttulo2"/>
        <w:rPr>
          <w:b/>
          <w:i/>
          <w:sz w:val="32"/>
          <w:szCs w:val="32"/>
        </w:rPr>
      </w:pPr>
      <w:bookmarkStart w:id="679" w:name="_Ref510710297"/>
      <w:bookmarkStart w:id="680" w:name="_Ref510715366"/>
      <w:bookmarkStart w:id="681" w:name="_Ref510716675"/>
      <w:bookmarkStart w:id="682" w:name="_Ref510716852"/>
      <w:bookmarkStart w:id="683" w:name="_Ref510717905"/>
      <w:bookmarkStart w:id="684" w:name="_Ref508736582"/>
      <w:bookmarkStart w:id="685" w:name="_Toc510799530"/>
      <w:r w:rsidRPr="00FA1017">
        <w:rPr>
          <w:b/>
          <w:i/>
          <w:sz w:val="32"/>
          <w:szCs w:val="32"/>
        </w:rPr>
        <w:t>Open Source</w:t>
      </w:r>
      <w:bookmarkEnd w:id="679"/>
      <w:bookmarkEnd w:id="680"/>
      <w:bookmarkEnd w:id="681"/>
      <w:bookmarkEnd w:id="682"/>
      <w:bookmarkEnd w:id="683"/>
      <w:bookmarkEnd w:id="685"/>
    </w:p>
    <w:p w14:paraId="6FFF1418" w14:textId="27B2C732" w:rsidR="00D92D93" w:rsidRDefault="00D92D93" w:rsidP="00D92D93">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código abierto en castellano, es un modelo de desarrollo de software en el cual su base fundamental es permitir a sus usuarios el acceso al código fuente para la colaboración en la evolución de dicho software.</w:t>
      </w:r>
    </w:p>
    <w:p w14:paraId="109080FD" w14:textId="77777777" w:rsidR="00D92D93" w:rsidRPr="00651ECF" w:rsidRDefault="00D92D93" w:rsidP="00D92D93">
      <w:pPr>
        <w:rPr>
          <w:rStyle w:val="nfasissutil"/>
          <w:rFonts w:ascii="Arial" w:hAnsi="Arial" w:cs="Arial"/>
          <w:i w:val="0"/>
          <w:color w:val="auto"/>
          <w:sz w:val="24"/>
          <w:szCs w:val="24"/>
        </w:rPr>
      </w:pPr>
    </w:p>
    <w:p w14:paraId="0333F8F2" w14:textId="7FD59D9F" w:rsidR="00FA1017" w:rsidRPr="00FA1017" w:rsidRDefault="00651ECF" w:rsidP="00FA1017">
      <w:pPr>
        <w:pStyle w:val="Ttulo2"/>
        <w:rPr>
          <w:b/>
          <w:i/>
          <w:sz w:val="32"/>
          <w:szCs w:val="32"/>
        </w:rPr>
      </w:pPr>
      <w:bookmarkStart w:id="686" w:name="_Toc510799531"/>
      <w:r w:rsidRPr="00FA1017">
        <w:rPr>
          <w:b/>
          <w:i/>
          <w:sz w:val="32"/>
          <w:szCs w:val="32"/>
        </w:rPr>
        <w:t>Query</w:t>
      </w:r>
      <w:bookmarkEnd w:id="684"/>
      <w:bookmarkEnd w:id="686"/>
    </w:p>
    <w:p w14:paraId="6F98A164" w14:textId="070C701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En informática, se le llama así a una consulta realizada mediante un lenguaje de consultas para bases de datos.</w:t>
      </w:r>
    </w:p>
    <w:p w14:paraId="4D747F86" w14:textId="77777777" w:rsidR="00651ECF" w:rsidRPr="00B674A5" w:rsidRDefault="00651ECF" w:rsidP="00651ECF">
      <w:pPr>
        <w:rPr>
          <w:rStyle w:val="nfasissutil"/>
          <w:rFonts w:ascii="Arial" w:hAnsi="Arial" w:cs="Arial"/>
          <w:b/>
          <w:color w:val="auto"/>
          <w:sz w:val="24"/>
          <w:szCs w:val="24"/>
        </w:rPr>
      </w:pPr>
    </w:p>
    <w:p w14:paraId="56F720B2" w14:textId="0EBCC3C9" w:rsidR="00FA1017" w:rsidRPr="00FA1017" w:rsidRDefault="00651ECF" w:rsidP="00FA1017">
      <w:pPr>
        <w:pStyle w:val="Ttulo2"/>
        <w:rPr>
          <w:b/>
          <w:i/>
          <w:sz w:val="32"/>
          <w:szCs w:val="32"/>
        </w:rPr>
      </w:pPr>
      <w:bookmarkStart w:id="687" w:name="_Ref508729026"/>
      <w:bookmarkStart w:id="688" w:name="_Toc510799532"/>
      <w:r w:rsidRPr="00FA1017">
        <w:rPr>
          <w:b/>
          <w:i/>
          <w:sz w:val="32"/>
          <w:szCs w:val="32"/>
        </w:rPr>
        <w:t>Resolución de pantalla</w:t>
      </w:r>
      <w:bookmarkEnd w:id="687"/>
      <w:bookmarkEnd w:id="688"/>
    </w:p>
    <w:p w14:paraId="098EC568" w14:textId="56902D45" w:rsidR="00C132D9" w:rsidRDefault="00651ECF" w:rsidP="00651ECF">
      <w:pPr>
        <w:rPr>
          <w:rStyle w:val="nfasissutil"/>
          <w:rFonts w:ascii="Arial" w:hAnsi="Arial" w:cs="Arial"/>
          <w:i w:val="0"/>
          <w:color w:val="auto"/>
          <w:sz w:val="24"/>
          <w:szCs w:val="24"/>
        </w:rPr>
      </w:pPr>
      <w:r w:rsidRPr="00FA1017">
        <w:rPr>
          <w:rStyle w:val="nfasissutil"/>
          <w:rFonts w:ascii="Arial" w:hAnsi="Arial" w:cs="Arial"/>
          <w:i w:val="0"/>
          <w:color w:val="auto"/>
          <w:sz w:val="24"/>
          <w:szCs w:val="24"/>
        </w:rPr>
        <w:t>Número de pixeles que pueden ser mostrados por la pantalla de un dispositivo electrónico.</w:t>
      </w:r>
    </w:p>
    <w:p w14:paraId="74259092" w14:textId="77777777" w:rsidR="00E507D2" w:rsidRPr="00E507D2" w:rsidRDefault="00E507D2" w:rsidP="00651ECF">
      <w:pPr>
        <w:rPr>
          <w:rStyle w:val="nfasissutil"/>
          <w:rFonts w:ascii="Arial" w:hAnsi="Arial" w:cs="Arial"/>
          <w:i w:val="0"/>
          <w:color w:val="auto"/>
          <w:sz w:val="24"/>
          <w:szCs w:val="24"/>
        </w:rPr>
      </w:pPr>
    </w:p>
    <w:p w14:paraId="0BFBF94C" w14:textId="3A1C7575" w:rsidR="00C132D9" w:rsidRPr="00905CE8" w:rsidRDefault="00C132D9" w:rsidP="00FA1017">
      <w:pPr>
        <w:pStyle w:val="Ttulo2"/>
        <w:rPr>
          <w:b/>
          <w:i/>
          <w:sz w:val="32"/>
          <w:szCs w:val="32"/>
        </w:rPr>
      </w:pPr>
      <w:bookmarkStart w:id="689" w:name="_Ref509658089"/>
      <w:bookmarkStart w:id="690" w:name="_Ref508704142"/>
      <w:bookmarkStart w:id="691" w:name="_Toc510799533"/>
      <w:r w:rsidRPr="00905CE8">
        <w:rPr>
          <w:b/>
          <w:i/>
          <w:sz w:val="32"/>
          <w:szCs w:val="32"/>
        </w:rPr>
        <w:t>Template</w:t>
      </w:r>
      <w:bookmarkEnd w:id="689"/>
      <w:bookmarkEnd w:id="691"/>
    </w:p>
    <w:p w14:paraId="74849693" w14:textId="5733F2DB" w:rsidR="00354327" w:rsidRDefault="00354327" w:rsidP="00354327">
      <w:pPr>
        <w:rPr>
          <w:rStyle w:val="nfasissutil"/>
          <w:rFonts w:ascii="Arial" w:hAnsi="Arial" w:cs="Arial"/>
          <w:i w:val="0"/>
          <w:iCs w:val="0"/>
          <w:color w:val="auto"/>
          <w:sz w:val="24"/>
          <w:szCs w:val="24"/>
        </w:rPr>
      </w:pPr>
      <w:r>
        <w:rPr>
          <w:rStyle w:val="nfasissutil"/>
          <w:rFonts w:ascii="Arial" w:hAnsi="Arial" w:cs="Arial"/>
          <w:i w:val="0"/>
          <w:iCs w:val="0"/>
          <w:color w:val="auto"/>
          <w:sz w:val="24"/>
          <w:szCs w:val="24"/>
        </w:rPr>
        <w:t>O plantilla en castellano, se le denomina a un medio utilizado como “guía” o modelo para diseñar, desarrollar o construir un esquema predefinido.</w:t>
      </w:r>
    </w:p>
    <w:p w14:paraId="7EF8A175" w14:textId="77777777" w:rsidR="00E507D2" w:rsidRPr="00354327" w:rsidRDefault="00E507D2" w:rsidP="00354327"/>
    <w:p w14:paraId="66CFC2F1" w14:textId="4537E293" w:rsidR="00FA1017" w:rsidRPr="009C7F04" w:rsidRDefault="00651ECF" w:rsidP="00FA1017">
      <w:pPr>
        <w:pStyle w:val="Ttulo2"/>
        <w:rPr>
          <w:b/>
          <w:i/>
          <w:sz w:val="32"/>
          <w:szCs w:val="32"/>
          <w:lang w:val="en-US"/>
        </w:rPr>
      </w:pPr>
      <w:bookmarkStart w:id="692" w:name="_Toc510799534"/>
      <w:r w:rsidRPr="009C7F04">
        <w:rPr>
          <w:b/>
          <w:i/>
          <w:sz w:val="32"/>
          <w:szCs w:val="32"/>
          <w:lang w:val="en-US"/>
        </w:rPr>
        <w:t xml:space="preserve">UART </w:t>
      </w:r>
      <w:r w:rsidRPr="009C7F04">
        <w:rPr>
          <w:b/>
          <w:i/>
          <w:iCs/>
          <w:sz w:val="32"/>
          <w:szCs w:val="32"/>
          <w:lang w:val="en-US"/>
        </w:rPr>
        <w:t>(universally asynchronous receiver/transmitter)</w:t>
      </w:r>
      <w:bookmarkEnd w:id="690"/>
      <w:bookmarkEnd w:id="692"/>
    </w:p>
    <w:p w14:paraId="599D555E" w14:textId="370C1D60" w:rsidR="00651ECF" w:rsidRPr="00BD5954" w:rsidRDefault="00651ECF" w:rsidP="00651ECF">
      <w:pPr>
        <w:rPr>
          <w:rStyle w:val="nfasissutil"/>
          <w:rFonts w:ascii="Arial" w:hAnsi="Arial" w:cs="Arial"/>
          <w:b/>
          <w:i w:val="0"/>
          <w:iCs w:val="0"/>
          <w:color w:val="auto"/>
          <w:sz w:val="24"/>
          <w:szCs w:val="24"/>
        </w:rPr>
      </w:pPr>
      <w:r w:rsidRPr="00BD5954">
        <w:rPr>
          <w:rStyle w:val="nfasissutil"/>
          <w:rFonts w:ascii="Arial" w:hAnsi="Arial" w:cs="Arial"/>
          <w:i w:val="0"/>
          <w:color w:val="auto"/>
          <w:sz w:val="24"/>
          <w:szCs w:val="24"/>
        </w:rPr>
        <w:t>O receptor/transmisor asíncrono universal. E</w:t>
      </w:r>
      <w:r w:rsidRPr="00BD5954">
        <w:rPr>
          <w:rFonts w:ascii="Arial" w:hAnsi="Arial" w:cs="Arial"/>
          <w:sz w:val="24"/>
          <w:szCs w:val="24"/>
        </w:rPr>
        <w:t>s</w:t>
      </w:r>
      <w:r w:rsidRPr="00BD5954">
        <w:rPr>
          <w:rFonts w:ascii="Arial" w:hAnsi="Arial" w:cs="Arial"/>
          <w:i/>
          <w:sz w:val="24"/>
          <w:szCs w:val="24"/>
        </w:rPr>
        <w:t xml:space="preserve"> </w:t>
      </w:r>
      <w:r w:rsidRPr="00BD5954">
        <w:rPr>
          <w:rFonts w:ascii="Arial" w:hAnsi="Arial" w:cs="Arial"/>
          <w:sz w:val="24"/>
          <w:szCs w:val="24"/>
        </w:rPr>
        <w:t>una unidad que incorporan ciertos procesadores, encargada de realizar la conversión de los datos a una secuencia de bits y transmitirlos o recibirlos a una velocidad determinada.</w:t>
      </w:r>
    </w:p>
    <w:p w14:paraId="03E0DC88" w14:textId="77777777" w:rsidR="00651ECF" w:rsidRPr="00651ECF" w:rsidRDefault="00651ECF" w:rsidP="00651ECF">
      <w:pPr>
        <w:rPr>
          <w:rStyle w:val="nfasissutil"/>
          <w:rFonts w:ascii="Arial" w:hAnsi="Arial" w:cs="Arial"/>
          <w:b/>
          <w:iCs w:val="0"/>
          <w:color w:val="auto"/>
          <w:sz w:val="24"/>
          <w:szCs w:val="24"/>
        </w:rPr>
      </w:pPr>
    </w:p>
    <w:p w14:paraId="0382B7E3" w14:textId="77777777" w:rsidR="00FA1017" w:rsidRPr="00FA1017" w:rsidRDefault="00651ECF" w:rsidP="00FA1017">
      <w:pPr>
        <w:pStyle w:val="Ttulo2"/>
        <w:rPr>
          <w:b/>
          <w:i/>
          <w:sz w:val="32"/>
          <w:szCs w:val="32"/>
        </w:rPr>
      </w:pPr>
      <w:bookmarkStart w:id="693" w:name="_Ref510613243"/>
      <w:bookmarkStart w:id="694" w:name="_Ref510613667"/>
      <w:bookmarkStart w:id="695" w:name="_Ref510613900"/>
      <w:bookmarkStart w:id="696" w:name="_Toc510799535"/>
      <w:r w:rsidRPr="00FA1017">
        <w:rPr>
          <w:b/>
          <w:i/>
          <w:sz w:val="32"/>
          <w:szCs w:val="32"/>
        </w:rPr>
        <w:t>WIFI</w:t>
      </w:r>
      <w:bookmarkEnd w:id="693"/>
      <w:bookmarkEnd w:id="694"/>
      <w:bookmarkEnd w:id="695"/>
      <w:bookmarkEnd w:id="696"/>
    </w:p>
    <w:p w14:paraId="6478F7AA" w14:textId="6DA23972" w:rsidR="00651ECF" w:rsidRPr="00651ECF" w:rsidRDefault="00651ECF" w:rsidP="00651ECF">
      <w:pPr>
        <w:rPr>
          <w:rStyle w:val="nfasissutil"/>
          <w:rFonts w:ascii="Arial" w:hAnsi="Arial" w:cs="Arial"/>
          <w:i w:val="0"/>
          <w:iCs w:val="0"/>
          <w:color w:val="auto"/>
          <w:sz w:val="24"/>
          <w:szCs w:val="24"/>
        </w:rPr>
      </w:pPr>
      <w:r w:rsidRPr="00651ECF">
        <w:rPr>
          <w:rStyle w:val="nfasissutil"/>
          <w:rFonts w:ascii="Arial" w:hAnsi="Arial" w:cs="Arial"/>
          <w:i w:val="0"/>
          <w:color w:val="auto"/>
          <w:sz w:val="24"/>
          <w:szCs w:val="24"/>
        </w:rPr>
        <w:t>Tecnología inalámbrica que permite la interconexión de dispositivos electrónicos para conformar una red.</w:t>
      </w:r>
    </w:p>
    <w:p w14:paraId="0FC21FAF" w14:textId="77777777" w:rsidR="00651ECF" w:rsidRPr="00A16CFB" w:rsidRDefault="00651ECF" w:rsidP="00651ECF">
      <w:pPr>
        <w:rPr>
          <w:rStyle w:val="nfasissutil"/>
          <w:rFonts w:ascii="Arial" w:hAnsi="Arial" w:cs="Arial"/>
          <w:b/>
          <w:iCs w:val="0"/>
          <w:color w:val="auto"/>
          <w:sz w:val="24"/>
          <w:szCs w:val="24"/>
        </w:rPr>
      </w:pPr>
    </w:p>
    <w:p w14:paraId="254637C5" w14:textId="77777777" w:rsidR="00651ECF" w:rsidRPr="00A16CFB" w:rsidRDefault="00651ECF" w:rsidP="00651ECF">
      <w:pPr>
        <w:rPr>
          <w:rStyle w:val="nfasissutil"/>
        </w:rPr>
      </w:pPr>
    </w:p>
    <w:p w14:paraId="11D64714" w14:textId="77777777" w:rsidR="00651ECF" w:rsidRPr="00A16CFB" w:rsidRDefault="00651ECF" w:rsidP="00651ECF"/>
    <w:p w14:paraId="64717AD1" w14:textId="77777777" w:rsidR="00651ECF" w:rsidRPr="00A16CFB" w:rsidRDefault="00651ECF" w:rsidP="00651ECF"/>
    <w:p w14:paraId="4C7DE120" w14:textId="7ECD62F1" w:rsidR="00111F52" w:rsidRDefault="00111F52">
      <w:pPr>
        <w:rPr>
          <w:rFonts w:ascii="Arial" w:eastAsia="Times New Roman" w:hAnsi="Arial" w:cs="Arial"/>
          <w:color w:val="auto"/>
          <w:sz w:val="24"/>
          <w:szCs w:val="24"/>
          <w:shd w:val="clear" w:color="auto" w:fill="FFFFFF"/>
        </w:rPr>
      </w:pPr>
      <w:r>
        <w:rPr>
          <w:rFonts w:ascii="Arial" w:eastAsia="Times New Roman" w:hAnsi="Arial" w:cs="Arial"/>
          <w:color w:val="auto"/>
          <w:sz w:val="24"/>
          <w:szCs w:val="24"/>
          <w:shd w:val="clear" w:color="auto" w:fill="FFFFFF"/>
        </w:rPr>
        <w:br w:type="page"/>
      </w:r>
    </w:p>
    <w:p w14:paraId="2859A9AB" w14:textId="77777777" w:rsidR="00891EA5" w:rsidRDefault="00891EA5">
      <w:pPr>
        <w:rPr>
          <w:rFonts w:ascii="Arial" w:eastAsia="Times New Roman" w:hAnsi="Arial" w:cs="Arial"/>
          <w:color w:val="auto"/>
          <w:sz w:val="24"/>
          <w:szCs w:val="24"/>
          <w:shd w:val="clear" w:color="auto" w:fill="FFFFFF"/>
        </w:rPr>
      </w:pPr>
    </w:p>
    <w:bookmarkStart w:id="697" w:name="_Toc510799536" w:displacedByCustomXml="next"/>
    <w:sdt>
      <w:sdtPr>
        <w:rPr>
          <w:b w:val="0"/>
          <w:color w:val="000000"/>
          <w:sz w:val="22"/>
          <w:szCs w:val="22"/>
          <w:lang w:val="es-ES"/>
        </w:rPr>
        <w:id w:val="425383371"/>
        <w:docPartObj>
          <w:docPartGallery w:val="Bibliographies"/>
          <w:docPartUnique/>
        </w:docPartObj>
      </w:sdtPr>
      <w:sdtEndPr>
        <w:rPr>
          <w:lang w:val="es-AR"/>
        </w:rPr>
      </w:sdtEndPr>
      <w:sdtContent>
        <w:p w14:paraId="6FC6150C" w14:textId="0E23C0EE" w:rsidR="00891EA5" w:rsidRDefault="00891EA5">
          <w:pPr>
            <w:pStyle w:val="Ttulo1"/>
          </w:pPr>
          <w:r>
            <w:rPr>
              <w:lang w:val="es-ES"/>
            </w:rPr>
            <w:t>Bibliografía</w:t>
          </w:r>
          <w:bookmarkEnd w:id="697"/>
        </w:p>
        <w:sdt>
          <w:sdtPr>
            <w:id w:val="111145805"/>
            <w:bibliography/>
          </w:sdtPr>
          <w:sdtContent>
            <w:p w14:paraId="6E60D0BD" w14:textId="77777777" w:rsidR="00691AF2" w:rsidRDefault="00891EA5" w:rsidP="00DE593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691AF2" w14:paraId="3EE930D6" w14:textId="77777777">
                <w:trPr>
                  <w:divId w:val="1769696168"/>
                  <w:tblCellSpacing w:w="15" w:type="dxa"/>
                </w:trPr>
                <w:tc>
                  <w:tcPr>
                    <w:tcW w:w="50" w:type="pct"/>
                    <w:hideMark/>
                  </w:tcPr>
                  <w:p w14:paraId="270E3DBC" w14:textId="52FA7B80" w:rsidR="00691AF2" w:rsidRDefault="00691AF2">
                    <w:pPr>
                      <w:pStyle w:val="Bibliografa"/>
                      <w:rPr>
                        <w:noProof/>
                        <w:sz w:val="24"/>
                        <w:szCs w:val="24"/>
                        <w:lang w:val="es-ES"/>
                      </w:rPr>
                    </w:pPr>
                    <w:r>
                      <w:rPr>
                        <w:noProof/>
                        <w:lang w:val="es-ES"/>
                      </w:rPr>
                      <w:t xml:space="preserve">[1] </w:t>
                    </w:r>
                  </w:p>
                </w:tc>
                <w:tc>
                  <w:tcPr>
                    <w:tcW w:w="0" w:type="auto"/>
                    <w:hideMark/>
                  </w:tcPr>
                  <w:p w14:paraId="68632757" w14:textId="77777777" w:rsidR="00691AF2" w:rsidRDefault="00691AF2">
                    <w:pPr>
                      <w:pStyle w:val="Bibliografa"/>
                      <w:rPr>
                        <w:noProof/>
                        <w:lang w:val="es-ES"/>
                      </w:rPr>
                    </w:pPr>
                    <w:r>
                      <w:rPr>
                        <w:noProof/>
                        <w:lang w:val="es-ES"/>
                      </w:rPr>
                      <w:t xml:space="preserve">Wikiepdia, «https://es.wikipedia.org/wiki/Arduino,» [En línea]. </w:t>
                    </w:r>
                    <w:r w:rsidRPr="00691AF2">
                      <w:rPr>
                        <w:noProof/>
                        <w:lang w:val="en-US"/>
                      </w:rPr>
                      <w:t xml:space="preserve">Available: https://es.wikipedia.org/wiki/Arduino. </w:t>
                    </w:r>
                    <w:r>
                      <w:rPr>
                        <w:noProof/>
                        <w:lang w:val="es-ES"/>
                      </w:rPr>
                      <w:t>[Último acceso: Agosto 2017].</w:t>
                    </w:r>
                  </w:p>
                </w:tc>
              </w:tr>
              <w:tr w:rsidR="00691AF2" w14:paraId="4DCD60E5" w14:textId="77777777">
                <w:trPr>
                  <w:divId w:val="1769696168"/>
                  <w:tblCellSpacing w:w="15" w:type="dxa"/>
                </w:trPr>
                <w:tc>
                  <w:tcPr>
                    <w:tcW w:w="50" w:type="pct"/>
                    <w:hideMark/>
                  </w:tcPr>
                  <w:p w14:paraId="130361BA" w14:textId="77777777" w:rsidR="00691AF2" w:rsidRDefault="00691AF2">
                    <w:pPr>
                      <w:pStyle w:val="Bibliografa"/>
                      <w:rPr>
                        <w:noProof/>
                        <w:lang w:val="es-ES"/>
                      </w:rPr>
                    </w:pPr>
                    <w:r>
                      <w:rPr>
                        <w:noProof/>
                        <w:lang w:val="es-ES"/>
                      </w:rPr>
                      <w:t xml:space="preserve">[2] </w:t>
                    </w:r>
                  </w:p>
                </w:tc>
                <w:tc>
                  <w:tcPr>
                    <w:tcW w:w="0" w:type="auto"/>
                    <w:hideMark/>
                  </w:tcPr>
                  <w:p w14:paraId="03C8EA33" w14:textId="77777777" w:rsidR="00691AF2" w:rsidRDefault="00691AF2">
                    <w:pPr>
                      <w:pStyle w:val="Bibliografa"/>
                      <w:rPr>
                        <w:noProof/>
                        <w:lang w:val="es-ES"/>
                      </w:rPr>
                    </w:pPr>
                    <w:r>
                      <w:rPr>
                        <w:noProof/>
                        <w:lang w:val="es-ES"/>
                      </w:rPr>
                      <w:t>RIA. [En línea]. Available: https://www.robotics.org/. [Último acceso: 20 Septiembre 2017].</w:t>
                    </w:r>
                  </w:p>
                </w:tc>
              </w:tr>
              <w:tr w:rsidR="00691AF2" w14:paraId="33C09846" w14:textId="77777777">
                <w:trPr>
                  <w:divId w:val="1769696168"/>
                  <w:tblCellSpacing w:w="15" w:type="dxa"/>
                </w:trPr>
                <w:tc>
                  <w:tcPr>
                    <w:tcW w:w="50" w:type="pct"/>
                    <w:hideMark/>
                  </w:tcPr>
                  <w:p w14:paraId="5B0B1E23" w14:textId="77777777" w:rsidR="00691AF2" w:rsidRDefault="00691AF2">
                    <w:pPr>
                      <w:pStyle w:val="Bibliografa"/>
                      <w:rPr>
                        <w:noProof/>
                        <w:lang w:val="es-ES"/>
                      </w:rPr>
                    </w:pPr>
                    <w:r>
                      <w:rPr>
                        <w:noProof/>
                        <w:lang w:val="es-ES"/>
                      </w:rPr>
                      <w:t xml:space="preserve">[3] </w:t>
                    </w:r>
                  </w:p>
                </w:tc>
                <w:tc>
                  <w:tcPr>
                    <w:tcW w:w="0" w:type="auto"/>
                    <w:hideMark/>
                  </w:tcPr>
                  <w:p w14:paraId="54900299" w14:textId="77777777" w:rsidR="00691AF2" w:rsidRDefault="00691AF2">
                    <w:pPr>
                      <w:pStyle w:val="Bibliografa"/>
                      <w:rPr>
                        <w:noProof/>
                        <w:lang w:val="es-ES"/>
                      </w:rPr>
                    </w:pPr>
                    <w:r>
                      <w:rPr>
                        <w:noProof/>
                        <w:lang w:val="es-ES"/>
                      </w:rPr>
                      <w:t>[En línea]. Available: http://www.educaciontrespuntocero.com/noticias/raspberry-pi-educacion/34377.html. [Último acceso: Septiembre 2017].</w:t>
                    </w:r>
                  </w:p>
                </w:tc>
              </w:tr>
              <w:tr w:rsidR="00691AF2" w14:paraId="67FBB0B3" w14:textId="77777777">
                <w:trPr>
                  <w:divId w:val="1769696168"/>
                  <w:tblCellSpacing w:w="15" w:type="dxa"/>
                </w:trPr>
                <w:tc>
                  <w:tcPr>
                    <w:tcW w:w="50" w:type="pct"/>
                    <w:hideMark/>
                  </w:tcPr>
                  <w:p w14:paraId="7E9E9675" w14:textId="77777777" w:rsidR="00691AF2" w:rsidRDefault="00691AF2">
                    <w:pPr>
                      <w:pStyle w:val="Bibliografa"/>
                      <w:rPr>
                        <w:noProof/>
                        <w:lang w:val="es-ES"/>
                      </w:rPr>
                    </w:pPr>
                    <w:r>
                      <w:rPr>
                        <w:noProof/>
                        <w:lang w:val="es-ES"/>
                      </w:rPr>
                      <w:t xml:space="preserve">[4] </w:t>
                    </w:r>
                  </w:p>
                </w:tc>
                <w:tc>
                  <w:tcPr>
                    <w:tcW w:w="0" w:type="auto"/>
                    <w:hideMark/>
                  </w:tcPr>
                  <w:p w14:paraId="24FF0F53" w14:textId="77777777" w:rsidR="00691AF2" w:rsidRDefault="00691AF2">
                    <w:pPr>
                      <w:pStyle w:val="Bibliografa"/>
                      <w:rPr>
                        <w:noProof/>
                        <w:lang w:val="es-ES"/>
                      </w:rPr>
                    </w:pPr>
                    <w:r>
                      <w:rPr>
                        <w:noProof/>
                        <w:lang w:val="es-ES"/>
                      </w:rPr>
                      <w:t>C. Angulo, «www.upc.edu,» 13 Enero 2017. [En línea]. Available: https://www.upc.edu/latevaupc/usos-y-beneficios-robotica-las-aulas/. [Último acceso: Septiembre 2017].</w:t>
                    </w:r>
                  </w:p>
                </w:tc>
              </w:tr>
              <w:tr w:rsidR="00691AF2" w14:paraId="1A34FB4F" w14:textId="77777777">
                <w:trPr>
                  <w:divId w:val="1769696168"/>
                  <w:tblCellSpacing w:w="15" w:type="dxa"/>
                </w:trPr>
                <w:tc>
                  <w:tcPr>
                    <w:tcW w:w="50" w:type="pct"/>
                    <w:hideMark/>
                  </w:tcPr>
                  <w:p w14:paraId="3DB6C328" w14:textId="77777777" w:rsidR="00691AF2" w:rsidRDefault="00691AF2">
                    <w:pPr>
                      <w:pStyle w:val="Bibliografa"/>
                      <w:rPr>
                        <w:noProof/>
                        <w:lang w:val="es-ES"/>
                      </w:rPr>
                    </w:pPr>
                    <w:r>
                      <w:rPr>
                        <w:noProof/>
                        <w:lang w:val="es-ES"/>
                      </w:rPr>
                      <w:t xml:space="preserve">[5] </w:t>
                    </w:r>
                  </w:p>
                </w:tc>
                <w:tc>
                  <w:tcPr>
                    <w:tcW w:w="0" w:type="auto"/>
                    <w:hideMark/>
                  </w:tcPr>
                  <w:p w14:paraId="2769A03D" w14:textId="77777777" w:rsidR="00691AF2" w:rsidRDefault="00691AF2">
                    <w:pPr>
                      <w:pStyle w:val="Bibliografa"/>
                      <w:rPr>
                        <w:noProof/>
                        <w:lang w:val="es-ES"/>
                      </w:rPr>
                    </w:pPr>
                    <w:r>
                      <w:rPr>
                        <w:noProof/>
                        <w:lang w:val="es-ES"/>
                      </w:rPr>
                      <w:t xml:space="preserve">RobotGroup, «http://robotgroup.com.ar/es/,» [En línea]. </w:t>
                    </w:r>
                    <w:r w:rsidRPr="00691AF2">
                      <w:rPr>
                        <w:noProof/>
                        <w:lang w:val="en-US"/>
                      </w:rPr>
                      <w:t xml:space="preserve">Available: http://robotgroup.com.ar/es/. </w:t>
                    </w:r>
                    <w:r>
                      <w:rPr>
                        <w:noProof/>
                        <w:lang w:val="es-ES"/>
                      </w:rPr>
                      <w:t>[Último acceso: Agosto 2017].</w:t>
                    </w:r>
                  </w:p>
                </w:tc>
              </w:tr>
              <w:tr w:rsidR="00691AF2" w14:paraId="1BA1C3DF" w14:textId="77777777">
                <w:trPr>
                  <w:divId w:val="1769696168"/>
                  <w:tblCellSpacing w:w="15" w:type="dxa"/>
                </w:trPr>
                <w:tc>
                  <w:tcPr>
                    <w:tcW w:w="50" w:type="pct"/>
                    <w:hideMark/>
                  </w:tcPr>
                  <w:p w14:paraId="7D99D38C" w14:textId="77777777" w:rsidR="00691AF2" w:rsidRDefault="00691AF2">
                    <w:pPr>
                      <w:pStyle w:val="Bibliografa"/>
                      <w:rPr>
                        <w:noProof/>
                        <w:lang w:val="es-ES"/>
                      </w:rPr>
                    </w:pPr>
                    <w:r>
                      <w:rPr>
                        <w:noProof/>
                        <w:lang w:val="es-ES"/>
                      </w:rPr>
                      <w:t xml:space="preserve">[6] </w:t>
                    </w:r>
                  </w:p>
                </w:tc>
                <w:tc>
                  <w:tcPr>
                    <w:tcW w:w="0" w:type="auto"/>
                    <w:hideMark/>
                  </w:tcPr>
                  <w:p w14:paraId="11559780" w14:textId="77777777" w:rsidR="00691AF2" w:rsidRDefault="00691AF2">
                    <w:pPr>
                      <w:pStyle w:val="Bibliografa"/>
                      <w:rPr>
                        <w:noProof/>
                        <w:lang w:val="es-ES"/>
                      </w:rPr>
                    </w:pPr>
                    <w:r>
                      <w:rPr>
                        <w:noProof/>
                        <w:lang w:val="es-ES"/>
                      </w:rPr>
                      <w:t xml:space="preserve">Wikipedia.org, «Wikipedia,» [En línea]. </w:t>
                    </w:r>
                    <w:r w:rsidRPr="00691AF2">
                      <w:rPr>
                        <w:noProof/>
                        <w:lang w:val="en-US"/>
                      </w:rPr>
                      <w:t xml:space="preserve">Available: https://es.wikipedia.org/wiki/Arduino. </w:t>
                    </w:r>
                    <w:r>
                      <w:rPr>
                        <w:noProof/>
                        <w:lang w:val="es-ES"/>
                      </w:rPr>
                      <w:t>[Último acceso: 17 2 2018].</w:t>
                    </w:r>
                  </w:p>
                </w:tc>
              </w:tr>
              <w:tr w:rsidR="00691AF2" w14:paraId="65740F23" w14:textId="77777777">
                <w:trPr>
                  <w:divId w:val="1769696168"/>
                  <w:tblCellSpacing w:w="15" w:type="dxa"/>
                </w:trPr>
                <w:tc>
                  <w:tcPr>
                    <w:tcW w:w="50" w:type="pct"/>
                    <w:hideMark/>
                  </w:tcPr>
                  <w:p w14:paraId="27E40899" w14:textId="77777777" w:rsidR="00691AF2" w:rsidRDefault="00691AF2">
                    <w:pPr>
                      <w:pStyle w:val="Bibliografa"/>
                      <w:rPr>
                        <w:noProof/>
                        <w:lang w:val="es-ES"/>
                      </w:rPr>
                    </w:pPr>
                    <w:r>
                      <w:rPr>
                        <w:noProof/>
                        <w:lang w:val="es-ES"/>
                      </w:rPr>
                      <w:t xml:space="preserve">[7] </w:t>
                    </w:r>
                  </w:p>
                </w:tc>
                <w:tc>
                  <w:tcPr>
                    <w:tcW w:w="0" w:type="auto"/>
                    <w:hideMark/>
                  </w:tcPr>
                  <w:p w14:paraId="722A8D1A" w14:textId="77777777" w:rsidR="00691AF2" w:rsidRDefault="00691AF2">
                    <w:pPr>
                      <w:pStyle w:val="Bibliografa"/>
                      <w:rPr>
                        <w:noProof/>
                        <w:lang w:val="es-ES"/>
                      </w:rPr>
                    </w:pPr>
                    <w:r>
                      <w:rPr>
                        <w:noProof/>
                        <w:lang w:val="es-ES"/>
                      </w:rPr>
                      <w:t>[En línea]. Available: http://comoprogramarpic.blogspot.com.ar/2012/06/programando-un-atmel-mi-primer-programa.html. [Último acceso: Septiembre 2017].</w:t>
                    </w:r>
                  </w:p>
                </w:tc>
              </w:tr>
              <w:tr w:rsidR="00691AF2" w14:paraId="6980AADE" w14:textId="77777777">
                <w:trPr>
                  <w:divId w:val="1769696168"/>
                  <w:tblCellSpacing w:w="15" w:type="dxa"/>
                </w:trPr>
                <w:tc>
                  <w:tcPr>
                    <w:tcW w:w="50" w:type="pct"/>
                    <w:hideMark/>
                  </w:tcPr>
                  <w:p w14:paraId="307592C0" w14:textId="77777777" w:rsidR="00691AF2" w:rsidRDefault="00691AF2">
                    <w:pPr>
                      <w:pStyle w:val="Bibliografa"/>
                      <w:rPr>
                        <w:noProof/>
                        <w:lang w:val="es-ES"/>
                      </w:rPr>
                    </w:pPr>
                    <w:r>
                      <w:rPr>
                        <w:noProof/>
                        <w:lang w:val="es-ES"/>
                      </w:rPr>
                      <w:t xml:space="preserve">[8] </w:t>
                    </w:r>
                  </w:p>
                </w:tc>
                <w:tc>
                  <w:tcPr>
                    <w:tcW w:w="0" w:type="auto"/>
                    <w:hideMark/>
                  </w:tcPr>
                  <w:p w14:paraId="298B8BD8" w14:textId="77777777" w:rsidR="00691AF2" w:rsidRDefault="00691AF2">
                    <w:pPr>
                      <w:pStyle w:val="Bibliografa"/>
                      <w:rPr>
                        <w:noProof/>
                        <w:lang w:val="es-ES"/>
                      </w:rPr>
                    </w:pPr>
                    <w:r>
                      <w:rPr>
                        <w:noProof/>
                        <w:lang w:val="es-ES"/>
                      </w:rPr>
                      <w:t xml:space="preserve">Arduino, «https://www.arduino.cc/en/Main/Products,» [En línea]. </w:t>
                    </w:r>
                    <w:r w:rsidRPr="00691AF2">
                      <w:rPr>
                        <w:noProof/>
                        <w:lang w:val="en-US"/>
                      </w:rPr>
                      <w:t xml:space="preserve">Available: https://www.arduino.cc/en/Main/Products. </w:t>
                    </w:r>
                    <w:r>
                      <w:rPr>
                        <w:noProof/>
                        <w:lang w:val="es-ES"/>
                      </w:rPr>
                      <w:t>[Último acceso: Septiembre 2017].</w:t>
                    </w:r>
                  </w:p>
                </w:tc>
              </w:tr>
              <w:tr w:rsidR="00691AF2" w14:paraId="1B87867D" w14:textId="77777777">
                <w:trPr>
                  <w:divId w:val="1769696168"/>
                  <w:tblCellSpacing w:w="15" w:type="dxa"/>
                </w:trPr>
                <w:tc>
                  <w:tcPr>
                    <w:tcW w:w="50" w:type="pct"/>
                    <w:hideMark/>
                  </w:tcPr>
                  <w:p w14:paraId="0827F8D8" w14:textId="77777777" w:rsidR="00691AF2" w:rsidRDefault="00691AF2">
                    <w:pPr>
                      <w:pStyle w:val="Bibliografa"/>
                      <w:rPr>
                        <w:noProof/>
                        <w:lang w:val="es-ES"/>
                      </w:rPr>
                    </w:pPr>
                    <w:r>
                      <w:rPr>
                        <w:noProof/>
                        <w:lang w:val="es-ES"/>
                      </w:rPr>
                      <w:t xml:space="preserve">[9] </w:t>
                    </w:r>
                  </w:p>
                </w:tc>
                <w:tc>
                  <w:tcPr>
                    <w:tcW w:w="0" w:type="auto"/>
                    <w:hideMark/>
                  </w:tcPr>
                  <w:p w14:paraId="0082230E" w14:textId="77777777" w:rsidR="00691AF2" w:rsidRDefault="00691AF2">
                    <w:pPr>
                      <w:pStyle w:val="Bibliografa"/>
                      <w:rPr>
                        <w:noProof/>
                        <w:lang w:val="es-ES"/>
                      </w:rPr>
                    </w:pPr>
                    <w:r>
                      <w:rPr>
                        <w:noProof/>
                        <w:lang w:val="es-ES"/>
                      </w:rPr>
                      <w:t xml:space="preserve">Arduino, «https://www.arduino.cc/en/aug/,» [En línea]. </w:t>
                    </w:r>
                    <w:r w:rsidRPr="00691AF2">
                      <w:rPr>
                        <w:noProof/>
                        <w:lang w:val="en-US"/>
                      </w:rPr>
                      <w:t xml:space="preserve">Available: https://www.arduino.cc/en/aug/. </w:t>
                    </w:r>
                    <w:r>
                      <w:rPr>
                        <w:noProof/>
                        <w:lang w:val="es-ES"/>
                      </w:rPr>
                      <w:t>[Último acceso: Septiembre 2017].</w:t>
                    </w:r>
                  </w:p>
                </w:tc>
              </w:tr>
              <w:tr w:rsidR="00691AF2" w14:paraId="70A4C16E" w14:textId="77777777">
                <w:trPr>
                  <w:divId w:val="1769696168"/>
                  <w:tblCellSpacing w:w="15" w:type="dxa"/>
                </w:trPr>
                <w:tc>
                  <w:tcPr>
                    <w:tcW w:w="50" w:type="pct"/>
                    <w:hideMark/>
                  </w:tcPr>
                  <w:p w14:paraId="393F17F1" w14:textId="77777777" w:rsidR="00691AF2" w:rsidRDefault="00691AF2">
                    <w:pPr>
                      <w:pStyle w:val="Bibliografa"/>
                      <w:rPr>
                        <w:noProof/>
                        <w:lang w:val="es-ES"/>
                      </w:rPr>
                    </w:pPr>
                    <w:r>
                      <w:rPr>
                        <w:noProof/>
                        <w:lang w:val="es-ES"/>
                      </w:rPr>
                      <w:t xml:space="preserve">[10] </w:t>
                    </w:r>
                  </w:p>
                </w:tc>
                <w:tc>
                  <w:tcPr>
                    <w:tcW w:w="0" w:type="auto"/>
                    <w:hideMark/>
                  </w:tcPr>
                  <w:p w14:paraId="4486562C" w14:textId="77777777" w:rsidR="00691AF2" w:rsidRDefault="00691AF2">
                    <w:pPr>
                      <w:pStyle w:val="Bibliografa"/>
                      <w:rPr>
                        <w:noProof/>
                        <w:lang w:val="es-ES"/>
                      </w:rPr>
                    </w:pPr>
                    <w:r>
                      <w:rPr>
                        <w:noProof/>
                        <w:lang w:val="es-ES"/>
                      </w:rPr>
                      <w:t xml:space="preserve">«http://playground.arduino.cc/,» [En línea]. </w:t>
                    </w:r>
                    <w:r w:rsidRPr="00691AF2">
                      <w:rPr>
                        <w:noProof/>
                        <w:lang w:val="en-US"/>
                      </w:rPr>
                      <w:t xml:space="preserve">Available: http://playground.arduino.cc/. </w:t>
                    </w:r>
                    <w:r>
                      <w:rPr>
                        <w:noProof/>
                        <w:lang w:val="es-ES"/>
                      </w:rPr>
                      <w:t>[Último acceso: Septiembre 2017].</w:t>
                    </w:r>
                  </w:p>
                </w:tc>
              </w:tr>
              <w:tr w:rsidR="00691AF2" w14:paraId="08BB0252" w14:textId="77777777">
                <w:trPr>
                  <w:divId w:val="1769696168"/>
                  <w:tblCellSpacing w:w="15" w:type="dxa"/>
                </w:trPr>
                <w:tc>
                  <w:tcPr>
                    <w:tcW w:w="50" w:type="pct"/>
                    <w:hideMark/>
                  </w:tcPr>
                  <w:p w14:paraId="7B9D84EE" w14:textId="77777777" w:rsidR="00691AF2" w:rsidRDefault="00691AF2">
                    <w:pPr>
                      <w:pStyle w:val="Bibliografa"/>
                      <w:rPr>
                        <w:noProof/>
                        <w:lang w:val="es-ES"/>
                      </w:rPr>
                    </w:pPr>
                    <w:r>
                      <w:rPr>
                        <w:noProof/>
                        <w:lang w:val="es-ES"/>
                      </w:rPr>
                      <w:t xml:space="preserve">[11] </w:t>
                    </w:r>
                  </w:p>
                </w:tc>
                <w:tc>
                  <w:tcPr>
                    <w:tcW w:w="0" w:type="auto"/>
                    <w:hideMark/>
                  </w:tcPr>
                  <w:p w14:paraId="650194EC" w14:textId="77777777" w:rsidR="00691AF2" w:rsidRDefault="00691AF2">
                    <w:pPr>
                      <w:pStyle w:val="Bibliografa"/>
                      <w:rPr>
                        <w:noProof/>
                        <w:lang w:val="es-ES"/>
                      </w:rPr>
                    </w:pPr>
                    <w:r>
                      <w:rPr>
                        <w:noProof/>
                        <w:lang w:val="es-ES"/>
                      </w:rPr>
                      <w:t xml:space="preserve">«https://playground.arduino.cc/Es/Es,» [En línea]. </w:t>
                    </w:r>
                    <w:r w:rsidRPr="00691AF2">
                      <w:rPr>
                        <w:noProof/>
                        <w:lang w:val="en-US"/>
                      </w:rPr>
                      <w:t xml:space="preserve">Available: https://playground.arduino.cc/Es/Es. </w:t>
                    </w:r>
                    <w:r>
                      <w:rPr>
                        <w:noProof/>
                        <w:lang w:val="es-ES"/>
                      </w:rPr>
                      <w:t>[Último acceso: Septiembre 2017].</w:t>
                    </w:r>
                  </w:p>
                </w:tc>
              </w:tr>
              <w:tr w:rsidR="00691AF2" w14:paraId="7D5C2FB7" w14:textId="77777777">
                <w:trPr>
                  <w:divId w:val="1769696168"/>
                  <w:tblCellSpacing w:w="15" w:type="dxa"/>
                </w:trPr>
                <w:tc>
                  <w:tcPr>
                    <w:tcW w:w="50" w:type="pct"/>
                    <w:hideMark/>
                  </w:tcPr>
                  <w:p w14:paraId="0954BC70" w14:textId="77777777" w:rsidR="00691AF2" w:rsidRDefault="00691AF2">
                    <w:pPr>
                      <w:pStyle w:val="Bibliografa"/>
                      <w:rPr>
                        <w:noProof/>
                        <w:lang w:val="es-ES"/>
                      </w:rPr>
                    </w:pPr>
                    <w:r>
                      <w:rPr>
                        <w:noProof/>
                        <w:lang w:val="es-ES"/>
                      </w:rPr>
                      <w:t xml:space="preserve">[12] </w:t>
                    </w:r>
                  </w:p>
                </w:tc>
                <w:tc>
                  <w:tcPr>
                    <w:tcW w:w="0" w:type="auto"/>
                    <w:hideMark/>
                  </w:tcPr>
                  <w:p w14:paraId="12CDD474" w14:textId="77777777" w:rsidR="00691AF2" w:rsidRDefault="00691AF2">
                    <w:pPr>
                      <w:pStyle w:val="Bibliografa"/>
                      <w:rPr>
                        <w:noProof/>
                        <w:lang w:val="es-ES"/>
                      </w:rPr>
                    </w:pPr>
                    <w:r>
                      <w:rPr>
                        <w:noProof/>
                        <w:lang w:val="es-ES"/>
                      </w:rPr>
                      <w:t>Arduino, «https://www.arduino.cc/en/Reference/PortManipulation,» [En línea]. Available: https://www.arduino.cc/en/Reference/PortManipulation. [Último acceso: Septiembre 2017].</w:t>
                    </w:r>
                  </w:p>
                </w:tc>
              </w:tr>
              <w:tr w:rsidR="00691AF2" w14:paraId="0F2A7760" w14:textId="77777777">
                <w:trPr>
                  <w:divId w:val="1769696168"/>
                  <w:tblCellSpacing w:w="15" w:type="dxa"/>
                </w:trPr>
                <w:tc>
                  <w:tcPr>
                    <w:tcW w:w="50" w:type="pct"/>
                    <w:hideMark/>
                  </w:tcPr>
                  <w:p w14:paraId="549F8DEB" w14:textId="77777777" w:rsidR="00691AF2" w:rsidRDefault="00691AF2">
                    <w:pPr>
                      <w:pStyle w:val="Bibliografa"/>
                      <w:rPr>
                        <w:noProof/>
                        <w:lang w:val="es-ES"/>
                      </w:rPr>
                    </w:pPr>
                    <w:r>
                      <w:rPr>
                        <w:noProof/>
                        <w:lang w:val="es-ES"/>
                      </w:rPr>
                      <w:t xml:space="preserve">[13] </w:t>
                    </w:r>
                  </w:p>
                </w:tc>
                <w:tc>
                  <w:tcPr>
                    <w:tcW w:w="0" w:type="auto"/>
                    <w:hideMark/>
                  </w:tcPr>
                  <w:p w14:paraId="081455C1" w14:textId="77777777" w:rsidR="00691AF2" w:rsidRDefault="00691AF2">
                    <w:pPr>
                      <w:pStyle w:val="Bibliografa"/>
                      <w:rPr>
                        <w:noProof/>
                        <w:lang w:val="es-ES"/>
                      </w:rPr>
                    </w:pPr>
                    <w:r>
                      <w:rPr>
                        <w:noProof/>
                        <w:lang w:val="es-ES"/>
                      </w:rPr>
                      <w:t>Wikipedia, «https://es.wikipedia.org/wiki/Raspberry_Pi,» [En línea]. Available: https://es.wikipedia.org/wiki/Raspberry_Pi. [Último acceso: Septiembre 2017].</w:t>
                    </w:r>
                  </w:p>
                </w:tc>
              </w:tr>
              <w:tr w:rsidR="00691AF2" w14:paraId="51422DC2" w14:textId="77777777">
                <w:trPr>
                  <w:divId w:val="1769696168"/>
                  <w:tblCellSpacing w:w="15" w:type="dxa"/>
                </w:trPr>
                <w:tc>
                  <w:tcPr>
                    <w:tcW w:w="50" w:type="pct"/>
                    <w:hideMark/>
                  </w:tcPr>
                  <w:p w14:paraId="6B32626F" w14:textId="77777777" w:rsidR="00691AF2" w:rsidRDefault="00691AF2">
                    <w:pPr>
                      <w:pStyle w:val="Bibliografa"/>
                      <w:rPr>
                        <w:noProof/>
                        <w:lang w:val="es-ES"/>
                      </w:rPr>
                    </w:pPr>
                    <w:r>
                      <w:rPr>
                        <w:noProof/>
                        <w:lang w:val="es-ES"/>
                      </w:rPr>
                      <w:t xml:space="preserve">[14] </w:t>
                    </w:r>
                  </w:p>
                </w:tc>
                <w:tc>
                  <w:tcPr>
                    <w:tcW w:w="0" w:type="auto"/>
                    <w:hideMark/>
                  </w:tcPr>
                  <w:p w14:paraId="06F71DE2" w14:textId="77777777" w:rsidR="00691AF2" w:rsidRDefault="00691AF2">
                    <w:pPr>
                      <w:pStyle w:val="Bibliografa"/>
                      <w:rPr>
                        <w:noProof/>
                        <w:lang w:val="es-ES"/>
                      </w:rPr>
                    </w:pPr>
                    <w:r>
                      <w:rPr>
                        <w:noProof/>
                        <w:lang w:val="es-ES"/>
                      </w:rPr>
                      <w:t>Raspberry Pi Foundation, «www.raspberrypi.org,» [En línea]. Available: https://www.raspberrypi.org/documentation/usage/gpio-plus-and-raspi2/ . [Último acceso: Octubre 2017].</w:t>
                    </w:r>
                  </w:p>
                </w:tc>
              </w:tr>
              <w:tr w:rsidR="00691AF2" w14:paraId="3587947A" w14:textId="77777777">
                <w:trPr>
                  <w:divId w:val="1769696168"/>
                  <w:tblCellSpacing w:w="15" w:type="dxa"/>
                </w:trPr>
                <w:tc>
                  <w:tcPr>
                    <w:tcW w:w="50" w:type="pct"/>
                    <w:hideMark/>
                  </w:tcPr>
                  <w:p w14:paraId="72E25054" w14:textId="77777777" w:rsidR="00691AF2" w:rsidRDefault="00691AF2">
                    <w:pPr>
                      <w:pStyle w:val="Bibliografa"/>
                      <w:rPr>
                        <w:noProof/>
                        <w:lang w:val="es-ES"/>
                      </w:rPr>
                    </w:pPr>
                    <w:r>
                      <w:rPr>
                        <w:noProof/>
                        <w:lang w:val="es-ES"/>
                      </w:rPr>
                      <w:t xml:space="preserve">[15] </w:t>
                    </w:r>
                  </w:p>
                </w:tc>
                <w:tc>
                  <w:tcPr>
                    <w:tcW w:w="0" w:type="auto"/>
                    <w:hideMark/>
                  </w:tcPr>
                  <w:p w14:paraId="6F309316" w14:textId="77777777" w:rsidR="00691AF2" w:rsidRDefault="00691AF2">
                    <w:pPr>
                      <w:pStyle w:val="Bibliografa"/>
                      <w:rPr>
                        <w:noProof/>
                        <w:lang w:val="es-ES"/>
                      </w:rPr>
                    </w:pPr>
                    <w:r>
                      <w:rPr>
                        <w:noProof/>
                        <w:lang w:val="es-ES"/>
                      </w:rPr>
                      <w:t xml:space="preserve">«www.developereconomics.com,» [En línea]. </w:t>
                    </w:r>
                    <w:r w:rsidRPr="00691AF2">
                      <w:rPr>
                        <w:noProof/>
                        <w:lang w:val="en-US"/>
                      </w:rPr>
                      <w:t xml:space="preserve">Available: https://www.developereconomics.com/graphs/de11. </w:t>
                    </w:r>
                    <w:r>
                      <w:rPr>
                        <w:noProof/>
                        <w:lang w:val="es-ES"/>
                      </w:rPr>
                      <w:t>[Último acceso: Octubre 2017].</w:t>
                    </w:r>
                  </w:p>
                </w:tc>
              </w:tr>
              <w:tr w:rsidR="00691AF2" w14:paraId="1616C256" w14:textId="77777777">
                <w:trPr>
                  <w:divId w:val="1769696168"/>
                  <w:tblCellSpacing w:w="15" w:type="dxa"/>
                </w:trPr>
                <w:tc>
                  <w:tcPr>
                    <w:tcW w:w="50" w:type="pct"/>
                    <w:hideMark/>
                  </w:tcPr>
                  <w:p w14:paraId="2D57CBF0" w14:textId="77777777" w:rsidR="00691AF2" w:rsidRDefault="00691AF2">
                    <w:pPr>
                      <w:pStyle w:val="Bibliografa"/>
                      <w:rPr>
                        <w:noProof/>
                        <w:lang w:val="es-ES"/>
                      </w:rPr>
                    </w:pPr>
                    <w:r>
                      <w:rPr>
                        <w:noProof/>
                        <w:lang w:val="es-ES"/>
                      </w:rPr>
                      <w:t xml:space="preserve">[16] </w:t>
                    </w:r>
                  </w:p>
                </w:tc>
                <w:tc>
                  <w:tcPr>
                    <w:tcW w:w="0" w:type="auto"/>
                    <w:hideMark/>
                  </w:tcPr>
                  <w:p w14:paraId="1C3771D5" w14:textId="77777777" w:rsidR="00691AF2" w:rsidRDefault="00691AF2">
                    <w:pPr>
                      <w:pStyle w:val="Bibliografa"/>
                      <w:rPr>
                        <w:noProof/>
                        <w:lang w:val="es-ES"/>
                      </w:rPr>
                    </w:pPr>
                    <w:r>
                      <w:rPr>
                        <w:noProof/>
                        <w:lang w:val="es-ES"/>
                      </w:rPr>
                      <w:t>J. Pastor, «www.xatakamovil.com,» 12 Marzo 2014. [En línea]. Available: https://www.xatakamovil.com/mercado/desarrollo-de-aplicaciones-moviles-i-asi-esta-el-mercado. [Último acceso: Octubre 2017].</w:t>
                    </w:r>
                  </w:p>
                </w:tc>
              </w:tr>
              <w:tr w:rsidR="00691AF2" w14:paraId="41D0ABB6" w14:textId="77777777">
                <w:trPr>
                  <w:divId w:val="1769696168"/>
                  <w:tblCellSpacing w:w="15" w:type="dxa"/>
                </w:trPr>
                <w:tc>
                  <w:tcPr>
                    <w:tcW w:w="50" w:type="pct"/>
                    <w:hideMark/>
                  </w:tcPr>
                  <w:p w14:paraId="022A1B70" w14:textId="77777777" w:rsidR="00691AF2" w:rsidRDefault="00691AF2">
                    <w:pPr>
                      <w:pStyle w:val="Bibliografa"/>
                      <w:rPr>
                        <w:noProof/>
                        <w:lang w:val="es-ES"/>
                      </w:rPr>
                    </w:pPr>
                    <w:r>
                      <w:rPr>
                        <w:noProof/>
                        <w:lang w:val="es-ES"/>
                      </w:rPr>
                      <w:t xml:space="preserve">[17] </w:t>
                    </w:r>
                  </w:p>
                </w:tc>
                <w:tc>
                  <w:tcPr>
                    <w:tcW w:w="0" w:type="auto"/>
                    <w:hideMark/>
                  </w:tcPr>
                  <w:p w14:paraId="246B4206" w14:textId="77777777" w:rsidR="00691AF2" w:rsidRDefault="00691AF2">
                    <w:pPr>
                      <w:pStyle w:val="Bibliografa"/>
                      <w:rPr>
                        <w:noProof/>
                        <w:lang w:val="es-ES"/>
                      </w:rPr>
                    </w:pPr>
                    <w:r>
                      <w:rPr>
                        <w:noProof/>
                        <w:lang w:val="es-ES"/>
                      </w:rPr>
                      <w:t xml:space="preserve">Wikipedia, «https://es.wikipedia.org/wiki/Aplicaci%C3%B3n_m%C3%B3vil,» [En línea]. </w:t>
                    </w:r>
                    <w:r w:rsidRPr="00691AF2">
                      <w:rPr>
                        <w:noProof/>
                        <w:lang w:val="en-US"/>
                      </w:rPr>
                      <w:t xml:space="preserve">Available: https://es.wikipedia.org/wiki/Aplicaci%C3%B3n_m%C3%B3vil. </w:t>
                    </w:r>
                    <w:r>
                      <w:rPr>
                        <w:noProof/>
                        <w:lang w:val="es-ES"/>
                      </w:rPr>
                      <w:t>[Último acceso: Octubre 2017].</w:t>
                    </w:r>
                  </w:p>
                </w:tc>
              </w:tr>
              <w:tr w:rsidR="00691AF2" w14:paraId="0734EB7B" w14:textId="77777777">
                <w:trPr>
                  <w:divId w:val="1769696168"/>
                  <w:tblCellSpacing w:w="15" w:type="dxa"/>
                </w:trPr>
                <w:tc>
                  <w:tcPr>
                    <w:tcW w:w="50" w:type="pct"/>
                    <w:hideMark/>
                  </w:tcPr>
                  <w:p w14:paraId="7D583330" w14:textId="77777777" w:rsidR="00691AF2" w:rsidRDefault="00691AF2">
                    <w:pPr>
                      <w:pStyle w:val="Bibliografa"/>
                      <w:rPr>
                        <w:noProof/>
                        <w:lang w:val="es-ES"/>
                      </w:rPr>
                    </w:pPr>
                    <w:r>
                      <w:rPr>
                        <w:noProof/>
                        <w:lang w:val="es-ES"/>
                      </w:rPr>
                      <w:t xml:space="preserve">[18] </w:t>
                    </w:r>
                  </w:p>
                </w:tc>
                <w:tc>
                  <w:tcPr>
                    <w:tcW w:w="0" w:type="auto"/>
                    <w:hideMark/>
                  </w:tcPr>
                  <w:p w14:paraId="3BB0C2FB" w14:textId="77777777" w:rsidR="00691AF2" w:rsidRDefault="00691AF2">
                    <w:pPr>
                      <w:pStyle w:val="Bibliografa"/>
                      <w:rPr>
                        <w:noProof/>
                        <w:lang w:val="es-ES"/>
                      </w:rPr>
                    </w:pPr>
                    <w:r>
                      <w:rPr>
                        <w:noProof/>
                        <w:lang w:val="es-ES"/>
                      </w:rPr>
                      <w:t xml:space="preserve">Wikipedia, «https://es.wikipedia.org/wiki/Dise%C3%B1o_web_adaptable,» [En línea]. </w:t>
                    </w:r>
                    <w:r w:rsidRPr="00691AF2">
                      <w:rPr>
                        <w:noProof/>
                        <w:lang w:val="en-US"/>
                      </w:rPr>
                      <w:t xml:space="preserve">Available: https://es.wikipedia.org/wiki/Dise%C3%B1o_web_adaptable. </w:t>
                    </w:r>
                    <w:r>
                      <w:rPr>
                        <w:noProof/>
                        <w:lang w:val="es-ES"/>
                      </w:rPr>
                      <w:t>[Último acceso: Octubre 2017].</w:t>
                    </w:r>
                  </w:p>
                </w:tc>
              </w:tr>
              <w:tr w:rsidR="00691AF2" w14:paraId="526571B6" w14:textId="77777777">
                <w:trPr>
                  <w:divId w:val="1769696168"/>
                  <w:tblCellSpacing w:w="15" w:type="dxa"/>
                </w:trPr>
                <w:tc>
                  <w:tcPr>
                    <w:tcW w:w="50" w:type="pct"/>
                    <w:hideMark/>
                  </w:tcPr>
                  <w:p w14:paraId="143A8E6D" w14:textId="77777777" w:rsidR="00691AF2" w:rsidRDefault="00691AF2">
                    <w:pPr>
                      <w:pStyle w:val="Bibliografa"/>
                      <w:rPr>
                        <w:noProof/>
                        <w:lang w:val="es-ES"/>
                      </w:rPr>
                    </w:pPr>
                    <w:r>
                      <w:rPr>
                        <w:noProof/>
                        <w:lang w:val="es-ES"/>
                      </w:rPr>
                      <w:lastRenderedPageBreak/>
                      <w:t xml:space="preserve">[19] </w:t>
                    </w:r>
                  </w:p>
                </w:tc>
                <w:tc>
                  <w:tcPr>
                    <w:tcW w:w="0" w:type="auto"/>
                    <w:hideMark/>
                  </w:tcPr>
                  <w:p w14:paraId="25769CAD" w14:textId="77777777" w:rsidR="00691AF2" w:rsidRDefault="00691AF2">
                    <w:pPr>
                      <w:pStyle w:val="Bibliografa"/>
                      <w:rPr>
                        <w:noProof/>
                        <w:lang w:val="es-ES"/>
                      </w:rPr>
                    </w:pPr>
                    <w:r>
                      <w:rPr>
                        <w:noProof/>
                        <w:lang w:val="es-ES"/>
                      </w:rPr>
                      <w:t>Wikipedia, «https://es.wikipedia.org/wiki/PhoneGap,» [En línea]. Available: https://es.wikipedia.org/wiki/PhoneGap. [Último acceso: Octubre 2017].</w:t>
                    </w:r>
                  </w:p>
                </w:tc>
              </w:tr>
              <w:tr w:rsidR="00691AF2" w14:paraId="4FF1E667" w14:textId="77777777">
                <w:trPr>
                  <w:divId w:val="1769696168"/>
                  <w:tblCellSpacing w:w="15" w:type="dxa"/>
                </w:trPr>
                <w:tc>
                  <w:tcPr>
                    <w:tcW w:w="50" w:type="pct"/>
                    <w:hideMark/>
                  </w:tcPr>
                  <w:p w14:paraId="18C83D4B" w14:textId="77777777" w:rsidR="00691AF2" w:rsidRDefault="00691AF2">
                    <w:pPr>
                      <w:pStyle w:val="Bibliografa"/>
                      <w:rPr>
                        <w:noProof/>
                        <w:lang w:val="es-ES"/>
                      </w:rPr>
                    </w:pPr>
                    <w:r>
                      <w:rPr>
                        <w:noProof/>
                        <w:lang w:val="es-ES"/>
                      </w:rPr>
                      <w:t xml:space="preserve">[20] </w:t>
                    </w:r>
                  </w:p>
                </w:tc>
                <w:tc>
                  <w:tcPr>
                    <w:tcW w:w="0" w:type="auto"/>
                    <w:hideMark/>
                  </w:tcPr>
                  <w:p w14:paraId="54E4287B" w14:textId="77777777" w:rsidR="00691AF2" w:rsidRDefault="00691AF2">
                    <w:pPr>
                      <w:pStyle w:val="Bibliografa"/>
                      <w:rPr>
                        <w:noProof/>
                        <w:lang w:val="es-ES"/>
                      </w:rPr>
                    </w:pPr>
                    <w:r>
                      <w:rPr>
                        <w:noProof/>
                        <w:lang w:val="es-ES"/>
                      </w:rPr>
                      <w:t>Wikipedia, «https://es.wikipedia.org/wiki/Apache_Cordova,» [En línea]. Available: https://es.wikipedia.org/wiki/Apache_Cordova. [Último acceso: Noviembre 2017].</w:t>
                    </w:r>
                  </w:p>
                </w:tc>
              </w:tr>
              <w:tr w:rsidR="00691AF2" w14:paraId="3A4C796D" w14:textId="77777777">
                <w:trPr>
                  <w:divId w:val="1769696168"/>
                  <w:tblCellSpacing w:w="15" w:type="dxa"/>
                </w:trPr>
                <w:tc>
                  <w:tcPr>
                    <w:tcW w:w="50" w:type="pct"/>
                    <w:hideMark/>
                  </w:tcPr>
                  <w:p w14:paraId="0E20D097" w14:textId="77777777" w:rsidR="00691AF2" w:rsidRDefault="00691AF2">
                    <w:pPr>
                      <w:pStyle w:val="Bibliografa"/>
                      <w:rPr>
                        <w:noProof/>
                        <w:lang w:val="es-ES"/>
                      </w:rPr>
                    </w:pPr>
                    <w:r>
                      <w:rPr>
                        <w:noProof/>
                        <w:lang w:val="es-ES"/>
                      </w:rPr>
                      <w:t xml:space="preserve">[21] </w:t>
                    </w:r>
                  </w:p>
                </w:tc>
                <w:tc>
                  <w:tcPr>
                    <w:tcW w:w="0" w:type="auto"/>
                    <w:hideMark/>
                  </w:tcPr>
                  <w:p w14:paraId="1BEEFC29" w14:textId="77777777" w:rsidR="00691AF2" w:rsidRDefault="00691AF2">
                    <w:pPr>
                      <w:pStyle w:val="Bibliografa"/>
                      <w:rPr>
                        <w:noProof/>
                        <w:lang w:val="es-ES"/>
                      </w:rPr>
                    </w:pPr>
                    <w:r>
                      <w:rPr>
                        <w:noProof/>
                        <w:lang w:val="es-ES"/>
                      </w:rPr>
                      <w:t>Wikipedia, «https://es.wikipedia.org/wiki/Android_Studio,» [En línea]. Available: https://es.wikipedia.org/wiki/Android_Studio. [Último acceso: Octubre 2017].</w:t>
                    </w:r>
                  </w:p>
                </w:tc>
              </w:tr>
              <w:tr w:rsidR="00691AF2" w14:paraId="7526726E" w14:textId="77777777">
                <w:trPr>
                  <w:divId w:val="1769696168"/>
                  <w:tblCellSpacing w:w="15" w:type="dxa"/>
                </w:trPr>
                <w:tc>
                  <w:tcPr>
                    <w:tcW w:w="50" w:type="pct"/>
                    <w:hideMark/>
                  </w:tcPr>
                  <w:p w14:paraId="22DB1DD8" w14:textId="77777777" w:rsidR="00691AF2" w:rsidRDefault="00691AF2">
                    <w:pPr>
                      <w:pStyle w:val="Bibliografa"/>
                      <w:rPr>
                        <w:noProof/>
                        <w:lang w:val="es-ES"/>
                      </w:rPr>
                    </w:pPr>
                    <w:r>
                      <w:rPr>
                        <w:noProof/>
                        <w:lang w:val="es-ES"/>
                      </w:rPr>
                      <w:t xml:space="preserve">[22] </w:t>
                    </w:r>
                  </w:p>
                </w:tc>
                <w:tc>
                  <w:tcPr>
                    <w:tcW w:w="0" w:type="auto"/>
                    <w:hideMark/>
                  </w:tcPr>
                  <w:p w14:paraId="4B14B9BD" w14:textId="77777777" w:rsidR="00691AF2" w:rsidRDefault="00691AF2">
                    <w:pPr>
                      <w:pStyle w:val="Bibliografa"/>
                      <w:rPr>
                        <w:noProof/>
                        <w:lang w:val="es-ES"/>
                      </w:rPr>
                    </w:pPr>
                    <w:r>
                      <w:rPr>
                        <w:noProof/>
                        <w:lang w:val="es-ES"/>
                      </w:rPr>
                      <w:t>Google, «http://appinventor.mit.edu/explore/ai2/windows.html,» [En línea]. Available: http://appinventor.mit.edu/explore/ai2/windows.html. [Último acceso: Octubre 2017].</w:t>
                    </w:r>
                  </w:p>
                </w:tc>
              </w:tr>
              <w:tr w:rsidR="00691AF2" w14:paraId="61F7F0EC" w14:textId="77777777">
                <w:trPr>
                  <w:divId w:val="1769696168"/>
                  <w:tblCellSpacing w:w="15" w:type="dxa"/>
                </w:trPr>
                <w:tc>
                  <w:tcPr>
                    <w:tcW w:w="50" w:type="pct"/>
                    <w:hideMark/>
                  </w:tcPr>
                  <w:p w14:paraId="5F00DFF1" w14:textId="77777777" w:rsidR="00691AF2" w:rsidRDefault="00691AF2">
                    <w:pPr>
                      <w:pStyle w:val="Bibliografa"/>
                      <w:rPr>
                        <w:noProof/>
                        <w:lang w:val="es-ES"/>
                      </w:rPr>
                    </w:pPr>
                    <w:r>
                      <w:rPr>
                        <w:noProof/>
                        <w:lang w:val="es-ES"/>
                      </w:rPr>
                      <w:t xml:space="preserve">[23] </w:t>
                    </w:r>
                  </w:p>
                </w:tc>
                <w:tc>
                  <w:tcPr>
                    <w:tcW w:w="0" w:type="auto"/>
                    <w:hideMark/>
                  </w:tcPr>
                  <w:p w14:paraId="3F9C15AA" w14:textId="77777777" w:rsidR="00691AF2" w:rsidRDefault="00691AF2">
                    <w:pPr>
                      <w:pStyle w:val="Bibliografa"/>
                      <w:rPr>
                        <w:noProof/>
                        <w:lang w:val="es-ES"/>
                      </w:rPr>
                    </w:pPr>
                    <w:r>
                      <w:rPr>
                        <w:noProof/>
                        <w:lang w:val="es-ES"/>
                      </w:rPr>
                      <w:t xml:space="preserve">Apache Cordova, «http://cordova.apache.org/,» [En línea]. </w:t>
                    </w:r>
                    <w:r w:rsidRPr="00691AF2">
                      <w:rPr>
                        <w:noProof/>
                        <w:lang w:val="en-US"/>
                      </w:rPr>
                      <w:t xml:space="preserve">Available: http://cordova.apache.org/. </w:t>
                    </w:r>
                    <w:r>
                      <w:rPr>
                        <w:noProof/>
                        <w:lang w:val="es-ES"/>
                      </w:rPr>
                      <w:t>[Último acceso: Octubre 2017].</w:t>
                    </w:r>
                  </w:p>
                </w:tc>
              </w:tr>
              <w:tr w:rsidR="00691AF2" w14:paraId="1B9C30A8" w14:textId="77777777">
                <w:trPr>
                  <w:divId w:val="1769696168"/>
                  <w:tblCellSpacing w:w="15" w:type="dxa"/>
                </w:trPr>
                <w:tc>
                  <w:tcPr>
                    <w:tcW w:w="50" w:type="pct"/>
                    <w:hideMark/>
                  </w:tcPr>
                  <w:p w14:paraId="7FE28996" w14:textId="77777777" w:rsidR="00691AF2" w:rsidRDefault="00691AF2">
                    <w:pPr>
                      <w:pStyle w:val="Bibliografa"/>
                      <w:rPr>
                        <w:noProof/>
                        <w:lang w:val="es-ES"/>
                      </w:rPr>
                    </w:pPr>
                    <w:r>
                      <w:rPr>
                        <w:noProof/>
                        <w:lang w:val="es-ES"/>
                      </w:rPr>
                      <w:t xml:space="preserve">[24] </w:t>
                    </w:r>
                  </w:p>
                </w:tc>
                <w:tc>
                  <w:tcPr>
                    <w:tcW w:w="0" w:type="auto"/>
                    <w:hideMark/>
                  </w:tcPr>
                  <w:p w14:paraId="30C5495D" w14:textId="77777777" w:rsidR="00691AF2" w:rsidRDefault="00691AF2">
                    <w:pPr>
                      <w:pStyle w:val="Bibliografa"/>
                      <w:rPr>
                        <w:noProof/>
                        <w:lang w:val="es-ES"/>
                      </w:rPr>
                    </w:pPr>
                    <w:r>
                      <w:rPr>
                        <w:noProof/>
                        <w:lang w:val="es-ES"/>
                      </w:rPr>
                      <w:t>«www.campusmvp.es,» [En línea]. Available: https://www.campusmvp.es/recursos/post/Que-es-el-stack-MEAN-y-como-escoger-el-mejor-para-ti.aspx. [Último acceso: Noviembre 2017].</w:t>
                    </w:r>
                  </w:p>
                </w:tc>
              </w:tr>
              <w:tr w:rsidR="00691AF2" w14:paraId="244A739F" w14:textId="77777777">
                <w:trPr>
                  <w:divId w:val="1769696168"/>
                  <w:tblCellSpacing w:w="15" w:type="dxa"/>
                </w:trPr>
                <w:tc>
                  <w:tcPr>
                    <w:tcW w:w="50" w:type="pct"/>
                    <w:hideMark/>
                  </w:tcPr>
                  <w:p w14:paraId="52035587" w14:textId="77777777" w:rsidR="00691AF2" w:rsidRDefault="00691AF2">
                    <w:pPr>
                      <w:pStyle w:val="Bibliografa"/>
                      <w:rPr>
                        <w:noProof/>
                        <w:lang w:val="es-ES"/>
                      </w:rPr>
                    </w:pPr>
                    <w:r>
                      <w:rPr>
                        <w:noProof/>
                        <w:lang w:val="es-ES"/>
                      </w:rPr>
                      <w:t xml:space="preserve">[25] </w:t>
                    </w:r>
                  </w:p>
                </w:tc>
                <w:tc>
                  <w:tcPr>
                    <w:tcW w:w="0" w:type="auto"/>
                    <w:hideMark/>
                  </w:tcPr>
                  <w:p w14:paraId="64F4F43B" w14:textId="77777777" w:rsidR="00691AF2" w:rsidRDefault="00691AF2">
                    <w:pPr>
                      <w:pStyle w:val="Bibliografa"/>
                      <w:rPr>
                        <w:noProof/>
                        <w:lang w:val="es-ES"/>
                      </w:rPr>
                    </w:pPr>
                    <w:r>
                      <w:rPr>
                        <w:noProof/>
                        <w:lang w:val="es-ES"/>
                      </w:rPr>
                      <w:t xml:space="preserve">Wikipedia, «https://en.wikipedia.org/wiki/Libuv,» [En línea]. </w:t>
                    </w:r>
                    <w:r w:rsidRPr="00691AF2">
                      <w:rPr>
                        <w:noProof/>
                        <w:lang w:val="en-US"/>
                      </w:rPr>
                      <w:t xml:space="preserve">Available: https://en.wikipedia.org/wiki/Libuv. </w:t>
                    </w:r>
                    <w:r>
                      <w:rPr>
                        <w:noProof/>
                        <w:lang w:val="es-ES"/>
                      </w:rPr>
                      <w:t>[Último acceso: Noviembre 2017].</w:t>
                    </w:r>
                  </w:p>
                </w:tc>
              </w:tr>
              <w:tr w:rsidR="00691AF2" w14:paraId="66AC7816" w14:textId="77777777">
                <w:trPr>
                  <w:divId w:val="1769696168"/>
                  <w:tblCellSpacing w:w="15" w:type="dxa"/>
                </w:trPr>
                <w:tc>
                  <w:tcPr>
                    <w:tcW w:w="50" w:type="pct"/>
                    <w:hideMark/>
                  </w:tcPr>
                  <w:p w14:paraId="57425BB9" w14:textId="77777777" w:rsidR="00691AF2" w:rsidRDefault="00691AF2">
                    <w:pPr>
                      <w:pStyle w:val="Bibliografa"/>
                      <w:rPr>
                        <w:noProof/>
                        <w:lang w:val="es-ES"/>
                      </w:rPr>
                    </w:pPr>
                    <w:r>
                      <w:rPr>
                        <w:noProof/>
                        <w:lang w:val="es-ES"/>
                      </w:rPr>
                      <w:t xml:space="preserve">[26] </w:t>
                    </w:r>
                  </w:p>
                </w:tc>
                <w:tc>
                  <w:tcPr>
                    <w:tcW w:w="0" w:type="auto"/>
                    <w:hideMark/>
                  </w:tcPr>
                  <w:p w14:paraId="27C5B48E" w14:textId="77777777" w:rsidR="00691AF2" w:rsidRDefault="00691AF2">
                    <w:pPr>
                      <w:pStyle w:val="Bibliografa"/>
                      <w:rPr>
                        <w:noProof/>
                        <w:lang w:val="es-ES"/>
                      </w:rPr>
                    </w:pPr>
                    <w:r>
                      <w:rPr>
                        <w:noProof/>
                        <w:lang w:val="es-ES"/>
                      </w:rPr>
                      <w:t xml:space="preserve">github, «https://github.com/firmata/arduino,» [En línea]. </w:t>
                    </w:r>
                    <w:r w:rsidRPr="00691AF2">
                      <w:rPr>
                        <w:noProof/>
                        <w:lang w:val="en-US"/>
                      </w:rPr>
                      <w:t xml:space="preserve">Available: https://github.com/firmata/arduino . </w:t>
                    </w:r>
                    <w:r>
                      <w:rPr>
                        <w:noProof/>
                        <w:lang w:val="es-ES"/>
                      </w:rPr>
                      <w:t>[Último acceso: Noviembre 2017].</w:t>
                    </w:r>
                  </w:p>
                </w:tc>
              </w:tr>
              <w:tr w:rsidR="00691AF2" w14:paraId="69903AA3" w14:textId="77777777">
                <w:trPr>
                  <w:divId w:val="1769696168"/>
                  <w:tblCellSpacing w:w="15" w:type="dxa"/>
                </w:trPr>
                <w:tc>
                  <w:tcPr>
                    <w:tcW w:w="50" w:type="pct"/>
                    <w:hideMark/>
                  </w:tcPr>
                  <w:p w14:paraId="0187CF4B" w14:textId="77777777" w:rsidR="00691AF2" w:rsidRDefault="00691AF2">
                    <w:pPr>
                      <w:pStyle w:val="Bibliografa"/>
                      <w:rPr>
                        <w:noProof/>
                        <w:lang w:val="es-ES"/>
                      </w:rPr>
                    </w:pPr>
                    <w:r>
                      <w:rPr>
                        <w:noProof/>
                        <w:lang w:val="es-ES"/>
                      </w:rPr>
                      <w:t xml:space="preserve">[27] </w:t>
                    </w:r>
                  </w:p>
                </w:tc>
                <w:tc>
                  <w:tcPr>
                    <w:tcW w:w="0" w:type="auto"/>
                    <w:hideMark/>
                  </w:tcPr>
                  <w:p w14:paraId="522827EB" w14:textId="77777777" w:rsidR="00691AF2" w:rsidRDefault="00691AF2">
                    <w:pPr>
                      <w:pStyle w:val="Bibliografa"/>
                      <w:rPr>
                        <w:noProof/>
                        <w:lang w:val="es-ES"/>
                      </w:rPr>
                    </w:pPr>
                    <w:r>
                      <w:rPr>
                        <w:noProof/>
                        <w:lang w:val="es-ES"/>
                      </w:rPr>
                      <w:t xml:space="preserve">«https://programarfacil.com/,» [En línea]. </w:t>
                    </w:r>
                    <w:r w:rsidRPr="00691AF2">
                      <w:rPr>
                        <w:noProof/>
                        <w:lang w:val="en-US"/>
                      </w:rPr>
                      <w:t xml:space="preserve">Available: https://programarfacil.com/podcast/arduino-day-protocolo-de-comunicaciones-firmata/. </w:t>
                    </w:r>
                    <w:r>
                      <w:rPr>
                        <w:noProof/>
                        <w:lang w:val="es-ES"/>
                      </w:rPr>
                      <w:t>[Último acceso: Noviembre 2017].</w:t>
                    </w:r>
                  </w:p>
                </w:tc>
              </w:tr>
              <w:tr w:rsidR="00691AF2" w14:paraId="605D4DAB" w14:textId="77777777">
                <w:trPr>
                  <w:divId w:val="1769696168"/>
                  <w:tblCellSpacing w:w="15" w:type="dxa"/>
                </w:trPr>
                <w:tc>
                  <w:tcPr>
                    <w:tcW w:w="50" w:type="pct"/>
                    <w:hideMark/>
                  </w:tcPr>
                  <w:p w14:paraId="5D266378" w14:textId="77777777" w:rsidR="00691AF2" w:rsidRDefault="00691AF2">
                    <w:pPr>
                      <w:pStyle w:val="Bibliografa"/>
                      <w:rPr>
                        <w:noProof/>
                        <w:lang w:val="es-ES"/>
                      </w:rPr>
                    </w:pPr>
                    <w:r>
                      <w:rPr>
                        <w:noProof/>
                        <w:lang w:val="es-ES"/>
                      </w:rPr>
                      <w:t xml:space="preserve">[28] </w:t>
                    </w:r>
                  </w:p>
                </w:tc>
                <w:tc>
                  <w:tcPr>
                    <w:tcW w:w="0" w:type="auto"/>
                    <w:hideMark/>
                  </w:tcPr>
                  <w:p w14:paraId="24C2CDC9" w14:textId="77777777" w:rsidR="00691AF2" w:rsidRDefault="00691AF2">
                    <w:pPr>
                      <w:pStyle w:val="Bibliografa"/>
                      <w:rPr>
                        <w:noProof/>
                        <w:lang w:val="es-ES"/>
                      </w:rPr>
                    </w:pPr>
                    <w:r>
                      <w:rPr>
                        <w:noProof/>
                        <w:lang w:val="es-ES"/>
                      </w:rPr>
                      <w:t>Arduino, «https://www.arduino.cc/en/Reference/Firmata,» [En línea]. Available: https://www.arduino.cc/en/Reference/Firmata. [Último acceso: Noviembre 2017].</w:t>
                    </w:r>
                  </w:p>
                </w:tc>
              </w:tr>
              <w:tr w:rsidR="00691AF2" w14:paraId="284D031D" w14:textId="77777777">
                <w:trPr>
                  <w:divId w:val="1769696168"/>
                  <w:tblCellSpacing w:w="15" w:type="dxa"/>
                </w:trPr>
                <w:tc>
                  <w:tcPr>
                    <w:tcW w:w="50" w:type="pct"/>
                    <w:hideMark/>
                  </w:tcPr>
                  <w:p w14:paraId="7679750E" w14:textId="77777777" w:rsidR="00691AF2" w:rsidRDefault="00691AF2">
                    <w:pPr>
                      <w:pStyle w:val="Bibliografa"/>
                      <w:rPr>
                        <w:noProof/>
                        <w:lang w:val="es-ES"/>
                      </w:rPr>
                    </w:pPr>
                    <w:r>
                      <w:rPr>
                        <w:noProof/>
                        <w:lang w:val="es-ES"/>
                      </w:rPr>
                      <w:t xml:space="preserve">[29] </w:t>
                    </w:r>
                  </w:p>
                </w:tc>
                <w:tc>
                  <w:tcPr>
                    <w:tcW w:w="0" w:type="auto"/>
                    <w:hideMark/>
                  </w:tcPr>
                  <w:p w14:paraId="2C8C956B" w14:textId="77777777" w:rsidR="00691AF2" w:rsidRDefault="00691AF2">
                    <w:pPr>
                      <w:pStyle w:val="Bibliografa"/>
                      <w:rPr>
                        <w:noProof/>
                        <w:lang w:val="es-ES"/>
                      </w:rPr>
                    </w:pPr>
                    <w:r>
                      <w:rPr>
                        <w:noProof/>
                        <w:lang w:val="es-ES"/>
                      </w:rPr>
                      <w:t>R. P. Foundation, «www.raspberrypi.org,» [En línea]. Available: https://www.raspberrypi.org/downloads/raspbian/ . [Último acceso: Noviembre 2017].</w:t>
                    </w:r>
                  </w:p>
                </w:tc>
              </w:tr>
              <w:tr w:rsidR="00691AF2" w14:paraId="4733FC88" w14:textId="77777777">
                <w:trPr>
                  <w:divId w:val="1769696168"/>
                  <w:tblCellSpacing w:w="15" w:type="dxa"/>
                </w:trPr>
                <w:tc>
                  <w:tcPr>
                    <w:tcW w:w="50" w:type="pct"/>
                    <w:hideMark/>
                  </w:tcPr>
                  <w:p w14:paraId="2D7D2FD3" w14:textId="77777777" w:rsidR="00691AF2" w:rsidRDefault="00691AF2">
                    <w:pPr>
                      <w:pStyle w:val="Bibliografa"/>
                      <w:rPr>
                        <w:noProof/>
                        <w:lang w:val="es-ES"/>
                      </w:rPr>
                    </w:pPr>
                    <w:r>
                      <w:rPr>
                        <w:noProof/>
                        <w:lang w:val="es-ES"/>
                      </w:rPr>
                      <w:t xml:space="preserve">[30] </w:t>
                    </w:r>
                  </w:p>
                </w:tc>
                <w:tc>
                  <w:tcPr>
                    <w:tcW w:w="0" w:type="auto"/>
                    <w:hideMark/>
                  </w:tcPr>
                  <w:p w14:paraId="36A085A6" w14:textId="77777777" w:rsidR="00691AF2" w:rsidRDefault="00691AF2">
                    <w:pPr>
                      <w:pStyle w:val="Bibliografa"/>
                      <w:rPr>
                        <w:noProof/>
                        <w:lang w:val="es-ES"/>
                      </w:rPr>
                    </w:pPr>
                    <w:r>
                      <w:rPr>
                        <w:noProof/>
                        <w:lang w:val="es-ES"/>
                      </w:rPr>
                      <w:t>«geekytheory.com,» [En línea]. Available: https://geekytheory.com/tutorial-rasbperry-pi-como-crear-un-punto-de-acceso-wifi.</w:t>
                    </w:r>
                  </w:p>
                </w:tc>
              </w:tr>
              <w:tr w:rsidR="00691AF2" w14:paraId="4B4443C8" w14:textId="77777777">
                <w:trPr>
                  <w:divId w:val="1769696168"/>
                  <w:tblCellSpacing w:w="15" w:type="dxa"/>
                </w:trPr>
                <w:tc>
                  <w:tcPr>
                    <w:tcW w:w="50" w:type="pct"/>
                    <w:hideMark/>
                  </w:tcPr>
                  <w:p w14:paraId="306BD555" w14:textId="77777777" w:rsidR="00691AF2" w:rsidRDefault="00691AF2">
                    <w:pPr>
                      <w:pStyle w:val="Bibliografa"/>
                      <w:rPr>
                        <w:noProof/>
                        <w:lang w:val="es-ES"/>
                      </w:rPr>
                    </w:pPr>
                    <w:r>
                      <w:rPr>
                        <w:noProof/>
                        <w:lang w:val="es-ES"/>
                      </w:rPr>
                      <w:t xml:space="preserve">[31] </w:t>
                    </w:r>
                  </w:p>
                </w:tc>
                <w:tc>
                  <w:tcPr>
                    <w:tcW w:w="0" w:type="auto"/>
                    <w:hideMark/>
                  </w:tcPr>
                  <w:p w14:paraId="33E3F53F" w14:textId="77777777" w:rsidR="00691AF2" w:rsidRDefault="00691AF2">
                    <w:pPr>
                      <w:pStyle w:val="Bibliografa"/>
                      <w:rPr>
                        <w:noProof/>
                        <w:lang w:val="es-ES"/>
                      </w:rPr>
                    </w:pPr>
                    <w:r>
                      <w:rPr>
                        <w:noProof/>
                        <w:lang w:val="es-ES"/>
                      </w:rPr>
                      <w:t>Wikipedia, «https://es.wikipedia.org/wiki/Apache_Cordova,» [En línea]. Available: https://es.wikipedia.org/wiki/Apache_Cordova. [Último acceso: Octubre 2017].</w:t>
                    </w:r>
                  </w:p>
                </w:tc>
              </w:tr>
            </w:tbl>
            <w:p w14:paraId="14E93DF4" w14:textId="77777777" w:rsidR="00691AF2" w:rsidRDefault="00691AF2">
              <w:pPr>
                <w:divId w:val="1769696168"/>
                <w:rPr>
                  <w:rFonts w:eastAsia="Times New Roman"/>
                  <w:noProof/>
                </w:rPr>
              </w:pPr>
            </w:p>
            <w:p w14:paraId="1D22518A" w14:textId="644D8CE9" w:rsidR="00891EA5" w:rsidRDefault="00891EA5" w:rsidP="00DE593E">
              <w:r>
                <w:rPr>
                  <w:b/>
                  <w:bCs/>
                </w:rPr>
                <w:fldChar w:fldCharType="end"/>
              </w:r>
            </w:p>
          </w:sdtContent>
        </w:sdt>
      </w:sdtContent>
    </w:sdt>
    <w:p w14:paraId="60BBEFC8" w14:textId="5F1AD51F" w:rsidR="0069282B" w:rsidRPr="0078650E" w:rsidRDefault="0069282B" w:rsidP="0069282B">
      <w:pPr>
        <w:rPr>
          <w:rFonts w:ascii="Arial" w:eastAsia="Times New Roman" w:hAnsi="Arial" w:cs="Arial"/>
          <w:color w:val="auto"/>
          <w:sz w:val="24"/>
          <w:szCs w:val="24"/>
          <w:shd w:val="clear" w:color="auto" w:fill="FFFFFF"/>
        </w:rPr>
      </w:pPr>
    </w:p>
    <w:p w14:paraId="24EAAECA" w14:textId="77777777" w:rsidR="0069282B" w:rsidRPr="0074188B" w:rsidRDefault="0069282B" w:rsidP="0069282B">
      <w:pPr>
        <w:rPr>
          <w:rFonts w:ascii="Arial" w:eastAsia="Times New Roman" w:hAnsi="Arial" w:cs="Arial"/>
          <w:color w:val="333333"/>
          <w:sz w:val="24"/>
          <w:szCs w:val="24"/>
          <w:shd w:val="clear" w:color="auto" w:fill="FFFFFF"/>
        </w:rPr>
      </w:pPr>
    </w:p>
    <w:p w14:paraId="5A403AC5" w14:textId="77777777" w:rsidR="0069282B" w:rsidRPr="0074188B" w:rsidRDefault="0069282B" w:rsidP="0069282B">
      <w:pPr>
        <w:rPr>
          <w:rFonts w:ascii="Arial" w:eastAsia="Times New Roman" w:hAnsi="Arial" w:cs="Arial"/>
          <w:color w:val="333333"/>
          <w:sz w:val="24"/>
          <w:szCs w:val="24"/>
          <w:shd w:val="clear" w:color="auto" w:fill="FFFFFF"/>
        </w:rPr>
      </w:pPr>
    </w:p>
    <w:bookmarkEnd w:id="80"/>
    <w:p w14:paraId="6D1B8B07" w14:textId="77777777" w:rsidR="0069282B" w:rsidRPr="0074188B" w:rsidRDefault="0069282B" w:rsidP="0069282B">
      <w:pPr>
        <w:rPr>
          <w:rFonts w:ascii="Arial" w:eastAsia="Times New Roman" w:hAnsi="Arial" w:cs="Arial"/>
          <w:color w:val="333333"/>
          <w:sz w:val="24"/>
          <w:szCs w:val="24"/>
          <w:shd w:val="clear" w:color="auto" w:fill="FFFFFF"/>
        </w:rPr>
      </w:pPr>
    </w:p>
    <w:p w14:paraId="54B18839" w14:textId="77777777" w:rsidR="0069282B" w:rsidRDefault="0069282B" w:rsidP="0069282B"/>
    <w:p w14:paraId="2875690D" w14:textId="3B0AF783" w:rsidR="00294A12" w:rsidRPr="00111F52" w:rsidRDefault="00294A12" w:rsidP="00111F52">
      <w:pPr>
        <w:rPr>
          <w:rFonts w:ascii="Arial" w:hAnsi="Arial" w:cs="Arial"/>
          <w:sz w:val="24"/>
          <w:szCs w:val="24"/>
        </w:rPr>
      </w:pPr>
    </w:p>
    <w:sectPr w:rsidR="00294A12" w:rsidRPr="00111F52" w:rsidSect="00E0688C">
      <w:headerReference w:type="default" r:id="rId193"/>
      <w:footerReference w:type="default" r:id="rId19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1714F" w14:textId="77777777" w:rsidR="0097115D" w:rsidRDefault="0097115D">
      <w:r>
        <w:separator/>
      </w:r>
    </w:p>
  </w:endnote>
  <w:endnote w:type="continuationSeparator" w:id="0">
    <w:p w14:paraId="1520B39D" w14:textId="77777777" w:rsidR="0097115D" w:rsidRDefault="009711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Helvetica">
    <w:altName w:val="Sylfaen"/>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roid Sans Mono">
    <w:altName w:val="Times New Roman"/>
    <w:panose1 w:val="00000000000000000000"/>
    <w:charset w:val="00"/>
    <w:family w:val="modern"/>
    <w:notTrueType/>
    <w:pitch w:val="fixed"/>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04"/>
      <w:gridCol w:w="3530"/>
    </w:tblGrid>
    <w:tr w:rsidR="00D311D0"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D311D0" w:rsidRDefault="00D311D0">
          <w:pPr>
            <w:pStyle w:val="Encabezado"/>
            <w:rPr>
              <w:caps/>
              <w:sz w:val="18"/>
            </w:rPr>
          </w:pPr>
        </w:p>
      </w:tc>
      <w:tc>
        <w:tcPr>
          <w:tcW w:w="3757" w:type="dxa"/>
          <w:shd w:val="clear" w:color="auto" w:fill="4472C4" w:themeFill="accent1"/>
          <w:tcMar>
            <w:top w:w="0" w:type="dxa"/>
            <w:bottom w:w="0" w:type="dxa"/>
          </w:tcMar>
        </w:tcPr>
        <w:p w14:paraId="1B91474B" w14:textId="77777777" w:rsidR="00D311D0" w:rsidRDefault="00D311D0">
          <w:pPr>
            <w:pStyle w:val="Encabezado"/>
            <w:jc w:val="right"/>
            <w:rPr>
              <w:caps/>
              <w:sz w:val="18"/>
            </w:rPr>
          </w:pPr>
        </w:p>
      </w:tc>
    </w:tr>
    <w:tr w:rsidR="00D311D0"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4396E4B7" w:rsidR="00D311D0" w:rsidRDefault="00D311D0">
              <w:pPr>
                <w:pStyle w:val="Piedepgina"/>
                <w:rPr>
                  <w:caps/>
                  <w:color w:val="808080" w:themeColor="background1" w:themeShade="80"/>
                  <w:sz w:val="18"/>
                  <w:szCs w:val="18"/>
                </w:rPr>
              </w:pPr>
              <w:r>
                <w:t>Mansilla - Schlapp / Tutor: Lic. Defossé Nahuel</w:t>
              </w:r>
            </w:p>
          </w:tc>
        </w:sdtContent>
      </w:sdt>
      <w:tc>
        <w:tcPr>
          <w:tcW w:w="3757" w:type="dxa"/>
          <w:shd w:val="clear" w:color="auto" w:fill="auto"/>
          <w:vAlign w:val="center"/>
        </w:tcPr>
        <w:p w14:paraId="5E558D19" w14:textId="1D4BCEBD" w:rsidR="00D311D0" w:rsidRDefault="00D311D0">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Pr="008D6B3A">
            <w:rPr>
              <w:caps/>
              <w:noProof/>
              <w:color w:val="808080" w:themeColor="background1" w:themeShade="80"/>
              <w:sz w:val="18"/>
              <w:szCs w:val="18"/>
              <w:lang w:val="es-ES"/>
            </w:rPr>
            <w:t>80</w:t>
          </w:r>
          <w:r>
            <w:rPr>
              <w:caps/>
              <w:color w:val="808080" w:themeColor="background1" w:themeShade="80"/>
              <w:sz w:val="18"/>
              <w:szCs w:val="18"/>
            </w:rPr>
            <w:fldChar w:fldCharType="end"/>
          </w:r>
        </w:p>
      </w:tc>
    </w:tr>
  </w:tbl>
  <w:p w14:paraId="54E3B2B5" w14:textId="77777777" w:rsidR="00D311D0" w:rsidRDefault="00D311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109B5" w14:textId="77777777" w:rsidR="0097115D" w:rsidRDefault="0097115D">
      <w:r>
        <w:separator/>
      </w:r>
    </w:p>
  </w:footnote>
  <w:footnote w:type="continuationSeparator" w:id="0">
    <w:p w14:paraId="47B30B2D" w14:textId="77777777" w:rsidR="0097115D" w:rsidRDefault="0097115D">
      <w:r>
        <w:continuationSeparator/>
      </w:r>
    </w:p>
  </w:footnote>
  <w:footnote w:id="1">
    <w:p w14:paraId="247C618E" w14:textId="77777777" w:rsidR="00D311D0" w:rsidRPr="00767DAF" w:rsidRDefault="00D311D0" w:rsidP="0069282B">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52B758A8" w14:textId="77777777" w:rsidR="00D311D0" w:rsidRPr="006D1F71" w:rsidRDefault="00D311D0" w:rsidP="0069282B">
      <w:pPr>
        <w:pStyle w:val="Textonotapie"/>
        <w:rPr>
          <w:sz w:val="20"/>
          <w:szCs w:val="20"/>
        </w:rPr>
      </w:pPr>
      <w:r w:rsidRPr="006D1F71">
        <w:rPr>
          <w:rStyle w:val="Refdenotaalpie"/>
          <w:sz w:val="20"/>
          <w:szCs w:val="20"/>
        </w:rPr>
        <w:footnoteRef/>
      </w:r>
      <w:r w:rsidRPr="006D1F71">
        <w:rPr>
          <w:sz w:val="20"/>
          <w:szCs w:val="20"/>
        </w:rPr>
        <w:t xml:space="preserve"> “Arduino nace como una solución para los diseñadores…”” Donde más se está potenciando es en la educación…” Matías Scovotti, director pedagógico y co-fundador de Educabot. </w:t>
      </w:r>
      <w:hyperlink r:id="rId1" w:history="1">
        <w:r w:rsidRPr="006D1F71">
          <w:rPr>
            <w:rStyle w:val="Hipervnculo"/>
            <w:sz w:val="20"/>
            <w:szCs w:val="20"/>
          </w:rPr>
          <w:t>http://www.telam.com.ar/notas/201704/184406-robotica-arduino-day.html</w:t>
        </w:r>
      </w:hyperlink>
      <w:r w:rsidRPr="006D1F71">
        <w:rPr>
          <w:sz w:val="20"/>
          <w:szCs w:val="20"/>
        </w:rPr>
        <w:t xml:space="preserve"> </w:t>
      </w:r>
    </w:p>
  </w:footnote>
  <w:footnote w:id="3">
    <w:p w14:paraId="3435455A" w14:textId="77777777" w:rsidR="00D311D0" w:rsidRDefault="00D311D0" w:rsidP="008F38A1">
      <w:pPr>
        <w:rPr>
          <w:rFonts w:ascii="Arial" w:hAnsi="Arial" w:cs="Arial"/>
          <w:sz w:val="24"/>
          <w:szCs w:val="24"/>
        </w:rPr>
      </w:pPr>
      <w:r>
        <w:rPr>
          <w:rStyle w:val="Refdenotaalpie"/>
        </w:rPr>
        <w:footnoteRef/>
      </w:r>
      <w:r>
        <w:t xml:space="preserve"> </w:t>
      </w:r>
      <w:r>
        <w:rPr>
          <w:rFonts w:ascii="Arial" w:hAnsi="Arial" w:cs="Arial"/>
          <w:sz w:val="24"/>
          <w:szCs w:val="24"/>
        </w:rPr>
        <w:t>El uso de algunos de estos módulos queda en forma tentativa, dado que existen también en la Raspberry y su uso puede ser complementario.</w:t>
      </w:r>
    </w:p>
    <w:p w14:paraId="7AB265E2" w14:textId="77777777" w:rsidR="00D311D0" w:rsidRDefault="00D311D0" w:rsidP="008F38A1">
      <w:pPr>
        <w:pStyle w:val="Textonotapie"/>
      </w:pPr>
    </w:p>
  </w:footnote>
  <w:footnote w:id="4">
    <w:p w14:paraId="03FA40AD" w14:textId="77777777" w:rsidR="00D311D0" w:rsidRDefault="00D311D0" w:rsidP="00DF3D9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 w:id="5">
    <w:p w14:paraId="6F653414" w14:textId="27AB6F06" w:rsidR="00D311D0" w:rsidRDefault="00D311D0" w:rsidP="00D75417">
      <w:pPr>
        <w:pStyle w:val="Textonotapie"/>
        <w:jc w:val="left"/>
      </w:pPr>
      <w:r>
        <w:rPr>
          <w:rStyle w:val="Refdenotaalpie"/>
        </w:rPr>
        <w:footnoteRef/>
      </w:r>
      <w:r>
        <w:t xml:space="preserve"> Se puede obtener del siguiente sitio web </w:t>
      </w:r>
      <w:hyperlink r:id="rId4" w:history="1">
        <w:r w:rsidRPr="007750A7">
          <w:rPr>
            <w:rStyle w:val="Hipervnculo"/>
          </w:rPr>
          <w:t>https://github.com/firmata/ConfigurableFirmata</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D311D0" w:rsidRDefault="00D311D0">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D311D0" w:rsidRDefault="00D311D0">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75"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D311D0" w:rsidRDefault="00D311D0">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8543BBE"/>
    <w:multiLevelType w:val="hybridMultilevel"/>
    <w:tmpl w:val="3D649F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20BB2"/>
    <w:multiLevelType w:val="multilevel"/>
    <w:tmpl w:val="CB8E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5D17B5"/>
    <w:multiLevelType w:val="hybridMultilevel"/>
    <w:tmpl w:val="6A42F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5D666D"/>
    <w:multiLevelType w:val="hybridMultilevel"/>
    <w:tmpl w:val="659A32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404C21"/>
    <w:multiLevelType w:val="hybridMultilevel"/>
    <w:tmpl w:val="887EE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E02D4E"/>
    <w:multiLevelType w:val="hybridMultilevel"/>
    <w:tmpl w:val="7B8AE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F945F0"/>
    <w:multiLevelType w:val="hybridMultilevel"/>
    <w:tmpl w:val="8038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9159B5"/>
    <w:multiLevelType w:val="hybridMultilevel"/>
    <w:tmpl w:val="B880A7E8"/>
    <w:lvl w:ilvl="0" w:tplc="EE04D778">
      <w:start w:val="11"/>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3DA73B1"/>
    <w:multiLevelType w:val="multilevel"/>
    <w:tmpl w:val="1EA0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2BE2459"/>
    <w:multiLevelType w:val="multilevel"/>
    <w:tmpl w:val="534E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B53E90"/>
    <w:multiLevelType w:val="multilevel"/>
    <w:tmpl w:val="A9F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EE3C1D"/>
    <w:multiLevelType w:val="multilevel"/>
    <w:tmpl w:val="B6B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1"/>
  </w:num>
  <w:num w:numId="2">
    <w:abstractNumId w:val="22"/>
  </w:num>
  <w:num w:numId="3">
    <w:abstractNumId w:val="19"/>
  </w:num>
  <w:num w:numId="4">
    <w:abstractNumId w:val="8"/>
  </w:num>
  <w:num w:numId="5">
    <w:abstractNumId w:val="28"/>
  </w:num>
  <w:num w:numId="6">
    <w:abstractNumId w:val="30"/>
  </w:num>
  <w:num w:numId="7">
    <w:abstractNumId w:val="18"/>
  </w:num>
  <w:num w:numId="8">
    <w:abstractNumId w:val="27"/>
  </w:num>
  <w:num w:numId="9">
    <w:abstractNumId w:val="6"/>
  </w:num>
  <w:num w:numId="10">
    <w:abstractNumId w:val="13"/>
  </w:num>
  <w:num w:numId="11">
    <w:abstractNumId w:val="25"/>
  </w:num>
  <w:num w:numId="12">
    <w:abstractNumId w:val="11"/>
  </w:num>
  <w:num w:numId="13">
    <w:abstractNumId w:val="16"/>
  </w:num>
  <w:num w:numId="14">
    <w:abstractNumId w:val="26"/>
  </w:num>
  <w:num w:numId="15">
    <w:abstractNumId w:val="12"/>
  </w:num>
  <w:num w:numId="16">
    <w:abstractNumId w:val="4"/>
  </w:num>
  <w:num w:numId="17">
    <w:abstractNumId w:val="2"/>
  </w:num>
  <w:num w:numId="18">
    <w:abstractNumId w:val="1"/>
  </w:num>
  <w:num w:numId="19">
    <w:abstractNumId w:val="0"/>
  </w:num>
  <w:num w:numId="20">
    <w:abstractNumId w:val="5"/>
  </w:num>
  <w:num w:numId="21">
    <w:abstractNumId w:val="14"/>
  </w:num>
  <w:num w:numId="22">
    <w:abstractNumId w:val="3"/>
  </w:num>
  <w:num w:numId="23">
    <w:abstractNumId w:val="17"/>
  </w:num>
  <w:num w:numId="24">
    <w:abstractNumId w:val="23"/>
  </w:num>
  <w:num w:numId="25">
    <w:abstractNumId w:val="21"/>
  </w:num>
  <w:num w:numId="26">
    <w:abstractNumId w:val="24"/>
  </w:num>
  <w:num w:numId="27">
    <w:abstractNumId w:val="29"/>
  </w:num>
  <w:num w:numId="28">
    <w:abstractNumId w:val="9"/>
  </w:num>
  <w:num w:numId="29">
    <w:abstractNumId w:val="7"/>
  </w:num>
  <w:num w:numId="30">
    <w:abstractNumId w:val="15"/>
  </w:num>
  <w:num w:numId="31">
    <w:abstractNumId w:val="10"/>
  </w:num>
  <w:num w:numId="32">
    <w:abstractNumId w:val="20"/>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gustin Schlapp">
    <w15:presenceInfo w15:providerId="Windows Live" w15:userId="ca6290dba34ea0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009EE"/>
    <w:rsid w:val="000051DD"/>
    <w:rsid w:val="00005B5C"/>
    <w:rsid w:val="00030E3C"/>
    <w:rsid w:val="00033932"/>
    <w:rsid w:val="00034CD0"/>
    <w:rsid w:val="00035C2D"/>
    <w:rsid w:val="00035FC5"/>
    <w:rsid w:val="000365AD"/>
    <w:rsid w:val="00040E01"/>
    <w:rsid w:val="00043977"/>
    <w:rsid w:val="00044D0F"/>
    <w:rsid w:val="0004502A"/>
    <w:rsid w:val="00052300"/>
    <w:rsid w:val="00054584"/>
    <w:rsid w:val="00054C39"/>
    <w:rsid w:val="00055338"/>
    <w:rsid w:val="00056A98"/>
    <w:rsid w:val="0005733A"/>
    <w:rsid w:val="00060E43"/>
    <w:rsid w:val="00063133"/>
    <w:rsid w:val="0006546A"/>
    <w:rsid w:val="000665A2"/>
    <w:rsid w:val="000801D6"/>
    <w:rsid w:val="000807EC"/>
    <w:rsid w:val="00083C34"/>
    <w:rsid w:val="000850CA"/>
    <w:rsid w:val="00087DF3"/>
    <w:rsid w:val="000A08EA"/>
    <w:rsid w:val="000A22C7"/>
    <w:rsid w:val="000B0A49"/>
    <w:rsid w:val="000B1150"/>
    <w:rsid w:val="000C1998"/>
    <w:rsid w:val="000C2FCC"/>
    <w:rsid w:val="000C4D75"/>
    <w:rsid w:val="000C73CB"/>
    <w:rsid w:val="000D0DC6"/>
    <w:rsid w:val="000D161B"/>
    <w:rsid w:val="000D681A"/>
    <w:rsid w:val="000D784C"/>
    <w:rsid w:val="000E0143"/>
    <w:rsid w:val="000E38FB"/>
    <w:rsid w:val="000F7BE7"/>
    <w:rsid w:val="00110C16"/>
    <w:rsid w:val="00111E24"/>
    <w:rsid w:val="00111F52"/>
    <w:rsid w:val="00114A77"/>
    <w:rsid w:val="00126B93"/>
    <w:rsid w:val="001313E5"/>
    <w:rsid w:val="00131CDF"/>
    <w:rsid w:val="00137D08"/>
    <w:rsid w:val="00146364"/>
    <w:rsid w:val="00146FF9"/>
    <w:rsid w:val="00152E42"/>
    <w:rsid w:val="001536AD"/>
    <w:rsid w:val="00157DFC"/>
    <w:rsid w:val="00160472"/>
    <w:rsid w:val="00160BB4"/>
    <w:rsid w:val="00163501"/>
    <w:rsid w:val="00163F4D"/>
    <w:rsid w:val="00165E39"/>
    <w:rsid w:val="0017267E"/>
    <w:rsid w:val="00173F4F"/>
    <w:rsid w:val="00177CE1"/>
    <w:rsid w:val="0018673B"/>
    <w:rsid w:val="001872BC"/>
    <w:rsid w:val="001909AE"/>
    <w:rsid w:val="0019110A"/>
    <w:rsid w:val="00193D5D"/>
    <w:rsid w:val="00194ED3"/>
    <w:rsid w:val="0019572A"/>
    <w:rsid w:val="001A78D3"/>
    <w:rsid w:val="001B0B38"/>
    <w:rsid w:val="001B4766"/>
    <w:rsid w:val="001B49FA"/>
    <w:rsid w:val="001C06F9"/>
    <w:rsid w:val="001C11FE"/>
    <w:rsid w:val="001C1809"/>
    <w:rsid w:val="001C32CF"/>
    <w:rsid w:val="001C33FD"/>
    <w:rsid w:val="001C344F"/>
    <w:rsid w:val="001C6C7E"/>
    <w:rsid w:val="001D4021"/>
    <w:rsid w:val="001E18A5"/>
    <w:rsid w:val="001E2E1A"/>
    <w:rsid w:val="001E43E1"/>
    <w:rsid w:val="001E4EE3"/>
    <w:rsid w:val="001E5D7D"/>
    <w:rsid w:val="001E70C6"/>
    <w:rsid w:val="001F130F"/>
    <w:rsid w:val="001F4223"/>
    <w:rsid w:val="001F53D0"/>
    <w:rsid w:val="001F5C12"/>
    <w:rsid w:val="001F7CDE"/>
    <w:rsid w:val="002036B9"/>
    <w:rsid w:val="00205B23"/>
    <w:rsid w:val="00206206"/>
    <w:rsid w:val="002113D4"/>
    <w:rsid w:val="00211686"/>
    <w:rsid w:val="00211F8A"/>
    <w:rsid w:val="00214F13"/>
    <w:rsid w:val="00222B70"/>
    <w:rsid w:val="00223672"/>
    <w:rsid w:val="00224885"/>
    <w:rsid w:val="00225E89"/>
    <w:rsid w:val="002268B3"/>
    <w:rsid w:val="002275F5"/>
    <w:rsid w:val="002319DD"/>
    <w:rsid w:val="002330FE"/>
    <w:rsid w:val="002333AE"/>
    <w:rsid w:val="00235114"/>
    <w:rsid w:val="00236A45"/>
    <w:rsid w:val="00237D94"/>
    <w:rsid w:val="0024004B"/>
    <w:rsid w:val="00240512"/>
    <w:rsid w:val="00241216"/>
    <w:rsid w:val="002451B8"/>
    <w:rsid w:val="00246091"/>
    <w:rsid w:val="002501D8"/>
    <w:rsid w:val="00252225"/>
    <w:rsid w:val="00257E60"/>
    <w:rsid w:val="00261589"/>
    <w:rsid w:val="0027240A"/>
    <w:rsid w:val="00272C38"/>
    <w:rsid w:val="00282304"/>
    <w:rsid w:val="00285D66"/>
    <w:rsid w:val="00286527"/>
    <w:rsid w:val="00287DD8"/>
    <w:rsid w:val="002914F6"/>
    <w:rsid w:val="00294A12"/>
    <w:rsid w:val="002A1880"/>
    <w:rsid w:val="002A378E"/>
    <w:rsid w:val="002A4B25"/>
    <w:rsid w:val="002A4FB3"/>
    <w:rsid w:val="002A5648"/>
    <w:rsid w:val="002B1367"/>
    <w:rsid w:val="002B3947"/>
    <w:rsid w:val="002B5362"/>
    <w:rsid w:val="002B777B"/>
    <w:rsid w:val="002B7A41"/>
    <w:rsid w:val="002C26AF"/>
    <w:rsid w:val="002C59B5"/>
    <w:rsid w:val="002E148A"/>
    <w:rsid w:val="002E48E3"/>
    <w:rsid w:val="002E4FC0"/>
    <w:rsid w:val="002E56D9"/>
    <w:rsid w:val="002F193D"/>
    <w:rsid w:val="002F6454"/>
    <w:rsid w:val="002F6FD0"/>
    <w:rsid w:val="0030441E"/>
    <w:rsid w:val="00305DBF"/>
    <w:rsid w:val="00314F9F"/>
    <w:rsid w:val="00323158"/>
    <w:rsid w:val="00331377"/>
    <w:rsid w:val="00333C71"/>
    <w:rsid w:val="0033427A"/>
    <w:rsid w:val="00334896"/>
    <w:rsid w:val="00345735"/>
    <w:rsid w:val="00354327"/>
    <w:rsid w:val="00354647"/>
    <w:rsid w:val="00354B67"/>
    <w:rsid w:val="00355687"/>
    <w:rsid w:val="00360302"/>
    <w:rsid w:val="00362CF4"/>
    <w:rsid w:val="00362D11"/>
    <w:rsid w:val="00363164"/>
    <w:rsid w:val="00364A17"/>
    <w:rsid w:val="003652B3"/>
    <w:rsid w:val="003700CF"/>
    <w:rsid w:val="00370218"/>
    <w:rsid w:val="00370247"/>
    <w:rsid w:val="00372037"/>
    <w:rsid w:val="003728CE"/>
    <w:rsid w:val="003772C7"/>
    <w:rsid w:val="00380002"/>
    <w:rsid w:val="0038164A"/>
    <w:rsid w:val="003821E3"/>
    <w:rsid w:val="003917AD"/>
    <w:rsid w:val="00393E1C"/>
    <w:rsid w:val="0039563B"/>
    <w:rsid w:val="003A3718"/>
    <w:rsid w:val="003A616E"/>
    <w:rsid w:val="003A7CFA"/>
    <w:rsid w:val="003B0087"/>
    <w:rsid w:val="003B180E"/>
    <w:rsid w:val="003B46F4"/>
    <w:rsid w:val="003C1333"/>
    <w:rsid w:val="003D2B3E"/>
    <w:rsid w:val="003D4DCC"/>
    <w:rsid w:val="003D6AB4"/>
    <w:rsid w:val="003D7320"/>
    <w:rsid w:val="003E110A"/>
    <w:rsid w:val="003E1CDD"/>
    <w:rsid w:val="00406496"/>
    <w:rsid w:val="004072AD"/>
    <w:rsid w:val="004119E0"/>
    <w:rsid w:val="00411E62"/>
    <w:rsid w:val="004226B0"/>
    <w:rsid w:val="00425210"/>
    <w:rsid w:val="00425235"/>
    <w:rsid w:val="00427255"/>
    <w:rsid w:val="0043221E"/>
    <w:rsid w:val="004377B9"/>
    <w:rsid w:val="0044184A"/>
    <w:rsid w:val="004419AC"/>
    <w:rsid w:val="00441EB8"/>
    <w:rsid w:val="00445EEB"/>
    <w:rsid w:val="004533E2"/>
    <w:rsid w:val="0045415A"/>
    <w:rsid w:val="00455BF0"/>
    <w:rsid w:val="00464F9E"/>
    <w:rsid w:val="00470BB4"/>
    <w:rsid w:val="004744E5"/>
    <w:rsid w:val="00480DDB"/>
    <w:rsid w:val="00480F23"/>
    <w:rsid w:val="004854D0"/>
    <w:rsid w:val="004875F5"/>
    <w:rsid w:val="00491F27"/>
    <w:rsid w:val="00495B48"/>
    <w:rsid w:val="00495E81"/>
    <w:rsid w:val="004A008C"/>
    <w:rsid w:val="004A392B"/>
    <w:rsid w:val="004A3B7C"/>
    <w:rsid w:val="004A650B"/>
    <w:rsid w:val="004A6E44"/>
    <w:rsid w:val="004B03EA"/>
    <w:rsid w:val="004B2B87"/>
    <w:rsid w:val="004B61D1"/>
    <w:rsid w:val="004B6838"/>
    <w:rsid w:val="004B6B4A"/>
    <w:rsid w:val="004B70E9"/>
    <w:rsid w:val="004C7DEA"/>
    <w:rsid w:val="004D0171"/>
    <w:rsid w:val="004D273A"/>
    <w:rsid w:val="004D37FA"/>
    <w:rsid w:val="004D454F"/>
    <w:rsid w:val="004D4A3D"/>
    <w:rsid w:val="004E75B0"/>
    <w:rsid w:val="004F35CA"/>
    <w:rsid w:val="00511BA9"/>
    <w:rsid w:val="00514013"/>
    <w:rsid w:val="00514185"/>
    <w:rsid w:val="005314EC"/>
    <w:rsid w:val="0053495B"/>
    <w:rsid w:val="00536607"/>
    <w:rsid w:val="005379D7"/>
    <w:rsid w:val="005459D9"/>
    <w:rsid w:val="005675C3"/>
    <w:rsid w:val="00574280"/>
    <w:rsid w:val="005747C8"/>
    <w:rsid w:val="005777BC"/>
    <w:rsid w:val="00580167"/>
    <w:rsid w:val="005801D0"/>
    <w:rsid w:val="00582294"/>
    <w:rsid w:val="00592161"/>
    <w:rsid w:val="0059497B"/>
    <w:rsid w:val="00597FAF"/>
    <w:rsid w:val="005A2DB8"/>
    <w:rsid w:val="005A641A"/>
    <w:rsid w:val="005A674E"/>
    <w:rsid w:val="005A7426"/>
    <w:rsid w:val="005A7CA5"/>
    <w:rsid w:val="005B1E59"/>
    <w:rsid w:val="005B2BBC"/>
    <w:rsid w:val="005B2D67"/>
    <w:rsid w:val="005B55B3"/>
    <w:rsid w:val="005B58DC"/>
    <w:rsid w:val="005B5E09"/>
    <w:rsid w:val="005C0756"/>
    <w:rsid w:val="005C7038"/>
    <w:rsid w:val="005C72CC"/>
    <w:rsid w:val="005C7821"/>
    <w:rsid w:val="005C7DF5"/>
    <w:rsid w:val="005D0A91"/>
    <w:rsid w:val="005D4BB0"/>
    <w:rsid w:val="005D526C"/>
    <w:rsid w:val="005D7016"/>
    <w:rsid w:val="005E7E1B"/>
    <w:rsid w:val="005F4A08"/>
    <w:rsid w:val="005F5B05"/>
    <w:rsid w:val="00603DEF"/>
    <w:rsid w:val="0060652A"/>
    <w:rsid w:val="006109F5"/>
    <w:rsid w:val="00612EA1"/>
    <w:rsid w:val="0061361E"/>
    <w:rsid w:val="00616710"/>
    <w:rsid w:val="00620978"/>
    <w:rsid w:val="00620CC5"/>
    <w:rsid w:val="00630BA3"/>
    <w:rsid w:val="00630D03"/>
    <w:rsid w:val="00631CF3"/>
    <w:rsid w:val="00634348"/>
    <w:rsid w:val="00637B58"/>
    <w:rsid w:val="0064118D"/>
    <w:rsid w:val="006426B9"/>
    <w:rsid w:val="00642EE1"/>
    <w:rsid w:val="00646568"/>
    <w:rsid w:val="00651ECF"/>
    <w:rsid w:val="00656116"/>
    <w:rsid w:val="0066188E"/>
    <w:rsid w:val="0066259F"/>
    <w:rsid w:val="00662F22"/>
    <w:rsid w:val="0066568F"/>
    <w:rsid w:val="00665985"/>
    <w:rsid w:val="0066610C"/>
    <w:rsid w:val="0066638C"/>
    <w:rsid w:val="006701C9"/>
    <w:rsid w:val="00670996"/>
    <w:rsid w:val="00673E7D"/>
    <w:rsid w:val="0067513C"/>
    <w:rsid w:val="00680F01"/>
    <w:rsid w:val="00681FD0"/>
    <w:rsid w:val="00684A2E"/>
    <w:rsid w:val="00691AF2"/>
    <w:rsid w:val="0069282B"/>
    <w:rsid w:val="006936B7"/>
    <w:rsid w:val="006A3F38"/>
    <w:rsid w:val="006B2DCA"/>
    <w:rsid w:val="006B6521"/>
    <w:rsid w:val="006C2FA0"/>
    <w:rsid w:val="006C4B3B"/>
    <w:rsid w:val="006C4BE2"/>
    <w:rsid w:val="006C746C"/>
    <w:rsid w:val="006D1DDA"/>
    <w:rsid w:val="006D5CC6"/>
    <w:rsid w:val="006D653B"/>
    <w:rsid w:val="006D6B4B"/>
    <w:rsid w:val="006E0F15"/>
    <w:rsid w:val="006E1039"/>
    <w:rsid w:val="006E13CC"/>
    <w:rsid w:val="006E2354"/>
    <w:rsid w:val="006E391D"/>
    <w:rsid w:val="006E5A54"/>
    <w:rsid w:val="006F3399"/>
    <w:rsid w:val="00702292"/>
    <w:rsid w:val="00702782"/>
    <w:rsid w:val="00703D42"/>
    <w:rsid w:val="007217F8"/>
    <w:rsid w:val="007257E5"/>
    <w:rsid w:val="00730BE6"/>
    <w:rsid w:val="007319E9"/>
    <w:rsid w:val="007335E8"/>
    <w:rsid w:val="00733AA4"/>
    <w:rsid w:val="007364F2"/>
    <w:rsid w:val="00744251"/>
    <w:rsid w:val="00745153"/>
    <w:rsid w:val="00746CFF"/>
    <w:rsid w:val="00757C36"/>
    <w:rsid w:val="00761CD9"/>
    <w:rsid w:val="00761EDE"/>
    <w:rsid w:val="007636B5"/>
    <w:rsid w:val="007640BC"/>
    <w:rsid w:val="00767DAF"/>
    <w:rsid w:val="00770B65"/>
    <w:rsid w:val="00776AEA"/>
    <w:rsid w:val="0078650E"/>
    <w:rsid w:val="00793828"/>
    <w:rsid w:val="007A4D3B"/>
    <w:rsid w:val="007A53EB"/>
    <w:rsid w:val="007A5909"/>
    <w:rsid w:val="007B6245"/>
    <w:rsid w:val="007C200B"/>
    <w:rsid w:val="007C223F"/>
    <w:rsid w:val="007C4BCD"/>
    <w:rsid w:val="007C5379"/>
    <w:rsid w:val="007D2B60"/>
    <w:rsid w:val="007D39FA"/>
    <w:rsid w:val="007D5472"/>
    <w:rsid w:val="007E02B5"/>
    <w:rsid w:val="007E3FBE"/>
    <w:rsid w:val="007E4159"/>
    <w:rsid w:val="007E5206"/>
    <w:rsid w:val="007F512D"/>
    <w:rsid w:val="00801308"/>
    <w:rsid w:val="0080447E"/>
    <w:rsid w:val="0080658D"/>
    <w:rsid w:val="0080782B"/>
    <w:rsid w:val="008114E5"/>
    <w:rsid w:val="0081152E"/>
    <w:rsid w:val="00811FF7"/>
    <w:rsid w:val="008128BE"/>
    <w:rsid w:val="00813C33"/>
    <w:rsid w:val="008159B7"/>
    <w:rsid w:val="0082288B"/>
    <w:rsid w:val="00822F62"/>
    <w:rsid w:val="0082601E"/>
    <w:rsid w:val="00827BEA"/>
    <w:rsid w:val="008309C4"/>
    <w:rsid w:val="00830DFC"/>
    <w:rsid w:val="00833105"/>
    <w:rsid w:val="0083348D"/>
    <w:rsid w:val="0083456F"/>
    <w:rsid w:val="00834D14"/>
    <w:rsid w:val="00837B84"/>
    <w:rsid w:val="0084385F"/>
    <w:rsid w:val="00844330"/>
    <w:rsid w:val="00853483"/>
    <w:rsid w:val="0086299B"/>
    <w:rsid w:val="0087042B"/>
    <w:rsid w:val="00871ADA"/>
    <w:rsid w:val="0087434F"/>
    <w:rsid w:val="0087604A"/>
    <w:rsid w:val="00881091"/>
    <w:rsid w:val="00882DCD"/>
    <w:rsid w:val="008831B2"/>
    <w:rsid w:val="0088341F"/>
    <w:rsid w:val="008837ED"/>
    <w:rsid w:val="008843E9"/>
    <w:rsid w:val="00884CFC"/>
    <w:rsid w:val="008854F0"/>
    <w:rsid w:val="0088605B"/>
    <w:rsid w:val="00887CEE"/>
    <w:rsid w:val="008914BE"/>
    <w:rsid w:val="00891E96"/>
    <w:rsid w:val="00891EA5"/>
    <w:rsid w:val="00894C5C"/>
    <w:rsid w:val="00894D02"/>
    <w:rsid w:val="008958F1"/>
    <w:rsid w:val="00897799"/>
    <w:rsid w:val="00897AEB"/>
    <w:rsid w:val="008A0191"/>
    <w:rsid w:val="008A0AAD"/>
    <w:rsid w:val="008A0DC2"/>
    <w:rsid w:val="008A260A"/>
    <w:rsid w:val="008A5202"/>
    <w:rsid w:val="008B36AF"/>
    <w:rsid w:val="008B6A96"/>
    <w:rsid w:val="008C1EAC"/>
    <w:rsid w:val="008C1EE5"/>
    <w:rsid w:val="008D10BF"/>
    <w:rsid w:val="008D2800"/>
    <w:rsid w:val="008D3897"/>
    <w:rsid w:val="008D6B3A"/>
    <w:rsid w:val="008E10C8"/>
    <w:rsid w:val="008E36BA"/>
    <w:rsid w:val="008E438F"/>
    <w:rsid w:val="008E6AE4"/>
    <w:rsid w:val="008F1AA2"/>
    <w:rsid w:val="008F38A1"/>
    <w:rsid w:val="008F3D32"/>
    <w:rsid w:val="008F4434"/>
    <w:rsid w:val="008F5898"/>
    <w:rsid w:val="008F69AD"/>
    <w:rsid w:val="009004FF"/>
    <w:rsid w:val="00902329"/>
    <w:rsid w:val="00904975"/>
    <w:rsid w:val="0090512F"/>
    <w:rsid w:val="00905CE8"/>
    <w:rsid w:val="00911078"/>
    <w:rsid w:val="0091190B"/>
    <w:rsid w:val="00914D3C"/>
    <w:rsid w:val="009225FD"/>
    <w:rsid w:val="0092439C"/>
    <w:rsid w:val="009249C3"/>
    <w:rsid w:val="009263C0"/>
    <w:rsid w:val="00927ACA"/>
    <w:rsid w:val="009379B8"/>
    <w:rsid w:val="0094039A"/>
    <w:rsid w:val="009415C0"/>
    <w:rsid w:val="00941617"/>
    <w:rsid w:val="0094418C"/>
    <w:rsid w:val="00944EA3"/>
    <w:rsid w:val="00947F12"/>
    <w:rsid w:val="009511BB"/>
    <w:rsid w:val="00951EBB"/>
    <w:rsid w:val="00953E88"/>
    <w:rsid w:val="00957488"/>
    <w:rsid w:val="00957AA8"/>
    <w:rsid w:val="00970284"/>
    <w:rsid w:val="00970676"/>
    <w:rsid w:val="0097115D"/>
    <w:rsid w:val="009715BE"/>
    <w:rsid w:val="009722B5"/>
    <w:rsid w:val="00974DCC"/>
    <w:rsid w:val="00975822"/>
    <w:rsid w:val="0097736E"/>
    <w:rsid w:val="00980ACB"/>
    <w:rsid w:val="00983065"/>
    <w:rsid w:val="00984219"/>
    <w:rsid w:val="009870EE"/>
    <w:rsid w:val="00990F3E"/>
    <w:rsid w:val="009975E5"/>
    <w:rsid w:val="009A4F67"/>
    <w:rsid w:val="009A53E6"/>
    <w:rsid w:val="009A779E"/>
    <w:rsid w:val="009A7EBC"/>
    <w:rsid w:val="009B5E50"/>
    <w:rsid w:val="009C3B0E"/>
    <w:rsid w:val="009C7F04"/>
    <w:rsid w:val="009D4A4A"/>
    <w:rsid w:val="009E0758"/>
    <w:rsid w:val="009E0764"/>
    <w:rsid w:val="009E2F34"/>
    <w:rsid w:val="009E477C"/>
    <w:rsid w:val="009F3AB5"/>
    <w:rsid w:val="009F5A81"/>
    <w:rsid w:val="00A01C5D"/>
    <w:rsid w:val="00A040F5"/>
    <w:rsid w:val="00A05517"/>
    <w:rsid w:val="00A059BC"/>
    <w:rsid w:val="00A069B5"/>
    <w:rsid w:val="00A14110"/>
    <w:rsid w:val="00A15DAE"/>
    <w:rsid w:val="00A20E6E"/>
    <w:rsid w:val="00A26C87"/>
    <w:rsid w:val="00A31791"/>
    <w:rsid w:val="00A3736B"/>
    <w:rsid w:val="00A37374"/>
    <w:rsid w:val="00A40C50"/>
    <w:rsid w:val="00A457C5"/>
    <w:rsid w:val="00A46A66"/>
    <w:rsid w:val="00A50DE7"/>
    <w:rsid w:val="00A52599"/>
    <w:rsid w:val="00A53718"/>
    <w:rsid w:val="00A54873"/>
    <w:rsid w:val="00A86795"/>
    <w:rsid w:val="00A87E1C"/>
    <w:rsid w:val="00A978B5"/>
    <w:rsid w:val="00AA0DB8"/>
    <w:rsid w:val="00AB0BEC"/>
    <w:rsid w:val="00AB7AAE"/>
    <w:rsid w:val="00AC6933"/>
    <w:rsid w:val="00AC7660"/>
    <w:rsid w:val="00AD51E2"/>
    <w:rsid w:val="00AD7C85"/>
    <w:rsid w:val="00AF11EE"/>
    <w:rsid w:val="00AF59F2"/>
    <w:rsid w:val="00AF7390"/>
    <w:rsid w:val="00AF792B"/>
    <w:rsid w:val="00B0307A"/>
    <w:rsid w:val="00B058CE"/>
    <w:rsid w:val="00B15600"/>
    <w:rsid w:val="00B27968"/>
    <w:rsid w:val="00B3149C"/>
    <w:rsid w:val="00B33A3A"/>
    <w:rsid w:val="00B36665"/>
    <w:rsid w:val="00B41C62"/>
    <w:rsid w:val="00B42D31"/>
    <w:rsid w:val="00B43654"/>
    <w:rsid w:val="00B469BA"/>
    <w:rsid w:val="00B531F8"/>
    <w:rsid w:val="00B53720"/>
    <w:rsid w:val="00B55176"/>
    <w:rsid w:val="00B55A9D"/>
    <w:rsid w:val="00B56778"/>
    <w:rsid w:val="00B57442"/>
    <w:rsid w:val="00B623F0"/>
    <w:rsid w:val="00B62F21"/>
    <w:rsid w:val="00B6785C"/>
    <w:rsid w:val="00B71D60"/>
    <w:rsid w:val="00B74AE1"/>
    <w:rsid w:val="00B76A3E"/>
    <w:rsid w:val="00B77519"/>
    <w:rsid w:val="00B83F1E"/>
    <w:rsid w:val="00B84420"/>
    <w:rsid w:val="00B86C28"/>
    <w:rsid w:val="00B8743E"/>
    <w:rsid w:val="00B87FE2"/>
    <w:rsid w:val="00B92710"/>
    <w:rsid w:val="00B961A9"/>
    <w:rsid w:val="00B961B5"/>
    <w:rsid w:val="00BA20EA"/>
    <w:rsid w:val="00BA684E"/>
    <w:rsid w:val="00BA72FD"/>
    <w:rsid w:val="00BB099C"/>
    <w:rsid w:val="00BB1A95"/>
    <w:rsid w:val="00BB3112"/>
    <w:rsid w:val="00BB44CB"/>
    <w:rsid w:val="00BB493A"/>
    <w:rsid w:val="00BB4B7E"/>
    <w:rsid w:val="00BC6E46"/>
    <w:rsid w:val="00BD0593"/>
    <w:rsid w:val="00BD20C9"/>
    <w:rsid w:val="00BD2854"/>
    <w:rsid w:val="00BD5954"/>
    <w:rsid w:val="00BF006B"/>
    <w:rsid w:val="00BF0932"/>
    <w:rsid w:val="00BF0F17"/>
    <w:rsid w:val="00BF407C"/>
    <w:rsid w:val="00C0050C"/>
    <w:rsid w:val="00C10128"/>
    <w:rsid w:val="00C1105C"/>
    <w:rsid w:val="00C132D9"/>
    <w:rsid w:val="00C13867"/>
    <w:rsid w:val="00C14534"/>
    <w:rsid w:val="00C2212A"/>
    <w:rsid w:val="00C23910"/>
    <w:rsid w:val="00C244FC"/>
    <w:rsid w:val="00C37BAF"/>
    <w:rsid w:val="00C416B6"/>
    <w:rsid w:val="00C41B6D"/>
    <w:rsid w:val="00C428B1"/>
    <w:rsid w:val="00C452CC"/>
    <w:rsid w:val="00C46730"/>
    <w:rsid w:val="00C5340B"/>
    <w:rsid w:val="00C55288"/>
    <w:rsid w:val="00C565EC"/>
    <w:rsid w:val="00C61729"/>
    <w:rsid w:val="00C636AB"/>
    <w:rsid w:val="00C6632C"/>
    <w:rsid w:val="00C66DD5"/>
    <w:rsid w:val="00C70041"/>
    <w:rsid w:val="00C71751"/>
    <w:rsid w:val="00C72914"/>
    <w:rsid w:val="00C74C7F"/>
    <w:rsid w:val="00C74CB0"/>
    <w:rsid w:val="00C81480"/>
    <w:rsid w:val="00C9076D"/>
    <w:rsid w:val="00C927D7"/>
    <w:rsid w:val="00C94514"/>
    <w:rsid w:val="00C96CD5"/>
    <w:rsid w:val="00CA1138"/>
    <w:rsid w:val="00CA1EDE"/>
    <w:rsid w:val="00CA4CA0"/>
    <w:rsid w:val="00CA7184"/>
    <w:rsid w:val="00CA7869"/>
    <w:rsid w:val="00CB0564"/>
    <w:rsid w:val="00CB6879"/>
    <w:rsid w:val="00CB7067"/>
    <w:rsid w:val="00CC4B6C"/>
    <w:rsid w:val="00CC5B4B"/>
    <w:rsid w:val="00CD27C2"/>
    <w:rsid w:val="00CD3830"/>
    <w:rsid w:val="00CD51D7"/>
    <w:rsid w:val="00CD542D"/>
    <w:rsid w:val="00CD60D5"/>
    <w:rsid w:val="00CE3BB4"/>
    <w:rsid w:val="00CE5C56"/>
    <w:rsid w:val="00CF57F7"/>
    <w:rsid w:val="00D03EAD"/>
    <w:rsid w:val="00D045EE"/>
    <w:rsid w:val="00D0593B"/>
    <w:rsid w:val="00D11B48"/>
    <w:rsid w:val="00D12099"/>
    <w:rsid w:val="00D132EB"/>
    <w:rsid w:val="00D14530"/>
    <w:rsid w:val="00D15376"/>
    <w:rsid w:val="00D16442"/>
    <w:rsid w:val="00D20433"/>
    <w:rsid w:val="00D20F9C"/>
    <w:rsid w:val="00D22747"/>
    <w:rsid w:val="00D25EDC"/>
    <w:rsid w:val="00D2762B"/>
    <w:rsid w:val="00D30754"/>
    <w:rsid w:val="00D311D0"/>
    <w:rsid w:val="00D3353A"/>
    <w:rsid w:val="00D35F33"/>
    <w:rsid w:val="00D456A6"/>
    <w:rsid w:val="00D46AE6"/>
    <w:rsid w:val="00D63F0D"/>
    <w:rsid w:val="00D65789"/>
    <w:rsid w:val="00D72133"/>
    <w:rsid w:val="00D73CC9"/>
    <w:rsid w:val="00D75417"/>
    <w:rsid w:val="00D77265"/>
    <w:rsid w:val="00D86251"/>
    <w:rsid w:val="00D91F42"/>
    <w:rsid w:val="00D92D93"/>
    <w:rsid w:val="00D93D6B"/>
    <w:rsid w:val="00D96219"/>
    <w:rsid w:val="00D96C8B"/>
    <w:rsid w:val="00DA1656"/>
    <w:rsid w:val="00DB1DBD"/>
    <w:rsid w:val="00DB29AE"/>
    <w:rsid w:val="00DB4C76"/>
    <w:rsid w:val="00DB5234"/>
    <w:rsid w:val="00DB7543"/>
    <w:rsid w:val="00DC00CE"/>
    <w:rsid w:val="00DC03CC"/>
    <w:rsid w:val="00DC3788"/>
    <w:rsid w:val="00DD05DD"/>
    <w:rsid w:val="00DD257C"/>
    <w:rsid w:val="00DD4FED"/>
    <w:rsid w:val="00DE1C24"/>
    <w:rsid w:val="00DE2F2C"/>
    <w:rsid w:val="00DE593E"/>
    <w:rsid w:val="00DF0D09"/>
    <w:rsid w:val="00DF12C8"/>
    <w:rsid w:val="00DF2964"/>
    <w:rsid w:val="00DF2BA5"/>
    <w:rsid w:val="00DF3D92"/>
    <w:rsid w:val="00E024FD"/>
    <w:rsid w:val="00E02575"/>
    <w:rsid w:val="00E0688C"/>
    <w:rsid w:val="00E1639C"/>
    <w:rsid w:val="00E16E29"/>
    <w:rsid w:val="00E17D3F"/>
    <w:rsid w:val="00E2265A"/>
    <w:rsid w:val="00E235E4"/>
    <w:rsid w:val="00E33A8F"/>
    <w:rsid w:val="00E36D15"/>
    <w:rsid w:val="00E36F16"/>
    <w:rsid w:val="00E37D5E"/>
    <w:rsid w:val="00E45AEE"/>
    <w:rsid w:val="00E507D2"/>
    <w:rsid w:val="00E50E85"/>
    <w:rsid w:val="00E517EE"/>
    <w:rsid w:val="00E5786B"/>
    <w:rsid w:val="00E61AFD"/>
    <w:rsid w:val="00E64E81"/>
    <w:rsid w:val="00E67C38"/>
    <w:rsid w:val="00E70606"/>
    <w:rsid w:val="00E7345E"/>
    <w:rsid w:val="00E75DBA"/>
    <w:rsid w:val="00E8133E"/>
    <w:rsid w:val="00E9050F"/>
    <w:rsid w:val="00E92EF7"/>
    <w:rsid w:val="00E97DD2"/>
    <w:rsid w:val="00EA0B66"/>
    <w:rsid w:val="00EA1018"/>
    <w:rsid w:val="00EA30E9"/>
    <w:rsid w:val="00EA6B99"/>
    <w:rsid w:val="00EA7E77"/>
    <w:rsid w:val="00EB0014"/>
    <w:rsid w:val="00EB0431"/>
    <w:rsid w:val="00EB19E6"/>
    <w:rsid w:val="00EB3BC4"/>
    <w:rsid w:val="00EB43A0"/>
    <w:rsid w:val="00EB5EEA"/>
    <w:rsid w:val="00EB61FC"/>
    <w:rsid w:val="00EC3507"/>
    <w:rsid w:val="00EC613A"/>
    <w:rsid w:val="00EC7778"/>
    <w:rsid w:val="00EC7DEF"/>
    <w:rsid w:val="00ED3D26"/>
    <w:rsid w:val="00ED4E99"/>
    <w:rsid w:val="00ED67D4"/>
    <w:rsid w:val="00EE58CC"/>
    <w:rsid w:val="00EF10A2"/>
    <w:rsid w:val="00EF2AEA"/>
    <w:rsid w:val="00EF3E20"/>
    <w:rsid w:val="00EF7A60"/>
    <w:rsid w:val="00F049B7"/>
    <w:rsid w:val="00F05C0E"/>
    <w:rsid w:val="00F06CD3"/>
    <w:rsid w:val="00F06D19"/>
    <w:rsid w:val="00F06F4C"/>
    <w:rsid w:val="00F16B93"/>
    <w:rsid w:val="00F304C9"/>
    <w:rsid w:val="00F30B8C"/>
    <w:rsid w:val="00F31979"/>
    <w:rsid w:val="00F324F4"/>
    <w:rsid w:val="00F3583F"/>
    <w:rsid w:val="00F3750F"/>
    <w:rsid w:val="00F37FB8"/>
    <w:rsid w:val="00F46662"/>
    <w:rsid w:val="00F52C91"/>
    <w:rsid w:val="00F53746"/>
    <w:rsid w:val="00F54EE7"/>
    <w:rsid w:val="00F626D4"/>
    <w:rsid w:val="00F6534F"/>
    <w:rsid w:val="00F67BE8"/>
    <w:rsid w:val="00F73732"/>
    <w:rsid w:val="00F74901"/>
    <w:rsid w:val="00F75F5D"/>
    <w:rsid w:val="00F80E37"/>
    <w:rsid w:val="00F8244C"/>
    <w:rsid w:val="00F93686"/>
    <w:rsid w:val="00F93F72"/>
    <w:rsid w:val="00F94D0B"/>
    <w:rsid w:val="00F96D1F"/>
    <w:rsid w:val="00F97B11"/>
    <w:rsid w:val="00FA1017"/>
    <w:rsid w:val="00FA65D3"/>
    <w:rsid w:val="00FB5AF6"/>
    <w:rsid w:val="00FC6F5E"/>
    <w:rsid w:val="00FC725A"/>
    <w:rsid w:val="00FD36BA"/>
    <w:rsid w:val="00FD5CB2"/>
    <w:rsid w:val="00FD67DC"/>
    <w:rsid w:val="00FD67F4"/>
    <w:rsid w:val="00FE053D"/>
    <w:rsid w:val="00FE3100"/>
    <w:rsid w:val="00FE361A"/>
    <w:rsid w:val="00FE39DF"/>
    <w:rsid w:val="00FE424D"/>
    <w:rsid w:val="00FE6949"/>
    <w:rsid w:val="00FF1BDF"/>
    <w:rsid w:val="00FF26D6"/>
    <w:rsid w:val="00FF29C8"/>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link w:val="Ttulo2Car"/>
    <w:pPr>
      <w:keepNext/>
      <w:keepLines/>
      <w:spacing w:before="200"/>
      <w:outlineLvl w:val="1"/>
    </w:pPr>
    <w:rPr>
      <w:color w:val="666666"/>
      <w:sz w:val="28"/>
      <w:szCs w:val="28"/>
    </w:rPr>
  </w:style>
  <w:style w:type="paragraph" w:styleId="Ttulo3">
    <w:name w:val="heading 3"/>
    <w:basedOn w:val="Normal"/>
    <w:next w:val="Normal"/>
    <w:link w:val="Ttulo3Car"/>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7C5"/>
    <w:rPr>
      <w:b/>
      <w:color w:val="434343"/>
      <w:sz w:val="32"/>
      <w:szCs w:val="32"/>
    </w:rPr>
  </w:style>
  <w:style w:type="character" w:customStyle="1" w:styleId="Ttulo2Car">
    <w:name w:val="Título 2 Car"/>
    <w:basedOn w:val="Fuentedeprrafopredeter"/>
    <w:link w:val="Ttulo2"/>
    <w:rsid w:val="0069282B"/>
    <w:rPr>
      <w:color w:val="666666"/>
      <w:sz w:val="28"/>
      <w:szCs w:val="28"/>
    </w:rPr>
  </w:style>
  <w:style w:type="character" w:customStyle="1" w:styleId="Ttulo3Car">
    <w:name w:val="Título 3 Car"/>
    <w:basedOn w:val="Fuentedeprrafopredeter"/>
    <w:link w:val="Ttulo3"/>
    <w:rsid w:val="0069282B"/>
    <w:rPr>
      <w:rFonts w:ascii="Trebuchet MS" w:eastAsia="Trebuchet MS" w:hAnsi="Trebuchet MS" w:cs="Trebuchet MS"/>
      <w:b/>
      <w:color w:val="666666"/>
      <w:sz w:val="24"/>
      <w:szCs w:val="24"/>
    </w:rPr>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pPr>
      <w:keepNext/>
      <w:keepLines/>
    </w:pPr>
    <w:rPr>
      <w:rFonts w:ascii="Trebuchet MS" w:eastAsia="Trebuchet MS" w:hAnsi="Trebuchet MS" w:cs="Trebuchet MS"/>
      <w:sz w:val="42"/>
      <w:szCs w:val="42"/>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unhideWhenUsed/>
    <w:rsid w:val="0084385F"/>
    <w:rPr>
      <w:sz w:val="16"/>
      <w:szCs w:val="16"/>
    </w:rPr>
  </w:style>
  <w:style w:type="paragraph" w:styleId="Textocomentario">
    <w:name w:val="annotation text"/>
    <w:basedOn w:val="Normal"/>
    <w:link w:val="TextocomentarioCar"/>
    <w:uiPriority w:val="99"/>
    <w:unhideWhenUsed/>
    <w:rsid w:val="0084385F"/>
    <w:rPr>
      <w:sz w:val="20"/>
      <w:szCs w:val="20"/>
    </w:rPr>
  </w:style>
  <w:style w:type="character" w:customStyle="1" w:styleId="TextocomentarioCar">
    <w:name w:val="Texto comentario Car"/>
    <w:basedOn w:val="Fuentedeprrafopredeter"/>
    <w:link w:val="Textocomentario"/>
    <w:uiPriority w:val="99"/>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unhideWhenUsed/>
    <w:rsid w:val="00FE3100"/>
    <w:rPr>
      <w:sz w:val="20"/>
      <w:szCs w:val="20"/>
    </w:rPr>
  </w:style>
  <w:style w:type="character" w:customStyle="1" w:styleId="TextonotaalfinalCar">
    <w:name w:val="Texto nota al final Car"/>
    <w:basedOn w:val="Fuentedeprrafopredeter"/>
    <w:link w:val="Textonotaalfinal"/>
    <w:uiPriority w:val="99"/>
    <w:rsid w:val="00FE3100"/>
    <w:rPr>
      <w:sz w:val="20"/>
      <w:szCs w:val="20"/>
    </w:rPr>
  </w:style>
  <w:style w:type="character" w:styleId="Refdenotaalfinal">
    <w:name w:val="endnote reference"/>
    <w:basedOn w:val="Fuentedeprrafopredeter"/>
    <w:uiPriority w:val="99"/>
    <w:unhideWhenUsed/>
    <w:rsid w:val="00FE3100"/>
    <w:rPr>
      <w:vertAlign w:val="superscript"/>
    </w:rPr>
  </w:style>
  <w:style w:type="character" w:customStyle="1" w:styleId="Mencinsinresolver1">
    <w:name w:val="Mención sin resolver1"/>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 w:type="character" w:styleId="Mencinsinresolver">
    <w:name w:val="Unresolved Mention"/>
    <w:basedOn w:val="Fuentedeprrafopredeter"/>
    <w:uiPriority w:val="99"/>
    <w:semiHidden/>
    <w:unhideWhenUsed/>
    <w:rsid w:val="00111F52"/>
    <w:rPr>
      <w:color w:val="808080"/>
      <w:shd w:val="clear" w:color="auto" w:fill="E6E6E6"/>
    </w:rPr>
  </w:style>
  <w:style w:type="paragraph" w:customStyle="1" w:styleId="AgustinTexto">
    <w:name w:val="AgustinTexto"/>
    <w:basedOn w:val="Normal"/>
    <w:link w:val="AgustinTextoCar"/>
    <w:qFormat/>
    <w:rsid w:val="008F38A1"/>
    <w:rPr>
      <w:rFonts w:ascii="Arial" w:hAnsi="Arial" w:cs="Arial"/>
      <w:sz w:val="24"/>
      <w:szCs w:val="24"/>
    </w:rPr>
  </w:style>
  <w:style w:type="character" w:customStyle="1" w:styleId="AgustinTextoCar">
    <w:name w:val="AgustinTexto Car"/>
    <w:basedOn w:val="Fuentedeprrafopredeter"/>
    <w:link w:val="AgustinTexto"/>
    <w:rsid w:val="008F38A1"/>
    <w:rPr>
      <w:rFonts w:ascii="Arial" w:hAnsi="Arial" w:cs="Arial"/>
      <w:sz w:val="24"/>
      <w:szCs w:val="24"/>
    </w:rPr>
  </w:style>
  <w:style w:type="paragraph" w:customStyle="1" w:styleId="TituloAgustin">
    <w:name w:val="TituloAgustin"/>
    <w:basedOn w:val="Ttulo2"/>
    <w:link w:val="TituloAgustinCar"/>
    <w:qFormat/>
    <w:rsid w:val="008F38A1"/>
    <w:rPr>
      <w:b/>
      <w:sz w:val="32"/>
      <w:szCs w:val="32"/>
    </w:rPr>
  </w:style>
  <w:style w:type="character" w:customStyle="1" w:styleId="TituloAgustinCar">
    <w:name w:val="TituloAgustin Car"/>
    <w:basedOn w:val="Ttulo2Car"/>
    <w:link w:val="TituloAgustin"/>
    <w:rsid w:val="008F38A1"/>
    <w:rPr>
      <w:b/>
      <w:color w:val="666666"/>
      <w:sz w:val="32"/>
      <w:szCs w:val="32"/>
    </w:rPr>
  </w:style>
  <w:style w:type="paragraph" w:customStyle="1" w:styleId="AgustinTitulos">
    <w:name w:val="AgustinTitulos"/>
    <w:basedOn w:val="Ttulo2"/>
    <w:link w:val="AgustinTitulosCar"/>
    <w:qFormat/>
    <w:rsid w:val="00EB0431"/>
    <w:rPr>
      <w:b/>
      <w:sz w:val="32"/>
      <w:szCs w:val="32"/>
    </w:rPr>
  </w:style>
  <w:style w:type="character" w:customStyle="1" w:styleId="AgustinTitulosCar">
    <w:name w:val="AgustinTitulos Car"/>
    <w:basedOn w:val="Ttulo2Car"/>
    <w:link w:val="AgustinTitulos"/>
    <w:rsid w:val="00EB0431"/>
    <w:rPr>
      <w:b/>
      <w:color w:val="666666"/>
      <w:sz w:val="32"/>
      <w:szCs w:val="32"/>
    </w:rPr>
  </w:style>
  <w:style w:type="paragraph" w:styleId="Sinespaciado">
    <w:name w:val="No Spacing"/>
    <w:uiPriority w:val="1"/>
    <w:qFormat/>
    <w:rsid w:val="009511BB"/>
  </w:style>
  <w:style w:type="paragraph" w:customStyle="1" w:styleId="texto">
    <w:name w:val="texto"/>
    <w:basedOn w:val="Normal"/>
    <w:link w:val="textoCar"/>
    <w:qFormat/>
    <w:rsid w:val="00B74AE1"/>
    <w:rPr>
      <w:rFonts w:ascii="Arial" w:hAnsi="Arial" w:cs="Arial"/>
      <w:color w:val="222222"/>
      <w:sz w:val="24"/>
      <w:szCs w:val="24"/>
      <w:shd w:val="clear" w:color="auto" w:fill="FFFFFF"/>
    </w:rPr>
  </w:style>
  <w:style w:type="character" w:customStyle="1" w:styleId="textoCar">
    <w:name w:val="texto Car"/>
    <w:basedOn w:val="Fuentedeprrafopredeter"/>
    <w:link w:val="texto"/>
    <w:rsid w:val="00B74AE1"/>
    <w:rPr>
      <w:rFonts w:ascii="Arial" w:hAnsi="Arial" w:cs="Arial"/>
      <w:color w:val="222222"/>
      <w:sz w:val="24"/>
      <w:szCs w:val="24"/>
    </w:rPr>
  </w:style>
  <w:style w:type="paragraph" w:styleId="HTMLconformatoprevio">
    <w:name w:val="HTML Preformatted"/>
    <w:basedOn w:val="Normal"/>
    <w:link w:val="HTMLconformatoprevioCar"/>
    <w:uiPriority w:val="99"/>
    <w:unhideWhenUsed/>
    <w:rsid w:val="00897A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rPr>
  </w:style>
  <w:style w:type="character" w:customStyle="1" w:styleId="HTMLconformatoprevioCar">
    <w:name w:val="HTML con formato previo Car"/>
    <w:basedOn w:val="Fuentedeprrafopredeter"/>
    <w:link w:val="HTMLconformatoprevio"/>
    <w:uiPriority w:val="99"/>
    <w:rsid w:val="00897AEB"/>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362">
      <w:bodyDiv w:val="1"/>
      <w:marLeft w:val="0"/>
      <w:marRight w:val="0"/>
      <w:marTop w:val="0"/>
      <w:marBottom w:val="0"/>
      <w:divBdr>
        <w:top w:val="none" w:sz="0" w:space="0" w:color="auto"/>
        <w:left w:val="none" w:sz="0" w:space="0" w:color="auto"/>
        <w:bottom w:val="none" w:sz="0" w:space="0" w:color="auto"/>
        <w:right w:val="none" w:sz="0" w:space="0" w:color="auto"/>
      </w:divBdr>
    </w:div>
    <w:div w:id="23098094">
      <w:bodyDiv w:val="1"/>
      <w:marLeft w:val="0"/>
      <w:marRight w:val="0"/>
      <w:marTop w:val="0"/>
      <w:marBottom w:val="0"/>
      <w:divBdr>
        <w:top w:val="none" w:sz="0" w:space="0" w:color="auto"/>
        <w:left w:val="none" w:sz="0" w:space="0" w:color="auto"/>
        <w:bottom w:val="none" w:sz="0" w:space="0" w:color="auto"/>
        <w:right w:val="none" w:sz="0" w:space="0" w:color="auto"/>
      </w:divBdr>
    </w:div>
    <w:div w:id="28461177">
      <w:bodyDiv w:val="1"/>
      <w:marLeft w:val="0"/>
      <w:marRight w:val="0"/>
      <w:marTop w:val="0"/>
      <w:marBottom w:val="0"/>
      <w:divBdr>
        <w:top w:val="none" w:sz="0" w:space="0" w:color="auto"/>
        <w:left w:val="none" w:sz="0" w:space="0" w:color="auto"/>
        <w:bottom w:val="none" w:sz="0" w:space="0" w:color="auto"/>
        <w:right w:val="none" w:sz="0" w:space="0" w:color="auto"/>
      </w:divBdr>
    </w:div>
    <w:div w:id="29765589">
      <w:bodyDiv w:val="1"/>
      <w:marLeft w:val="0"/>
      <w:marRight w:val="0"/>
      <w:marTop w:val="0"/>
      <w:marBottom w:val="0"/>
      <w:divBdr>
        <w:top w:val="none" w:sz="0" w:space="0" w:color="auto"/>
        <w:left w:val="none" w:sz="0" w:space="0" w:color="auto"/>
        <w:bottom w:val="none" w:sz="0" w:space="0" w:color="auto"/>
        <w:right w:val="none" w:sz="0" w:space="0" w:color="auto"/>
      </w:divBdr>
    </w:div>
    <w:div w:id="45446874">
      <w:bodyDiv w:val="1"/>
      <w:marLeft w:val="0"/>
      <w:marRight w:val="0"/>
      <w:marTop w:val="0"/>
      <w:marBottom w:val="0"/>
      <w:divBdr>
        <w:top w:val="none" w:sz="0" w:space="0" w:color="auto"/>
        <w:left w:val="none" w:sz="0" w:space="0" w:color="auto"/>
        <w:bottom w:val="none" w:sz="0" w:space="0" w:color="auto"/>
        <w:right w:val="none" w:sz="0" w:space="0" w:color="auto"/>
      </w:divBdr>
    </w:div>
    <w:div w:id="62803471">
      <w:bodyDiv w:val="1"/>
      <w:marLeft w:val="0"/>
      <w:marRight w:val="0"/>
      <w:marTop w:val="0"/>
      <w:marBottom w:val="0"/>
      <w:divBdr>
        <w:top w:val="none" w:sz="0" w:space="0" w:color="auto"/>
        <w:left w:val="none" w:sz="0" w:space="0" w:color="auto"/>
        <w:bottom w:val="none" w:sz="0" w:space="0" w:color="auto"/>
        <w:right w:val="none" w:sz="0" w:space="0" w:color="auto"/>
      </w:divBdr>
    </w:div>
    <w:div w:id="91515429">
      <w:bodyDiv w:val="1"/>
      <w:marLeft w:val="0"/>
      <w:marRight w:val="0"/>
      <w:marTop w:val="0"/>
      <w:marBottom w:val="0"/>
      <w:divBdr>
        <w:top w:val="none" w:sz="0" w:space="0" w:color="auto"/>
        <w:left w:val="none" w:sz="0" w:space="0" w:color="auto"/>
        <w:bottom w:val="none" w:sz="0" w:space="0" w:color="auto"/>
        <w:right w:val="none" w:sz="0" w:space="0" w:color="auto"/>
      </w:divBdr>
    </w:div>
    <w:div w:id="94400299">
      <w:bodyDiv w:val="1"/>
      <w:marLeft w:val="0"/>
      <w:marRight w:val="0"/>
      <w:marTop w:val="0"/>
      <w:marBottom w:val="0"/>
      <w:divBdr>
        <w:top w:val="none" w:sz="0" w:space="0" w:color="auto"/>
        <w:left w:val="none" w:sz="0" w:space="0" w:color="auto"/>
        <w:bottom w:val="none" w:sz="0" w:space="0" w:color="auto"/>
        <w:right w:val="none" w:sz="0" w:space="0" w:color="auto"/>
      </w:divBdr>
    </w:div>
    <w:div w:id="94786874">
      <w:bodyDiv w:val="1"/>
      <w:marLeft w:val="0"/>
      <w:marRight w:val="0"/>
      <w:marTop w:val="0"/>
      <w:marBottom w:val="0"/>
      <w:divBdr>
        <w:top w:val="none" w:sz="0" w:space="0" w:color="auto"/>
        <w:left w:val="none" w:sz="0" w:space="0" w:color="auto"/>
        <w:bottom w:val="none" w:sz="0" w:space="0" w:color="auto"/>
        <w:right w:val="none" w:sz="0" w:space="0" w:color="auto"/>
      </w:divBdr>
    </w:div>
    <w:div w:id="109052077">
      <w:bodyDiv w:val="1"/>
      <w:marLeft w:val="0"/>
      <w:marRight w:val="0"/>
      <w:marTop w:val="0"/>
      <w:marBottom w:val="0"/>
      <w:divBdr>
        <w:top w:val="none" w:sz="0" w:space="0" w:color="auto"/>
        <w:left w:val="none" w:sz="0" w:space="0" w:color="auto"/>
        <w:bottom w:val="none" w:sz="0" w:space="0" w:color="auto"/>
        <w:right w:val="none" w:sz="0" w:space="0" w:color="auto"/>
      </w:divBdr>
    </w:div>
    <w:div w:id="111482346">
      <w:bodyDiv w:val="1"/>
      <w:marLeft w:val="0"/>
      <w:marRight w:val="0"/>
      <w:marTop w:val="0"/>
      <w:marBottom w:val="0"/>
      <w:divBdr>
        <w:top w:val="none" w:sz="0" w:space="0" w:color="auto"/>
        <w:left w:val="none" w:sz="0" w:space="0" w:color="auto"/>
        <w:bottom w:val="none" w:sz="0" w:space="0" w:color="auto"/>
        <w:right w:val="none" w:sz="0" w:space="0" w:color="auto"/>
      </w:divBdr>
    </w:div>
    <w:div w:id="121002558">
      <w:bodyDiv w:val="1"/>
      <w:marLeft w:val="0"/>
      <w:marRight w:val="0"/>
      <w:marTop w:val="0"/>
      <w:marBottom w:val="0"/>
      <w:divBdr>
        <w:top w:val="none" w:sz="0" w:space="0" w:color="auto"/>
        <w:left w:val="none" w:sz="0" w:space="0" w:color="auto"/>
        <w:bottom w:val="none" w:sz="0" w:space="0" w:color="auto"/>
        <w:right w:val="none" w:sz="0" w:space="0" w:color="auto"/>
      </w:divBdr>
    </w:div>
    <w:div w:id="123164463">
      <w:bodyDiv w:val="1"/>
      <w:marLeft w:val="0"/>
      <w:marRight w:val="0"/>
      <w:marTop w:val="0"/>
      <w:marBottom w:val="0"/>
      <w:divBdr>
        <w:top w:val="none" w:sz="0" w:space="0" w:color="auto"/>
        <w:left w:val="none" w:sz="0" w:space="0" w:color="auto"/>
        <w:bottom w:val="none" w:sz="0" w:space="0" w:color="auto"/>
        <w:right w:val="none" w:sz="0" w:space="0" w:color="auto"/>
      </w:divBdr>
    </w:div>
    <w:div w:id="143863253">
      <w:bodyDiv w:val="1"/>
      <w:marLeft w:val="0"/>
      <w:marRight w:val="0"/>
      <w:marTop w:val="0"/>
      <w:marBottom w:val="0"/>
      <w:divBdr>
        <w:top w:val="none" w:sz="0" w:space="0" w:color="auto"/>
        <w:left w:val="none" w:sz="0" w:space="0" w:color="auto"/>
        <w:bottom w:val="none" w:sz="0" w:space="0" w:color="auto"/>
        <w:right w:val="none" w:sz="0" w:space="0" w:color="auto"/>
      </w:divBdr>
    </w:div>
    <w:div w:id="145319383">
      <w:bodyDiv w:val="1"/>
      <w:marLeft w:val="0"/>
      <w:marRight w:val="0"/>
      <w:marTop w:val="0"/>
      <w:marBottom w:val="0"/>
      <w:divBdr>
        <w:top w:val="none" w:sz="0" w:space="0" w:color="auto"/>
        <w:left w:val="none" w:sz="0" w:space="0" w:color="auto"/>
        <w:bottom w:val="none" w:sz="0" w:space="0" w:color="auto"/>
        <w:right w:val="none" w:sz="0" w:space="0" w:color="auto"/>
      </w:divBdr>
    </w:div>
    <w:div w:id="152720121">
      <w:bodyDiv w:val="1"/>
      <w:marLeft w:val="0"/>
      <w:marRight w:val="0"/>
      <w:marTop w:val="0"/>
      <w:marBottom w:val="0"/>
      <w:divBdr>
        <w:top w:val="none" w:sz="0" w:space="0" w:color="auto"/>
        <w:left w:val="none" w:sz="0" w:space="0" w:color="auto"/>
        <w:bottom w:val="none" w:sz="0" w:space="0" w:color="auto"/>
        <w:right w:val="none" w:sz="0" w:space="0" w:color="auto"/>
      </w:divBdr>
    </w:div>
    <w:div w:id="154494273">
      <w:bodyDiv w:val="1"/>
      <w:marLeft w:val="0"/>
      <w:marRight w:val="0"/>
      <w:marTop w:val="0"/>
      <w:marBottom w:val="0"/>
      <w:divBdr>
        <w:top w:val="none" w:sz="0" w:space="0" w:color="auto"/>
        <w:left w:val="none" w:sz="0" w:space="0" w:color="auto"/>
        <w:bottom w:val="none" w:sz="0" w:space="0" w:color="auto"/>
        <w:right w:val="none" w:sz="0" w:space="0" w:color="auto"/>
      </w:divBdr>
    </w:div>
    <w:div w:id="173811725">
      <w:bodyDiv w:val="1"/>
      <w:marLeft w:val="0"/>
      <w:marRight w:val="0"/>
      <w:marTop w:val="0"/>
      <w:marBottom w:val="0"/>
      <w:divBdr>
        <w:top w:val="none" w:sz="0" w:space="0" w:color="auto"/>
        <w:left w:val="none" w:sz="0" w:space="0" w:color="auto"/>
        <w:bottom w:val="none" w:sz="0" w:space="0" w:color="auto"/>
        <w:right w:val="none" w:sz="0" w:space="0" w:color="auto"/>
      </w:divBdr>
    </w:div>
    <w:div w:id="176964502">
      <w:bodyDiv w:val="1"/>
      <w:marLeft w:val="0"/>
      <w:marRight w:val="0"/>
      <w:marTop w:val="0"/>
      <w:marBottom w:val="0"/>
      <w:divBdr>
        <w:top w:val="none" w:sz="0" w:space="0" w:color="auto"/>
        <w:left w:val="none" w:sz="0" w:space="0" w:color="auto"/>
        <w:bottom w:val="none" w:sz="0" w:space="0" w:color="auto"/>
        <w:right w:val="none" w:sz="0" w:space="0" w:color="auto"/>
      </w:divBdr>
    </w:div>
    <w:div w:id="186061642">
      <w:bodyDiv w:val="1"/>
      <w:marLeft w:val="0"/>
      <w:marRight w:val="0"/>
      <w:marTop w:val="0"/>
      <w:marBottom w:val="0"/>
      <w:divBdr>
        <w:top w:val="none" w:sz="0" w:space="0" w:color="auto"/>
        <w:left w:val="none" w:sz="0" w:space="0" w:color="auto"/>
        <w:bottom w:val="none" w:sz="0" w:space="0" w:color="auto"/>
        <w:right w:val="none" w:sz="0" w:space="0" w:color="auto"/>
      </w:divBdr>
    </w:div>
    <w:div w:id="193076627">
      <w:bodyDiv w:val="1"/>
      <w:marLeft w:val="0"/>
      <w:marRight w:val="0"/>
      <w:marTop w:val="0"/>
      <w:marBottom w:val="0"/>
      <w:divBdr>
        <w:top w:val="none" w:sz="0" w:space="0" w:color="auto"/>
        <w:left w:val="none" w:sz="0" w:space="0" w:color="auto"/>
        <w:bottom w:val="none" w:sz="0" w:space="0" w:color="auto"/>
        <w:right w:val="none" w:sz="0" w:space="0" w:color="auto"/>
      </w:divBdr>
    </w:div>
    <w:div w:id="196087997">
      <w:bodyDiv w:val="1"/>
      <w:marLeft w:val="0"/>
      <w:marRight w:val="0"/>
      <w:marTop w:val="0"/>
      <w:marBottom w:val="0"/>
      <w:divBdr>
        <w:top w:val="none" w:sz="0" w:space="0" w:color="auto"/>
        <w:left w:val="none" w:sz="0" w:space="0" w:color="auto"/>
        <w:bottom w:val="none" w:sz="0" w:space="0" w:color="auto"/>
        <w:right w:val="none" w:sz="0" w:space="0" w:color="auto"/>
      </w:divBdr>
    </w:div>
    <w:div w:id="211044526">
      <w:bodyDiv w:val="1"/>
      <w:marLeft w:val="0"/>
      <w:marRight w:val="0"/>
      <w:marTop w:val="0"/>
      <w:marBottom w:val="0"/>
      <w:divBdr>
        <w:top w:val="none" w:sz="0" w:space="0" w:color="auto"/>
        <w:left w:val="none" w:sz="0" w:space="0" w:color="auto"/>
        <w:bottom w:val="none" w:sz="0" w:space="0" w:color="auto"/>
        <w:right w:val="none" w:sz="0" w:space="0" w:color="auto"/>
      </w:divBdr>
    </w:div>
    <w:div w:id="216627091">
      <w:bodyDiv w:val="1"/>
      <w:marLeft w:val="0"/>
      <w:marRight w:val="0"/>
      <w:marTop w:val="0"/>
      <w:marBottom w:val="0"/>
      <w:divBdr>
        <w:top w:val="none" w:sz="0" w:space="0" w:color="auto"/>
        <w:left w:val="none" w:sz="0" w:space="0" w:color="auto"/>
        <w:bottom w:val="none" w:sz="0" w:space="0" w:color="auto"/>
        <w:right w:val="none" w:sz="0" w:space="0" w:color="auto"/>
      </w:divBdr>
    </w:div>
    <w:div w:id="230191952">
      <w:bodyDiv w:val="1"/>
      <w:marLeft w:val="0"/>
      <w:marRight w:val="0"/>
      <w:marTop w:val="0"/>
      <w:marBottom w:val="0"/>
      <w:divBdr>
        <w:top w:val="none" w:sz="0" w:space="0" w:color="auto"/>
        <w:left w:val="none" w:sz="0" w:space="0" w:color="auto"/>
        <w:bottom w:val="none" w:sz="0" w:space="0" w:color="auto"/>
        <w:right w:val="none" w:sz="0" w:space="0" w:color="auto"/>
      </w:divBdr>
    </w:div>
    <w:div w:id="237247130">
      <w:bodyDiv w:val="1"/>
      <w:marLeft w:val="0"/>
      <w:marRight w:val="0"/>
      <w:marTop w:val="0"/>
      <w:marBottom w:val="0"/>
      <w:divBdr>
        <w:top w:val="none" w:sz="0" w:space="0" w:color="auto"/>
        <w:left w:val="none" w:sz="0" w:space="0" w:color="auto"/>
        <w:bottom w:val="none" w:sz="0" w:space="0" w:color="auto"/>
        <w:right w:val="none" w:sz="0" w:space="0" w:color="auto"/>
      </w:divBdr>
    </w:div>
    <w:div w:id="237710410">
      <w:bodyDiv w:val="1"/>
      <w:marLeft w:val="0"/>
      <w:marRight w:val="0"/>
      <w:marTop w:val="0"/>
      <w:marBottom w:val="0"/>
      <w:divBdr>
        <w:top w:val="none" w:sz="0" w:space="0" w:color="auto"/>
        <w:left w:val="none" w:sz="0" w:space="0" w:color="auto"/>
        <w:bottom w:val="none" w:sz="0" w:space="0" w:color="auto"/>
        <w:right w:val="none" w:sz="0" w:space="0" w:color="auto"/>
      </w:divBdr>
    </w:div>
    <w:div w:id="246694793">
      <w:bodyDiv w:val="1"/>
      <w:marLeft w:val="0"/>
      <w:marRight w:val="0"/>
      <w:marTop w:val="0"/>
      <w:marBottom w:val="0"/>
      <w:divBdr>
        <w:top w:val="none" w:sz="0" w:space="0" w:color="auto"/>
        <w:left w:val="none" w:sz="0" w:space="0" w:color="auto"/>
        <w:bottom w:val="none" w:sz="0" w:space="0" w:color="auto"/>
        <w:right w:val="none" w:sz="0" w:space="0" w:color="auto"/>
      </w:divBdr>
    </w:div>
    <w:div w:id="255141493">
      <w:bodyDiv w:val="1"/>
      <w:marLeft w:val="0"/>
      <w:marRight w:val="0"/>
      <w:marTop w:val="0"/>
      <w:marBottom w:val="0"/>
      <w:divBdr>
        <w:top w:val="none" w:sz="0" w:space="0" w:color="auto"/>
        <w:left w:val="none" w:sz="0" w:space="0" w:color="auto"/>
        <w:bottom w:val="none" w:sz="0" w:space="0" w:color="auto"/>
        <w:right w:val="none" w:sz="0" w:space="0" w:color="auto"/>
      </w:divBdr>
    </w:div>
    <w:div w:id="262616320">
      <w:bodyDiv w:val="1"/>
      <w:marLeft w:val="0"/>
      <w:marRight w:val="0"/>
      <w:marTop w:val="0"/>
      <w:marBottom w:val="0"/>
      <w:divBdr>
        <w:top w:val="none" w:sz="0" w:space="0" w:color="auto"/>
        <w:left w:val="none" w:sz="0" w:space="0" w:color="auto"/>
        <w:bottom w:val="none" w:sz="0" w:space="0" w:color="auto"/>
        <w:right w:val="none" w:sz="0" w:space="0" w:color="auto"/>
      </w:divBdr>
    </w:div>
    <w:div w:id="264771675">
      <w:bodyDiv w:val="1"/>
      <w:marLeft w:val="0"/>
      <w:marRight w:val="0"/>
      <w:marTop w:val="0"/>
      <w:marBottom w:val="0"/>
      <w:divBdr>
        <w:top w:val="none" w:sz="0" w:space="0" w:color="auto"/>
        <w:left w:val="none" w:sz="0" w:space="0" w:color="auto"/>
        <w:bottom w:val="none" w:sz="0" w:space="0" w:color="auto"/>
        <w:right w:val="none" w:sz="0" w:space="0" w:color="auto"/>
      </w:divBdr>
    </w:div>
    <w:div w:id="281496180">
      <w:bodyDiv w:val="1"/>
      <w:marLeft w:val="0"/>
      <w:marRight w:val="0"/>
      <w:marTop w:val="0"/>
      <w:marBottom w:val="0"/>
      <w:divBdr>
        <w:top w:val="none" w:sz="0" w:space="0" w:color="auto"/>
        <w:left w:val="none" w:sz="0" w:space="0" w:color="auto"/>
        <w:bottom w:val="none" w:sz="0" w:space="0" w:color="auto"/>
        <w:right w:val="none" w:sz="0" w:space="0" w:color="auto"/>
      </w:divBdr>
    </w:div>
    <w:div w:id="293683591">
      <w:bodyDiv w:val="1"/>
      <w:marLeft w:val="0"/>
      <w:marRight w:val="0"/>
      <w:marTop w:val="0"/>
      <w:marBottom w:val="0"/>
      <w:divBdr>
        <w:top w:val="none" w:sz="0" w:space="0" w:color="auto"/>
        <w:left w:val="none" w:sz="0" w:space="0" w:color="auto"/>
        <w:bottom w:val="none" w:sz="0" w:space="0" w:color="auto"/>
        <w:right w:val="none" w:sz="0" w:space="0" w:color="auto"/>
      </w:divBdr>
    </w:div>
    <w:div w:id="307710784">
      <w:bodyDiv w:val="1"/>
      <w:marLeft w:val="0"/>
      <w:marRight w:val="0"/>
      <w:marTop w:val="0"/>
      <w:marBottom w:val="0"/>
      <w:divBdr>
        <w:top w:val="none" w:sz="0" w:space="0" w:color="auto"/>
        <w:left w:val="none" w:sz="0" w:space="0" w:color="auto"/>
        <w:bottom w:val="none" w:sz="0" w:space="0" w:color="auto"/>
        <w:right w:val="none" w:sz="0" w:space="0" w:color="auto"/>
      </w:divBdr>
    </w:div>
    <w:div w:id="309097055">
      <w:bodyDiv w:val="1"/>
      <w:marLeft w:val="0"/>
      <w:marRight w:val="0"/>
      <w:marTop w:val="0"/>
      <w:marBottom w:val="0"/>
      <w:divBdr>
        <w:top w:val="none" w:sz="0" w:space="0" w:color="auto"/>
        <w:left w:val="none" w:sz="0" w:space="0" w:color="auto"/>
        <w:bottom w:val="none" w:sz="0" w:space="0" w:color="auto"/>
        <w:right w:val="none" w:sz="0" w:space="0" w:color="auto"/>
      </w:divBdr>
    </w:div>
    <w:div w:id="312638742">
      <w:bodyDiv w:val="1"/>
      <w:marLeft w:val="0"/>
      <w:marRight w:val="0"/>
      <w:marTop w:val="0"/>
      <w:marBottom w:val="0"/>
      <w:divBdr>
        <w:top w:val="none" w:sz="0" w:space="0" w:color="auto"/>
        <w:left w:val="none" w:sz="0" w:space="0" w:color="auto"/>
        <w:bottom w:val="none" w:sz="0" w:space="0" w:color="auto"/>
        <w:right w:val="none" w:sz="0" w:space="0" w:color="auto"/>
      </w:divBdr>
    </w:div>
    <w:div w:id="327947869">
      <w:bodyDiv w:val="1"/>
      <w:marLeft w:val="0"/>
      <w:marRight w:val="0"/>
      <w:marTop w:val="0"/>
      <w:marBottom w:val="0"/>
      <w:divBdr>
        <w:top w:val="none" w:sz="0" w:space="0" w:color="auto"/>
        <w:left w:val="none" w:sz="0" w:space="0" w:color="auto"/>
        <w:bottom w:val="none" w:sz="0" w:space="0" w:color="auto"/>
        <w:right w:val="none" w:sz="0" w:space="0" w:color="auto"/>
      </w:divBdr>
    </w:div>
    <w:div w:id="331224267">
      <w:bodyDiv w:val="1"/>
      <w:marLeft w:val="0"/>
      <w:marRight w:val="0"/>
      <w:marTop w:val="0"/>
      <w:marBottom w:val="0"/>
      <w:divBdr>
        <w:top w:val="none" w:sz="0" w:space="0" w:color="auto"/>
        <w:left w:val="none" w:sz="0" w:space="0" w:color="auto"/>
        <w:bottom w:val="none" w:sz="0" w:space="0" w:color="auto"/>
        <w:right w:val="none" w:sz="0" w:space="0" w:color="auto"/>
      </w:divBdr>
    </w:div>
    <w:div w:id="338848952">
      <w:bodyDiv w:val="1"/>
      <w:marLeft w:val="0"/>
      <w:marRight w:val="0"/>
      <w:marTop w:val="0"/>
      <w:marBottom w:val="0"/>
      <w:divBdr>
        <w:top w:val="none" w:sz="0" w:space="0" w:color="auto"/>
        <w:left w:val="none" w:sz="0" w:space="0" w:color="auto"/>
        <w:bottom w:val="none" w:sz="0" w:space="0" w:color="auto"/>
        <w:right w:val="none" w:sz="0" w:space="0" w:color="auto"/>
      </w:divBdr>
    </w:div>
    <w:div w:id="341125266">
      <w:bodyDiv w:val="1"/>
      <w:marLeft w:val="0"/>
      <w:marRight w:val="0"/>
      <w:marTop w:val="0"/>
      <w:marBottom w:val="0"/>
      <w:divBdr>
        <w:top w:val="none" w:sz="0" w:space="0" w:color="auto"/>
        <w:left w:val="none" w:sz="0" w:space="0" w:color="auto"/>
        <w:bottom w:val="none" w:sz="0" w:space="0" w:color="auto"/>
        <w:right w:val="none" w:sz="0" w:space="0" w:color="auto"/>
      </w:divBdr>
    </w:div>
    <w:div w:id="343630254">
      <w:bodyDiv w:val="1"/>
      <w:marLeft w:val="0"/>
      <w:marRight w:val="0"/>
      <w:marTop w:val="0"/>
      <w:marBottom w:val="0"/>
      <w:divBdr>
        <w:top w:val="none" w:sz="0" w:space="0" w:color="auto"/>
        <w:left w:val="none" w:sz="0" w:space="0" w:color="auto"/>
        <w:bottom w:val="none" w:sz="0" w:space="0" w:color="auto"/>
        <w:right w:val="none" w:sz="0" w:space="0" w:color="auto"/>
      </w:divBdr>
    </w:div>
    <w:div w:id="349263023">
      <w:bodyDiv w:val="1"/>
      <w:marLeft w:val="0"/>
      <w:marRight w:val="0"/>
      <w:marTop w:val="0"/>
      <w:marBottom w:val="0"/>
      <w:divBdr>
        <w:top w:val="none" w:sz="0" w:space="0" w:color="auto"/>
        <w:left w:val="none" w:sz="0" w:space="0" w:color="auto"/>
        <w:bottom w:val="none" w:sz="0" w:space="0" w:color="auto"/>
        <w:right w:val="none" w:sz="0" w:space="0" w:color="auto"/>
      </w:divBdr>
    </w:div>
    <w:div w:id="351608229">
      <w:bodyDiv w:val="1"/>
      <w:marLeft w:val="0"/>
      <w:marRight w:val="0"/>
      <w:marTop w:val="0"/>
      <w:marBottom w:val="0"/>
      <w:divBdr>
        <w:top w:val="none" w:sz="0" w:space="0" w:color="auto"/>
        <w:left w:val="none" w:sz="0" w:space="0" w:color="auto"/>
        <w:bottom w:val="none" w:sz="0" w:space="0" w:color="auto"/>
        <w:right w:val="none" w:sz="0" w:space="0" w:color="auto"/>
      </w:divBdr>
    </w:div>
    <w:div w:id="366564668">
      <w:bodyDiv w:val="1"/>
      <w:marLeft w:val="0"/>
      <w:marRight w:val="0"/>
      <w:marTop w:val="0"/>
      <w:marBottom w:val="0"/>
      <w:divBdr>
        <w:top w:val="none" w:sz="0" w:space="0" w:color="auto"/>
        <w:left w:val="none" w:sz="0" w:space="0" w:color="auto"/>
        <w:bottom w:val="none" w:sz="0" w:space="0" w:color="auto"/>
        <w:right w:val="none" w:sz="0" w:space="0" w:color="auto"/>
      </w:divBdr>
    </w:div>
    <w:div w:id="372191920">
      <w:bodyDiv w:val="1"/>
      <w:marLeft w:val="0"/>
      <w:marRight w:val="0"/>
      <w:marTop w:val="0"/>
      <w:marBottom w:val="0"/>
      <w:divBdr>
        <w:top w:val="none" w:sz="0" w:space="0" w:color="auto"/>
        <w:left w:val="none" w:sz="0" w:space="0" w:color="auto"/>
        <w:bottom w:val="none" w:sz="0" w:space="0" w:color="auto"/>
        <w:right w:val="none" w:sz="0" w:space="0" w:color="auto"/>
      </w:divBdr>
    </w:div>
    <w:div w:id="374237600">
      <w:bodyDiv w:val="1"/>
      <w:marLeft w:val="0"/>
      <w:marRight w:val="0"/>
      <w:marTop w:val="0"/>
      <w:marBottom w:val="0"/>
      <w:divBdr>
        <w:top w:val="none" w:sz="0" w:space="0" w:color="auto"/>
        <w:left w:val="none" w:sz="0" w:space="0" w:color="auto"/>
        <w:bottom w:val="none" w:sz="0" w:space="0" w:color="auto"/>
        <w:right w:val="none" w:sz="0" w:space="0" w:color="auto"/>
      </w:divBdr>
    </w:div>
    <w:div w:id="379017745">
      <w:bodyDiv w:val="1"/>
      <w:marLeft w:val="0"/>
      <w:marRight w:val="0"/>
      <w:marTop w:val="0"/>
      <w:marBottom w:val="0"/>
      <w:divBdr>
        <w:top w:val="none" w:sz="0" w:space="0" w:color="auto"/>
        <w:left w:val="none" w:sz="0" w:space="0" w:color="auto"/>
        <w:bottom w:val="none" w:sz="0" w:space="0" w:color="auto"/>
        <w:right w:val="none" w:sz="0" w:space="0" w:color="auto"/>
      </w:divBdr>
    </w:div>
    <w:div w:id="380590695">
      <w:bodyDiv w:val="1"/>
      <w:marLeft w:val="0"/>
      <w:marRight w:val="0"/>
      <w:marTop w:val="0"/>
      <w:marBottom w:val="0"/>
      <w:divBdr>
        <w:top w:val="none" w:sz="0" w:space="0" w:color="auto"/>
        <w:left w:val="none" w:sz="0" w:space="0" w:color="auto"/>
        <w:bottom w:val="none" w:sz="0" w:space="0" w:color="auto"/>
        <w:right w:val="none" w:sz="0" w:space="0" w:color="auto"/>
      </w:divBdr>
    </w:div>
    <w:div w:id="386758867">
      <w:bodyDiv w:val="1"/>
      <w:marLeft w:val="0"/>
      <w:marRight w:val="0"/>
      <w:marTop w:val="0"/>
      <w:marBottom w:val="0"/>
      <w:divBdr>
        <w:top w:val="none" w:sz="0" w:space="0" w:color="auto"/>
        <w:left w:val="none" w:sz="0" w:space="0" w:color="auto"/>
        <w:bottom w:val="none" w:sz="0" w:space="0" w:color="auto"/>
        <w:right w:val="none" w:sz="0" w:space="0" w:color="auto"/>
      </w:divBdr>
    </w:div>
    <w:div w:id="392973818">
      <w:bodyDiv w:val="1"/>
      <w:marLeft w:val="0"/>
      <w:marRight w:val="0"/>
      <w:marTop w:val="0"/>
      <w:marBottom w:val="0"/>
      <w:divBdr>
        <w:top w:val="none" w:sz="0" w:space="0" w:color="auto"/>
        <w:left w:val="none" w:sz="0" w:space="0" w:color="auto"/>
        <w:bottom w:val="none" w:sz="0" w:space="0" w:color="auto"/>
        <w:right w:val="none" w:sz="0" w:space="0" w:color="auto"/>
      </w:divBdr>
    </w:div>
    <w:div w:id="403182012">
      <w:bodyDiv w:val="1"/>
      <w:marLeft w:val="0"/>
      <w:marRight w:val="0"/>
      <w:marTop w:val="0"/>
      <w:marBottom w:val="0"/>
      <w:divBdr>
        <w:top w:val="none" w:sz="0" w:space="0" w:color="auto"/>
        <w:left w:val="none" w:sz="0" w:space="0" w:color="auto"/>
        <w:bottom w:val="none" w:sz="0" w:space="0" w:color="auto"/>
        <w:right w:val="none" w:sz="0" w:space="0" w:color="auto"/>
      </w:divBdr>
    </w:div>
    <w:div w:id="410274632">
      <w:bodyDiv w:val="1"/>
      <w:marLeft w:val="0"/>
      <w:marRight w:val="0"/>
      <w:marTop w:val="0"/>
      <w:marBottom w:val="0"/>
      <w:divBdr>
        <w:top w:val="none" w:sz="0" w:space="0" w:color="auto"/>
        <w:left w:val="none" w:sz="0" w:space="0" w:color="auto"/>
        <w:bottom w:val="none" w:sz="0" w:space="0" w:color="auto"/>
        <w:right w:val="none" w:sz="0" w:space="0" w:color="auto"/>
      </w:divBdr>
    </w:div>
    <w:div w:id="415132803">
      <w:bodyDiv w:val="1"/>
      <w:marLeft w:val="0"/>
      <w:marRight w:val="0"/>
      <w:marTop w:val="0"/>
      <w:marBottom w:val="0"/>
      <w:divBdr>
        <w:top w:val="none" w:sz="0" w:space="0" w:color="auto"/>
        <w:left w:val="none" w:sz="0" w:space="0" w:color="auto"/>
        <w:bottom w:val="none" w:sz="0" w:space="0" w:color="auto"/>
        <w:right w:val="none" w:sz="0" w:space="0" w:color="auto"/>
      </w:divBdr>
    </w:div>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418988975">
      <w:bodyDiv w:val="1"/>
      <w:marLeft w:val="0"/>
      <w:marRight w:val="0"/>
      <w:marTop w:val="0"/>
      <w:marBottom w:val="0"/>
      <w:divBdr>
        <w:top w:val="none" w:sz="0" w:space="0" w:color="auto"/>
        <w:left w:val="none" w:sz="0" w:space="0" w:color="auto"/>
        <w:bottom w:val="none" w:sz="0" w:space="0" w:color="auto"/>
        <w:right w:val="none" w:sz="0" w:space="0" w:color="auto"/>
      </w:divBdr>
    </w:div>
    <w:div w:id="422149065">
      <w:bodyDiv w:val="1"/>
      <w:marLeft w:val="0"/>
      <w:marRight w:val="0"/>
      <w:marTop w:val="0"/>
      <w:marBottom w:val="0"/>
      <w:divBdr>
        <w:top w:val="none" w:sz="0" w:space="0" w:color="auto"/>
        <w:left w:val="none" w:sz="0" w:space="0" w:color="auto"/>
        <w:bottom w:val="none" w:sz="0" w:space="0" w:color="auto"/>
        <w:right w:val="none" w:sz="0" w:space="0" w:color="auto"/>
      </w:divBdr>
    </w:div>
    <w:div w:id="433593002">
      <w:bodyDiv w:val="1"/>
      <w:marLeft w:val="0"/>
      <w:marRight w:val="0"/>
      <w:marTop w:val="0"/>
      <w:marBottom w:val="0"/>
      <w:divBdr>
        <w:top w:val="none" w:sz="0" w:space="0" w:color="auto"/>
        <w:left w:val="none" w:sz="0" w:space="0" w:color="auto"/>
        <w:bottom w:val="none" w:sz="0" w:space="0" w:color="auto"/>
        <w:right w:val="none" w:sz="0" w:space="0" w:color="auto"/>
      </w:divBdr>
    </w:div>
    <w:div w:id="434519330">
      <w:bodyDiv w:val="1"/>
      <w:marLeft w:val="0"/>
      <w:marRight w:val="0"/>
      <w:marTop w:val="0"/>
      <w:marBottom w:val="0"/>
      <w:divBdr>
        <w:top w:val="none" w:sz="0" w:space="0" w:color="auto"/>
        <w:left w:val="none" w:sz="0" w:space="0" w:color="auto"/>
        <w:bottom w:val="none" w:sz="0" w:space="0" w:color="auto"/>
        <w:right w:val="none" w:sz="0" w:space="0" w:color="auto"/>
      </w:divBdr>
    </w:div>
    <w:div w:id="435949734">
      <w:bodyDiv w:val="1"/>
      <w:marLeft w:val="0"/>
      <w:marRight w:val="0"/>
      <w:marTop w:val="0"/>
      <w:marBottom w:val="0"/>
      <w:divBdr>
        <w:top w:val="none" w:sz="0" w:space="0" w:color="auto"/>
        <w:left w:val="none" w:sz="0" w:space="0" w:color="auto"/>
        <w:bottom w:val="none" w:sz="0" w:space="0" w:color="auto"/>
        <w:right w:val="none" w:sz="0" w:space="0" w:color="auto"/>
      </w:divBdr>
    </w:div>
    <w:div w:id="455563640">
      <w:bodyDiv w:val="1"/>
      <w:marLeft w:val="0"/>
      <w:marRight w:val="0"/>
      <w:marTop w:val="0"/>
      <w:marBottom w:val="0"/>
      <w:divBdr>
        <w:top w:val="none" w:sz="0" w:space="0" w:color="auto"/>
        <w:left w:val="none" w:sz="0" w:space="0" w:color="auto"/>
        <w:bottom w:val="none" w:sz="0" w:space="0" w:color="auto"/>
        <w:right w:val="none" w:sz="0" w:space="0" w:color="auto"/>
      </w:divBdr>
    </w:div>
    <w:div w:id="465122262">
      <w:bodyDiv w:val="1"/>
      <w:marLeft w:val="0"/>
      <w:marRight w:val="0"/>
      <w:marTop w:val="0"/>
      <w:marBottom w:val="0"/>
      <w:divBdr>
        <w:top w:val="none" w:sz="0" w:space="0" w:color="auto"/>
        <w:left w:val="none" w:sz="0" w:space="0" w:color="auto"/>
        <w:bottom w:val="none" w:sz="0" w:space="0" w:color="auto"/>
        <w:right w:val="none" w:sz="0" w:space="0" w:color="auto"/>
      </w:divBdr>
    </w:div>
    <w:div w:id="487795641">
      <w:bodyDiv w:val="1"/>
      <w:marLeft w:val="0"/>
      <w:marRight w:val="0"/>
      <w:marTop w:val="0"/>
      <w:marBottom w:val="0"/>
      <w:divBdr>
        <w:top w:val="none" w:sz="0" w:space="0" w:color="auto"/>
        <w:left w:val="none" w:sz="0" w:space="0" w:color="auto"/>
        <w:bottom w:val="none" w:sz="0" w:space="0" w:color="auto"/>
        <w:right w:val="none" w:sz="0" w:space="0" w:color="auto"/>
      </w:divBdr>
    </w:div>
    <w:div w:id="492844186">
      <w:bodyDiv w:val="1"/>
      <w:marLeft w:val="0"/>
      <w:marRight w:val="0"/>
      <w:marTop w:val="0"/>
      <w:marBottom w:val="0"/>
      <w:divBdr>
        <w:top w:val="none" w:sz="0" w:space="0" w:color="auto"/>
        <w:left w:val="none" w:sz="0" w:space="0" w:color="auto"/>
        <w:bottom w:val="none" w:sz="0" w:space="0" w:color="auto"/>
        <w:right w:val="none" w:sz="0" w:space="0" w:color="auto"/>
      </w:divBdr>
    </w:div>
    <w:div w:id="497499139">
      <w:bodyDiv w:val="1"/>
      <w:marLeft w:val="0"/>
      <w:marRight w:val="0"/>
      <w:marTop w:val="0"/>
      <w:marBottom w:val="0"/>
      <w:divBdr>
        <w:top w:val="none" w:sz="0" w:space="0" w:color="auto"/>
        <w:left w:val="none" w:sz="0" w:space="0" w:color="auto"/>
        <w:bottom w:val="none" w:sz="0" w:space="0" w:color="auto"/>
        <w:right w:val="none" w:sz="0" w:space="0" w:color="auto"/>
      </w:divBdr>
    </w:div>
    <w:div w:id="503203289">
      <w:bodyDiv w:val="1"/>
      <w:marLeft w:val="0"/>
      <w:marRight w:val="0"/>
      <w:marTop w:val="0"/>
      <w:marBottom w:val="0"/>
      <w:divBdr>
        <w:top w:val="none" w:sz="0" w:space="0" w:color="auto"/>
        <w:left w:val="none" w:sz="0" w:space="0" w:color="auto"/>
        <w:bottom w:val="none" w:sz="0" w:space="0" w:color="auto"/>
        <w:right w:val="none" w:sz="0" w:space="0" w:color="auto"/>
      </w:divBdr>
    </w:div>
    <w:div w:id="544489405">
      <w:bodyDiv w:val="1"/>
      <w:marLeft w:val="0"/>
      <w:marRight w:val="0"/>
      <w:marTop w:val="0"/>
      <w:marBottom w:val="0"/>
      <w:divBdr>
        <w:top w:val="none" w:sz="0" w:space="0" w:color="auto"/>
        <w:left w:val="none" w:sz="0" w:space="0" w:color="auto"/>
        <w:bottom w:val="none" w:sz="0" w:space="0" w:color="auto"/>
        <w:right w:val="none" w:sz="0" w:space="0" w:color="auto"/>
      </w:divBdr>
    </w:div>
    <w:div w:id="545338638">
      <w:bodyDiv w:val="1"/>
      <w:marLeft w:val="0"/>
      <w:marRight w:val="0"/>
      <w:marTop w:val="0"/>
      <w:marBottom w:val="0"/>
      <w:divBdr>
        <w:top w:val="none" w:sz="0" w:space="0" w:color="auto"/>
        <w:left w:val="none" w:sz="0" w:space="0" w:color="auto"/>
        <w:bottom w:val="none" w:sz="0" w:space="0" w:color="auto"/>
        <w:right w:val="none" w:sz="0" w:space="0" w:color="auto"/>
      </w:divBdr>
    </w:div>
    <w:div w:id="546529022">
      <w:bodyDiv w:val="1"/>
      <w:marLeft w:val="0"/>
      <w:marRight w:val="0"/>
      <w:marTop w:val="0"/>
      <w:marBottom w:val="0"/>
      <w:divBdr>
        <w:top w:val="none" w:sz="0" w:space="0" w:color="auto"/>
        <w:left w:val="none" w:sz="0" w:space="0" w:color="auto"/>
        <w:bottom w:val="none" w:sz="0" w:space="0" w:color="auto"/>
        <w:right w:val="none" w:sz="0" w:space="0" w:color="auto"/>
      </w:divBdr>
    </w:div>
    <w:div w:id="562102784">
      <w:bodyDiv w:val="1"/>
      <w:marLeft w:val="0"/>
      <w:marRight w:val="0"/>
      <w:marTop w:val="0"/>
      <w:marBottom w:val="0"/>
      <w:divBdr>
        <w:top w:val="none" w:sz="0" w:space="0" w:color="auto"/>
        <w:left w:val="none" w:sz="0" w:space="0" w:color="auto"/>
        <w:bottom w:val="none" w:sz="0" w:space="0" w:color="auto"/>
        <w:right w:val="none" w:sz="0" w:space="0" w:color="auto"/>
      </w:divBdr>
    </w:div>
    <w:div w:id="575364286">
      <w:bodyDiv w:val="1"/>
      <w:marLeft w:val="0"/>
      <w:marRight w:val="0"/>
      <w:marTop w:val="0"/>
      <w:marBottom w:val="0"/>
      <w:divBdr>
        <w:top w:val="none" w:sz="0" w:space="0" w:color="auto"/>
        <w:left w:val="none" w:sz="0" w:space="0" w:color="auto"/>
        <w:bottom w:val="none" w:sz="0" w:space="0" w:color="auto"/>
        <w:right w:val="none" w:sz="0" w:space="0" w:color="auto"/>
      </w:divBdr>
    </w:div>
    <w:div w:id="579102021">
      <w:bodyDiv w:val="1"/>
      <w:marLeft w:val="0"/>
      <w:marRight w:val="0"/>
      <w:marTop w:val="0"/>
      <w:marBottom w:val="0"/>
      <w:divBdr>
        <w:top w:val="none" w:sz="0" w:space="0" w:color="auto"/>
        <w:left w:val="none" w:sz="0" w:space="0" w:color="auto"/>
        <w:bottom w:val="none" w:sz="0" w:space="0" w:color="auto"/>
        <w:right w:val="none" w:sz="0" w:space="0" w:color="auto"/>
      </w:divBdr>
    </w:div>
    <w:div w:id="581180553">
      <w:bodyDiv w:val="1"/>
      <w:marLeft w:val="0"/>
      <w:marRight w:val="0"/>
      <w:marTop w:val="0"/>
      <w:marBottom w:val="0"/>
      <w:divBdr>
        <w:top w:val="none" w:sz="0" w:space="0" w:color="auto"/>
        <w:left w:val="none" w:sz="0" w:space="0" w:color="auto"/>
        <w:bottom w:val="none" w:sz="0" w:space="0" w:color="auto"/>
        <w:right w:val="none" w:sz="0" w:space="0" w:color="auto"/>
      </w:divBdr>
    </w:div>
    <w:div w:id="584072711">
      <w:bodyDiv w:val="1"/>
      <w:marLeft w:val="0"/>
      <w:marRight w:val="0"/>
      <w:marTop w:val="0"/>
      <w:marBottom w:val="0"/>
      <w:divBdr>
        <w:top w:val="none" w:sz="0" w:space="0" w:color="auto"/>
        <w:left w:val="none" w:sz="0" w:space="0" w:color="auto"/>
        <w:bottom w:val="none" w:sz="0" w:space="0" w:color="auto"/>
        <w:right w:val="none" w:sz="0" w:space="0" w:color="auto"/>
      </w:divBdr>
    </w:div>
    <w:div w:id="585185458">
      <w:bodyDiv w:val="1"/>
      <w:marLeft w:val="0"/>
      <w:marRight w:val="0"/>
      <w:marTop w:val="0"/>
      <w:marBottom w:val="0"/>
      <w:divBdr>
        <w:top w:val="none" w:sz="0" w:space="0" w:color="auto"/>
        <w:left w:val="none" w:sz="0" w:space="0" w:color="auto"/>
        <w:bottom w:val="none" w:sz="0" w:space="0" w:color="auto"/>
        <w:right w:val="none" w:sz="0" w:space="0" w:color="auto"/>
      </w:divBdr>
    </w:div>
    <w:div w:id="586966458">
      <w:bodyDiv w:val="1"/>
      <w:marLeft w:val="0"/>
      <w:marRight w:val="0"/>
      <w:marTop w:val="0"/>
      <w:marBottom w:val="0"/>
      <w:divBdr>
        <w:top w:val="none" w:sz="0" w:space="0" w:color="auto"/>
        <w:left w:val="none" w:sz="0" w:space="0" w:color="auto"/>
        <w:bottom w:val="none" w:sz="0" w:space="0" w:color="auto"/>
        <w:right w:val="none" w:sz="0" w:space="0" w:color="auto"/>
      </w:divBdr>
    </w:div>
    <w:div w:id="590358969">
      <w:bodyDiv w:val="1"/>
      <w:marLeft w:val="0"/>
      <w:marRight w:val="0"/>
      <w:marTop w:val="0"/>
      <w:marBottom w:val="0"/>
      <w:divBdr>
        <w:top w:val="none" w:sz="0" w:space="0" w:color="auto"/>
        <w:left w:val="none" w:sz="0" w:space="0" w:color="auto"/>
        <w:bottom w:val="none" w:sz="0" w:space="0" w:color="auto"/>
        <w:right w:val="none" w:sz="0" w:space="0" w:color="auto"/>
      </w:divBdr>
    </w:div>
    <w:div w:id="604310910">
      <w:bodyDiv w:val="1"/>
      <w:marLeft w:val="0"/>
      <w:marRight w:val="0"/>
      <w:marTop w:val="0"/>
      <w:marBottom w:val="0"/>
      <w:divBdr>
        <w:top w:val="none" w:sz="0" w:space="0" w:color="auto"/>
        <w:left w:val="none" w:sz="0" w:space="0" w:color="auto"/>
        <w:bottom w:val="none" w:sz="0" w:space="0" w:color="auto"/>
        <w:right w:val="none" w:sz="0" w:space="0" w:color="auto"/>
      </w:divBdr>
    </w:div>
    <w:div w:id="607006084">
      <w:bodyDiv w:val="1"/>
      <w:marLeft w:val="0"/>
      <w:marRight w:val="0"/>
      <w:marTop w:val="0"/>
      <w:marBottom w:val="0"/>
      <w:divBdr>
        <w:top w:val="none" w:sz="0" w:space="0" w:color="auto"/>
        <w:left w:val="none" w:sz="0" w:space="0" w:color="auto"/>
        <w:bottom w:val="none" w:sz="0" w:space="0" w:color="auto"/>
        <w:right w:val="none" w:sz="0" w:space="0" w:color="auto"/>
      </w:divBdr>
    </w:div>
    <w:div w:id="612514624">
      <w:bodyDiv w:val="1"/>
      <w:marLeft w:val="0"/>
      <w:marRight w:val="0"/>
      <w:marTop w:val="0"/>
      <w:marBottom w:val="0"/>
      <w:divBdr>
        <w:top w:val="none" w:sz="0" w:space="0" w:color="auto"/>
        <w:left w:val="none" w:sz="0" w:space="0" w:color="auto"/>
        <w:bottom w:val="none" w:sz="0" w:space="0" w:color="auto"/>
        <w:right w:val="none" w:sz="0" w:space="0" w:color="auto"/>
      </w:divBdr>
    </w:div>
    <w:div w:id="625359014">
      <w:bodyDiv w:val="1"/>
      <w:marLeft w:val="0"/>
      <w:marRight w:val="0"/>
      <w:marTop w:val="0"/>
      <w:marBottom w:val="0"/>
      <w:divBdr>
        <w:top w:val="none" w:sz="0" w:space="0" w:color="auto"/>
        <w:left w:val="none" w:sz="0" w:space="0" w:color="auto"/>
        <w:bottom w:val="none" w:sz="0" w:space="0" w:color="auto"/>
        <w:right w:val="none" w:sz="0" w:space="0" w:color="auto"/>
      </w:divBdr>
    </w:div>
    <w:div w:id="627902984">
      <w:bodyDiv w:val="1"/>
      <w:marLeft w:val="0"/>
      <w:marRight w:val="0"/>
      <w:marTop w:val="0"/>
      <w:marBottom w:val="0"/>
      <w:divBdr>
        <w:top w:val="none" w:sz="0" w:space="0" w:color="auto"/>
        <w:left w:val="none" w:sz="0" w:space="0" w:color="auto"/>
        <w:bottom w:val="none" w:sz="0" w:space="0" w:color="auto"/>
        <w:right w:val="none" w:sz="0" w:space="0" w:color="auto"/>
      </w:divBdr>
    </w:div>
    <w:div w:id="634022316">
      <w:bodyDiv w:val="1"/>
      <w:marLeft w:val="0"/>
      <w:marRight w:val="0"/>
      <w:marTop w:val="0"/>
      <w:marBottom w:val="0"/>
      <w:divBdr>
        <w:top w:val="none" w:sz="0" w:space="0" w:color="auto"/>
        <w:left w:val="none" w:sz="0" w:space="0" w:color="auto"/>
        <w:bottom w:val="none" w:sz="0" w:space="0" w:color="auto"/>
        <w:right w:val="none" w:sz="0" w:space="0" w:color="auto"/>
      </w:divBdr>
    </w:div>
    <w:div w:id="634218420">
      <w:bodyDiv w:val="1"/>
      <w:marLeft w:val="0"/>
      <w:marRight w:val="0"/>
      <w:marTop w:val="0"/>
      <w:marBottom w:val="0"/>
      <w:divBdr>
        <w:top w:val="none" w:sz="0" w:space="0" w:color="auto"/>
        <w:left w:val="none" w:sz="0" w:space="0" w:color="auto"/>
        <w:bottom w:val="none" w:sz="0" w:space="0" w:color="auto"/>
        <w:right w:val="none" w:sz="0" w:space="0" w:color="auto"/>
      </w:divBdr>
    </w:div>
    <w:div w:id="640117257">
      <w:bodyDiv w:val="1"/>
      <w:marLeft w:val="0"/>
      <w:marRight w:val="0"/>
      <w:marTop w:val="0"/>
      <w:marBottom w:val="0"/>
      <w:divBdr>
        <w:top w:val="none" w:sz="0" w:space="0" w:color="auto"/>
        <w:left w:val="none" w:sz="0" w:space="0" w:color="auto"/>
        <w:bottom w:val="none" w:sz="0" w:space="0" w:color="auto"/>
        <w:right w:val="none" w:sz="0" w:space="0" w:color="auto"/>
      </w:divBdr>
    </w:div>
    <w:div w:id="645084978">
      <w:bodyDiv w:val="1"/>
      <w:marLeft w:val="0"/>
      <w:marRight w:val="0"/>
      <w:marTop w:val="0"/>
      <w:marBottom w:val="0"/>
      <w:divBdr>
        <w:top w:val="none" w:sz="0" w:space="0" w:color="auto"/>
        <w:left w:val="none" w:sz="0" w:space="0" w:color="auto"/>
        <w:bottom w:val="none" w:sz="0" w:space="0" w:color="auto"/>
        <w:right w:val="none" w:sz="0" w:space="0" w:color="auto"/>
      </w:divBdr>
    </w:div>
    <w:div w:id="688259314">
      <w:bodyDiv w:val="1"/>
      <w:marLeft w:val="0"/>
      <w:marRight w:val="0"/>
      <w:marTop w:val="0"/>
      <w:marBottom w:val="0"/>
      <w:divBdr>
        <w:top w:val="none" w:sz="0" w:space="0" w:color="auto"/>
        <w:left w:val="none" w:sz="0" w:space="0" w:color="auto"/>
        <w:bottom w:val="none" w:sz="0" w:space="0" w:color="auto"/>
        <w:right w:val="none" w:sz="0" w:space="0" w:color="auto"/>
      </w:divBdr>
    </w:div>
    <w:div w:id="698161876">
      <w:bodyDiv w:val="1"/>
      <w:marLeft w:val="0"/>
      <w:marRight w:val="0"/>
      <w:marTop w:val="0"/>
      <w:marBottom w:val="0"/>
      <w:divBdr>
        <w:top w:val="none" w:sz="0" w:space="0" w:color="auto"/>
        <w:left w:val="none" w:sz="0" w:space="0" w:color="auto"/>
        <w:bottom w:val="none" w:sz="0" w:space="0" w:color="auto"/>
        <w:right w:val="none" w:sz="0" w:space="0" w:color="auto"/>
      </w:divBdr>
    </w:div>
    <w:div w:id="701131447">
      <w:bodyDiv w:val="1"/>
      <w:marLeft w:val="0"/>
      <w:marRight w:val="0"/>
      <w:marTop w:val="0"/>
      <w:marBottom w:val="0"/>
      <w:divBdr>
        <w:top w:val="none" w:sz="0" w:space="0" w:color="auto"/>
        <w:left w:val="none" w:sz="0" w:space="0" w:color="auto"/>
        <w:bottom w:val="none" w:sz="0" w:space="0" w:color="auto"/>
        <w:right w:val="none" w:sz="0" w:space="0" w:color="auto"/>
      </w:divBdr>
    </w:div>
    <w:div w:id="717708026">
      <w:bodyDiv w:val="1"/>
      <w:marLeft w:val="0"/>
      <w:marRight w:val="0"/>
      <w:marTop w:val="0"/>
      <w:marBottom w:val="0"/>
      <w:divBdr>
        <w:top w:val="none" w:sz="0" w:space="0" w:color="auto"/>
        <w:left w:val="none" w:sz="0" w:space="0" w:color="auto"/>
        <w:bottom w:val="none" w:sz="0" w:space="0" w:color="auto"/>
        <w:right w:val="none" w:sz="0" w:space="0" w:color="auto"/>
      </w:divBdr>
    </w:div>
    <w:div w:id="730930425">
      <w:bodyDiv w:val="1"/>
      <w:marLeft w:val="0"/>
      <w:marRight w:val="0"/>
      <w:marTop w:val="0"/>
      <w:marBottom w:val="0"/>
      <w:divBdr>
        <w:top w:val="none" w:sz="0" w:space="0" w:color="auto"/>
        <w:left w:val="none" w:sz="0" w:space="0" w:color="auto"/>
        <w:bottom w:val="none" w:sz="0" w:space="0" w:color="auto"/>
        <w:right w:val="none" w:sz="0" w:space="0" w:color="auto"/>
      </w:divBdr>
    </w:div>
    <w:div w:id="741105422">
      <w:bodyDiv w:val="1"/>
      <w:marLeft w:val="0"/>
      <w:marRight w:val="0"/>
      <w:marTop w:val="0"/>
      <w:marBottom w:val="0"/>
      <w:divBdr>
        <w:top w:val="none" w:sz="0" w:space="0" w:color="auto"/>
        <w:left w:val="none" w:sz="0" w:space="0" w:color="auto"/>
        <w:bottom w:val="none" w:sz="0" w:space="0" w:color="auto"/>
        <w:right w:val="none" w:sz="0" w:space="0" w:color="auto"/>
      </w:divBdr>
    </w:div>
    <w:div w:id="741412095">
      <w:bodyDiv w:val="1"/>
      <w:marLeft w:val="0"/>
      <w:marRight w:val="0"/>
      <w:marTop w:val="0"/>
      <w:marBottom w:val="0"/>
      <w:divBdr>
        <w:top w:val="none" w:sz="0" w:space="0" w:color="auto"/>
        <w:left w:val="none" w:sz="0" w:space="0" w:color="auto"/>
        <w:bottom w:val="none" w:sz="0" w:space="0" w:color="auto"/>
        <w:right w:val="none" w:sz="0" w:space="0" w:color="auto"/>
      </w:divBdr>
    </w:div>
    <w:div w:id="747313762">
      <w:bodyDiv w:val="1"/>
      <w:marLeft w:val="0"/>
      <w:marRight w:val="0"/>
      <w:marTop w:val="0"/>
      <w:marBottom w:val="0"/>
      <w:divBdr>
        <w:top w:val="none" w:sz="0" w:space="0" w:color="auto"/>
        <w:left w:val="none" w:sz="0" w:space="0" w:color="auto"/>
        <w:bottom w:val="none" w:sz="0" w:space="0" w:color="auto"/>
        <w:right w:val="none" w:sz="0" w:space="0" w:color="auto"/>
      </w:divBdr>
    </w:div>
    <w:div w:id="759640359">
      <w:bodyDiv w:val="1"/>
      <w:marLeft w:val="0"/>
      <w:marRight w:val="0"/>
      <w:marTop w:val="0"/>
      <w:marBottom w:val="0"/>
      <w:divBdr>
        <w:top w:val="none" w:sz="0" w:space="0" w:color="auto"/>
        <w:left w:val="none" w:sz="0" w:space="0" w:color="auto"/>
        <w:bottom w:val="none" w:sz="0" w:space="0" w:color="auto"/>
        <w:right w:val="none" w:sz="0" w:space="0" w:color="auto"/>
      </w:divBdr>
    </w:div>
    <w:div w:id="762336840">
      <w:bodyDiv w:val="1"/>
      <w:marLeft w:val="0"/>
      <w:marRight w:val="0"/>
      <w:marTop w:val="0"/>
      <w:marBottom w:val="0"/>
      <w:divBdr>
        <w:top w:val="none" w:sz="0" w:space="0" w:color="auto"/>
        <w:left w:val="none" w:sz="0" w:space="0" w:color="auto"/>
        <w:bottom w:val="none" w:sz="0" w:space="0" w:color="auto"/>
        <w:right w:val="none" w:sz="0" w:space="0" w:color="auto"/>
      </w:divBdr>
    </w:div>
    <w:div w:id="766124037">
      <w:bodyDiv w:val="1"/>
      <w:marLeft w:val="0"/>
      <w:marRight w:val="0"/>
      <w:marTop w:val="0"/>
      <w:marBottom w:val="0"/>
      <w:divBdr>
        <w:top w:val="none" w:sz="0" w:space="0" w:color="auto"/>
        <w:left w:val="none" w:sz="0" w:space="0" w:color="auto"/>
        <w:bottom w:val="none" w:sz="0" w:space="0" w:color="auto"/>
        <w:right w:val="none" w:sz="0" w:space="0" w:color="auto"/>
      </w:divBdr>
    </w:div>
    <w:div w:id="766583334">
      <w:bodyDiv w:val="1"/>
      <w:marLeft w:val="0"/>
      <w:marRight w:val="0"/>
      <w:marTop w:val="0"/>
      <w:marBottom w:val="0"/>
      <w:divBdr>
        <w:top w:val="none" w:sz="0" w:space="0" w:color="auto"/>
        <w:left w:val="none" w:sz="0" w:space="0" w:color="auto"/>
        <w:bottom w:val="none" w:sz="0" w:space="0" w:color="auto"/>
        <w:right w:val="none" w:sz="0" w:space="0" w:color="auto"/>
      </w:divBdr>
    </w:div>
    <w:div w:id="768159211">
      <w:bodyDiv w:val="1"/>
      <w:marLeft w:val="0"/>
      <w:marRight w:val="0"/>
      <w:marTop w:val="0"/>
      <w:marBottom w:val="0"/>
      <w:divBdr>
        <w:top w:val="none" w:sz="0" w:space="0" w:color="auto"/>
        <w:left w:val="none" w:sz="0" w:space="0" w:color="auto"/>
        <w:bottom w:val="none" w:sz="0" w:space="0" w:color="auto"/>
        <w:right w:val="none" w:sz="0" w:space="0" w:color="auto"/>
      </w:divBdr>
    </w:div>
    <w:div w:id="778257356">
      <w:bodyDiv w:val="1"/>
      <w:marLeft w:val="0"/>
      <w:marRight w:val="0"/>
      <w:marTop w:val="0"/>
      <w:marBottom w:val="0"/>
      <w:divBdr>
        <w:top w:val="none" w:sz="0" w:space="0" w:color="auto"/>
        <w:left w:val="none" w:sz="0" w:space="0" w:color="auto"/>
        <w:bottom w:val="none" w:sz="0" w:space="0" w:color="auto"/>
        <w:right w:val="none" w:sz="0" w:space="0" w:color="auto"/>
      </w:divBdr>
    </w:div>
    <w:div w:id="782916354">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786198054">
      <w:bodyDiv w:val="1"/>
      <w:marLeft w:val="0"/>
      <w:marRight w:val="0"/>
      <w:marTop w:val="0"/>
      <w:marBottom w:val="0"/>
      <w:divBdr>
        <w:top w:val="none" w:sz="0" w:space="0" w:color="auto"/>
        <w:left w:val="none" w:sz="0" w:space="0" w:color="auto"/>
        <w:bottom w:val="none" w:sz="0" w:space="0" w:color="auto"/>
        <w:right w:val="none" w:sz="0" w:space="0" w:color="auto"/>
      </w:divBdr>
    </w:div>
    <w:div w:id="789056414">
      <w:bodyDiv w:val="1"/>
      <w:marLeft w:val="0"/>
      <w:marRight w:val="0"/>
      <w:marTop w:val="0"/>
      <w:marBottom w:val="0"/>
      <w:divBdr>
        <w:top w:val="none" w:sz="0" w:space="0" w:color="auto"/>
        <w:left w:val="none" w:sz="0" w:space="0" w:color="auto"/>
        <w:bottom w:val="none" w:sz="0" w:space="0" w:color="auto"/>
        <w:right w:val="none" w:sz="0" w:space="0" w:color="auto"/>
      </w:divBdr>
    </w:div>
    <w:div w:id="797718588">
      <w:bodyDiv w:val="1"/>
      <w:marLeft w:val="0"/>
      <w:marRight w:val="0"/>
      <w:marTop w:val="0"/>
      <w:marBottom w:val="0"/>
      <w:divBdr>
        <w:top w:val="none" w:sz="0" w:space="0" w:color="auto"/>
        <w:left w:val="none" w:sz="0" w:space="0" w:color="auto"/>
        <w:bottom w:val="none" w:sz="0" w:space="0" w:color="auto"/>
        <w:right w:val="none" w:sz="0" w:space="0" w:color="auto"/>
      </w:divBdr>
    </w:div>
    <w:div w:id="802581650">
      <w:bodyDiv w:val="1"/>
      <w:marLeft w:val="0"/>
      <w:marRight w:val="0"/>
      <w:marTop w:val="0"/>
      <w:marBottom w:val="0"/>
      <w:divBdr>
        <w:top w:val="none" w:sz="0" w:space="0" w:color="auto"/>
        <w:left w:val="none" w:sz="0" w:space="0" w:color="auto"/>
        <w:bottom w:val="none" w:sz="0" w:space="0" w:color="auto"/>
        <w:right w:val="none" w:sz="0" w:space="0" w:color="auto"/>
      </w:divBdr>
    </w:div>
    <w:div w:id="805468606">
      <w:bodyDiv w:val="1"/>
      <w:marLeft w:val="0"/>
      <w:marRight w:val="0"/>
      <w:marTop w:val="0"/>
      <w:marBottom w:val="0"/>
      <w:divBdr>
        <w:top w:val="none" w:sz="0" w:space="0" w:color="auto"/>
        <w:left w:val="none" w:sz="0" w:space="0" w:color="auto"/>
        <w:bottom w:val="none" w:sz="0" w:space="0" w:color="auto"/>
        <w:right w:val="none" w:sz="0" w:space="0" w:color="auto"/>
      </w:divBdr>
    </w:div>
    <w:div w:id="817454538">
      <w:bodyDiv w:val="1"/>
      <w:marLeft w:val="0"/>
      <w:marRight w:val="0"/>
      <w:marTop w:val="0"/>
      <w:marBottom w:val="0"/>
      <w:divBdr>
        <w:top w:val="none" w:sz="0" w:space="0" w:color="auto"/>
        <w:left w:val="none" w:sz="0" w:space="0" w:color="auto"/>
        <w:bottom w:val="none" w:sz="0" w:space="0" w:color="auto"/>
        <w:right w:val="none" w:sz="0" w:space="0" w:color="auto"/>
      </w:divBdr>
    </w:div>
    <w:div w:id="823081924">
      <w:bodyDiv w:val="1"/>
      <w:marLeft w:val="0"/>
      <w:marRight w:val="0"/>
      <w:marTop w:val="0"/>
      <w:marBottom w:val="0"/>
      <w:divBdr>
        <w:top w:val="none" w:sz="0" w:space="0" w:color="auto"/>
        <w:left w:val="none" w:sz="0" w:space="0" w:color="auto"/>
        <w:bottom w:val="none" w:sz="0" w:space="0" w:color="auto"/>
        <w:right w:val="none" w:sz="0" w:space="0" w:color="auto"/>
      </w:divBdr>
    </w:div>
    <w:div w:id="824318661">
      <w:bodyDiv w:val="1"/>
      <w:marLeft w:val="0"/>
      <w:marRight w:val="0"/>
      <w:marTop w:val="0"/>
      <w:marBottom w:val="0"/>
      <w:divBdr>
        <w:top w:val="none" w:sz="0" w:space="0" w:color="auto"/>
        <w:left w:val="none" w:sz="0" w:space="0" w:color="auto"/>
        <w:bottom w:val="none" w:sz="0" w:space="0" w:color="auto"/>
        <w:right w:val="none" w:sz="0" w:space="0" w:color="auto"/>
      </w:divBdr>
    </w:div>
    <w:div w:id="839082956">
      <w:bodyDiv w:val="1"/>
      <w:marLeft w:val="0"/>
      <w:marRight w:val="0"/>
      <w:marTop w:val="0"/>
      <w:marBottom w:val="0"/>
      <w:divBdr>
        <w:top w:val="none" w:sz="0" w:space="0" w:color="auto"/>
        <w:left w:val="none" w:sz="0" w:space="0" w:color="auto"/>
        <w:bottom w:val="none" w:sz="0" w:space="0" w:color="auto"/>
        <w:right w:val="none" w:sz="0" w:space="0" w:color="auto"/>
      </w:divBdr>
    </w:div>
    <w:div w:id="846092552">
      <w:bodyDiv w:val="1"/>
      <w:marLeft w:val="0"/>
      <w:marRight w:val="0"/>
      <w:marTop w:val="0"/>
      <w:marBottom w:val="0"/>
      <w:divBdr>
        <w:top w:val="none" w:sz="0" w:space="0" w:color="auto"/>
        <w:left w:val="none" w:sz="0" w:space="0" w:color="auto"/>
        <w:bottom w:val="none" w:sz="0" w:space="0" w:color="auto"/>
        <w:right w:val="none" w:sz="0" w:space="0" w:color="auto"/>
      </w:divBdr>
    </w:div>
    <w:div w:id="848250808">
      <w:bodyDiv w:val="1"/>
      <w:marLeft w:val="0"/>
      <w:marRight w:val="0"/>
      <w:marTop w:val="0"/>
      <w:marBottom w:val="0"/>
      <w:divBdr>
        <w:top w:val="none" w:sz="0" w:space="0" w:color="auto"/>
        <w:left w:val="none" w:sz="0" w:space="0" w:color="auto"/>
        <w:bottom w:val="none" w:sz="0" w:space="0" w:color="auto"/>
        <w:right w:val="none" w:sz="0" w:space="0" w:color="auto"/>
      </w:divBdr>
    </w:div>
    <w:div w:id="861481475">
      <w:bodyDiv w:val="1"/>
      <w:marLeft w:val="0"/>
      <w:marRight w:val="0"/>
      <w:marTop w:val="0"/>
      <w:marBottom w:val="0"/>
      <w:divBdr>
        <w:top w:val="none" w:sz="0" w:space="0" w:color="auto"/>
        <w:left w:val="none" w:sz="0" w:space="0" w:color="auto"/>
        <w:bottom w:val="none" w:sz="0" w:space="0" w:color="auto"/>
        <w:right w:val="none" w:sz="0" w:space="0" w:color="auto"/>
      </w:divBdr>
    </w:div>
    <w:div w:id="864486073">
      <w:bodyDiv w:val="1"/>
      <w:marLeft w:val="0"/>
      <w:marRight w:val="0"/>
      <w:marTop w:val="0"/>
      <w:marBottom w:val="0"/>
      <w:divBdr>
        <w:top w:val="none" w:sz="0" w:space="0" w:color="auto"/>
        <w:left w:val="none" w:sz="0" w:space="0" w:color="auto"/>
        <w:bottom w:val="none" w:sz="0" w:space="0" w:color="auto"/>
        <w:right w:val="none" w:sz="0" w:space="0" w:color="auto"/>
      </w:divBdr>
    </w:div>
    <w:div w:id="891427075">
      <w:bodyDiv w:val="1"/>
      <w:marLeft w:val="0"/>
      <w:marRight w:val="0"/>
      <w:marTop w:val="0"/>
      <w:marBottom w:val="0"/>
      <w:divBdr>
        <w:top w:val="none" w:sz="0" w:space="0" w:color="auto"/>
        <w:left w:val="none" w:sz="0" w:space="0" w:color="auto"/>
        <w:bottom w:val="none" w:sz="0" w:space="0" w:color="auto"/>
        <w:right w:val="none" w:sz="0" w:space="0" w:color="auto"/>
      </w:divBdr>
    </w:div>
    <w:div w:id="900335094">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
    <w:div w:id="945818626">
      <w:bodyDiv w:val="1"/>
      <w:marLeft w:val="0"/>
      <w:marRight w:val="0"/>
      <w:marTop w:val="0"/>
      <w:marBottom w:val="0"/>
      <w:divBdr>
        <w:top w:val="none" w:sz="0" w:space="0" w:color="auto"/>
        <w:left w:val="none" w:sz="0" w:space="0" w:color="auto"/>
        <w:bottom w:val="none" w:sz="0" w:space="0" w:color="auto"/>
        <w:right w:val="none" w:sz="0" w:space="0" w:color="auto"/>
      </w:divBdr>
    </w:div>
    <w:div w:id="969019009">
      <w:bodyDiv w:val="1"/>
      <w:marLeft w:val="0"/>
      <w:marRight w:val="0"/>
      <w:marTop w:val="0"/>
      <w:marBottom w:val="0"/>
      <w:divBdr>
        <w:top w:val="none" w:sz="0" w:space="0" w:color="auto"/>
        <w:left w:val="none" w:sz="0" w:space="0" w:color="auto"/>
        <w:bottom w:val="none" w:sz="0" w:space="0" w:color="auto"/>
        <w:right w:val="none" w:sz="0" w:space="0" w:color="auto"/>
      </w:divBdr>
    </w:div>
    <w:div w:id="978151128">
      <w:bodyDiv w:val="1"/>
      <w:marLeft w:val="0"/>
      <w:marRight w:val="0"/>
      <w:marTop w:val="0"/>
      <w:marBottom w:val="0"/>
      <w:divBdr>
        <w:top w:val="none" w:sz="0" w:space="0" w:color="auto"/>
        <w:left w:val="none" w:sz="0" w:space="0" w:color="auto"/>
        <w:bottom w:val="none" w:sz="0" w:space="0" w:color="auto"/>
        <w:right w:val="none" w:sz="0" w:space="0" w:color="auto"/>
      </w:divBdr>
    </w:div>
    <w:div w:id="985890410">
      <w:bodyDiv w:val="1"/>
      <w:marLeft w:val="0"/>
      <w:marRight w:val="0"/>
      <w:marTop w:val="0"/>
      <w:marBottom w:val="0"/>
      <w:divBdr>
        <w:top w:val="none" w:sz="0" w:space="0" w:color="auto"/>
        <w:left w:val="none" w:sz="0" w:space="0" w:color="auto"/>
        <w:bottom w:val="none" w:sz="0" w:space="0" w:color="auto"/>
        <w:right w:val="none" w:sz="0" w:space="0" w:color="auto"/>
      </w:divBdr>
    </w:div>
    <w:div w:id="987975344">
      <w:bodyDiv w:val="1"/>
      <w:marLeft w:val="0"/>
      <w:marRight w:val="0"/>
      <w:marTop w:val="0"/>
      <w:marBottom w:val="0"/>
      <w:divBdr>
        <w:top w:val="none" w:sz="0" w:space="0" w:color="auto"/>
        <w:left w:val="none" w:sz="0" w:space="0" w:color="auto"/>
        <w:bottom w:val="none" w:sz="0" w:space="0" w:color="auto"/>
        <w:right w:val="none" w:sz="0" w:space="0" w:color="auto"/>
      </w:divBdr>
    </w:div>
    <w:div w:id="991366749">
      <w:bodyDiv w:val="1"/>
      <w:marLeft w:val="0"/>
      <w:marRight w:val="0"/>
      <w:marTop w:val="0"/>
      <w:marBottom w:val="0"/>
      <w:divBdr>
        <w:top w:val="none" w:sz="0" w:space="0" w:color="auto"/>
        <w:left w:val="none" w:sz="0" w:space="0" w:color="auto"/>
        <w:bottom w:val="none" w:sz="0" w:space="0" w:color="auto"/>
        <w:right w:val="none" w:sz="0" w:space="0" w:color="auto"/>
      </w:divBdr>
    </w:div>
    <w:div w:id="992951511">
      <w:bodyDiv w:val="1"/>
      <w:marLeft w:val="0"/>
      <w:marRight w:val="0"/>
      <w:marTop w:val="0"/>
      <w:marBottom w:val="0"/>
      <w:divBdr>
        <w:top w:val="none" w:sz="0" w:space="0" w:color="auto"/>
        <w:left w:val="none" w:sz="0" w:space="0" w:color="auto"/>
        <w:bottom w:val="none" w:sz="0" w:space="0" w:color="auto"/>
        <w:right w:val="none" w:sz="0" w:space="0" w:color="auto"/>
      </w:divBdr>
    </w:div>
    <w:div w:id="1001813952">
      <w:bodyDiv w:val="1"/>
      <w:marLeft w:val="0"/>
      <w:marRight w:val="0"/>
      <w:marTop w:val="0"/>
      <w:marBottom w:val="0"/>
      <w:divBdr>
        <w:top w:val="none" w:sz="0" w:space="0" w:color="auto"/>
        <w:left w:val="none" w:sz="0" w:space="0" w:color="auto"/>
        <w:bottom w:val="none" w:sz="0" w:space="0" w:color="auto"/>
        <w:right w:val="none" w:sz="0" w:space="0" w:color="auto"/>
      </w:divBdr>
    </w:div>
    <w:div w:id="1005209180">
      <w:bodyDiv w:val="1"/>
      <w:marLeft w:val="0"/>
      <w:marRight w:val="0"/>
      <w:marTop w:val="0"/>
      <w:marBottom w:val="0"/>
      <w:divBdr>
        <w:top w:val="none" w:sz="0" w:space="0" w:color="auto"/>
        <w:left w:val="none" w:sz="0" w:space="0" w:color="auto"/>
        <w:bottom w:val="none" w:sz="0" w:space="0" w:color="auto"/>
        <w:right w:val="none" w:sz="0" w:space="0" w:color="auto"/>
      </w:divBdr>
    </w:div>
    <w:div w:id="1012609183">
      <w:bodyDiv w:val="1"/>
      <w:marLeft w:val="0"/>
      <w:marRight w:val="0"/>
      <w:marTop w:val="0"/>
      <w:marBottom w:val="0"/>
      <w:divBdr>
        <w:top w:val="none" w:sz="0" w:space="0" w:color="auto"/>
        <w:left w:val="none" w:sz="0" w:space="0" w:color="auto"/>
        <w:bottom w:val="none" w:sz="0" w:space="0" w:color="auto"/>
        <w:right w:val="none" w:sz="0" w:space="0" w:color="auto"/>
      </w:divBdr>
    </w:div>
    <w:div w:id="1030760072">
      <w:bodyDiv w:val="1"/>
      <w:marLeft w:val="0"/>
      <w:marRight w:val="0"/>
      <w:marTop w:val="0"/>
      <w:marBottom w:val="0"/>
      <w:divBdr>
        <w:top w:val="none" w:sz="0" w:space="0" w:color="auto"/>
        <w:left w:val="none" w:sz="0" w:space="0" w:color="auto"/>
        <w:bottom w:val="none" w:sz="0" w:space="0" w:color="auto"/>
        <w:right w:val="none" w:sz="0" w:space="0" w:color="auto"/>
      </w:divBdr>
    </w:div>
    <w:div w:id="1038892720">
      <w:bodyDiv w:val="1"/>
      <w:marLeft w:val="0"/>
      <w:marRight w:val="0"/>
      <w:marTop w:val="0"/>
      <w:marBottom w:val="0"/>
      <w:divBdr>
        <w:top w:val="none" w:sz="0" w:space="0" w:color="auto"/>
        <w:left w:val="none" w:sz="0" w:space="0" w:color="auto"/>
        <w:bottom w:val="none" w:sz="0" w:space="0" w:color="auto"/>
        <w:right w:val="none" w:sz="0" w:space="0" w:color="auto"/>
      </w:divBdr>
    </w:div>
    <w:div w:id="1039940395">
      <w:bodyDiv w:val="1"/>
      <w:marLeft w:val="0"/>
      <w:marRight w:val="0"/>
      <w:marTop w:val="0"/>
      <w:marBottom w:val="0"/>
      <w:divBdr>
        <w:top w:val="none" w:sz="0" w:space="0" w:color="auto"/>
        <w:left w:val="none" w:sz="0" w:space="0" w:color="auto"/>
        <w:bottom w:val="none" w:sz="0" w:space="0" w:color="auto"/>
        <w:right w:val="none" w:sz="0" w:space="0" w:color="auto"/>
      </w:divBdr>
    </w:div>
    <w:div w:id="1044256953">
      <w:bodyDiv w:val="1"/>
      <w:marLeft w:val="0"/>
      <w:marRight w:val="0"/>
      <w:marTop w:val="0"/>
      <w:marBottom w:val="0"/>
      <w:divBdr>
        <w:top w:val="none" w:sz="0" w:space="0" w:color="auto"/>
        <w:left w:val="none" w:sz="0" w:space="0" w:color="auto"/>
        <w:bottom w:val="none" w:sz="0" w:space="0" w:color="auto"/>
        <w:right w:val="none" w:sz="0" w:space="0" w:color="auto"/>
      </w:divBdr>
    </w:div>
    <w:div w:id="1050836685">
      <w:bodyDiv w:val="1"/>
      <w:marLeft w:val="0"/>
      <w:marRight w:val="0"/>
      <w:marTop w:val="0"/>
      <w:marBottom w:val="0"/>
      <w:divBdr>
        <w:top w:val="none" w:sz="0" w:space="0" w:color="auto"/>
        <w:left w:val="none" w:sz="0" w:space="0" w:color="auto"/>
        <w:bottom w:val="none" w:sz="0" w:space="0" w:color="auto"/>
        <w:right w:val="none" w:sz="0" w:space="0" w:color="auto"/>
      </w:divBdr>
    </w:div>
    <w:div w:id="1068042502">
      <w:bodyDiv w:val="1"/>
      <w:marLeft w:val="0"/>
      <w:marRight w:val="0"/>
      <w:marTop w:val="0"/>
      <w:marBottom w:val="0"/>
      <w:divBdr>
        <w:top w:val="none" w:sz="0" w:space="0" w:color="auto"/>
        <w:left w:val="none" w:sz="0" w:space="0" w:color="auto"/>
        <w:bottom w:val="none" w:sz="0" w:space="0" w:color="auto"/>
        <w:right w:val="none" w:sz="0" w:space="0" w:color="auto"/>
      </w:divBdr>
    </w:div>
    <w:div w:id="1070540399">
      <w:bodyDiv w:val="1"/>
      <w:marLeft w:val="0"/>
      <w:marRight w:val="0"/>
      <w:marTop w:val="0"/>
      <w:marBottom w:val="0"/>
      <w:divBdr>
        <w:top w:val="none" w:sz="0" w:space="0" w:color="auto"/>
        <w:left w:val="none" w:sz="0" w:space="0" w:color="auto"/>
        <w:bottom w:val="none" w:sz="0" w:space="0" w:color="auto"/>
        <w:right w:val="none" w:sz="0" w:space="0" w:color="auto"/>
      </w:divBdr>
    </w:div>
    <w:div w:id="1076591107">
      <w:bodyDiv w:val="1"/>
      <w:marLeft w:val="0"/>
      <w:marRight w:val="0"/>
      <w:marTop w:val="0"/>
      <w:marBottom w:val="0"/>
      <w:divBdr>
        <w:top w:val="none" w:sz="0" w:space="0" w:color="auto"/>
        <w:left w:val="none" w:sz="0" w:space="0" w:color="auto"/>
        <w:bottom w:val="none" w:sz="0" w:space="0" w:color="auto"/>
        <w:right w:val="none" w:sz="0" w:space="0" w:color="auto"/>
      </w:divBdr>
    </w:div>
    <w:div w:id="1080568313">
      <w:bodyDiv w:val="1"/>
      <w:marLeft w:val="0"/>
      <w:marRight w:val="0"/>
      <w:marTop w:val="0"/>
      <w:marBottom w:val="0"/>
      <w:divBdr>
        <w:top w:val="none" w:sz="0" w:space="0" w:color="auto"/>
        <w:left w:val="none" w:sz="0" w:space="0" w:color="auto"/>
        <w:bottom w:val="none" w:sz="0" w:space="0" w:color="auto"/>
        <w:right w:val="none" w:sz="0" w:space="0" w:color="auto"/>
      </w:divBdr>
    </w:div>
    <w:div w:id="1089497536">
      <w:bodyDiv w:val="1"/>
      <w:marLeft w:val="0"/>
      <w:marRight w:val="0"/>
      <w:marTop w:val="0"/>
      <w:marBottom w:val="0"/>
      <w:divBdr>
        <w:top w:val="none" w:sz="0" w:space="0" w:color="auto"/>
        <w:left w:val="none" w:sz="0" w:space="0" w:color="auto"/>
        <w:bottom w:val="none" w:sz="0" w:space="0" w:color="auto"/>
        <w:right w:val="none" w:sz="0" w:space="0" w:color="auto"/>
      </w:divBdr>
    </w:div>
    <w:div w:id="1103455376">
      <w:bodyDiv w:val="1"/>
      <w:marLeft w:val="0"/>
      <w:marRight w:val="0"/>
      <w:marTop w:val="0"/>
      <w:marBottom w:val="0"/>
      <w:divBdr>
        <w:top w:val="none" w:sz="0" w:space="0" w:color="auto"/>
        <w:left w:val="none" w:sz="0" w:space="0" w:color="auto"/>
        <w:bottom w:val="none" w:sz="0" w:space="0" w:color="auto"/>
        <w:right w:val="none" w:sz="0" w:space="0" w:color="auto"/>
      </w:divBdr>
    </w:div>
    <w:div w:id="1103912471">
      <w:bodyDiv w:val="1"/>
      <w:marLeft w:val="0"/>
      <w:marRight w:val="0"/>
      <w:marTop w:val="0"/>
      <w:marBottom w:val="0"/>
      <w:divBdr>
        <w:top w:val="none" w:sz="0" w:space="0" w:color="auto"/>
        <w:left w:val="none" w:sz="0" w:space="0" w:color="auto"/>
        <w:bottom w:val="none" w:sz="0" w:space="0" w:color="auto"/>
        <w:right w:val="none" w:sz="0" w:space="0" w:color="auto"/>
      </w:divBdr>
    </w:div>
    <w:div w:id="1104883673">
      <w:bodyDiv w:val="1"/>
      <w:marLeft w:val="0"/>
      <w:marRight w:val="0"/>
      <w:marTop w:val="0"/>
      <w:marBottom w:val="0"/>
      <w:divBdr>
        <w:top w:val="none" w:sz="0" w:space="0" w:color="auto"/>
        <w:left w:val="none" w:sz="0" w:space="0" w:color="auto"/>
        <w:bottom w:val="none" w:sz="0" w:space="0" w:color="auto"/>
        <w:right w:val="none" w:sz="0" w:space="0" w:color="auto"/>
      </w:divBdr>
    </w:div>
    <w:div w:id="1106076780">
      <w:bodyDiv w:val="1"/>
      <w:marLeft w:val="0"/>
      <w:marRight w:val="0"/>
      <w:marTop w:val="0"/>
      <w:marBottom w:val="0"/>
      <w:divBdr>
        <w:top w:val="none" w:sz="0" w:space="0" w:color="auto"/>
        <w:left w:val="none" w:sz="0" w:space="0" w:color="auto"/>
        <w:bottom w:val="none" w:sz="0" w:space="0" w:color="auto"/>
        <w:right w:val="none" w:sz="0" w:space="0" w:color="auto"/>
      </w:divBdr>
    </w:div>
    <w:div w:id="1110465337">
      <w:bodyDiv w:val="1"/>
      <w:marLeft w:val="0"/>
      <w:marRight w:val="0"/>
      <w:marTop w:val="0"/>
      <w:marBottom w:val="0"/>
      <w:divBdr>
        <w:top w:val="none" w:sz="0" w:space="0" w:color="auto"/>
        <w:left w:val="none" w:sz="0" w:space="0" w:color="auto"/>
        <w:bottom w:val="none" w:sz="0" w:space="0" w:color="auto"/>
        <w:right w:val="none" w:sz="0" w:space="0" w:color="auto"/>
      </w:divBdr>
    </w:div>
    <w:div w:id="1113207854">
      <w:bodyDiv w:val="1"/>
      <w:marLeft w:val="0"/>
      <w:marRight w:val="0"/>
      <w:marTop w:val="0"/>
      <w:marBottom w:val="0"/>
      <w:divBdr>
        <w:top w:val="none" w:sz="0" w:space="0" w:color="auto"/>
        <w:left w:val="none" w:sz="0" w:space="0" w:color="auto"/>
        <w:bottom w:val="none" w:sz="0" w:space="0" w:color="auto"/>
        <w:right w:val="none" w:sz="0" w:space="0" w:color="auto"/>
      </w:divBdr>
    </w:div>
    <w:div w:id="1115179549">
      <w:bodyDiv w:val="1"/>
      <w:marLeft w:val="0"/>
      <w:marRight w:val="0"/>
      <w:marTop w:val="0"/>
      <w:marBottom w:val="0"/>
      <w:divBdr>
        <w:top w:val="none" w:sz="0" w:space="0" w:color="auto"/>
        <w:left w:val="none" w:sz="0" w:space="0" w:color="auto"/>
        <w:bottom w:val="none" w:sz="0" w:space="0" w:color="auto"/>
        <w:right w:val="none" w:sz="0" w:space="0" w:color="auto"/>
      </w:divBdr>
    </w:div>
    <w:div w:id="1124932643">
      <w:bodyDiv w:val="1"/>
      <w:marLeft w:val="0"/>
      <w:marRight w:val="0"/>
      <w:marTop w:val="0"/>
      <w:marBottom w:val="0"/>
      <w:divBdr>
        <w:top w:val="none" w:sz="0" w:space="0" w:color="auto"/>
        <w:left w:val="none" w:sz="0" w:space="0" w:color="auto"/>
        <w:bottom w:val="none" w:sz="0" w:space="0" w:color="auto"/>
        <w:right w:val="none" w:sz="0" w:space="0" w:color="auto"/>
      </w:divBdr>
    </w:div>
    <w:div w:id="1125779833">
      <w:bodyDiv w:val="1"/>
      <w:marLeft w:val="0"/>
      <w:marRight w:val="0"/>
      <w:marTop w:val="0"/>
      <w:marBottom w:val="0"/>
      <w:divBdr>
        <w:top w:val="none" w:sz="0" w:space="0" w:color="auto"/>
        <w:left w:val="none" w:sz="0" w:space="0" w:color="auto"/>
        <w:bottom w:val="none" w:sz="0" w:space="0" w:color="auto"/>
        <w:right w:val="none" w:sz="0" w:space="0" w:color="auto"/>
      </w:divBdr>
    </w:div>
    <w:div w:id="1129129744">
      <w:bodyDiv w:val="1"/>
      <w:marLeft w:val="0"/>
      <w:marRight w:val="0"/>
      <w:marTop w:val="0"/>
      <w:marBottom w:val="0"/>
      <w:divBdr>
        <w:top w:val="none" w:sz="0" w:space="0" w:color="auto"/>
        <w:left w:val="none" w:sz="0" w:space="0" w:color="auto"/>
        <w:bottom w:val="none" w:sz="0" w:space="0" w:color="auto"/>
        <w:right w:val="none" w:sz="0" w:space="0" w:color="auto"/>
      </w:divBdr>
    </w:div>
    <w:div w:id="1133326489">
      <w:bodyDiv w:val="1"/>
      <w:marLeft w:val="0"/>
      <w:marRight w:val="0"/>
      <w:marTop w:val="0"/>
      <w:marBottom w:val="0"/>
      <w:divBdr>
        <w:top w:val="none" w:sz="0" w:space="0" w:color="auto"/>
        <w:left w:val="none" w:sz="0" w:space="0" w:color="auto"/>
        <w:bottom w:val="none" w:sz="0" w:space="0" w:color="auto"/>
        <w:right w:val="none" w:sz="0" w:space="0" w:color="auto"/>
      </w:divBdr>
    </w:div>
    <w:div w:id="1137145720">
      <w:bodyDiv w:val="1"/>
      <w:marLeft w:val="0"/>
      <w:marRight w:val="0"/>
      <w:marTop w:val="0"/>
      <w:marBottom w:val="0"/>
      <w:divBdr>
        <w:top w:val="none" w:sz="0" w:space="0" w:color="auto"/>
        <w:left w:val="none" w:sz="0" w:space="0" w:color="auto"/>
        <w:bottom w:val="none" w:sz="0" w:space="0" w:color="auto"/>
        <w:right w:val="none" w:sz="0" w:space="0" w:color="auto"/>
      </w:divBdr>
    </w:div>
    <w:div w:id="1152286407">
      <w:bodyDiv w:val="1"/>
      <w:marLeft w:val="0"/>
      <w:marRight w:val="0"/>
      <w:marTop w:val="0"/>
      <w:marBottom w:val="0"/>
      <w:divBdr>
        <w:top w:val="none" w:sz="0" w:space="0" w:color="auto"/>
        <w:left w:val="none" w:sz="0" w:space="0" w:color="auto"/>
        <w:bottom w:val="none" w:sz="0" w:space="0" w:color="auto"/>
        <w:right w:val="none" w:sz="0" w:space="0" w:color="auto"/>
      </w:divBdr>
    </w:div>
    <w:div w:id="1164122564">
      <w:bodyDiv w:val="1"/>
      <w:marLeft w:val="0"/>
      <w:marRight w:val="0"/>
      <w:marTop w:val="0"/>
      <w:marBottom w:val="0"/>
      <w:divBdr>
        <w:top w:val="none" w:sz="0" w:space="0" w:color="auto"/>
        <w:left w:val="none" w:sz="0" w:space="0" w:color="auto"/>
        <w:bottom w:val="none" w:sz="0" w:space="0" w:color="auto"/>
        <w:right w:val="none" w:sz="0" w:space="0" w:color="auto"/>
      </w:divBdr>
    </w:div>
    <w:div w:id="1166439882">
      <w:bodyDiv w:val="1"/>
      <w:marLeft w:val="0"/>
      <w:marRight w:val="0"/>
      <w:marTop w:val="0"/>
      <w:marBottom w:val="0"/>
      <w:divBdr>
        <w:top w:val="none" w:sz="0" w:space="0" w:color="auto"/>
        <w:left w:val="none" w:sz="0" w:space="0" w:color="auto"/>
        <w:bottom w:val="none" w:sz="0" w:space="0" w:color="auto"/>
        <w:right w:val="none" w:sz="0" w:space="0" w:color="auto"/>
      </w:divBdr>
    </w:div>
    <w:div w:id="1170873711">
      <w:bodyDiv w:val="1"/>
      <w:marLeft w:val="0"/>
      <w:marRight w:val="0"/>
      <w:marTop w:val="0"/>
      <w:marBottom w:val="0"/>
      <w:divBdr>
        <w:top w:val="none" w:sz="0" w:space="0" w:color="auto"/>
        <w:left w:val="none" w:sz="0" w:space="0" w:color="auto"/>
        <w:bottom w:val="none" w:sz="0" w:space="0" w:color="auto"/>
        <w:right w:val="none" w:sz="0" w:space="0" w:color="auto"/>
      </w:divBdr>
    </w:div>
    <w:div w:id="1174340417">
      <w:bodyDiv w:val="1"/>
      <w:marLeft w:val="0"/>
      <w:marRight w:val="0"/>
      <w:marTop w:val="0"/>
      <w:marBottom w:val="0"/>
      <w:divBdr>
        <w:top w:val="none" w:sz="0" w:space="0" w:color="auto"/>
        <w:left w:val="none" w:sz="0" w:space="0" w:color="auto"/>
        <w:bottom w:val="none" w:sz="0" w:space="0" w:color="auto"/>
        <w:right w:val="none" w:sz="0" w:space="0" w:color="auto"/>
      </w:divBdr>
    </w:div>
    <w:div w:id="1179272112">
      <w:bodyDiv w:val="1"/>
      <w:marLeft w:val="0"/>
      <w:marRight w:val="0"/>
      <w:marTop w:val="0"/>
      <w:marBottom w:val="0"/>
      <w:divBdr>
        <w:top w:val="none" w:sz="0" w:space="0" w:color="auto"/>
        <w:left w:val="none" w:sz="0" w:space="0" w:color="auto"/>
        <w:bottom w:val="none" w:sz="0" w:space="0" w:color="auto"/>
        <w:right w:val="none" w:sz="0" w:space="0" w:color="auto"/>
      </w:divBdr>
    </w:div>
    <w:div w:id="1182085207">
      <w:bodyDiv w:val="1"/>
      <w:marLeft w:val="0"/>
      <w:marRight w:val="0"/>
      <w:marTop w:val="0"/>
      <w:marBottom w:val="0"/>
      <w:divBdr>
        <w:top w:val="none" w:sz="0" w:space="0" w:color="auto"/>
        <w:left w:val="none" w:sz="0" w:space="0" w:color="auto"/>
        <w:bottom w:val="none" w:sz="0" w:space="0" w:color="auto"/>
        <w:right w:val="none" w:sz="0" w:space="0" w:color="auto"/>
      </w:divBdr>
    </w:div>
    <w:div w:id="1187863604">
      <w:bodyDiv w:val="1"/>
      <w:marLeft w:val="0"/>
      <w:marRight w:val="0"/>
      <w:marTop w:val="0"/>
      <w:marBottom w:val="0"/>
      <w:divBdr>
        <w:top w:val="none" w:sz="0" w:space="0" w:color="auto"/>
        <w:left w:val="none" w:sz="0" w:space="0" w:color="auto"/>
        <w:bottom w:val="none" w:sz="0" w:space="0" w:color="auto"/>
        <w:right w:val="none" w:sz="0" w:space="0" w:color="auto"/>
      </w:divBdr>
    </w:div>
    <w:div w:id="1191797142">
      <w:bodyDiv w:val="1"/>
      <w:marLeft w:val="0"/>
      <w:marRight w:val="0"/>
      <w:marTop w:val="0"/>
      <w:marBottom w:val="0"/>
      <w:divBdr>
        <w:top w:val="none" w:sz="0" w:space="0" w:color="auto"/>
        <w:left w:val="none" w:sz="0" w:space="0" w:color="auto"/>
        <w:bottom w:val="none" w:sz="0" w:space="0" w:color="auto"/>
        <w:right w:val="none" w:sz="0" w:space="0" w:color="auto"/>
      </w:divBdr>
    </w:div>
    <w:div w:id="1198087098">
      <w:bodyDiv w:val="1"/>
      <w:marLeft w:val="0"/>
      <w:marRight w:val="0"/>
      <w:marTop w:val="0"/>
      <w:marBottom w:val="0"/>
      <w:divBdr>
        <w:top w:val="none" w:sz="0" w:space="0" w:color="auto"/>
        <w:left w:val="none" w:sz="0" w:space="0" w:color="auto"/>
        <w:bottom w:val="none" w:sz="0" w:space="0" w:color="auto"/>
        <w:right w:val="none" w:sz="0" w:space="0" w:color="auto"/>
      </w:divBdr>
    </w:div>
    <w:div w:id="1209995634">
      <w:bodyDiv w:val="1"/>
      <w:marLeft w:val="0"/>
      <w:marRight w:val="0"/>
      <w:marTop w:val="0"/>
      <w:marBottom w:val="0"/>
      <w:divBdr>
        <w:top w:val="none" w:sz="0" w:space="0" w:color="auto"/>
        <w:left w:val="none" w:sz="0" w:space="0" w:color="auto"/>
        <w:bottom w:val="none" w:sz="0" w:space="0" w:color="auto"/>
        <w:right w:val="none" w:sz="0" w:space="0" w:color="auto"/>
      </w:divBdr>
    </w:div>
    <w:div w:id="1215238560">
      <w:bodyDiv w:val="1"/>
      <w:marLeft w:val="0"/>
      <w:marRight w:val="0"/>
      <w:marTop w:val="0"/>
      <w:marBottom w:val="0"/>
      <w:divBdr>
        <w:top w:val="none" w:sz="0" w:space="0" w:color="auto"/>
        <w:left w:val="none" w:sz="0" w:space="0" w:color="auto"/>
        <w:bottom w:val="none" w:sz="0" w:space="0" w:color="auto"/>
        <w:right w:val="none" w:sz="0" w:space="0" w:color="auto"/>
      </w:divBdr>
    </w:div>
    <w:div w:id="1216627727">
      <w:bodyDiv w:val="1"/>
      <w:marLeft w:val="0"/>
      <w:marRight w:val="0"/>
      <w:marTop w:val="0"/>
      <w:marBottom w:val="0"/>
      <w:divBdr>
        <w:top w:val="none" w:sz="0" w:space="0" w:color="auto"/>
        <w:left w:val="none" w:sz="0" w:space="0" w:color="auto"/>
        <w:bottom w:val="none" w:sz="0" w:space="0" w:color="auto"/>
        <w:right w:val="none" w:sz="0" w:space="0" w:color="auto"/>
      </w:divBdr>
    </w:div>
    <w:div w:id="1218319444">
      <w:bodyDiv w:val="1"/>
      <w:marLeft w:val="0"/>
      <w:marRight w:val="0"/>
      <w:marTop w:val="0"/>
      <w:marBottom w:val="0"/>
      <w:divBdr>
        <w:top w:val="none" w:sz="0" w:space="0" w:color="auto"/>
        <w:left w:val="none" w:sz="0" w:space="0" w:color="auto"/>
        <w:bottom w:val="none" w:sz="0" w:space="0" w:color="auto"/>
        <w:right w:val="none" w:sz="0" w:space="0" w:color="auto"/>
      </w:divBdr>
    </w:div>
    <w:div w:id="1228227494">
      <w:bodyDiv w:val="1"/>
      <w:marLeft w:val="0"/>
      <w:marRight w:val="0"/>
      <w:marTop w:val="0"/>
      <w:marBottom w:val="0"/>
      <w:divBdr>
        <w:top w:val="none" w:sz="0" w:space="0" w:color="auto"/>
        <w:left w:val="none" w:sz="0" w:space="0" w:color="auto"/>
        <w:bottom w:val="none" w:sz="0" w:space="0" w:color="auto"/>
        <w:right w:val="none" w:sz="0" w:space="0" w:color="auto"/>
      </w:divBdr>
    </w:div>
    <w:div w:id="1231579667">
      <w:bodyDiv w:val="1"/>
      <w:marLeft w:val="0"/>
      <w:marRight w:val="0"/>
      <w:marTop w:val="0"/>
      <w:marBottom w:val="0"/>
      <w:divBdr>
        <w:top w:val="none" w:sz="0" w:space="0" w:color="auto"/>
        <w:left w:val="none" w:sz="0" w:space="0" w:color="auto"/>
        <w:bottom w:val="none" w:sz="0" w:space="0" w:color="auto"/>
        <w:right w:val="none" w:sz="0" w:space="0" w:color="auto"/>
      </w:divBdr>
    </w:div>
    <w:div w:id="1244414209">
      <w:bodyDiv w:val="1"/>
      <w:marLeft w:val="0"/>
      <w:marRight w:val="0"/>
      <w:marTop w:val="0"/>
      <w:marBottom w:val="0"/>
      <w:divBdr>
        <w:top w:val="none" w:sz="0" w:space="0" w:color="auto"/>
        <w:left w:val="none" w:sz="0" w:space="0" w:color="auto"/>
        <w:bottom w:val="none" w:sz="0" w:space="0" w:color="auto"/>
        <w:right w:val="none" w:sz="0" w:space="0" w:color="auto"/>
      </w:divBdr>
    </w:div>
    <w:div w:id="1247954105">
      <w:bodyDiv w:val="1"/>
      <w:marLeft w:val="0"/>
      <w:marRight w:val="0"/>
      <w:marTop w:val="0"/>
      <w:marBottom w:val="0"/>
      <w:divBdr>
        <w:top w:val="none" w:sz="0" w:space="0" w:color="auto"/>
        <w:left w:val="none" w:sz="0" w:space="0" w:color="auto"/>
        <w:bottom w:val="none" w:sz="0" w:space="0" w:color="auto"/>
        <w:right w:val="none" w:sz="0" w:space="0" w:color="auto"/>
      </w:divBdr>
    </w:div>
    <w:div w:id="1251936688">
      <w:bodyDiv w:val="1"/>
      <w:marLeft w:val="0"/>
      <w:marRight w:val="0"/>
      <w:marTop w:val="0"/>
      <w:marBottom w:val="0"/>
      <w:divBdr>
        <w:top w:val="none" w:sz="0" w:space="0" w:color="auto"/>
        <w:left w:val="none" w:sz="0" w:space="0" w:color="auto"/>
        <w:bottom w:val="none" w:sz="0" w:space="0" w:color="auto"/>
        <w:right w:val="none" w:sz="0" w:space="0" w:color="auto"/>
      </w:divBdr>
    </w:div>
    <w:div w:id="1275944457">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293904673">
      <w:bodyDiv w:val="1"/>
      <w:marLeft w:val="0"/>
      <w:marRight w:val="0"/>
      <w:marTop w:val="0"/>
      <w:marBottom w:val="0"/>
      <w:divBdr>
        <w:top w:val="none" w:sz="0" w:space="0" w:color="auto"/>
        <w:left w:val="none" w:sz="0" w:space="0" w:color="auto"/>
        <w:bottom w:val="none" w:sz="0" w:space="0" w:color="auto"/>
        <w:right w:val="none" w:sz="0" w:space="0" w:color="auto"/>
      </w:divBdr>
    </w:div>
    <w:div w:id="1301766543">
      <w:bodyDiv w:val="1"/>
      <w:marLeft w:val="0"/>
      <w:marRight w:val="0"/>
      <w:marTop w:val="0"/>
      <w:marBottom w:val="0"/>
      <w:divBdr>
        <w:top w:val="none" w:sz="0" w:space="0" w:color="auto"/>
        <w:left w:val="none" w:sz="0" w:space="0" w:color="auto"/>
        <w:bottom w:val="none" w:sz="0" w:space="0" w:color="auto"/>
        <w:right w:val="none" w:sz="0" w:space="0" w:color="auto"/>
      </w:divBdr>
    </w:div>
    <w:div w:id="1303003064">
      <w:bodyDiv w:val="1"/>
      <w:marLeft w:val="0"/>
      <w:marRight w:val="0"/>
      <w:marTop w:val="0"/>
      <w:marBottom w:val="0"/>
      <w:divBdr>
        <w:top w:val="none" w:sz="0" w:space="0" w:color="auto"/>
        <w:left w:val="none" w:sz="0" w:space="0" w:color="auto"/>
        <w:bottom w:val="none" w:sz="0" w:space="0" w:color="auto"/>
        <w:right w:val="none" w:sz="0" w:space="0" w:color="auto"/>
      </w:divBdr>
    </w:div>
    <w:div w:id="1303846781">
      <w:bodyDiv w:val="1"/>
      <w:marLeft w:val="0"/>
      <w:marRight w:val="0"/>
      <w:marTop w:val="0"/>
      <w:marBottom w:val="0"/>
      <w:divBdr>
        <w:top w:val="none" w:sz="0" w:space="0" w:color="auto"/>
        <w:left w:val="none" w:sz="0" w:space="0" w:color="auto"/>
        <w:bottom w:val="none" w:sz="0" w:space="0" w:color="auto"/>
        <w:right w:val="none" w:sz="0" w:space="0" w:color="auto"/>
      </w:divBdr>
    </w:div>
    <w:div w:id="1304769119">
      <w:bodyDiv w:val="1"/>
      <w:marLeft w:val="0"/>
      <w:marRight w:val="0"/>
      <w:marTop w:val="0"/>
      <w:marBottom w:val="0"/>
      <w:divBdr>
        <w:top w:val="none" w:sz="0" w:space="0" w:color="auto"/>
        <w:left w:val="none" w:sz="0" w:space="0" w:color="auto"/>
        <w:bottom w:val="none" w:sz="0" w:space="0" w:color="auto"/>
        <w:right w:val="none" w:sz="0" w:space="0" w:color="auto"/>
      </w:divBdr>
    </w:div>
    <w:div w:id="1305428637">
      <w:bodyDiv w:val="1"/>
      <w:marLeft w:val="0"/>
      <w:marRight w:val="0"/>
      <w:marTop w:val="0"/>
      <w:marBottom w:val="0"/>
      <w:divBdr>
        <w:top w:val="none" w:sz="0" w:space="0" w:color="auto"/>
        <w:left w:val="none" w:sz="0" w:space="0" w:color="auto"/>
        <w:bottom w:val="none" w:sz="0" w:space="0" w:color="auto"/>
        <w:right w:val="none" w:sz="0" w:space="0" w:color="auto"/>
      </w:divBdr>
    </w:div>
    <w:div w:id="1308242420">
      <w:bodyDiv w:val="1"/>
      <w:marLeft w:val="0"/>
      <w:marRight w:val="0"/>
      <w:marTop w:val="0"/>
      <w:marBottom w:val="0"/>
      <w:divBdr>
        <w:top w:val="none" w:sz="0" w:space="0" w:color="auto"/>
        <w:left w:val="none" w:sz="0" w:space="0" w:color="auto"/>
        <w:bottom w:val="none" w:sz="0" w:space="0" w:color="auto"/>
        <w:right w:val="none" w:sz="0" w:space="0" w:color="auto"/>
      </w:divBdr>
    </w:div>
    <w:div w:id="1313439170">
      <w:bodyDiv w:val="1"/>
      <w:marLeft w:val="0"/>
      <w:marRight w:val="0"/>
      <w:marTop w:val="0"/>
      <w:marBottom w:val="0"/>
      <w:divBdr>
        <w:top w:val="none" w:sz="0" w:space="0" w:color="auto"/>
        <w:left w:val="none" w:sz="0" w:space="0" w:color="auto"/>
        <w:bottom w:val="none" w:sz="0" w:space="0" w:color="auto"/>
        <w:right w:val="none" w:sz="0" w:space="0" w:color="auto"/>
      </w:divBdr>
    </w:div>
    <w:div w:id="1325814527">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6329009">
      <w:bodyDiv w:val="1"/>
      <w:marLeft w:val="0"/>
      <w:marRight w:val="0"/>
      <w:marTop w:val="0"/>
      <w:marBottom w:val="0"/>
      <w:divBdr>
        <w:top w:val="none" w:sz="0" w:space="0" w:color="auto"/>
        <w:left w:val="none" w:sz="0" w:space="0" w:color="auto"/>
        <w:bottom w:val="none" w:sz="0" w:space="0" w:color="auto"/>
        <w:right w:val="none" w:sz="0" w:space="0" w:color="auto"/>
      </w:divBdr>
    </w:div>
    <w:div w:id="1350058988">
      <w:bodyDiv w:val="1"/>
      <w:marLeft w:val="0"/>
      <w:marRight w:val="0"/>
      <w:marTop w:val="0"/>
      <w:marBottom w:val="0"/>
      <w:divBdr>
        <w:top w:val="none" w:sz="0" w:space="0" w:color="auto"/>
        <w:left w:val="none" w:sz="0" w:space="0" w:color="auto"/>
        <w:bottom w:val="none" w:sz="0" w:space="0" w:color="auto"/>
        <w:right w:val="none" w:sz="0" w:space="0" w:color="auto"/>
      </w:divBdr>
    </w:div>
    <w:div w:id="1361780615">
      <w:bodyDiv w:val="1"/>
      <w:marLeft w:val="0"/>
      <w:marRight w:val="0"/>
      <w:marTop w:val="0"/>
      <w:marBottom w:val="0"/>
      <w:divBdr>
        <w:top w:val="none" w:sz="0" w:space="0" w:color="auto"/>
        <w:left w:val="none" w:sz="0" w:space="0" w:color="auto"/>
        <w:bottom w:val="none" w:sz="0" w:space="0" w:color="auto"/>
        <w:right w:val="none" w:sz="0" w:space="0" w:color="auto"/>
      </w:divBdr>
    </w:div>
    <w:div w:id="1373339427">
      <w:bodyDiv w:val="1"/>
      <w:marLeft w:val="0"/>
      <w:marRight w:val="0"/>
      <w:marTop w:val="0"/>
      <w:marBottom w:val="0"/>
      <w:divBdr>
        <w:top w:val="none" w:sz="0" w:space="0" w:color="auto"/>
        <w:left w:val="none" w:sz="0" w:space="0" w:color="auto"/>
        <w:bottom w:val="none" w:sz="0" w:space="0" w:color="auto"/>
        <w:right w:val="none" w:sz="0" w:space="0" w:color="auto"/>
      </w:divBdr>
    </w:div>
    <w:div w:id="1375885217">
      <w:bodyDiv w:val="1"/>
      <w:marLeft w:val="0"/>
      <w:marRight w:val="0"/>
      <w:marTop w:val="0"/>
      <w:marBottom w:val="0"/>
      <w:divBdr>
        <w:top w:val="none" w:sz="0" w:space="0" w:color="auto"/>
        <w:left w:val="none" w:sz="0" w:space="0" w:color="auto"/>
        <w:bottom w:val="none" w:sz="0" w:space="0" w:color="auto"/>
        <w:right w:val="none" w:sz="0" w:space="0" w:color="auto"/>
      </w:divBdr>
    </w:div>
    <w:div w:id="1376933380">
      <w:bodyDiv w:val="1"/>
      <w:marLeft w:val="0"/>
      <w:marRight w:val="0"/>
      <w:marTop w:val="0"/>
      <w:marBottom w:val="0"/>
      <w:divBdr>
        <w:top w:val="none" w:sz="0" w:space="0" w:color="auto"/>
        <w:left w:val="none" w:sz="0" w:space="0" w:color="auto"/>
        <w:bottom w:val="none" w:sz="0" w:space="0" w:color="auto"/>
        <w:right w:val="none" w:sz="0" w:space="0" w:color="auto"/>
      </w:divBdr>
    </w:div>
    <w:div w:id="1377505119">
      <w:bodyDiv w:val="1"/>
      <w:marLeft w:val="0"/>
      <w:marRight w:val="0"/>
      <w:marTop w:val="0"/>
      <w:marBottom w:val="0"/>
      <w:divBdr>
        <w:top w:val="none" w:sz="0" w:space="0" w:color="auto"/>
        <w:left w:val="none" w:sz="0" w:space="0" w:color="auto"/>
        <w:bottom w:val="none" w:sz="0" w:space="0" w:color="auto"/>
        <w:right w:val="none" w:sz="0" w:space="0" w:color="auto"/>
      </w:divBdr>
    </w:div>
    <w:div w:id="1379935700">
      <w:bodyDiv w:val="1"/>
      <w:marLeft w:val="0"/>
      <w:marRight w:val="0"/>
      <w:marTop w:val="0"/>
      <w:marBottom w:val="0"/>
      <w:divBdr>
        <w:top w:val="none" w:sz="0" w:space="0" w:color="auto"/>
        <w:left w:val="none" w:sz="0" w:space="0" w:color="auto"/>
        <w:bottom w:val="none" w:sz="0" w:space="0" w:color="auto"/>
        <w:right w:val="none" w:sz="0" w:space="0" w:color="auto"/>
      </w:divBdr>
    </w:div>
    <w:div w:id="1392466354">
      <w:bodyDiv w:val="1"/>
      <w:marLeft w:val="0"/>
      <w:marRight w:val="0"/>
      <w:marTop w:val="0"/>
      <w:marBottom w:val="0"/>
      <w:divBdr>
        <w:top w:val="none" w:sz="0" w:space="0" w:color="auto"/>
        <w:left w:val="none" w:sz="0" w:space="0" w:color="auto"/>
        <w:bottom w:val="none" w:sz="0" w:space="0" w:color="auto"/>
        <w:right w:val="none" w:sz="0" w:space="0" w:color="auto"/>
      </w:divBdr>
    </w:div>
    <w:div w:id="1395620628">
      <w:bodyDiv w:val="1"/>
      <w:marLeft w:val="0"/>
      <w:marRight w:val="0"/>
      <w:marTop w:val="0"/>
      <w:marBottom w:val="0"/>
      <w:divBdr>
        <w:top w:val="none" w:sz="0" w:space="0" w:color="auto"/>
        <w:left w:val="none" w:sz="0" w:space="0" w:color="auto"/>
        <w:bottom w:val="none" w:sz="0" w:space="0" w:color="auto"/>
        <w:right w:val="none" w:sz="0" w:space="0" w:color="auto"/>
      </w:divBdr>
    </w:div>
    <w:div w:id="1398161691">
      <w:bodyDiv w:val="1"/>
      <w:marLeft w:val="0"/>
      <w:marRight w:val="0"/>
      <w:marTop w:val="0"/>
      <w:marBottom w:val="0"/>
      <w:divBdr>
        <w:top w:val="none" w:sz="0" w:space="0" w:color="auto"/>
        <w:left w:val="none" w:sz="0" w:space="0" w:color="auto"/>
        <w:bottom w:val="none" w:sz="0" w:space="0" w:color="auto"/>
        <w:right w:val="none" w:sz="0" w:space="0" w:color="auto"/>
      </w:divBdr>
    </w:div>
    <w:div w:id="1403142442">
      <w:bodyDiv w:val="1"/>
      <w:marLeft w:val="0"/>
      <w:marRight w:val="0"/>
      <w:marTop w:val="0"/>
      <w:marBottom w:val="0"/>
      <w:divBdr>
        <w:top w:val="none" w:sz="0" w:space="0" w:color="auto"/>
        <w:left w:val="none" w:sz="0" w:space="0" w:color="auto"/>
        <w:bottom w:val="none" w:sz="0" w:space="0" w:color="auto"/>
        <w:right w:val="none" w:sz="0" w:space="0" w:color="auto"/>
      </w:divBdr>
    </w:div>
    <w:div w:id="1407266550">
      <w:bodyDiv w:val="1"/>
      <w:marLeft w:val="0"/>
      <w:marRight w:val="0"/>
      <w:marTop w:val="0"/>
      <w:marBottom w:val="0"/>
      <w:divBdr>
        <w:top w:val="none" w:sz="0" w:space="0" w:color="auto"/>
        <w:left w:val="none" w:sz="0" w:space="0" w:color="auto"/>
        <w:bottom w:val="none" w:sz="0" w:space="0" w:color="auto"/>
        <w:right w:val="none" w:sz="0" w:space="0" w:color="auto"/>
      </w:divBdr>
    </w:div>
    <w:div w:id="1409767302">
      <w:bodyDiv w:val="1"/>
      <w:marLeft w:val="0"/>
      <w:marRight w:val="0"/>
      <w:marTop w:val="0"/>
      <w:marBottom w:val="0"/>
      <w:divBdr>
        <w:top w:val="none" w:sz="0" w:space="0" w:color="auto"/>
        <w:left w:val="none" w:sz="0" w:space="0" w:color="auto"/>
        <w:bottom w:val="none" w:sz="0" w:space="0" w:color="auto"/>
        <w:right w:val="none" w:sz="0" w:space="0" w:color="auto"/>
      </w:divBdr>
    </w:div>
    <w:div w:id="1419790768">
      <w:bodyDiv w:val="1"/>
      <w:marLeft w:val="0"/>
      <w:marRight w:val="0"/>
      <w:marTop w:val="0"/>
      <w:marBottom w:val="0"/>
      <w:divBdr>
        <w:top w:val="none" w:sz="0" w:space="0" w:color="auto"/>
        <w:left w:val="none" w:sz="0" w:space="0" w:color="auto"/>
        <w:bottom w:val="none" w:sz="0" w:space="0" w:color="auto"/>
        <w:right w:val="none" w:sz="0" w:space="0" w:color="auto"/>
      </w:divBdr>
    </w:div>
    <w:div w:id="1431388543">
      <w:bodyDiv w:val="1"/>
      <w:marLeft w:val="0"/>
      <w:marRight w:val="0"/>
      <w:marTop w:val="0"/>
      <w:marBottom w:val="0"/>
      <w:divBdr>
        <w:top w:val="none" w:sz="0" w:space="0" w:color="auto"/>
        <w:left w:val="none" w:sz="0" w:space="0" w:color="auto"/>
        <w:bottom w:val="none" w:sz="0" w:space="0" w:color="auto"/>
        <w:right w:val="none" w:sz="0" w:space="0" w:color="auto"/>
      </w:divBdr>
    </w:div>
    <w:div w:id="1440416777">
      <w:bodyDiv w:val="1"/>
      <w:marLeft w:val="0"/>
      <w:marRight w:val="0"/>
      <w:marTop w:val="0"/>
      <w:marBottom w:val="0"/>
      <w:divBdr>
        <w:top w:val="none" w:sz="0" w:space="0" w:color="auto"/>
        <w:left w:val="none" w:sz="0" w:space="0" w:color="auto"/>
        <w:bottom w:val="none" w:sz="0" w:space="0" w:color="auto"/>
        <w:right w:val="none" w:sz="0" w:space="0" w:color="auto"/>
      </w:divBdr>
    </w:div>
    <w:div w:id="1440568300">
      <w:bodyDiv w:val="1"/>
      <w:marLeft w:val="0"/>
      <w:marRight w:val="0"/>
      <w:marTop w:val="0"/>
      <w:marBottom w:val="0"/>
      <w:divBdr>
        <w:top w:val="none" w:sz="0" w:space="0" w:color="auto"/>
        <w:left w:val="none" w:sz="0" w:space="0" w:color="auto"/>
        <w:bottom w:val="none" w:sz="0" w:space="0" w:color="auto"/>
        <w:right w:val="none" w:sz="0" w:space="0" w:color="auto"/>
      </w:divBdr>
    </w:div>
    <w:div w:id="1474519720">
      <w:bodyDiv w:val="1"/>
      <w:marLeft w:val="0"/>
      <w:marRight w:val="0"/>
      <w:marTop w:val="0"/>
      <w:marBottom w:val="0"/>
      <w:divBdr>
        <w:top w:val="none" w:sz="0" w:space="0" w:color="auto"/>
        <w:left w:val="none" w:sz="0" w:space="0" w:color="auto"/>
        <w:bottom w:val="none" w:sz="0" w:space="0" w:color="auto"/>
        <w:right w:val="none" w:sz="0" w:space="0" w:color="auto"/>
      </w:divBdr>
    </w:div>
    <w:div w:id="1477994197">
      <w:bodyDiv w:val="1"/>
      <w:marLeft w:val="0"/>
      <w:marRight w:val="0"/>
      <w:marTop w:val="0"/>
      <w:marBottom w:val="0"/>
      <w:divBdr>
        <w:top w:val="none" w:sz="0" w:space="0" w:color="auto"/>
        <w:left w:val="none" w:sz="0" w:space="0" w:color="auto"/>
        <w:bottom w:val="none" w:sz="0" w:space="0" w:color="auto"/>
        <w:right w:val="none" w:sz="0" w:space="0" w:color="auto"/>
      </w:divBdr>
    </w:div>
    <w:div w:id="1508329215">
      <w:bodyDiv w:val="1"/>
      <w:marLeft w:val="0"/>
      <w:marRight w:val="0"/>
      <w:marTop w:val="0"/>
      <w:marBottom w:val="0"/>
      <w:divBdr>
        <w:top w:val="none" w:sz="0" w:space="0" w:color="auto"/>
        <w:left w:val="none" w:sz="0" w:space="0" w:color="auto"/>
        <w:bottom w:val="none" w:sz="0" w:space="0" w:color="auto"/>
        <w:right w:val="none" w:sz="0" w:space="0" w:color="auto"/>
      </w:divBdr>
    </w:div>
    <w:div w:id="1511292112">
      <w:bodyDiv w:val="1"/>
      <w:marLeft w:val="0"/>
      <w:marRight w:val="0"/>
      <w:marTop w:val="0"/>
      <w:marBottom w:val="0"/>
      <w:divBdr>
        <w:top w:val="none" w:sz="0" w:space="0" w:color="auto"/>
        <w:left w:val="none" w:sz="0" w:space="0" w:color="auto"/>
        <w:bottom w:val="none" w:sz="0" w:space="0" w:color="auto"/>
        <w:right w:val="none" w:sz="0" w:space="0" w:color="auto"/>
      </w:divBdr>
    </w:div>
    <w:div w:id="1537808916">
      <w:bodyDiv w:val="1"/>
      <w:marLeft w:val="0"/>
      <w:marRight w:val="0"/>
      <w:marTop w:val="0"/>
      <w:marBottom w:val="0"/>
      <w:divBdr>
        <w:top w:val="none" w:sz="0" w:space="0" w:color="auto"/>
        <w:left w:val="none" w:sz="0" w:space="0" w:color="auto"/>
        <w:bottom w:val="none" w:sz="0" w:space="0" w:color="auto"/>
        <w:right w:val="none" w:sz="0" w:space="0" w:color="auto"/>
      </w:divBdr>
    </w:div>
    <w:div w:id="1538544572">
      <w:bodyDiv w:val="1"/>
      <w:marLeft w:val="0"/>
      <w:marRight w:val="0"/>
      <w:marTop w:val="0"/>
      <w:marBottom w:val="0"/>
      <w:divBdr>
        <w:top w:val="none" w:sz="0" w:space="0" w:color="auto"/>
        <w:left w:val="none" w:sz="0" w:space="0" w:color="auto"/>
        <w:bottom w:val="none" w:sz="0" w:space="0" w:color="auto"/>
        <w:right w:val="none" w:sz="0" w:space="0" w:color="auto"/>
      </w:divBdr>
    </w:div>
    <w:div w:id="1538931875">
      <w:bodyDiv w:val="1"/>
      <w:marLeft w:val="0"/>
      <w:marRight w:val="0"/>
      <w:marTop w:val="0"/>
      <w:marBottom w:val="0"/>
      <w:divBdr>
        <w:top w:val="none" w:sz="0" w:space="0" w:color="auto"/>
        <w:left w:val="none" w:sz="0" w:space="0" w:color="auto"/>
        <w:bottom w:val="none" w:sz="0" w:space="0" w:color="auto"/>
        <w:right w:val="none" w:sz="0" w:space="0" w:color="auto"/>
      </w:divBdr>
    </w:div>
    <w:div w:id="1542743528">
      <w:bodyDiv w:val="1"/>
      <w:marLeft w:val="0"/>
      <w:marRight w:val="0"/>
      <w:marTop w:val="0"/>
      <w:marBottom w:val="0"/>
      <w:divBdr>
        <w:top w:val="none" w:sz="0" w:space="0" w:color="auto"/>
        <w:left w:val="none" w:sz="0" w:space="0" w:color="auto"/>
        <w:bottom w:val="none" w:sz="0" w:space="0" w:color="auto"/>
        <w:right w:val="none" w:sz="0" w:space="0" w:color="auto"/>
      </w:divBdr>
    </w:div>
    <w:div w:id="1542787690">
      <w:bodyDiv w:val="1"/>
      <w:marLeft w:val="0"/>
      <w:marRight w:val="0"/>
      <w:marTop w:val="0"/>
      <w:marBottom w:val="0"/>
      <w:divBdr>
        <w:top w:val="none" w:sz="0" w:space="0" w:color="auto"/>
        <w:left w:val="none" w:sz="0" w:space="0" w:color="auto"/>
        <w:bottom w:val="none" w:sz="0" w:space="0" w:color="auto"/>
        <w:right w:val="none" w:sz="0" w:space="0" w:color="auto"/>
      </w:divBdr>
    </w:div>
    <w:div w:id="1547796253">
      <w:bodyDiv w:val="1"/>
      <w:marLeft w:val="0"/>
      <w:marRight w:val="0"/>
      <w:marTop w:val="0"/>
      <w:marBottom w:val="0"/>
      <w:divBdr>
        <w:top w:val="none" w:sz="0" w:space="0" w:color="auto"/>
        <w:left w:val="none" w:sz="0" w:space="0" w:color="auto"/>
        <w:bottom w:val="none" w:sz="0" w:space="0" w:color="auto"/>
        <w:right w:val="none" w:sz="0" w:space="0" w:color="auto"/>
      </w:divBdr>
    </w:div>
    <w:div w:id="1551186098">
      <w:bodyDiv w:val="1"/>
      <w:marLeft w:val="0"/>
      <w:marRight w:val="0"/>
      <w:marTop w:val="0"/>
      <w:marBottom w:val="0"/>
      <w:divBdr>
        <w:top w:val="none" w:sz="0" w:space="0" w:color="auto"/>
        <w:left w:val="none" w:sz="0" w:space="0" w:color="auto"/>
        <w:bottom w:val="none" w:sz="0" w:space="0" w:color="auto"/>
        <w:right w:val="none" w:sz="0" w:space="0" w:color="auto"/>
      </w:divBdr>
    </w:div>
    <w:div w:id="1565330920">
      <w:bodyDiv w:val="1"/>
      <w:marLeft w:val="0"/>
      <w:marRight w:val="0"/>
      <w:marTop w:val="0"/>
      <w:marBottom w:val="0"/>
      <w:divBdr>
        <w:top w:val="none" w:sz="0" w:space="0" w:color="auto"/>
        <w:left w:val="none" w:sz="0" w:space="0" w:color="auto"/>
        <w:bottom w:val="none" w:sz="0" w:space="0" w:color="auto"/>
        <w:right w:val="none" w:sz="0" w:space="0" w:color="auto"/>
      </w:divBdr>
    </w:div>
    <w:div w:id="1576163352">
      <w:bodyDiv w:val="1"/>
      <w:marLeft w:val="0"/>
      <w:marRight w:val="0"/>
      <w:marTop w:val="0"/>
      <w:marBottom w:val="0"/>
      <w:divBdr>
        <w:top w:val="none" w:sz="0" w:space="0" w:color="auto"/>
        <w:left w:val="none" w:sz="0" w:space="0" w:color="auto"/>
        <w:bottom w:val="none" w:sz="0" w:space="0" w:color="auto"/>
        <w:right w:val="none" w:sz="0" w:space="0" w:color="auto"/>
      </w:divBdr>
    </w:div>
    <w:div w:id="1576545772">
      <w:bodyDiv w:val="1"/>
      <w:marLeft w:val="0"/>
      <w:marRight w:val="0"/>
      <w:marTop w:val="0"/>
      <w:marBottom w:val="0"/>
      <w:divBdr>
        <w:top w:val="none" w:sz="0" w:space="0" w:color="auto"/>
        <w:left w:val="none" w:sz="0" w:space="0" w:color="auto"/>
        <w:bottom w:val="none" w:sz="0" w:space="0" w:color="auto"/>
        <w:right w:val="none" w:sz="0" w:space="0" w:color="auto"/>
      </w:divBdr>
    </w:div>
    <w:div w:id="1578175885">
      <w:bodyDiv w:val="1"/>
      <w:marLeft w:val="0"/>
      <w:marRight w:val="0"/>
      <w:marTop w:val="0"/>
      <w:marBottom w:val="0"/>
      <w:divBdr>
        <w:top w:val="none" w:sz="0" w:space="0" w:color="auto"/>
        <w:left w:val="none" w:sz="0" w:space="0" w:color="auto"/>
        <w:bottom w:val="none" w:sz="0" w:space="0" w:color="auto"/>
        <w:right w:val="none" w:sz="0" w:space="0" w:color="auto"/>
      </w:divBdr>
    </w:div>
    <w:div w:id="1586457424">
      <w:bodyDiv w:val="1"/>
      <w:marLeft w:val="0"/>
      <w:marRight w:val="0"/>
      <w:marTop w:val="0"/>
      <w:marBottom w:val="0"/>
      <w:divBdr>
        <w:top w:val="none" w:sz="0" w:space="0" w:color="auto"/>
        <w:left w:val="none" w:sz="0" w:space="0" w:color="auto"/>
        <w:bottom w:val="none" w:sz="0" w:space="0" w:color="auto"/>
        <w:right w:val="none" w:sz="0" w:space="0" w:color="auto"/>
      </w:divBdr>
    </w:div>
    <w:div w:id="1592004927">
      <w:bodyDiv w:val="1"/>
      <w:marLeft w:val="0"/>
      <w:marRight w:val="0"/>
      <w:marTop w:val="0"/>
      <w:marBottom w:val="0"/>
      <w:divBdr>
        <w:top w:val="none" w:sz="0" w:space="0" w:color="auto"/>
        <w:left w:val="none" w:sz="0" w:space="0" w:color="auto"/>
        <w:bottom w:val="none" w:sz="0" w:space="0" w:color="auto"/>
        <w:right w:val="none" w:sz="0" w:space="0" w:color="auto"/>
      </w:divBdr>
    </w:div>
    <w:div w:id="1600068221">
      <w:bodyDiv w:val="1"/>
      <w:marLeft w:val="0"/>
      <w:marRight w:val="0"/>
      <w:marTop w:val="0"/>
      <w:marBottom w:val="0"/>
      <w:divBdr>
        <w:top w:val="none" w:sz="0" w:space="0" w:color="auto"/>
        <w:left w:val="none" w:sz="0" w:space="0" w:color="auto"/>
        <w:bottom w:val="none" w:sz="0" w:space="0" w:color="auto"/>
        <w:right w:val="none" w:sz="0" w:space="0" w:color="auto"/>
      </w:divBdr>
    </w:div>
    <w:div w:id="1608391902">
      <w:bodyDiv w:val="1"/>
      <w:marLeft w:val="0"/>
      <w:marRight w:val="0"/>
      <w:marTop w:val="0"/>
      <w:marBottom w:val="0"/>
      <w:divBdr>
        <w:top w:val="none" w:sz="0" w:space="0" w:color="auto"/>
        <w:left w:val="none" w:sz="0" w:space="0" w:color="auto"/>
        <w:bottom w:val="none" w:sz="0" w:space="0" w:color="auto"/>
        <w:right w:val="none" w:sz="0" w:space="0" w:color="auto"/>
      </w:divBdr>
    </w:div>
    <w:div w:id="1620575006">
      <w:bodyDiv w:val="1"/>
      <w:marLeft w:val="0"/>
      <w:marRight w:val="0"/>
      <w:marTop w:val="0"/>
      <w:marBottom w:val="0"/>
      <w:divBdr>
        <w:top w:val="none" w:sz="0" w:space="0" w:color="auto"/>
        <w:left w:val="none" w:sz="0" w:space="0" w:color="auto"/>
        <w:bottom w:val="none" w:sz="0" w:space="0" w:color="auto"/>
        <w:right w:val="none" w:sz="0" w:space="0" w:color="auto"/>
      </w:divBdr>
    </w:div>
    <w:div w:id="1630091247">
      <w:bodyDiv w:val="1"/>
      <w:marLeft w:val="0"/>
      <w:marRight w:val="0"/>
      <w:marTop w:val="0"/>
      <w:marBottom w:val="0"/>
      <w:divBdr>
        <w:top w:val="none" w:sz="0" w:space="0" w:color="auto"/>
        <w:left w:val="none" w:sz="0" w:space="0" w:color="auto"/>
        <w:bottom w:val="none" w:sz="0" w:space="0" w:color="auto"/>
        <w:right w:val="none" w:sz="0" w:space="0" w:color="auto"/>
      </w:divBdr>
    </w:div>
    <w:div w:id="1646740725">
      <w:bodyDiv w:val="1"/>
      <w:marLeft w:val="0"/>
      <w:marRight w:val="0"/>
      <w:marTop w:val="0"/>
      <w:marBottom w:val="0"/>
      <w:divBdr>
        <w:top w:val="none" w:sz="0" w:space="0" w:color="auto"/>
        <w:left w:val="none" w:sz="0" w:space="0" w:color="auto"/>
        <w:bottom w:val="none" w:sz="0" w:space="0" w:color="auto"/>
        <w:right w:val="none" w:sz="0" w:space="0" w:color="auto"/>
      </w:divBdr>
    </w:div>
    <w:div w:id="1649362802">
      <w:bodyDiv w:val="1"/>
      <w:marLeft w:val="0"/>
      <w:marRight w:val="0"/>
      <w:marTop w:val="0"/>
      <w:marBottom w:val="0"/>
      <w:divBdr>
        <w:top w:val="none" w:sz="0" w:space="0" w:color="auto"/>
        <w:left w:val="none" w:sz="0" w:space="0" w:color="auto"/>
        <w:bottom w:val="none" w:sz="0" w:space="0" w:color="auto"/>
        <w:right w:val="none" w:sz="0" w:space="0" w:color="auto"/>
      </w:divBdr>
    </w:div>
    <w:div w:id="1649628578">
      <w:bodyDiv w:val="1"/>
      <w:marLeft w:val="0"/>
      <w:marRight w:val="0"/>
      <w:marTop w:val="0"/>
      <w:marBottom w:val="0"/>
      <w:divBdr>
        <w:top w:val="none" w:sz="0" w:space="0" w:color="auto"/>
        <w:left w:val="none" w:sz="0" w:space="0" w:color="auto"/>
        <w:bottom w:val="none" w:sz="0" w:space="0" w:color="auto"/>
        <w:right w:val="none" w:sz="0" w:space="0" w:color="auto"/>
      </w:divBdr>
    </w:div>
    <w:div w:id="1650330869">
      <w:bodyDiv w:val="1"/>
      <w:marLeft w:val="0"/>
      <w:marRight w:val="0"/>
      <w:marTop w:val="0"/>
      <w:marBottom w:val="0"/>
      <w:divBdr>
        <w:top w:val="none" w:sz="0" w:space="0" w:color="auto"/>
        <w:left w:val="none" w:sz="0" w:space="0" w:color="auto"/>
        <w:bottom w:val="none" w:sz="0" w:space="0" w:color="auto"/>
        <w:right w:val="none" w:sz="0" w:space="0" w:color="auto"/>
      </w:divBdr>
    </w:div>
    <w:div w:id="1653867278">
      <w:bodyDiv w:val="1"/>
      <w:marLeft w:val="0"/>
      <w:marRight w:val="0"/>
      <w:marTop w:val="0"/>
      <w:marBottom w:val="0"/>
      <w:divBdr>
        <w:top w:val="none" w:sz="0" w:space="0" w:color="auto"/>
        <w:left w:val="none" w:sz="0" w:space="0" w:color="auto"/>
        <w:bottom w:val="none" w:sz="0" w:space="0" w:color="auto"/>
        <w:right w:val="none" w:sz="0" w:space="0" w:color="auto"/>
      </w:divBdr>
    </w:div>
    <w:div w:id="1658150088">
      <w:bodyDiv w:val="1"/>
      <w:marLeft w:val="0"/>
      <w:marRight w:val="0"/>
      <w:marTop w:val="0"/>
      <w:marBottom w:val="0"/>
      <w:divBdr>
        <w:top w:val="none" w:sz="0" w:space="0" w:color="auto"/>
        <w:left w:val="none" w:sz="0" w:space="0" w:color="auto"/>
        <w:bottom w:val="none" w:sz="0" w:space="0" w:color="auto"/>
        <w:right w:val="none" w:sz="0" w:space="0" w:color="auto"/>
      </w:divBdr>
    </w:div>
    <w:div w:id="1662000204">
      <w:bodyDiv w:val="1"/>
      <w:marLeft w:val="0"/>
      <w:marRight w:val="0"/>
      <w:marTop w:val="0"/>
      <w:marBottom w:val="0"/>
      <w:divBdr>
        <w:top w:val="none" w:sz="0" w:space="0" w:color="auto"/>
        <w:left w:val="none" w:sz="0" w:space="0" w:color="auto"/>
        <w:bottom w:val="none" w:sz="0" w:space="0" w:color="auto"/>
        <w:right w:val="none" w:sz="0" w:space="0" w:color="auto"/>
      </w:divBdr>
    </w:div>
    <w:div w:id="1664620332">
      <w:bodyDiv w:val="1"/>
      <w:marLeft w:val="0"/>
      <w:marRight w:val="0"/>
      <w:marTop w:val="0"/>
      <w:marBottom w:val="0"/>
      <w:divBdr>
        <w:top w:val="none" w:sz="0" w:space="0" w:color="auto"/>
        <w:left w:val="none" w:sz="0" w:space="0" w:color="auto"/>
        <w:bottom w:val="none" w:sz="0" w:space="0" w:color="auto"/>
        <w:right w:val="none" w:sz="0" w:space="0" w:color="auto"/>
      </w:divBdr>
    </w:div>
    <w:div w:id="1672444302">
      <w:bodyDiv w:val="1"/>
      <w:marLeft w:val="0"/>
      <w:marRight w:val="0"/>
      <w:marTop w:val="0"/>
      <w:marBottom w:val="0"/>
      <w:divBdr>
        <w:top w:val="none" w:sz="0" w:space="0" w:color="auto"/>
        <w:left w:val="none" w:sz="0" w:space="0" w:color="auto"/>
        <w:bottom w:val="none" w:sz="0" w:space="0" w:color="auto"/>
        <w:right w:val="none" w:sz="0" w:space="0" w:color="auto"/>
      </w:divBdr>
    </w:div>
    <w:div w:id="1680933638">
      <w:bodyDiv w:val="1"/>
      <w:marLeft w:val="0"/>
      <w:marRight w:val="0"/>
      <w:marTop w:val="0"/>
      <w:marBottom w:val="0"/>
      <w:divBdr>
        <w:top w:val="none" w:sz="0" w:space="0" w:color="auto"/>
        <w:left w:val="none" w:sz="0" w:space="0" w:color="auto"/>
        <w:bottom w:val="none" w:sz="0" w:space="0" w:color="auto"/>
        <w:right w:val="none" w:sz="0" w:space="0" w:color="auto"/>
      </w:divBdr>
    </w:div>
    <w:div w:id="1731686480">
      <w:bodyDiv w:val="1"/>
      <w:marLeft w:val="0"/>
      <w:marRight w:val="0"/>
      <w:marTop w:val="0"/>
      <w:marBottom w:val="0"/>
      <w:divBdr>
        <w:top w:val="none" w:sz="0" w:space="0" w:color="auto"/>
        <w:left w:val="none" w:sz="0" w:space="0" w:color="auto"/>
        <w:bottom w:val="none" w:sz="0" w:space="0" w:color="auto"/>
        <w:right w:val="none" w:sz="0" w:space="0" w:color="auto"/>
      </w:divBdr>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34961664">
      <w:bodyDiv w:val="1"/>
      <w:marLeft w:val="0"/>
      <w:marRight w:val="0"/>
      <w:marTop w:val="0"/>
      <w:marBottom w:val="0"/>
      <w:divBdr>
        <w:top w:val="none" w:sz="0" w:space="0" w:color="auto"/>
        <w:left w:val="none" w:sz="0" w:space="0" w:color="auto"/>
        <w:bottom w:val="none" w:sz="0" w:space="0" w:color="auto"/>
        <w:right w:val="none" w:sz="0" w:space="0" w:color="auto"/>
      </w:divBdr>
    </w:div>
    <w:div w:id="1735810248">
      <w:bodyDiv w:val="1"/>
      <w:marLeft w:val="0"/>
      <w:marRight w:val="0"/>
      <w:marTop w:val="0"/>
      <w:marBottom w:val="0"/>
      <w:divBdr>
        <w:top w:val="none" w:sz="0" w:space="0" w:color="auto"/>
        <w:left w:val="none" w:sz="0" w:space="0" w:color="auto"/>
        <w:bottom w:val="none" w:sz="0" w:space="0" w:color="auto"/>
        <w:right w:val="none" w:sz="0" w:space="0" w:color="auto"/>
      </w:divBdr>
    </w:div>
    <w:div w:id="1735858651">
      <w:bodyDiv w:val="1"/>
      <w:marLeft w:val="0"/>
      <w:marRight w:val="0"/>
      <w:marTop w:val="0"/>
      <w:marBottom w:val="0"/>
      <w:divBdr>
        <w:top w:val="none" w:sz="0" w:space="0" w:color="auto"/>
        <w:left w:val="none" w:sz="0" w:space="0" w:color="auto"/>
        <w:bottom w:val="none" w:sz="0" w:space="0" w:color="auto"/>
        <w:right w:val="none" w:sz="0" w:space="0" w:color="auto"/>
      </w:divBdr>
    </w:div>
    <w:div w:id="1736315635">
      <w:bodyDiv w:val="1"/>
      <w:marLeft w:val="0"/>
      <w:marRight w:val="0"/>
      <w:marTop w:val="0"/>
      <w:marBottom w:val="0"/>
      <w:divBdr>
        <w:top w:val="none" w:sz="0" w:space="0" w:color="auto"/>
        <w:left w:val="none" w:sz="0" w:space="0" w:color="auto"/>
        <w:bottom w:val="none" w:sz="0" w:space="0" w:color="auto"/>
        <w:right w:val="none" w:sz="0" w:space="0" w:color="auto"/>
      </w:divBdr>
    </w:div>
    <w:div w:id="1744454112">
      <w:bodyDiv w:val="1"/>
      <w:marLeft w:val="0"/>
      <w:marRight w:val="0"/>
      <w:marTop w:val="0"/>
      <w:marBottom w:val="0"/>
      <w:divBdr>
        <w:top w:val="none" w:sz="0" w:space="0" w:color="auto"/>
        <w:left w:val="none" w:sz="0" w:space="0" w:color="auto"/>
        <w:bottom w:val="none" w:sz="0" w:space="0" w:color="auto"/>
        <w:right w:val="none" w:sz="0" w:space="0" w:color="auto"/>
      </w:divBdr>
    </w:div>
    <w:div w:id="1749114317">
      <w:bodyDiv w:val="1"/>
      <w:marLeft w:val="0"/>
      <w:marRight w:val="0"/>
      <w:marTop w:val="0"/>
      <w:marBottom w:val="0"/>
      <w:divBdr>
        <w:top w:val="none" w:sz="0" w:space="0" w:color="auto"/>
        <w:left w:val="none" w:sz="0" w:space="0" w:color="auto"/>
        <w:bottom w:val="none" w:sz="0" w:space="0" w:color="auto"/>
        <w:right w:val="none" w:sz="0" w:space="0" w:color="auto"/>
      </w:divBdr>
    </w:div>
    <w:div w:id="1753041763">
      <w:bodyDiv w:val="1"/>
      <w:marLeft w:val="0"/>
      <w:marRight w:val="0"/>
      <w:marTop w:val="0"/>
      <w:marBottom w:val="0"/>
      <w:divBdr>
        <w:top w:val="none" w:sz="0" w:space="0" w:color="auto"/>
        <w:left w:val="none" w:sz="0" w:space="0" w:color="auto"/>
        <w:bottom w:val="none" w:sz="0" w:space="0" w:color="auto"/>
        <w:right w:val="none" w:sz="0" w:space="0" w:color="auto"/>
      </w:divBdr>
    </w:div>
    <w:div w:id="1761442942">
      <w:bodyDiv w:val="1"/>
      <w:marLeft w:val="0"/>
      <w:marRight w:val="0"/>
      <w:marTop w:val="0"/>
      <w:marBottom w:val="0"/>
      <w:divBdr>
        <w:top w:val="none" w:sz="0" w:space="0" w:color="auto"/>
        <w:left w:val="none" w:sz="0" w:space="0" w:color="auto"/>
        <w:bottom w:val="none" w:sz="0" w:space="0" w:color="auto"/>
        <w:right w:val="none" w:sz="0" w:space="0" w:color="auto"/>
      </w:divBdr>
    </w:div>
    <w:div w:id="1765608431">
      <w:bodyDiv w:val="1"/>
      <w:marLeft w:val="0"/>
      <w:marRight w:val="0"/>
      <w:marTop w:val="0"/>
      <w:marBottom w:val="0"/>
      <w:divBdr>
        <w:top w:val="none" w:sz="0" w:space="0" w:color="auto"/>
        <w:left w:val="none" w:sz="0" w:space="0" w:color="auto"/>
        <w:bottom w:val="none" w:sz="0" w:space="0" w:color="auto"/>
        <w:right w:val="none" w:sz="0" w:space="0" w:color="auto"/>
      </w:divBdr>
    </w:div>
    <w:div w:id="1766877100">
      <w:bodyDiv w:val="1"/>
      <w:marLeft w:val="0"/>
      <w:marRight w:val="0"/>
      <w:marTop w:val="0"/>
      <w:marBottom w:val="0"/>
      <w:divBdr>
        <w:top w:val="none" w:sz="0" w:space="0" w:color="auto"/>
        <w:left w:val="none" w:sz="0" w:space="0" w:color="auto"/>
        <w:bottom w:val="none" w:sz="0" w:space="0" w:color="auto"/>
        <w:right w:val="none" w:sz="0" w:space="0" w:color="auto"/>
      </w:divBdr>
    </w:div>
    <w:div w:id="1769304215">
      <w:bodyDiv w:val="1"/>
      <w:marLeft w:val="0"/>
      <w:marRight w:val="0"/>
      <w:marTop w:val="0"/>
      <w:marBottom w:val="0"/>
      <w:divBdr>
        <w:top w:val="none" w:sz="0" w:space="0" w:color="auto"/>
        <w:left w:val="none" w:sz="0" w:space="0" w:color="auto"/>
        <w:bottom w:val="none" w:sz="0" w:space="0" w:color="auto"/>
        <w:right w:val="none" w:sz="0" w:space="0" w:color="auto"/>
      </w:divBdr>
    </w:div>
    <w:div w:id="1769696168">
      <w:bodyDiv w:val="1"/>
      <w:marLeft w:val="0"/>
      <w:marRight w:val="0"/>
      <w:marTop w:val="0"/>
      <w:marBottom w:val="0"/>
      <w:divBdr>
        <w:top w:val="none" w:sz="0" w:space="0" w:color="auto"/>
        <w:left w:val="none" w:sz="0" w:space="0" w:color="auto"/>
        <w:bottom w:val="none" w:sz="0" w:space="0" w:color="auto"/>
        <w:right w:val="none" w:sz="0" w:space="0" w:color="auto"/>
      </w:divBdr>
    </w:div>
    <w:div w:id="1777360456">
      <w:bodyDiv w:val="1"/>
      <w:marLeft w:val="0"/>
      <w:marRight w:val="0"/>
      <w:marTop w:val="0"/>
      <w:marBottom w:val="0"/>
      <w:divBdr>
        <w:top w:val="none" w:sz="0" w:space="0" w:color="auto"/>
        <w:left w:val="none" w:sz="0" w:space="0" w:color="auto"/>
        <w:bottom w:val="none" w:sz="0" w:space="0" w:color="auto"/>
        <w:right w:val="none" w:sz="0" w:space="0" w:color="auto"/>
      </w:divBdr>
    </w:div>
    <w:div w:id="1783452456">
      <w:bodyDiv w:val="1"/>
      <w:marLeft w:val="0"/>
      <w:marRight w:val="0"/>
      <w:marTop w:val="0"/>
      <w:marBottom w:val="0"/>
      <w:divBdr>
        <w:top w:val="none" w:sz="0" w:space="0" w:color="auto"/>
        <w:left w:val="none" w:sz="0" w:space="0" w:color="auto"/>
        <w:bottom w:val="none" w:sz="0" w:space="0" w:color="auto"/>
        <w:right w:val="none" w:sz="0" w:space="0" w:color="auto"/>
      </w:divBdr>
    </w:div>
    <w:div w:id="1786197574">
      <w:bodyDiv w:val="1"/>
      <w:marLeft w:val="0"/>
      <w:marRight w:val="0"/>
      <w:marTop w:val="0"/>
      <w:marBottom w:val="0"/>
      <w:divBdr>
        <w:top w:val="none" w:sz="0" w:space="0" w:color="auto"/>
        <w:left w:val="none" w:sz="0" w:space="0" w:color="auto"/>
        <w:bottom w:val="none" w:sz="0" w:space="0" w:color="auto"/>
        <w:right w:val="none" w:sz="0" w:space="0" w:color="auto"/>
      </w:divBdr>
    </w:div>
    <w:div w:id="1789740942">
      <w:bodyDiv w:val="1"/>
      <w:marLeft w:val="0"/>
      <w:marRight w:val="0"/>
      <w:marTop w:val="0"/>
      <w:marBottom w:val="0"/>
      <w:divBdr>
        <w:top w:val="none" w:sz="0" w:space="0" w:color="auto"/>
        <w:left w:val="none" w:sz="0" w:space="0" w:color="auto"/>
        <w:bottom w:val="none" w:sz="0" w:space="0" w:color="auto"/>
        <w:right w:val="none" w:sz="0" w:space="0" w:color="auto"/>
      </w:divBdr>
    </w:div>
    <w:div w:id="1796293347">
      <w:bodyDiv w:val="1"/>
      <w:marLeft w:val="0"/>
      <w:marRight w:val="0"/>
      <w:marTop w:val="0"/>
      <w:marBottom w:val="0"/>
      <w:divBdr>
        <w:top w:val="none" w:sz="0" w:space="0" w:color="auto"/>
        <w:left w:val="none" w:sz="0" w:space="0" w:color="auto"/>
        <w:bottom w:val="none" w:sz="0" w:space="0" w:color="auto"/>
        <w:right w:val="none" w:sz="0" w:space="0" w:color="auto"/>
      </w:divBdr>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 w:id="1801875593">
      <w:bodyDiv w:val="1"/>
      <w:marLeft w:val="0"/>
      <w:marRight w:val="0"/>
      <w:marTop w:val="0"/>
      <w:marBottom w:val="0"/>
      <w:divBdr>
        <w:top w:val="none" w:sz="0" w:space="0" w:color="auto"/>
        <w:left w:val="none" w:sz="0" w:space="0" w:color="auto"/>
        <w:bottom w:val="none" w:sz="0" w:space="0" w:color="auto"/>
        <w:right w:val="none" w:sz="0" w:space="0" w:color="auto"/>
      </w:divBdr>
    </w:div>
    <w:div w:id="1811895444">
      <w:bodyDiv w:val="1"/>
      <w:marLeft w:val="0"/>
      <w:marRight w:val="0"/>
      <w:marTop w:val="0"/>
      <w:marBottom w:val="0"/>
      <w:divBdr>
        <w:top w:val="none" w:sz="0" w:space="0" w:color="auto"/>
        <w:left w:val="none" w:sz="0" w:space="0" w:color="auto"/>
        <w:bottom w:val="none" w:sz="0" w:space="0" w:color="auto"/>
        <w:right w:val="none" w:sz="0" w:space="0" w:color="auto"/>
      </w:divBdr>
    </w:div>
    <w:div w:id="1814828290">
      <w:bodyDiv w:val="1"/>
      <w:marLeft w:val="0"/>
      <w:marRight w:val="0"/>
      <w:marTop w:val="0"/>
      <w:marBottom w:val="0"/>
      <w:divBdr>
        <w:top w:val="none" w:sz="0" w:space="0" w:color="auto"/>
        <w:left w:val="none" w:sz="0" w:space="0" w:color="auto"/>
        <w:bottom w:val="none" w:sz="0" w:space="0" w:color="auto"/>
        <w:right w:val="none" w:sz="0" w:space="0" w:color="auto"/>
      </w:divBdr>
    </w:div>
    <w:div w:id="1817606291">
      <w:bodyDiv w:val="1"/>
      <w:marLeft w:val="0"/>
      <w:marRight w:val="0"/>
      <w:marTop w:val="0"/>
      <w:marBottom w:val="0"/>
      <w:divBdr>
        <w:top w:val="none" w:sz="0" w:space="0" w:color="auto"/>
        <w:left w:val="none" w:sz="0" w:space="0" w:color="auto"/>
        <w:bottom w:val="none" w:sz="0" w:space="0" w:color="auto"/>
        <w:right w:val="none" w:sz="0" w:space="0" w:color="auto"/>
      </w:divBdr>
    </w:div>
    <w:div w:id="1821995864">
      <w:bodyDiv w:val="1"/>
      <w:marLeft w:val="0"/>
      <w:marRight w:val="0"/>
      <w:marTop w:val="0"/>
      <w:marBottom w:val="0"/>
      <w:divBdr>
        <w:top w:val="none" w:sz="0" w:space="0" w:color="auto"/>
        <w:left w:val="none" w:sz="0" w:space="0" w:color="auto"/>
        <w:bottom w:val="none" w:sz="0" w:space="0" w:color="auto"/>
        <w:right w:val="none" w:sz="0" w:space="0" w:color="auto"/>
      </w:divBdr>
    </w:div>
    <w:div w:id="1826773861">
      <w:bodyDiv w:val="1"/>
      <w:marLeft w:val="0"/>
      <w:marRight w:val="0"/>
      <w:marTop w:val="0"/>
      <w:marBottom w:val="0"/>
      <w:divBdr>
        <w:top w:val="none" w:sz="0" w:space="0" w:color="auto"/>
        <w:left w:val="none" w:sz="0" w:space="0" w:color="auto"/>
        <w:bottom w:val="none" w:sz="0" w:space="0" w:color="auto"/>
        <w:right w:val="none" w:sz="0" w:space="0" w:color="auto"/>
      </w:divBdr>
    </w:div>
    <w:div w:id="1832140124">
      <w:bodyDiv w:val="1"/>
      <w:marLeft w:val="0"/>
      <w:marRight w:val="0"/>
      <w:marTop w:val="0"/>
      <w:marBottom w:val="0"/>
      <w:divBdr>
        <w:top w:val="none" w:sz="0" w:space="0" w:color="auto"/>
        <w:left w:val="none" w:sz="0" w:space="0" w:color="auto"/>
        <w:bottom w:val="none" w:sz="0" w:space="0" w:color="auto"/>
        <w:right w:val="none" w:sz="0" w:space="0" w:color="auto"/>
      </w:divBdr>
    </w:div>
    <w:div w:id="1836532444">
      <w:bodyDiv w:val="1"/>
      <w:marLeft w:val="0"/>
      <w:marRight w:val="0"/>
      <w:marTop w:val="0"/>
      <w:marBottom w:val="0"/>
      <w:divBdr>
        <w:top w:val="none" w:sz="0" w:space="0" w:color="auto"/>
        <w:left w:val="none" w:sz="0" w:space="0" w:color="auto"/>
        <w:bottom w:val="none" w:sz="0" w:space="0" w:color="auto"/>
        <w:right w:val="none" w:sz="0" w:space="0" w:color="auto"/>
      </w:divBdr>
    </w:div>
    <w:div w:id="1839032471">
      <w:bodyDiv w:val="1"/>
      <w:marLeft w:val="0"/>
      <w:marRight w:val="0"/>
      <w:marTop w:val="0"/>
      <w:marBottom w:val="0"/>
      <w:divBdr>
        <w:top w:val="none" w:sz="0" w:space="0" w:color="auto"/>
        <w:left w:val="none" w:sz="0" w:space="0" w:color="auto"/>
        <w:bottom w:val="none" w:sz="0" w:space="0" w:color="auto"/>
        <w:right w:val="none" w:sz="0" w:space="0" w:color="auto"/>
      </w:divBdr>
    </w:div>
    <w:div w:id="1843736862">
      <w:bodyDiv w:val="1"/>
      <w:marLeft w:val="0"/>
      <w:marRight w:val="0"/>
      <w:marTop w:val="0"/>
      <w:marBottom w:val="0"/>
      <w:divBdr>
        <w:top w:val="none" w:sz="0" w:space="0" w:color="auto"/>
        <w:left w:val="none" w:sz="0" w:space="0" w:color="auto"/>
        <w:bottom w:val="none" w:sz="0" w:space="0" w:color="auto"/>
        <w:right w:val="none" w:sz="0" w:space="0" w:color="auto"/>
      </w:divBdr>
    </w:div>
    <w:div w:id="1845784867">
      <w:bodyDiv w:val="1"/>
      <w:marLeft w:val="0"/>
      <w:marRight w:val="0"/>
      <w:marTop w:val="0"/>
      <w:marBottom w:val="0"/>
      <w:divBdr>
        <w:top w:val="none" w:sz="0" w:space="0" w:color="auto"/>
        <w:left w:val="none" w:sz="0" w:space="0" w:color="auto"/>
        <w:bottom w:val="none" w:sz="0" w:space="0" w:color="auto"/>
        <w:right w:val="none" w:sz="0" w:space="0" w:color="auto"/>
      </w:divBdr>
    </w:div>
    <w:div w:id="1849905500">
      <w:bodyDiv w:val="1"/>
      <w:marLeft w:val="0"/>
      <w:marRight w:val="0"/>
      <w:marTop w:val="0"/>
      <w:marBottom w:val="0"/>
      <w:divBdr>
        <w:top w:val="none" w:sz="0" w:space="0" w:color="auto"/>
        <w:left w:val="none" w:sz="0" w:space="0" w:color="auto"/>
        <w:bottom w:val="none" w:sz="0" w:space="0" w:color="auto"/>
        <w:right w:val="none" w:sz="0" w:space="0" w:color="auto"/>
      </w:divBdr>
    </w:div>
    <w:div w:id="1852063448">
      <w:bodyDiv w:val="1"/>
      <w:marLeft w:val="0"/>
      <w:marRight w:val="0"/>
      <w:marTop w:val="0"/>
      <w:marBottom w:val="0"/>
      <w:divBdr>
        <w:top w:val="none" w:sz="0" w:space="0" w:color="auto"/>
        <w:left w:val="none" w:sz="0" w:space="0" w:color="auto"/>
        <w:bottom w:val="none" w:sz="0" w:space="0" w:color="auto"/>
        <w:right w:val="none" w:sz="0" w:space="0" w:color="auto"/>
      </w:divBdr>
    </w:div>
    <w:div w:id="1854420757">
      <w:bodyDiv w:val="1"/>
      <w:marLeft w:val="0"/>
      <w:marRight w:val="0"/>
      <w:marTop w:val="0"/>
      <w:marBottom w:val="0"/>
      <w:divBdr>
        <w:top w:val="none" w:sz="0" w:space="0" w:color="auto"/>
        <w:left w:val="none" w:sz="0" w:space="0" w:color="auto"/>
        <w:bottom w:val="none" w:sz="0" w:space="0" w:color="auto"/>
        <w:right w:val="none" w:sz="0" w:space="0" w:color="auto"/>
      </w:divBdr>
    </w:div>
    <w:div w:id="1855994914">
      <w:bodyDiv w:val="1"/>
      <w:marLeft w:val="0"/>
      <w:marRight w:val="0"/>
      <w:marTop w:val="0"/>
      <w:marBottom w:val="0"/>
      <w:divBdr>
        <w:top w:val="none" w:sz="0" w:space="0" w:color="auto"/>
        <w:left w:val="none" w:sz="0" w:space="0" w:color="auto"/>
        <w:bottom w:val="none" w:sz="0" w:space="0" w:color="auto"/>
        <w:right w:val="none" w:sz="0" w:space="0" w:color="auto"/>
      </w:divBdr>
    </w:div>
    <w:div w:id="1860006417">
      <w:bodyDiv w:val="1"/>
      <w:marLeft w:val="0"/>
      <w:marRight w:val="0"/>
      <w:marTop w:val="0"/>
      <w:marBottom w:val="0"/>
      <w:divBdr>
        <w:top w:val="none" w:sz="0" w:space="0" w:color="auto"/>
        <w:left w:val="none" w:sz="0" w:space="0" w:color="auto"/>
        <w:bottom w:val="none" w:sz="0" w:space="0" w:color="auto"/>
        <w:right w:val="none" w:sz="0" w:space="0" w:color="auto"/>
      </w:divBdr>
    </w:div>
    <w:div w:id="1860271706">
      <w:bodyDiv w:val="1"/>
      <w:marLeft w:val="0"/>
      <w:marRight w:val="0"/>
      <w:marTop w:val="0"/>
      <w:marBottom w:val="0"/>
      <w:divBdr>
        <w:top w:val="none" w:sz="0" w:space="0" w:color="auto"/>
        <w:left w:val="none" w:sz="0" w:space="0" w:color="auto"/>
        <w:bottom w:val="none" w:sz="0" w:space="0" w:color="auto"/>
        <w:right w:val="none" w:sz="0" w:space="0" w:color="auto"/>
      </w:divBdr>
    </w:div>
    <w:div w:id="1861047446">
      <w:bodyDiv w:val="1"/>
      <w:marLeft w:val="0"/>
      <w:marRight w:val="0"/>
      <w:marTop w:val="0"/>
      <w:marBottom w:val="0"/>
      <w:divBdr>
        <w:top w:val="none" w:sz="0" w:space="0" w:color="auto"/>
        <w:left w:val="none" w:sz="0" w:space="0" w:color="auto"/>
        <w:bottom w:val="none" w:sz="0" w:space="0" w:color="auto"/>
        <w:right w:val="none" w:sz="0" w:space="0" w:color="auto"/>
      </w:divBdr>
    </w:div>
    <w:div w:id="1865317280">
      <w:bodyDiv w:val="1"/>
      <w:marLeft w:val="0"/>
      <w:marRight w:val="0"/>
      <w:marTop w:val="0"/>
      <w:marBottom w:val="0"/>
      <w:divBdr>
        <w:top w:val="none" w:sz="0" w:space="0" w:color="auto"/>
        <w:left w:val="none" w:sz="0" w:space="0" w:color="auto"/>
        <w:bottom w:val="none" w:sz="0" w:space="0" w:color="auto"/>
        <w:right w:val="none" w:sz="0" w:space="0" w:color="auto"/>
      </w:divBdr>
    </w:div>
    <w:div w:id="1868635876">
      <w:bodyDiv w:val="1"/>
      <w:marLeft w:val="0"/>
      <w:marRight w:val="0"/>
      <w:marTop w:val="0"/>
      <w:marBottom w:val="0"/>
      <w:divBdr>
        <w:top w:val="none" w:sz="0" w:space="0" w:color="auto"/>
        <w:left w:val="none" w:sz="0" w:space="0" w:color="auto"/>
        <w:bottom w:val="none" w:sz="0" w:space="0" w:color="auto"/>
        <w:right w:val="none" w:sz="0" w:space="0" w:color="auto"/>
      </w:divBdr>
    </w:div>
    <w:div w:id="1876238124">
      <w:bodyDiv w:val="1"/>
      <w:marLeft w:val="0"/>
      <w:marRight w:val="0"/>
      <w:marTop w:val="0"/>
      <w:marBottom w:val="0"/>
      <w:divBdr>
        <w:top w:val="none" w:sz="0" w:space="0" w:color="auto"/>
        <w:left w:val="none" w:sz="0" w:space="0" w:color="auto"/>
        <w:bottom w:val="none" w:sz="0" w:space="0" w:color="auto"/>
        <w:right w:val="none" w:sz="0" w:space="0" w:color="auto"/>
      </w:divBdr>
    </w:div>
    <w:div w:id="1876773403">
      <w:bodyDiv w:val="1"/>
      <w:marLeft w:val="0"/>
      <w:marRight w:val="0"/>
      <w:marTop w:val="0"/>
      <w:marBottom w:val="0"/>
      <w:divBdr>
        <w:top w:val="none" w:sz="0" w:space="0" w:color="auto"/>
        <w:left w:val="none" w:sz="0" w:space="0" w:color="auto"/>
        <w:bottom w:val="none" w:sz="0" w:space="0" w:color="auto"/>
        <w:right w:val="none" w:sz="0" w:space="0" w:color="auto"/>
      </w:divBdr>
    </w:div>
    <w:div w:id="1885872168">
      <w:bodyDiv w:val="1"/>
      <w:marLeft w:val="0"/>
      <w:marRight w:val="0"/>
      <w:marTop w:val="0"/>
      <w:marBottom w:val="0"/>
      <w:divBdr>
        <w:top w:val="none" w:sz="0" w:space="0" w:color="auto"/>
        <w:left w:val="none" w:sz="0" w:space="0" w:color="auto"/>
        <w:bottom w:val="none" w:sz="0" w:space="0" w:color="auto"/>
        <w:right w:val="none" w:sz="0" w:space="0" w:color="auto"/>
      </w:divBdr>
    </w:div>
    <w:div w:id="1896159532">
      <w:bodyDiv w:val="1"/>
      <w:marLeft w:val="0"/>
      <w:marRight w:val="0"/>
      <w:marTop w:val="0"/>
      <w:marBottom w:val="0"/>
      <w:divBdr>
        <w:top w:val="none" w:sz="0" w:space="0" w:color="auto"/>
        <w:left w:val="none" w:sz="0" w:space="0" w:color="auto"/>
        <w:bottom w:val="none" w:sz="0" w:space="0" w:color="auto"/>
        <w:right w:val="none" w:sz="0" w:space="0" w:color="auto"/>
      </w:divBdr>
    </w:div>
    <w:div w:id="1897277969">
      <w:bodyDiv w:val="1"/>
      <w:marLeft w:val="0"/>
      <w:marRight w:val="0"/>
      <w:marTop w:val="0"/>
      <w:marBottom w:val="0"/>
      <w:divBdr>
        <w:top w:val="none" w:sz="0" w:space="0" w:color="auto"/>
        <w:left w:val="none" w:sz="0" w:space="0" w:color="auto"/>
        <w:bottom w:val="none" w:sz="0" w:space="0" w:color="auto"/>
        <w:right w:val="none" w:sz="0" w:space="0" w:color="auto"/>
      </w:divBdr>
    </w:div>
    <w:div w:id="1899432040">
      <w:bodyDiv w:val="1"/>
      <w:marLeft w:val="0"/>
      <w:marRight w:val="0"/>
      <w:marTop w:val="0"/>
      <w:marBottom w:val="0"/>
      <w:divBdr>
        <w:top w:val="none" w:sz="0" w:space="0" w:color="auto"/>
        <w:left w:val="none" w:sz="0" w:space="0" w:color="auto"/>
        <w:bottom w:val="none" w:sz="0" w:space="0" w:color="auto"/>
        <w:right w:val="none" w:sz="0" w:space="0" w:color="auto"/>
      </w:divBdr>
    </w:div>
    <w:div w:id="1907252963">
      <w:bodyDiv w:val="1"/>
      <w:marLeft w:val="0"/>
      <w:marRight w:val="0"/>
      <w:marTop w:val="0"/>
      <w:marBottom w:val="0"/>
      <w:divBdr>
        <w:top w:val="none" w:sz="0" w:space="0" w:color="auto"/>
        <w:left w:val="none" w:sz="0" w:space="0" w:color="auto"/>
        <w:bottom w:val="none" w:sz="0" w:space="0" w:color="auto"/>
        <w:right w:val="none" w:sz="0" w:space="0" w:color="auto"/>
      </w:divBdr>
    </w:div>
    <w:div w:id="1913272776">
      <w:bodyDiv w:val="1"/>
      <w:marLeft w:val="0"/>
      <w:marRight w:val="0"/>
      <w:marTop w:val="0"/>
      <w:marBottom w:val="0"/>
      <w:divBdr>
        <w:top w:val="none" w:sz="0" w:space="0" w:color="auto"/>
        <w:left w:val="none" w:sz="0" w:space="0" w:color="auto"/>
        <w:bottom w:val="none" w:sz="0" w:space="0" w:color="auto"/>
        <w:right w:val="none" w:sz="0" w:space="0" w:color="auto"/>
      </w:divBdr>
    </w:div>
    <w:div w:id="1925803057">
      <w:bodyDiv w:val="1"/>
      <w:marLeft w:val="0"/>
      <w:marRight w:val="0"/>
      <w:marTop w:val="0"/>
      <w:marBottom w:val="0"/>
      <w:divBdr>
        <w:top w:val="none" w:sz="0" w:space="0" w:color="auto"/>
        <w:left w:val="none" w:sz="0" w:space="0" w:color="auto"/>
        <w:bottom w:val="none" w:sz="0" w:space="0" w:color="auto"/>
        <w:right w:val="none" w:sz="0" w:space="0" w:color="auto"/>
      </w:divBdr>
    </w:div>
    <w:div w:id="1927416350">
      <w:bodyDiv w:val="1"/>
      <w:marLeft w:val="0"/>
      <w:marRight w:val="0"/>
      <w:marTop w:val="0"/>
      <w:marBottom w:val="0"/>
      <w:divBdr>
        <w:top w:val="none" w:sz="0" w:space="0" w:color="auto"/>
        <w:left w:val="none" w:sz="0" w:space="0" w:color="auto"/>
        <w:bottom w:val="none" w:sz="0" w:space="0" w:color="auto"/>
        <w:right w:val="none" w:sz="0" w:space="0" w:color="auto"/>
      </w:divBdr>
    </w:div>
    <w:div w:id="1973511348">
      <w:bodyDiv w:val="1"/>
      <w:marLeft w:val="0"/>
      <w:marRight w:val="0"/>
      <w:marTop w:val="0"/>
      <w:marBottom w:val="0"/>
      <w:divBdr>
        <w:top w:val="none" w:sz="0" w:space="0" w:color="auto"/>
        <w:left w:val="none" w:sz="0" w:space="0" w:color="auto"/>
        <w:bottom w:val="none" w:sz="0" w:space="0" w:color="auto"/>
        <w:right w:val="none" w:sz="0" w:space="0" w:color="auto"/>
      </w:divBdr>
    </w:div>
    <w:div w:id="1973898371">
      <w:bodyDiv w:val="1"/>
      <w:marLeft w:val="0"/>
      <w:marRight w:val="0"/>
      <w:marTop w:val="0"/>
      <w:marBottom w:val="0"/>
      <w:divBdr>
        <w:top w:val="none" w:sz="0" w:space="0" w:color="auto"/>
        <w:left w:val="none" w:sz="0" w:space="0" w:color="auto"/>
        <w:bottom w:val="none" w:sz="0" w:space="0" w:color="auto"/>
        <w:right w:val="none" w:sz="0" w:space="0" w:color="auto"/>
      </w:divBdr>
    </w:div>
    <w:div w:id="1984263532">
      <w:bodyDiv w:val="1"/>
      <w:marLeft w:val="0"/>
      <w:marRight w:val="0"/>
      <w:marTop w:val="0"/>
      <w:marBottom w:val="0"/>
      <w:divBdr>
        <w:top w:val="none" w:sz="0" w:space="0" w:color="auto"/>
        <w:left w:val="none" w:sz="0" w:space="0" w:color="auto"/>
        <w:bottom w:val="none" w:sz="0" w:space="0" w:color="auto"/>
        <w:right w:val="none" w:sz="0" w:space="0" w:color="auto"/>
      </w:divBdr>
    </w:div>
    <w:div w:id="2012835603">
      <w:bodyDiv w:val="1"/>
      <w:marLeft w:val="0"/>
      <w:marRight w:val="0"/>
      <w:marTop w:val="0"/>
      <w:marBottom w:val="0"/>
      <w:divBdr>
        <w:top w:val="none" w:sz="0" w:space="0" w:color="auto"/>
        <w:left w:val="none" w:sz="0" w:space="0" w:color="auto"/>
        <w:bottom w:val="none" w:sz="0" w:space="0" w:color="auto"/>
        <w:right w:val="none" w:sz="0" w:space="0" w:color="auto"/>
      </w:divBdr>
    </w:div>
    <w:div w:id="2014453064">
      <w:bodyDiv w:val="1"/>
      <w:marLeft w:val="0"/>
      <w:marRight w:val="0"/>
      <w:marTop w:val="0"/>
      <w:marBottom w:val="0"/>
      <w:divBdr>
        <w:top w:val="none" w:sz="0" w:space="0" w:color="auto"/>
        <w:left w:val="none" w:sz="0" w:space="0" w:color="auto"/>
        <w:bottom w:val="none" w:sz="0" w:space="0" w:color="auto"/>
        <w:right w:val="none" w:sz="0" w:space="0" w:color="auto"/>
      </w:divBdr>
    </w:div>
    <w:div w:id="2016833240">
      <w:bodyDiv w:val="1"/>
      <w:marLeft w:val="0"/>
      <w:marRight w:val="0"/>
      <w:marTop w:val="0"/>
      <w:marBottom w:val="0"/>
      <w:divBdr>
        <w:top w:val="none" w:sz="0" w:space="0" w:color="auto"/>
        <w:left w:val="none" w:sz="0" w:space="0" w:color="auto"/>
        <w:bottom w:val="none" w:sz="0" w:space="0" w:color="auto"/>
        <w:right w:val="none" w:sz="0" w:space="0" w:color="auto"/>
      </w:divBdr>
    </w:div>
    <w:div w:id="2018576644">
      <w:bodyDiv w:val="1"/>
      <w:marLeft w:val="0"/>
      <w:marRight w:val="0"/>
      <w:marTop w:val="0"/>
      <w:marBottom w:val="0"/>
      <w:divBdr>
        <w:top w:val="none" w:sz="0" w:space="0" w:color="auto"/>
        <w:left w:val="none" w:sz="0" w:space="0" w:color="auto"/>
        <w:bottom w:val="none" w:sz="0" w:space="0" w:color="auto"/>
        <w:right w:val="none" w:sz="0" w:space="0" w:color="auto"/>
      </w:divBdr>
    </w:div>
    <w:div w:id="2019458379">
      <w:bodyDiv w:val="1"/>
      <w:marLeft w:val="0"/>
      <w:marRight w:val="0"/>
      <w:marTop w:val="0"/>
      <w:marBottom w:val="0"/>
      <w:divBdr>
        <w:top w:val="none" w:sz="0" w:space="0" w:color="auto"/>
        <w:left w:val="none" w:sz="0" w:space="0" w:color="auto"/>
        <w:bottom w:val="none" w:sz="0" w:space="0" w:color="auto"/>
        <w:right w:val="none" w:sz="0" w:space="0" w:color="auto"/>
      </w:divBdr>
    </w:div>
    <w:div w:id="2023047571">
      <w:bodyDiv w:val="1"/>
      <w:marLeft w:val="0"/>
      <w:marRight w:val="0"/>
      <w:marTop w:val="0"/>
      <w:marBottom w:val="0"/>
      <w:divBdr>
        <w:top w:val="none" w:sz="0" w:space="0" w:color="auto"/>
        <w:left w:val="none" w:sz="0" w:space="0" w:color="auto"/>
        <w:bottom w:val="none" w:sz="0" w:space="0" w:color="auto"/>
        <w:right w:val="none" w:sz="0" w:space="0" w:color="auto"/>
      </w:divBdr>
    </w:div>
    <w:div w:id="2024086046">
      <w:bodyDiv w:val="1"/>
      <w:marLeft w:val="0"/>
      <w:marRight w:val="0"/>
      <w:marTop w:val="0"/>
      <w:marBottom w:val="0"/>
      <w:divBdr>
        <w:top w:val="none" w:sz="0" w:space="0" w:color="auto"/>
        <w:left w:val="none" w:sz="0" w:space="0" w:color="auto"/>
        <w:bottom w:val="none" w:sz="0" w:space="0" w:color="auto"/>
        <w:right w:val="none" w:sz="0" w:space="0" w:color="auto"/>
      </w:divBdr>
    </w:div>
    <w:div w:id="2028553882">
      <w:bodyDiv w:val="1"/>
      <w:marLeft w:val="0"/>
      <w:marRight w:val="0"/>
      <w:marTop w:val="0"/>
      <w:marBottom w:val="0"/>
      <w:divBdr>
        <w:top w:val="none" w:sz="0" w:space="0" w:color="auto"/>
        <w:left w:val="none" w:sz="0" w:space="0" w:color="auto"/>
        <w:bottom w:val="none" w:sz="0" w:space="0" w:color="auto"/>
        <w:right w:val="none" w:sz="0" w:space="0" w:color="auto"/>
      </w:divBdr>
    </w:div>
    <w:div w:id="2032339348">
      <w:bodyDiv w:val="1"/>
      <w:marLeft w:val="0"/>
      <w:marRight w:val="0"/>
      <w:marTop w:val="0"/>
      <w:marBottom w:val="0"/>
      <w:divBdr>
        <w:top w:val="none" w:sz="0" w:space="0" w:color="auto"/>
        <w:left w:val="none" w:sz="0" w:space="0" w:color="auto"/>
        <w:bottom w:val="none" w:sz="0" w:space="0" w:color="auto"/>
        <w:right w:val="none" w:sz="0" w:space="0" w:color="auto"/>
      </w:divBdr>
    </w:div>
    <w:div w:id="2034191206">
      <w:bodyDiv w:val="1"/>
      <w:marLeft w:val="0"/>
      <w:marRight w:val="0"/>
      <w:marTop w:val="0"/>
      <w:marBottom w:val="0"/>
      <w:divBdr>
        <w:top w:val="none" w:sz="0" w:space="0" w:color="auto"/>
        <w:left w:val="none" w:sz="0" w:space="0" w:color="auto"/>
        <w:bottom w:val="none" w:sz="0" w:space="0" w:color="auto"/>
        <w:right w:val="none" w:sz="0" w:space="0" w:color="auto"/>
      </w:divBdr>
    </w:div>
    <w:div w:id="2046171206">
      <w:bodyDiv w:val="1"/>
      <w:marLeft w:val="0"/>
      <w:marRight w:val="0"/>
      <w:marTop w:val="0"/>
      <w:marBottom w:val="0"/>
      <w:divBdr>
        <w:top w:val="none" w:sz="0" w:space="0" w:color="auto"/>
        <w:left w:val="none" w:sz="0" w:space="0" w:color="auto"/>
        <w:bottom w:val="none" w:sz="0" w:space="0" w:color="auto"/>
        <w:right w:val="none" w:sz="0" w:space="0" w:color="auto"/>
      </w:divBdr>
    </w:div>
    <w:div w:id="2048334858">
      <w:bodyDiv w:val="1"/>
      <w:marLeft w:val="0"/>
      <w:marRight w:val="0"/>
      <w:marTop w:val="0"/>
      <w:marBottom w:val="0"/>
      <w:divBdr>
        <w:top w:val="none" w:sz="0" w:space="0" w:color="auto"/>
        <w:left w:val="none" w:sz="0" w:space="0" w:color="auto"/>
        <w:bottom w:val="none" w:sz="0" w:space="0" w:color="auto"/>
        <w:right w:val="none" w:sz="0" w:space="0" w:color="auto"/>
      </w:divBdr>
    </w:div>
    <w:div w:id="2049797062">
      <w:bodyDiv w:val="1"/>
      <w:marLeft w:val="0"/>
      <w:marRight w:val="0"/>
      <w:marTop w:val="0"/>
      <w:marBottom w:val="0"/>
      <w:divBdr>
        <w:top w:val="none" w:sz="0" w:space="0" w:color="auto"/>
        <w:left w:val="none" w:sz="0" w:space="0" w:color="auto"/>
        <w:bottom w:val="none" w:sz="0" w:space="0" w:color="auto"/>
        <w:right w:val="none" w:sz="0" w:space="0" w:color="auto"/>
      </w:divBdr>
    </w:div>
    <w:div w:id="2061246057">
      <w:bodyDiv w:val="1"/>
      <w:marLeft w:val="0"/>
      <w:marRight w:val="0"/>
      <w:marTop w:val="0"/>
      <w:marBottom w:val="0"/>
      <w:divBdr>
        <w:top w:val="none" w:sz="0" w:space="0" w:color="auto"/>
        <w:left w:val="none" w:sz="0" w:space="0" w:color="auto"/>
        <w:bottom w:val="none" w:sz="0" w:space="0" w:color="auto"/>
        <w:right w:val="none" w:sz="0" w:space="0" w:color="auto"/>
      </w:divBdr>
    </w:div>
    <w:div w:id="2062291320">
      <w:bodyDiv w:val="1"/>
      <w:marLeft w:val="0"/>
      <w:marRight w:val="0"/>
      <w:marTop w:val="0"/>
      <w:marBottom w:val="0"/>
      <w:divBdr>
        <w:top w:val="none" w:sz="0" w:space="0" w:color="auto"/>
        <w:left w:val="none" w:sz="0" w:space="0" w:color="auto"/>
        <w:bottom w:val="none" w:sz="0" w:space="0" w:color="auto"/>
        <w:right w:val="none" w:sz="0" w:space="0" w:color="auto"/>
      </w:divBdr>
    </w:div>
    <w:div w:id="2065986985">
      <w:bodyDiv w:val="1"/>
      <w:marLeft w:val="0"/>
      <w:marRight w:val="0"/>
      <w:marTop w:val="0"/>
      <w:marBottom w:val="0"/>
      <w:divBdr>
        <w:top w:val="none" w:sz="0" w:space="0" w:color="auto"/>
        <w:left w:val="none" w:sz="0" w:space="0" w:color="auto"/>
        <w:bottom w:val="none" w:sz="0" w:space="0" w:color="auto"/>
        <w:right w:val="none" w:sz="0" w:space="0" w:color="auto"/>
      </w:divBdr>
    </w:div>
    <w:div w:id="2072388142">
      <w:bodyDiv w:val="1"/>
      <w:marLeft w:val="0"/>
      <w:marRight w:val="0"/>
      <w:marTop w:val="0"/>
      <w:marBottom w:val="0"/>
      <w:divBdr>
        <w:top w:val="none" w:sz="0" w:space="0" w:color="auto"/>
        <w:left w:val="none" w:sz="0" w:space="0" w:color="auto"/>
        <w:bottom w:val="none" w:sz="0" w:space="0" w:color="auto"/>
        <w:right w:val="none" w:sz="0" w:space="0" w:color="auto"/>
      </w:divBdr>
    </w:div>
    <w:div w:id="2079472072">
      <w:bodyDiv w:val="1"/>
      <w:marLeft w:val="0"/>
      <w:marRight w:val="0"/>
      <w:marTop w:val="0"/>
      <w:marBottom w:val="0"/>
      <w:divBdr>
        <w:top w:val="none" w:sz="0" w:space="0" w:color="auto"/>
        <w:left w:val="none" w:sz="0" w:space="0" w:color="auto"/>
        <w:bottom w:val="none" w:sz="0" w:space="0" w:color="auto"/>
        <w:right w:val="none" w:sz="0" w:space="0" w:color="auto"/>
      </w:divBdr>
    </w:div>
    <w:div w:id="2083678652">
      <w:bodyDiv w:val="1"/>
      <w:marLeft w:val="0"/>
      <w:marRight w:val="0"/>
      <w:marTop w:val="0"/>
      <w:marBottom w:val="0"/>
      <w:divBdr>
        <w:top w:val="none" w:sz="0" w:space="0" w:color="auto"/>
        <w:left w:val="none" w:sz="0" w:space="0" w:color="auto"/>
        <w:bottom w:val="none" w:sz="0" w:space="0" w:color="auto"/>
        <w:right w:val="none" w:sz="0" w:space="0" w:color="auto"/>
      </w:divBdr>
    </w:div>
    <w:div w:id="2114393150">
      <w:bodyDiv w:val="1"/>
      <w:marLeft w:val="0"/>
      <w:marRight w:val="0"/>
      <w:marTop w:val="0"/>
      <w:marBottom w:val="0"/>
      <w:divBdr>
        <w:top w:val="none" w:sz="0" w:space="0" w:color="auto"/>
        <w:left w:val="none" w:sz="0" w:space="0" w:color="auto"/>
        <w:bottom w:val="none" w:sz="0" w:space="0" w:color="auto"/>
        <w:right w:val="none" w:sz="0" w:space="0" w:color="auto"/>
      </w:divBdr>
    </w:div>
    <w:div w:id="2115124003">
      <w:bodyDiv w:val="1"/>
      <w:marLeft w:val="0"/>
      <w:marRight w:val="0"/>
      <w:marTop w:val="0"/>
      <w:marBottom w:val="0"/>
      <w:divBdr>
        <w:top w:val="none" w:sz="0" w:space="0" w:color="auto"/>
        <w:left w:val="none" w:sz="0" w:space="0" w:color="auto"/>
        <w:bottom w:val="none" w:sz="0" w:space="0" w:color="auto"/>
        <w:right w:val="none" w:sz="0" w:space="0" w:color="auto"/>
      </w:divBdr>
    </w:div>
    <w:div w:id="2128889311">
      <w:bodyDiv w:val="1"/>
      <w:marLeft w:val="0"/>
      <w:marRight w:val="0"/>
      <w:marTop w:val="0"/>
      <w:marBottom w:val="0"/>
      <w:divBdr>
        <w:top w:val="none" w:sz="0" w:space="0" w:color="auto"/>
        <w:left w:val="none" w:sz="0" w:space="0" w:color="auto"/>
        <w:bottom w:val="none" w:sz="0" w:space="0" w:color="auto"/>
        <w:right w:val="none" w:sz="0" w:space="0" w:color="auto"/>
      </w:divBdr>
    </w:div>
    <w:div w:id="2133935873">
      <w:bodyDiv w:val="1"/>
      <w:marLeft w:val="0"/>
      <w:marRight w:val="0"/>
      <w:marTop w:val="0"/>
      <w:marBottom w:val="0"/>
      <w:divBdr>
        <w:top w:val="none" w:sz="0" w:space="0" w:color="auto"/>
        <w:left w:val="none" w:sz="0" w:space="0" w:color="auto"/>
        <w:bottom w:val="none" w:sz="0" w:space="0" w:color="auto"/>
        <w:right w:val="none" w:sz="0" w:space="0" w:color="auto"/>
      </w:divBdr>
    </w:div>
    <w:div w:id="2135325998">
      <w:bodyDiv w:val="1"/>
      <w:marLeft w:val="0"/>
      <w:marRight w:val="0"/>
      <w:marTop w:val="0"/>
      <w:marBottom w:val="0"/>
      <w:divBdr>
        <w:top w:val="none" w:sz="0" w:space="0" w:color="auto"/>
        <w:left w:val="none" w:sz="0" w:space="0" w:color="auto"/>
        <w:bottom w:val="none" w:sz="0" w:space="0" w:color="auto"/>
        <w:right w:val="none" w:sz="0" w:space="0" w:color="auto"/>
      </w:divBdr>
    </w:div>
    <w:div w:id="2143376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file:///C:\Users\Agustin\Documents\Agustin\Universidad\Tesina\Proyecto%20de%20tesina\sar\Informe%20tesina\Borrador%20Final%20-%20Tesina%20Mansilla-Schlapp.docx.docx" TargetMode="External"/><Relationship Id="rId42" Type="http://schemas.openxmlformats.org/officeDocument/2006/relationships/hyperlink" Target="file:///C:\Users\Agustin\Documents\Agustin\Universidad\Tesina\Proyecto%20de%20tesina\sar\Informe%20tesina\Borrador%20Final%20-%20Tesina%20Mansilla-Schlapp.docx.docx" TargetMode="External"/><Relationship Id="rId63" Type="http://schemas.openxmlformats.org/officeDocument/2006/relationships/image" Target="media/image9.jpeg"/><Relationship Id="rId84" Type="http://schemas.openxmlformats.org/officeDocument/2006/relationships/image" Target="media/image25.jpeg"/><Relationship Id="rId138" Type="http://schemas.openxmlformats.org/officeDocument/2006/relationships/image" Target="media/image68.jpeg"/><Relationship Id="rId159" Type="http://schemas.openxmlformats.org/officeDocument/2006/relationships/image" Target="media/image79.png"/><Relationship Id="rId170" Type="http://schemas.openxmlformats.org/officeDocument/2006/relationships/image" Target="media/image90.png"/><Relationship Id="rId191" Type="http://schemas.openxmlformats.org/officeDocument/2006/relationships/image" Target="media/image111.png"/><Relationship Id="rId107" Type="http://schemas.openxmlformats.org/officeDocument/2006/relationships/hyperlink" Target="https://es.wikipedia.org/wiki/TypeScript" TargetMode="External"/><Relationship Id="rId11" Type="http://schemas.openxmlformats.org/officeDocument/2006/relationships/hyperlink" Target="file:///C:\Users\Agustin\Documents\Agustin\Universidad\Tesina\Proyecto%20de%20tesina\sar\Informe%20tesina\Borrador%20Final%20-%20Tesina%20Mansilla-Schlapp.docx.docx" TargetMode="External"/><Relationship Id="rId32" Type="http://schemas.openxmlformats.org/officeDocument/2006/relationships/hyperlink" Target="file:///C:\Users\Agustin\Documents\Agustin\Universidad\Tesina\Proyecto%20de%20tesina\sar\Informe%20tesina\Borrador%20Final%20-%20Tesina%20Mansilla-Schlapp.docx.docx" TargetMode="External"/><Relationship Id="rId53" Type="http://schemas.openxmlformats.org/officeDocument/2006/relationships/hyperlink" Target="file:///C:\Users\Agustin\Documents\Agustin\Universidad\Tesina\Proyecto%20de%20tesina\sar\Informe%20tesina\Borrador%20Final%20-%20Tesina%20Mansilla-Schlapp.docx.docx" TargetMode="External"/><Relationship Id="rId74" Type="http://schemas.openxmlformats.org/officeDocument/2006/relationships/image" Target="media/image20.png"/><Relationship Id="rId128" Type="http://schemas.openxmlformats.org/officeDocument/2006/relationships/image" Target="media/image58.jpeg"/><Relationship Id="rId149"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image" Target="media/image36.jpeg"/><Relationship Id="rId160" Type="http://schemas.openxmlformats.org/officeDocument/2006/relationships/image" Target="media/image80.png"/><Relationship Id="rId181" Type="http://schemas.openxmlformats.org/officeDocument/2006/relationships/image" Target="media/image101.png"/><Relationship Id="rId22" Type="http://schemas.openxmlformats.org/officeDocument/2006/relationships/hyperlink" Target="file:///C:\Users\Agustin\Documents\Agustin\Universidad\Tesina\Proyecto%20de%20tesina\sar\Informe%20tesina\Borrador%20Final%20-%20Tesina%20Mansilla-Schlapp.docx.docx" TargetMode="External"/><Relationship Id="rId43" Type="http://schemas.openxmlformats.org/officeDocument/2006/relationships/hyperlink" Target="file:///C:\Users\Agustin\Documents\Agustin\Universidad\Tesina\Proyecto%20de%20tesina\sar\Informe%20tesina\Borrador%20Final%20-%20Tesina%20Mansilla-Schlapp.docx.docx" TargetMode="External"/><Relationship Id="rId64" Type="http://schemas.openxmlformats.org/officeDocument/2006/relationships/image" Target="media/image10.png"/><Relationship Id="rId118" Type="http://schemas.openxmlformats.org/officeDocument/2006/relationships/image" Target="media/image48.png"/><Relationship Id="rId139" Type="http://schemas.openxmlformats.org/officeDocument/2006/relationships/image" Target="media/image69.jpeg"/><Relationship Id="rId85" Type="http://schemas.openxmlformats.org/officeDocument/2006/relationships/image" Target="media/image26.png"/><Relationship Id="rId150" Type="http://schemas.microsoft.com/office/2007/relationships/diagramDrawing" Target="diagrams/drawing2.xml"/><Relationship Id="rId171" Type="http://schemas.openxmlformats.org/officeDocument/2006/relationships/image" Target="media/image91.png"/><Relationship Id="rId192" Type="http://schemas.openxmlformats.org/officeDocument/2006/relationships/image" Target="media/image112.png"/><Relationship Id="rId12" Type="http://schemas.openxmlformats.org/officeDocument/2006/relationships/hyperlink" Target="file:///C:\Users\Agustin\Documents\Agustin\Universidad\Tesina\Proyecto%20de%20tesina\sar\Informe%20tesina\Borrador%20Final%20-%20Tesina%20Mansilla-Schlapp.docx.docx" TargetMode="External"/><Relationship Id="rId33" Type="http://schemas.openxmlformats.org/officeDocument/2006/relationships/hyperlink" Target="file:///C:\Users\Agustin\Documents\Agustin\Universidad\Tesina\Proyecto%20de%20tesina\sar\Informe%20tesina\Borrador%20Final%20-%20Tesina%20Mansilla-Schlapp.docx.docx" TargetMode="External"/><Relationship Id="rId108" Type="http://schemas.openxmlformats.org/officeDocument/2006/relationships/image" Target="media/image41.png"/><Relationship Id="rId129" Type="http://schemas.openxmlformats.org/officeDocument/2006/relationships/image" Target="media/image59.jpeg"/><Relationship Id="rId54" Type="http://schemas.openxmlformats.org/officeDocument/2006/relationships/hyperlink" Target="file:///C:\Users\Agustin\Documents\Agustin\Universidad\Tesina\Proyecto%20de%20tesina\sar\Informe%20tesina\Borrador%20Final%20-%20Tesina%20Mansilla-Schlapp.docx.docx" TargetMode="External"/><Relationship Id="rId75" Type="http://schemas.openxmlformats.org/officeDocument/2006/relationships/image" Target="media/image21.jpeg"/><Relationship Id="rId96" Type="http://schemas.openxmlformats.org/officeDocument/2006/relationships/image" Target="media/image37.png"/><Relationship Id="rId140" Type="http://schemas.openxmlformats.org/officeDocument/2006/relationships/image" Target="media/image70.jpeg"/><Relationship Id="rId161" Type="http://schemas.openxmlformats.org/officeDocument/2006/relationships/image" Target="media/image81.png"/><Relationship Id="rId182" Type="http://schemas.openxmlformats.org/officeDocument/2006/relationships/image" Target="media/image102.png"/><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Informe%20tesina\Borrador%20Final%20-%20Tesina%20Mansilla-Schlapp.docx.docx" TargetMode="External"/><Relationship Id="rId119" Type="http://schemas.openxmlformats.org/officeDocument/2006/relationships/image" Target="media/image49.png"/><Relationship Id="rId44" Type="http://schemas.openxmlformats.org/officeDocument/2006/relationships/hyperlink" Target="file:///C:\Users\Agustin\Documents\Agustin\Universidad\Tesina\Proyecto%20de%20tesina\sar\Informe%20tesina\Borrador%20Final%20-%20Tesina%20Mansilla-Schlapp.docx.docx" TargetMode="External"/><Relationship Id="rId65" Type="http://schemas.openxmlformats.org/officeDocument/2006/relationships/image" Target="media/image11.jpeg"/><Relationship Id="rId86" Type="http://schemas.openxmlformats.org/officeDocument/2006/relationships/image" Target="media/image27.jpeg"/><Relationship Id="rId130" Type="http://schemas.openxmlformats.org/officeDocument/2006/relationships/image" Target="media/image60.jpeg"/><Relationship Id="rId151" Type="http://schemas.openxmlformats.org/officeDocument/2006/relationships/image" Target="media/image76.jpeg"/><Relationship Id="rId172" Type="http://schemas.openxmlformats.org/officeDocument/2006/relationships/image" Target="media/image92.png"/><Relationship Id="rId193" Type="http://schemas.openxmlformats.org/officeDocument/2006/relationships/header" Target="header1.xml"/><Relationship Id="rId13" Type="http://schemas.openxmlformats.org/officeDocument/2006/relationships/hyperlink" Target="file:///C:\Users\Agustin\Documents\Agustin\Universidad\Tesina\Proyecto%20de%20tesina\sar\Informe%20tesina\Borrador%20Final%20-%20Tesina%20Mansilla-Schlapp.docx.docx" TargetMode="External"/><Relationship Id="rId109" Type="http://schemas.openxmlformats.org/officeDocument/2006/relationships/hyperlink" Target="https://developers.google.com/v8/intro" TargetMode="External"/><Relationship Id="rId34" Type="http://schemas.openxmlformats.org/officeDocument/2006/relationships/hyperlink" Target="file:///C:\Users\Agustin\Documents\Agustin\Universidad\Tesina\Proyecto%20de%20tesina\sar\Informe%20tesina\Borrador%20Final%20-%20Tesina%20Mansilla-Schlapp.docx.docx" TargetMode="External"/><Relationship Id="rId55" Type="http://schemas.openxmlformats.org/officeDocument/2006/relationships/hyperlink" Target="file:///C:\Users\Agustin\Documents\Agustin\Universidad\Tesina\Proyecto%20de%20tesina\sar\Informe%20tesina\Borrador%20Final%20-%20Tesina%20Mansilla-Schlapp.docx.docx" TargetMode="External"/><Relationship Id="rId76" Type="http://schemas.openxmlformats.org/officeDocument/2006/relationships/image" Target="media/image22.png"/><Relationship Id="rId97" Type="http://schemas.openxmlformats.org/officeDocument/2006/relationships/image" Target="media/image38.png"/><Relationship Id="rId120" Type="http://schemas.openxmlformats.org/officeDocument/2006/relationships/image" Target="media/image50.jpeg"/><Relationship Id="rId141"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162" Type="http://schemas.openxmlformats.org/officeDocument/2006/relationships/image" Target="media/image82.png"/><Relationship Id="rId183"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Informe%20tesina\Borrador%20Final%20-%20Tesina%20Mansilla-Schlapp.docx.docx" TargetMode="External"/><Relationship Id="rId24" Type="http://schemas.openxmlformats.org/officeDocument/2006/relationships/hyperlink" Target="file:///C:\Users\Agustin\Documents\Agustin\Universidad\Tesina\Proyecto%20de%20tesina\sar\Informe%20tesina\Borrador%20Final%20-%20Tesina%20Mansilla-Schlapp.docx.docx" TargetMode="External"/><Relationship Id="rId40" Type="http://schemas.openxmlformats.org/officeDocument/2006/relationships/hyperlink" Target="file:///C:\Users\Agustin\Documents\Agustin\Universidad\Tesina\Proyecto%20de%20tesina\sar\Informe%20tesina\Borrador%20Final%20-%20Tesina%20Mansilla-Schlapp.docx.docx" TargetMode="External"/><Relationship Id="rId45" Type="http://schemas.openxmlformats.org/officeDocument/2006/relationships/hyperlink" Target="file:///C:\Users\Agustin\Documents\Agustin\Universidad\Tesina\Proyecto%20de%20tesina\sar\Informe%20tesina\Borrador%20Final%20-%20Tesina%20Mansilla-Schlapp.docx.docx" TargetMode="External"/><Relationship Id="rId66" Type="http://schemas.openxmlformats.org/officeDocument/2006/relationships/image" Target="media/image12.png"/><Relationship Id="rId87" Type="http://schemas.openxmlformats.org/officeDocument/2006/relationships/image" Target="media/image28.jpeg"/><Relationship Id="rId110" Type="http://schemas.openxmlformats.org/officeDocument/2006/relationships/image" Target="media/image42.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image" Target="media/image77.jpeg"/><Relationship Id="rId178" Type="http://schemas.openxmlformats.org/officeDocument/2006/relationships/image" Target="media/image98.png"/><Relationship Id="rId61" Type="http://schemas.openxmlformats.org/officeDocument/2006/relationships/image" Target="media/image7.png"/><Relationship Id="rId82" Type="http://schemas.openxmlformats.org/officeDocument/2006/relationships/hyperlink" Target="https://es.wikipedia.org/w/index.php?title=VideoCore&amp;action=edit&amp;redlink=1" TargetMode="External"/><Relationship Id="rId152" Type="http://schemas.openxmlformats.org/officeDocument/2006/relationships/diagramData" Target="diagrams/data3.xml"/><Relationship Id="rId173" Type="http://schemas.openxmlformats.org/officeDocument/2006/relationships/image" Target="media/image93.png"/><Relationship Id="rId194" Type="http://schemas.openxmlformats.org/officeDocument/2006/relationships/footer" Target="footer1.xml"/><Relationship Id="rId19" Type="http://schemas.openxmlformats.org/officeDocument/2006/relationships/hyperlink" Target="file:///C:\Users\Agustin\Documents\Agustin\Universidad\Tesina\Proyecto%20de%20tesina\sar\Informe%20tesina\Borrador%20Final%20-%20Tesina%20Mansilla-Schlapp.docx.docx" TargetMode="External"/><Relationship Id="rId14" Type="http://schemas.openxmlformats.org/officeDocument/2006/relationships/hyperlink" Target="file:///C:\Users\Agustin\Documents\Agustin\Universidad\Tesina\Proyecto%20de%20tesina\sar\Informe%20tesina\Borrador%20Final%20-%20Tesina%20Mansilla-Schlapp.docx.docx" TargetMode="External"/><Relationship Id="rId30" Type="http://schemas.openxmlformats.org/officeDocument/2006/relationships/hyperlink" Target="file:///C:\Users\Agustin\Documents\Agustin\Universidad\Tesina\Proyecto%20de%20tesina\sar\Informe%20tesina\Borrador%20Final%20-%20Tesina%20Mansilla-Schlapp.docx.docx" TargetMode="External"/><Relationship Id="rId35" Type="http://schemas.openxmlformats.org/officeDocument/2006/relationships/hyperlink" Target="file:///C:\Users\Agustin\Documents\Agustin\Universidad\Tesina\Proyecto%20de%20tesina\sar\Informe%20tesina\Borrador%20Final%20-%20Tesina%20Mansilla-Schlapp.docx.docx" TargetMode="External"/><Relationship Id="rId56" Type="http://schemas.openxmlformats.org/officeDocument/2006/relationships/image" Target="media/image2.png"/><Relationship Id="rId77" Type="http://schemas.openxmlformats.org/officeDocument/2006/relationships/image" Target="media/image23.png"/><Relationship Id="rId100" Type="http://schemas.openxmlformats.org/officeDocument/2006/relationships/diagramQuickStyle" Target="diagrams/quickStyle1.xml"/><Relationship Id="rId105" Type="http://schemas.openxmlformats.org/officeDocument/2006/relationships/image" Target="media/image39.jpeg"/><Relationship Id="rId126" Type="http://schemas.openxmlformats.org/officeDocument/2006/relationships/image" Target="media/image56.jpeg"/><Relationship Id="rId147" Type="http://schemas.openxmlformats.org/officeDocument/2006/relationships/diagramLayout" Target="diagrams/layout2.xml"/><Relationship Id="rId16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hyperlink" Target="file:///C:\Users\Agustin\Documents\Agustin\Universidad\Tesina\Proyecto%20de%20tesina\sar\Informe%20tesina\Borrador%20Final%20-%20Tesina%20Mansilla-Schlapp.docx.docx" TargetMode="External"/><Relationship Id="rId72" Type="http://schemas.openxmlformats.org/officeDocument/2006/relationships/image" Target="media/image18.jpeg"/><Relationship Id="rId93" Type="http://schemas.openxmlformats.org/officeDocument/2006/relationships/image" Target="media/image34.jpeg"/><Relationship Id="rId98" Type="http://schemas.openxmlformats.org/officeDocument/2006/relationships/diagramData" Target="diagrams/data1.xml"/><Relationship Id="rId121" Type="http://schemas.openxmlformats.org/officeDocument/2006/relationships/image" Target="media/image51.jpeg"/><Relationship Id="rId142" Type="http://schemas.openxmlformats.org/officeDocument/2006/relationships/image" Target="media/image72.jpeg"/><Relationship Id="rId163" Type="http://schemas.openxmlformats.org/officeDocument/2006/relationships/image" Target="media/image83.jpeg"/><Relationship Id="rId184" Type="http://schemas.openxmlformats.org/officeDocument/2006/relationships/image" Target="media/image104.png"/><Relationship Id="rId189"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file:///C:\Users\Agustin\Documents\Agustin\Universidad\Tesina\Proyecto%20de%20tesina\sar\Informe%20tesina\Borrador%20Final%20-%20Tesina%20Mansilla-Schlapp.docx.docx" TargetMode="External"/><Relationship Id="rId46" Type="http://schemas.openxmlformats.org/officeDocument/2006/relationships/hyperlink" Target="file:///C:\Users\Agustin\Documents\Agustin\Universidad\Tesina\Proyecto%20de%20tesina\sar\Informe%20tesina\Borrador%20Final%20-%20Tesina%20Mansilla-Schlapp.docx.docx" TargetMode="External"/><Relationship Id="rId67" Type="http://schemas.openxmlformats.org/officeDocument/2006/relationships/image" Target="media/image13.png"/><Relationship Id="rId116" Type="http://schemas.openxmlformats.org/officeDocument/2006/relationships/image" Target="media/image46.jpeg"/><Relationship Id="rId137" Type="http://schemas.openxmlformats.org/officeDocument/2006/relationships/image" Target="media/image67.png"/><Relationship Id="rId158" Type="http://schemas.openxmlformats.org/officeDocument/2006/relationships/image" Target="media/image78.png"/><Relationship Id="rId20" Type="http://schemas.openxmlformats.org/officeDocument/2006/relationships/hyperlink" Target="file:///C:\Users\Agustin\Documents\Agustin\Universidad\Tesina\Proyecto%20de%20tesina\sar\Informe%20tesina\Borrador%20Final%20-%20Tesina%20Mansilla-Schlapp.docx.docx" TargetMode="External"/><Relationship Id="rId41" Type="http://schemas.openxmlformats.org/officeDocument/2006/relationships/hyperlink" Target="file:///C:\Users\Agustin\Documents\Agustin\Universidad\Tesina\Proyecto%20de%20tesina\sar\Informe%20tesina\Borrador%20Final%20-%20Tesina%20Mansilla-Schlapp.docx.docx" TargetMode="External"/><Relationship Id="rId62" Type="http://schemas.openxmlformats.org/officeDocument/2006/relationships/image" Target="media/image8.png"/><Relationship Id="rId83" Type="http://schemas.openxmlformats.org/officeDocument/2006/relationships/image" Target="media/image24.jpeg"/><Relationship Id="rId88" Type="http://schemas.openxmlformats.org/officeDocument/2006/relationships/image" Target="media/image29.jpeg"/><Relationship Id="rId111" Type="http://schemas.openxmlformats.org/officeDocument/2006/relationships/image" Target="media/image43.png"/><Relationship Id="rId132" Type="http://schemas.openxmlformats.org/officeDocument/2006/relationships/image" Target="media/image62.png"/><Relationship Id="rId153" Type="http://schemas.openxmlformats.org/officeDocument/2006/relationships/diagramLayout" Target="diagrams/layout3.xml"/><Relationship Id="rId174" Type="http://schemas.openxmlformats.org/officeDocument/2006/relationships/image" Target="media/image94.png"/><Relationship Id="rId179" Type="http://schemas.openxmlformats.org/officeDocument/2006/relationships/image" Target="media/image99.png"/><Relationship Id="rId195" Type="http://schemas.openxmlformats.org/officeDocument/2006/relationships/fontTable" Target="fontTable.xml"/><Relationship Id="rId190" Type="http://schemas.openxmlformats.org/officeDocument/2006/relationships/image" Target="media/image110.png"/><Relationship Id="rId15" Type="http://schemas.openxmlformats.org/officeDocument/2006/relationships/hyperlink" Target="file:///C:\Users\Agustin\Documents\Agustin\Universidad\Tesina\Proyecto%20de%20tesina\sar\Informe%20tesina\Borrador%20Final%20-%20Tesina%20Mansilla-Schlapp.docx.docx" TargetMode="External"/><Relationship Id="rId36" Type="http://schemas.openxmlformats.org/officeDocument/2006/relationships/hyperlink" Target="file:///C:\Users\Agustin\Documents\Agustin\Universidad\Tesina\Proyecto%20de%20tesina\sar\Informe%20tesina\Borrador%20Final%20-%20Tesina%20Mansilla-Schlapp.docx.docx" TargetMode="External"/><Relationship Id="rId57" Type="http://schemas.openxmlformats.org/officeDocument/2006/relationships/image" Target="media/image3.png"/><Relationship Id="rId106" Type="http://schemas.openxmlformats.org/officeDocument/2006/relationships/image" Target="media/image40.png"/><Relationship Id="rId127" Type="http://schemas.openxmlformats.org/officeDocument/2006/relationships/image" Target="media/image57.jpeg"/><Relationship Id="rId10" Type="http://schemas.openxmlformats.org/officeDocument/2006/relationships/hyperlink" Target="file:///C:\Users\Agustin\Documents\Agustin\Universidad\Tesina\Proyecto%20de%20tesina\sar\Informe%20tesina\Borrador%20Final%20-%20Tesina%20Mansilla-Schlapp.docx.docx" TargetMode="External"/><Relationship Id="rId31" Type="http://schemas.openxmlformats.org/officeDocument/2006/relationships/hyperlink" Target="file:///C:\Users\Agustin\Documents\Agustin\Universidad\Tesina\Proyecto%20de%20tesina\sar\Informe%20tesina\Borrador%20Final%20-%20Tesina%20Mansilla-Schlapp.docx.docx" TargetMode="External"/><Relationship Id="rId52" Type="http://schemas.openxmlformats.org/officeDocument/2006/relationships/hyperlink" Target="file:///C:\Users\Agustin\Documents\Agustin\Universidad\Tesina\Proyecto%20de%20tesina\sar\Informe%20tesina\Borrador%20Final%20-%20Tesina%20Mansilla-Schlapp.docx.docx" TargetMode="External"/><Relationship Id="rId73" Type="http://schemas.openxmlformats.org/officeDocument/2006/relationships/image" Target="media/image19.jpeg"/><Relationship Id="rId78" Type="http://schemas.openxmlformats.org/officeDocument/2006/relationships/hyperlink" Target="https://es.wikipedia.org/wiki/CPU" TargetMode="External"/><Relationship Id="rId94" Type="http://schemas.openxmlformats.org/officeDocument/2006/relationships/image" Target="media/image35.png"/><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openxmlformats.org/officeDocument/2006/relationships/image" Target="media/image52.jpeg"/><Relationship Id="rId143" Type="http://schemas.openxmlformats.org/officeDocument/2006/relationships/image" Target="media/image73.jpeg"/><Relationship Id="rId148" Type="http://schemas.openxmlformats.org/officeDocument/2006/relationships/diagramQuickStyle" Target="diagrams/quickStyle2.xml"/><Relationship Id="rId164" Type="http://schemas.openxmlformats.org/officeDocument/2006/relationships/image" Target="media/image84.jpeg"/><Relationship Id="rId169" Type="http://schemas.openxmlformats.org/officeDocument/2006/relationships/image" Target="media/image89.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Informe%20tesina\Borrador%20Final%20-%20Tesina%20Mansilla-Schlapp.docx.docx" TargetMode="External"/><Relationship Id="rId180" Type="http://schemas.openxmlformats.org/officeDocument/2006/relationships/image" Target="media/image100.png"/><Relationship Id="rId26" Type="http://schemas.openxmlformats.org/officeDocument/2006/relationships/hyperlink" Target="file:///C:\Users\Agustin\Documents\Agustin\Universidad\Tesina\Proyecto%20de%20tesina\sar\Informe%20tesina\Borrador%20Final%20-%20Tesina%20Mansilla-Schlapp.docx.docx" TargetMode="External"/><Relationship Id="rId47" Type="http://schemas.openxmlformats.org/officeDocument/2006/relationships/hyperlink" Target="file:///C:\Users\Agustin\Documents\Agustin\Universidad\Tesina\Proyecto%20de%20tesina\sar\Informe%20tesina\Borrador%20Final%20-%20Tesina%20Mansilla-Schlapp.docx.docx" TargetMode="External"/><Relationship Id="rId68" Type="http://schemas.openxmlformats.org/officeDocument/2006/relationships/image" Target="media/image14.gif"/><Relationship Id="rId89" Type="http://schemas.openxmlformats.org/officeDocument/2006/relationships/image" Target="media/image30.jpeg"/><Relationship Id="rId112" Type="http://schemas.openxmlformats.org/officeDocument/2006/relationships/image" Target="media/image44.png"/><Relationship Id="rId133" Type="http://schemas.openxmlformats.org/officeDocument/2006/relationships/image" Target="media/image63.jpeg"/><Relationship Id="rId154" Type="http://schemas.openxmlformats.org/officeDocument/2006/relationships/diagramQuickStyle" Target="diagrams/quickStyle3.xml"/><Relationship Id="rId175" Type="http://schemas.openxmlformats.org/officeDocument/2006/relationships/image" Target="media/image95.png"/><Relationship Id="rId196" Type="http://schemas.microsoft.com/office/2011/relationships/people" Target="people.xml"/><Relationship Id="rId16" Type="http://schemas.openxmlformats.org/officeDocument/2006/relationships/hyperlink" Target="file:///C:\Users\Agustin\Documents\Agustin\Universidad\Tesina\Proyecto%20de%20tesina\sar\Informe%20tesina\Borrador%20Final%20-%20Tesina%20Mansilla-Schlapp.docx.docx" TargetMode="External"/><Relationship Id="rId37" Type="http://schemas.openxmlformats.org/officeDocument/2006/relationships/hyperlink" Target="file:///C:\Users\Agustin\Documents\Agustin\Universidad\Tesina\Proyecto%20de%20tesina\sar\Informe%20tesina\Borrador%20Final%20-%20Tesina%20Mansilla-Schlapp.docx.docx" TargetMode="External"/><Relationship Id="rId58" Type="http://schemas.openxmlformats.org/officeDocument/2006/relationships/image" Target="media/image4.png"/><Relationship Id="rId79" Type="http://schemas.openxmlformats.org/officeDocument/2006/relationships/hyperlink" Target="https://es.wikipedia.org/wiki/GPU" TargetMode="External"/><Relationship Id="rId102" Type="http://schemas.microsoft.com/office/2007/relationships/diagramDrawing" Target="diagrams/drawing1.xml"/><Relationship Id="rId123" Type="http://schemas.openxmlformats.org/officeDocument/2006/relationships/image" Target="media/image53.png"/><Relationship Id="rId144" Type="http://schemas.openxmlformats.org/officeDocument/2006/relationships/image" Target="media/image74.jpeg"/><Relationship Id="rId90" Type="http://schemas.openxmlformats.org/officeDocument/2006/relationships/image" Target="media/image31.jpeg"/><Relationship Id="rId165" Type="http://schemas.openxmlformats.org/officeDocument/2006/relationships/image" Target="media/image85.png"/><Relationship Id="rId186" Type="http://schemas.openxmlformats.org/officeDocument/2006/relationships/image" Target="media/image106.png"/><Relationship Id="rId27" Type="http://schemas.openxmlformats.org/officeDocument/2006/relationships/hyperlink" Target="file:///C:\Users\Agustin\Documents\Agustin\Universidad\Tesina\Proyecto%20de%20tesina\sar\Informe%20tesina\Borrador%20Final%20-%20Tesina%20Mansilla-Schlapp.docx.docx" TargetMode="External"/><Relationship Id="rId48" Type="http://schemas.openxmlformats.org/officeDocument/2006/relationships/hyperlink" Target="file:///C:\Users\Agustin\Documents\Agustin\Universidad\Tesina\Proyecto%20de%20tesina\sar\Informe%20tesina\Borrador%20Final%20-%20Tesina%20Mansilla-Schlapp.docx.docx" TargetMode="External"/><Relationship Id="rId69" Type="http://schemas.openxmlformats.org/officeDocument/2006/relationships/image" Target="media/image15.png"/><Relationship Id="rId113" Type="http://schemas.openxmlformats.org/officeDocument/2006/relationships/hyperlink" Target="http://johnny-five.io/" TargetMode="External"/><Relationship Id="rId134" Type="http://schemas.openxmlformats.org/officeDocument/2006/relationships/image" Target="media/image64.png"/><Relationship Id="rId80" Type="http://schemas.openxmlformats.org/officeDocument/2006/relationships/hyperlink" Target="https://es.wikipedia.org/wiki/Procesamiento_digital_de_se%C3%B1ales" TargetMode="External"/><Relationship Id="rId155" Type="http://schemas.openxmlformats.org/officeDocument/2006/relationships/diagramColors" Target="diagrams/colors3.xml"/><Relationship Id="rId176" Type="http://schemas.openxmlformats.org/officeDocument/2006/relationships/image" Target="media/image96.png"/><Relationship Id="rId197" Type="http://schemas.openxmlformats.org/officeDocument/2006/relationships/theme" Target="theme/theme1.xml"/><Relationship Id="rId17" Type="http://schemas.openxmlformats.org/officeDocument/2006/relationships/hyperlink" Target="file:///C:\Users\Agustin\Documents\Agustin\Universidad\Tesina\Proyecto%20de%20tesina\sar\Informe%20tesina\Borrador%20Final%20-%20Tesina%20Mansilla-Schlapp.docx.docx" TargetMode="External"/><Relationship Id="rId38" Type="http://schemas.openxmlformats.org/officeDocument/2006/relationships/hyperlink" Target="file:///C:\Users\Agustin\Documents\Agustin\Universidad\Tesina\Proyecto%20de%20tesina\sar\Informe%20tesina\Borrador%20Final%20-%20Tesina%20Mansilla-Schlapp.docx.docx" TargetMode="External"/><Relationship Id="rId59" Type="http://schemas.openxmlformats.org/officeDocument/2006/relationships/image" Target="media/image5.png"/><Relationship Id="rId103" Type="http://schemas.openxmlformats.org/officeDocument/2006/relationships/hyperlink" Target="https://es.wikipedia.org/wiki/Lenguaje_de_marcado" TargetMode="External"/><Relationship Id="rId124" Type="http://schemas.openxmlformats.org/officeDocument/2006/relationships/image" Target="media/image54.jpeg"/><Relationship Id="rId70" Type="http://schemas.openxmlformats.org/officeDocument/2006/relationships/image" Target="media/image16.png"/><Relationship Id="rId91" Type="http://schemas.openxmlformats.org/officeDocument/2006/relationships/image" Target="media/image32.png"/><Relationship Id="rId145" Type="http://schemas.openxmlformats.org/officeDocument/2006/relationships/image" Target="media/image75.jpeg"/><Relationship Id="rId166" Type="http://schemas.openxmlformats.org/officeDocument/2006/relationships/image" Target="media/image86.png"/><Relationship Id="rId187" Type="http://schemas.openxmlformats.org/officeDocument/2006/relationships/image" Target="media/image107.png"/><Relationship Id="rId1" Type="http://schemas.openxmlformats.org/officeDocument/2006/relationships/customXml" Target="../customXml/item1.xml"/><Relationship Id="rId28" Type="http://schemas.openxmlformats.org/officeDocument/2006/relationships/hyperlink" Target="file:///C:\Users\Agustin\Documents\Agustin\Universidad\Tesina\Proyecto%20de%20tesina\sar\Informe%20tesina\Borrador%20Final%20-%20Tesina%20Mansilla-Schlapp.docx.docx" TargetMode="External"/><Relationship Id="rId49" Type="http://schemas.openxmlformats.org/officeDocument/2006/relationships/hyperlink" Target="file:///C:\Users\Agustin\Documents\Agustin\Universidad\Tesina\Proyecto%20de%20tesina\sar\Informe%20tesina\Borrador%20Final%20-%20Tesina%20Mansilla-Schlapp.docx.docx" TargetMode="External"/><Relationship Id="rId114" Type="http://schemas.openxmlformats.org/officeDocument/2006/relationships/hyperlink" Target="http://johnny-five.io/" TargetMode="External"/><Relationship Id="rId60" Type="http://schemas.openxmlformats.org/officeDocument/2006/relationships/image" Target="media/image6.png"/><Relationship Id="rId81" Type="http://schemas.openxmlformats.org/officeDocument/2006/relationships/hyperlink" Target="https://es.wikipedia.org/wiki/SDRAM" TargetMode="External"/><Relationship Id="rId135" Type="http://schemas.openxmlformats.org/officeDocument/2006/relationships/image" Target="media/image65.png"/><Relationship Id="rId156" Type="http://schemas.microsoft.com/office/2007/relationships/diagramDrawing" Target="diagrams/drawing3.xml"/><Relationship Id="rId177" Type="http://schemas.openxmlformats.org/officeDocument/2006/relationships/image" Target="media/image97.png"/><Relationship Id="rId18" Type="http://schemas.openxmlformats.org/officeDocument/2006/relationships/hyperlink" Target="file:///C:\Users\Agustin\Documents\Agustin\Universidad\Tesina\Proyecto%20de%20tesina\sar\Informe%20tesina\Borrador%20Final%20-%20Tesina%20Mansilla-Schlapp.docx.docx" TargetMode="External"/><Relationship Id="rId39" Type="http://schemas.openxmlformats.org/officeDocument/2006/relationships/hyperlink" Target="file:///C:\Users\Agustin\Documents\Agustin\Universidad\Tesina\Proyecto%20de%20tesina\sar\Informe%20tesina\Borrador%20Final%20-%20Tesina%20Mansilla-Schlapp.docx.docx" TargetMode="External"/><Relationship Id="rId50" Type="http://schemas.openxmlformats.org/officeDocument/2006/relationships/hyperlink" Target="file:///C:\Users\Agustin\Documents\Agustin\Universidad\Tesina\Proyecto%20de%20tesina\sar\Informe%20tesina\Borrador%20Final%20-%20Tesina%20Mansilla-Schlapp.docx.docx" TargetMode="External"/><Relationship Id="rId104" Type="http://schemas.openxmlformats.org/officeDocument/2006/relationships/hyperlink" Target="https://es.wikipedia.org/wiki/P%C3%A1gina_web" TargetMode="External"/><Relationship Id="rId125" Type="http://schemas.openxmlformats.org/officeDocument/2006/relationships/image" Target="media/image55.jpeg"/><Relationship Id="rId146" Type="http://schemas.openxmlformats.org/officeDocument/2006/relationships/diagramData" Target="diagrams/data2.xml"/><Relationship Id="rId167" Type="http://schemas.openxmlformats.org/officeDocument/2006/relationships/image" Target="media/image87.png"/><Relationship Id="rId188"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www.telam.com.ar/notas/201704/184406-robotica-arduino-day.html" TargetMode="External"/><Relationship Id="rId4" Type="http://schemas.openxmlformats.org/officeDocument/2006/relationships/hyperlink" Target="https://github.com/firmata/ConfigurableFirmata"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9F1DDF31-FA66-40C6-930C-ED49E3268AC2}">
      <dgm:prSet phldrT="[Texto]"/>
      <dgm:spPr/>
      <dgm:t>
        <a:bodyPr/>
        <a:lstStyle/>
        <a:p>
          <a:r>
            <a:rPr lang="es-ES"/>
            <a:t>MEAN</a:t>
          </a:r>
        </a:p>
      </dgm:t>
    </dgm:pt>
    <dgm:pt modelId="{8EBE24CE-01FE-4683-B28C-0713AA48125C}" type="parTrans" cxnId="{D1AE2B9E-F161-4D5A-A198-1D32322F5BA9}">
      <dgm:prSet/>
      <dgm:spPr/>
      <dgm:t>
        <a:bodyPr/>
        <a:lstStyle/>
        <a:p>
          <a:endParaRPr lang="es-AR"/>
        </a:p>
      </dgm:t>
    </dgm:pt>
    <dgm:pt modelId="{30F2E404-43FF-46E4-9D93-8B240DEE5748}" type="sibTrans" cxnId="{D1AE2B9E-F161-4D5A-A198-1D32322F5BA9}">
      <dgm:prSet/>
      <dgm:spPr/>
      <dgm:t>
        <a:bodyPr/>
        <a:lstStyle/>
        <a:p>
          <a:endParaRPr lang="es-AR"/>
        </a:p>
      </dgm:t>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7">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7">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7">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7">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7">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7">
        <dgm:presLayoutVars>
          <dgm:chPref val="3"/>
        </dgm:presLayoutVars>
      </dgm:prSet>
      <dgm:spPr/>
    </dgm:pt>
    <dgm:pt modelId="{5C54CCB3-67B2-4184-806C-F07E0D93D2EC}" type="pres">
      <dgm:prSet presAssocID="{5D4A7312-FFAC-401D-B462-E7AE09111D0A}" presName="horzThree" presStyleCnt="0"/>
      <dgm:spPr/>
    </dgm:pt>
    <dgm:pt modelId="{3B7E87D9-DF71-4449-AA8D-7C8256163AE8}" type="pres">
      <dgm:prSet presAssocID="{6E279297-8BAC-4347-991E-C4F227CCD34C}" presName="sibSpaceThree" presStyleCnt="0"/>
      <dgm:spPr/>
    </dgm:pt>
    <dgm:pt modelId="{DC1607BB-97D1-435A-819D-53F358D81BC0}" type="pres">
      <dgm:prSet presAssocID="{9F1DDF31-FA66-40C6-930C-ED49E3268AC2}" presName="vertThree" presStyleCnt="0"/>
      <dgm:spPr/>
    </dgm:pt>
    <dgm:pt modelId="{FFB3F7E1-9544-4C45-9349-D5443C586BA4}" type="pres">
      <dgm:prSet presAssocID="{9F1DDF31-FA66-40C6-930C-ED49E3268AC2}" presName="txThree" presStyleLbl="node3" presStyleIdx="6" presStyleCnt="7">
        <dgm:presLayoutVars>
          <dgm:chPref val="3"/>
        </dgm:presLayoutVars>
      </dgm:prSet>
      <dgm:spPr/>
    </dgm:pt>
    <dgm:pt modelId="{3F773D55-BE94-4596-AFC5-F98D9CD6A9DD}" type="pres">
      <dgm:prSet presAssocID="{9F1DDF31-FA66-40C6-930C-ED49E3268AC2}" presName="horzThree" presStyleCnt="0"/>
      <dgm:spPr/>
    </dgm:pt>
  </dgm:ptLst>
  <dgm:cxnLst>
    <dgm:cxn modelId="{164DEE10-08CA-4F4E-9CBD-F291CC4DADB3}"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BCB04333-FCE3-D54B-8438-FAA65FCA67DE}" type="presOf" srcId="{D46A7B91-2352-4C8E-8539-D1867045B345}" destId="{7E2196A2-44EA-4637-B7B0-359AB53FCC7D}" srcOrd="0" destOrd="0" presId="urn:microsoft.com/office/officeart/2005/8/layout/hierarchy4"/>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A863F741-D5D1-9F42-9CC3-A0A2998FFA5B}" type="presOf" srcId="{38396EBB-6B75-47E9-BB94-7667036D7466}" destId="{E500F195-B527-474E-80F6-F5902361C8E0}"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94792C66-68F4-A046-A2C7-4678A8A616C9}" type="presOf" srcId="{D1F14595-F594-45E4-B67F-63B79BF46F30}" destId="{959975DB-1713-46CA-BF13-9FCA317502B3}"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19D33C71-9318-DB4A-A67B-48F1787CB3F4}" type="presOf" srcId="{DD2DA599-D7B8-46C1-B30A-4F99F0F7D2AF}" destId="{C28DB3A2-6A57-4AEF-B604-D412863C32B6}"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D1AE2B9E-F161-4D5A-A198-1D32322F5BA9}" srcId="{D1F14595-F594-45E4-B67F-63B79BF46F30}" destId="{9F1DDF31-FA66-40C6-930C-ED49E3268AC2}" srcOrd="1" destOrd="0" parTransId="{8EBE24CE-01FE-4683-B28C-0713AA48125C}" sibTransId="{30F2E404-43FF-46E4-9D93-8B240DEE5748}"/>
    <dgm:cxn modelId="{9109A4B5-395B-D040-918F-75B000E5D183}" type="presOf" srcId="{659944B2-3C8D-4255-8F0D-AC8D1DA60BEE}" destId="{CF1833DE-6328-403C-B561-6CFD650DF3FB}"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69C671DF-8E22-7140-B17F-049B11D86B3B}" type="presOf" srcId="{C596150E-25A6-4A74-897F-6E796D3E09AD}" destId="{8EFDCFD1-440F-4AB2-9004-BB2958746612}"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7A93E6F9-EC5C-4551-B6B1-4EA282187635}" type="presOf" srcId="{9F1DDF31-FA66-40C6-930C-ED49E3268AC2}" destId="{FFB3F7E1-9544-4C45-9349-D5443C586BA4}" srcOrd="0" destOrd="0" presId="urn:microsoft.com/office/officeart/2005/8/layout/hierarchy4"/>
    <dgm:cxn modelId="{576303FF-5B62-2A4A-BB68-413FD0E688B2}" type="presOf" srcId="{D6192EF1-5E01-41D7-93CC-A135AFF2E49B}" destId="{DD65A683-152C-4777-A405-840E492390F2}"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 modelId="{0F2D3EBF-C9CF-4CBC-A1E0-E138333A3B01}" type="presParOf" srcId="{2072C61E-1A47-4F8D-BC49-D56AEBF88C1B}" destId="{3B7E87D9-DF71-4449-AA8D-7C8256163AE8}" srcOrd="1" destOrd="0" presId="urn:microsoft.com/office/officeart/2005/8/layout/hierarchy4"/>
    <dgm:cxn modelId="{194DAB27-EC60-4D25-BE86-C5DE2ADE6524}" type="presParOf" srcId="{2072C61E-1A47-4F8D-BC49-D56AEBF88C1B}" destId="{DC1607BB-97D1-435A-819D-53F358D81BC0}" srcOrd="2" destOrd="0" presId="urn:microsoft.com/office/officeart/2005/8/layout/hierarchy4"/>
    <dgm:cxn modelId="{88040259-BC63-42E8-B788-74312027AA84}" type="presParOf" srcId="{DC1607BB-97D1-435A-819D-53F358D81BC0}" destId="{FFB3F7E1-9544-4C45-9349-D5443C586BA4}" srcOrd="0" destOrd="0" presId="urn:microsoft.com/office/officeart/2005/8/layout/hierarchy4"/>
    <dgm:cxn modelId="{84E72F92-8B51-4CA6-87E5-4B4209A59C4F}" type="presParOf" srcId="{DC1607BB-97D1-435A-819D-53F358D81BC0}" destId="{3F773D55-BE94-4596-AFC5-F98D9CD6A9DD}" srcOrd="1" destOrd="0" presId="urn:microsoft.com/office/officeart/2005/8/layout/hierarchy4"/>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CE59B93-A56F-43FD-8880-F3C4C460BCBD}" type="doc">
      <dgm:prSet loTypeId="urn:microsoft.com/office/officeart/2005/8/layout/hierarchy6" loCatId="hierarchy" qsTypeId="urn:microsoft.com/office/officeart/2005/8/quickstyle/simple1" qsCatId="simple" csTypeId="urn:microsoft.com/office/officeart/2005/8/colors/colorful1" csCatId="colorful" phldr="1"/>
      <dgm:spPr/>
      <dgm:t>
        <a:bodyPr/>
        <a:lstStyle/>
        <a:p>
          <a:endParaRPr lang="es-ES"/>
        </a:p>
      </dgm:t>
    </dgm:pt>
    <dgm:pt modelId="{F80E5932-9427-47D8-B33B-73F8C3776EDD}">
      <dgm:prSet phldrT="[Texto]"/>
      <dgm:spPr/>
      <dgm:t>
        <a:bodyPr/>
        <a:lstStyle/>
        <a:p>
          <a:r>
            <a:rPr lang="es-ES"/>
            <a:t>SAR</a:t>
          </a:r>
        </a:p>
      </dgm:t>
    </dgm:pt>
    <dgm:pt modelId="{D5A01724-5460-49A6-BCB4-4E15DCEF4CA0}" type="parTrans" cxnId="{0885B7CA-C922-4082-ADCC-A676ADB708AF}">
      <dgm:prSet/>
      <dgm:spPr/>
      <dgm:t>
        <a:bodyPr/>
        <a:lstStyle/>
        <a:p>
          <a:endParaRPr lang="es-ES"/>
        </a:p>
      </dgm:t>
    </dgm:pt>
    <dgm:pt modelId="{B9E517A1-AFA0-4E81-85E5-4F884BBB54CA}" type="sibTrans" cxnId="{0885B7CA-C922-4082-ADCC-A676ADB708AF}">
      <dgm:prSet/>
      <dgm:spPr/>
      <dgm:t>
        <a:bodyPr/>
        <a:lstStyle/>
        <a:p>
          <a:endParaRPr lang="es-ES"/>
        </a:p>
      </dgm:t>
    </dgm:pt>
    <dgm:pt modelId="{3B44D526-0CED-4639-B091-640532A6D8F8}">
      <dgm:prSet phldrT="[Texto]"/>
      <dgm:spPr/>
      <dgm:t>
        <a:bodyPr/>
        <a:lstStyle/>
        <a:p>
          <a:r>
            <a:rPr lang="es-ES"/>
            <a:t>Lógico</a:t>
          </a:r>
        </a:p>
      </dgm:t>
    </dgm:pt>
    <dgm:pt modelId="{C054D606-FB81-41B2-8E59-EDB600E21547}" type="parTrans" cxnId="{56DA50C7-0B17-441A-855A-3CB49AC08C50}">
      <dgm:prSet/>
      <dgm:spPr/>
      <dgm:t>
        <a:bodyPr/>
        <a:lstStyle/>
        <a:p>
          <a:endParaRPr lang="es-ES"/>
        </a:p>
      </dgm:t>
    </dgm:pt>
    <dgm:pt modelId="{7E741349-D055-45C0-BDDC-864ED4C56B67}" type="sibTrans" cxnId="{56DA50C7-0B17-441A-855A-3CB49AC08C50}">
      <dgm:prSet/>
      <dgm:spPr/>
      <dgm:t>
        <a:bodyPr/>
        <a:lstStyle/>
        <a:p>
          <a:endParaRPr lang="es-ES"/>
        </a:p>
      </dgm:t>
    </dgm:pt>
    <dgm:pt modelId="{41800345-DAC5-45BB-92C0-BEE08A76DC11}">
      <dgm:prSet phldrT="[Texto]"/>
      <dgm:spPr/>
      <dgm:t>
        <a:bodyPr/>
        <a:lstStyle/>
        <a:p>
          <a:r>
            <a:rPr lang="es-ES"/>
            <a:t>Físico</a:t>
          </a:r>
        </a:p>
      </dgm:t>
    </dgm:pt>
    <dgm:pt modelId="{216774BC-C023-45C0-939D-980A49119584}" type="parTrans" cxnId="{A8094EF6-EC4F-4FA4-AB5E-7E0137B3D972}">
      <dgm:prSet/>
      <dgm:spPr/>
      <dgm:t>
        <a:bodyPr/>
        <a:lstStyle/>
        <a:p>
          <a:endParaRPr lang="es-ES"/>
        </a:p>
      </dgm:t>
    </dgm:pt>
    <dgm:pt modelId="{68DFF7D4-C03A-415A-8591-7C37FF7067DA}" type="sibTrans" cxnId="{A8094EF6-EC4F-4FA4-AB5E-7E0137B3D972}">
      <dgm:prSet/>
      <dgm:spPr/>
      <dgm:t>
        <a:bodyPr/>
        <a:lstStyle/>
        <a:p>
          <a:endParaRPr lang="es-ES"/>
        </a:p>
      </dgm:t>
    </dgm:pt>
    <dgm:pt modelId="{F28BF8BF-8D1F-4179-A700-FE1896E75F2B}">
      <dgm:prSet phldrT="[Texto]"/>
      <dgm:spPr/>
      <dgm:t>
        <a:bodyPr/>
        <a:lstStyle/>
        <a:p>
          <a:r>
            <a:rPr lang="es-ES"/>
            <a:t>Microcomputadora</a:t>
          </a:r>
        </a:p>
      </dgm:t>
    </dgm:pt>
    <dgm:pt modelId="{59100914-678A-4E36-BF17-CB0F6B3C3DE2}" type="parTrans" cxnId="{AF436D1F-EC32-4DFC-ACFE-1CAC4448B208}">
      <dgm:prSet/>
      <dgm:spPr/>
      <dgm:t>
        <a:bodyPr/>
        <a:lstStyle/>
        <a:p>
          <a:endParaRPr lang="es-ES"/>
        </a:p>
      </dgm:t>
    </dgm:pt>
    <dgm:pt modelId="{B2F586FE-FEDA-47CA-BDBA-766D1DBFE7CA}" type="sibTrans" cxnId="{AF436D1F-EC32-4DFC-ACFE-1CAC4448B208}">
      <dgm:prSet/>
      <dgm:spPr/>
      <dgm:t>
        <a:bodyPr/>
        <a:lstStyle/>
        <a:p>
          <a:endParaRPr lang="es-ES"/>
        </a:p>
      </dgm:t>
    </dgm:pt>
    <dgm:pt modelId="{A7F151C1-40F9-4AEB-ADEB-BF8CBEF4386A}">
      <dgm:prSet phldrT="[Texto]"/>
      <dgm:spPr/>
      <dgm:t>
        <a:bodyPr/>
        <a:lstStyle/>
        <a:p>
          <a:r>
            <a:rPr lang="es-ES"/>
            <a:t>Microcontroladores</a:t>
          </a:r>
        </a:p>
      </dgm:t>
    </dgm:pt>
    <dgm:pt modelId="{7862E5A5-C2BB-451B-A3EA-70B8B51D3242}" type="parTrans" cxnId="{D496D593-1578-4E41-9266-F8B28A99B1D3}">
      <dgm:prSet/>
      <dgm:spPr/>
      <dgm:t>
        <a:bodyPr/>
        <a:lstStyle/>
        <a:p>
          <a:endParaRPr lang="es-ES"/>
        </a:p>
      </dgm:t>
    </dgm:pt>
    <dgm:pt modelId="{4FF2BEA6-9EBF-4FE6-A68E-26A4E3763AB9}" type="sibTrans" cxnId="{D496D593-1578-4E41-9266-F8B28A99B1D3}">
      <dgm:prSet/>
      <dgm:spPr/>
      <dgm:t>
        <a:bodyPr/>
        <a:lstStyle/>
        <a:p>
          <a:endParaRPr lang="es-ES"/>
        </a:p>
      </dgm:t>
    </dgm:pt>
    <dgm:pt modelId="{5FC9AEBC-C7AD-45FE-A3A9-AC43BF7920C8}">
      <dgm:prSet phldrT="[Texto]"/>
      <dgm:spPr/>
      <dgm:t>
        <a:bodyPr/>
        <a:lstStyle/>
        <a:p>
          <a:r>
            <a:rPr lang="es-ES"/>
            <a:t>Nano</a:t>
          </a:r>
        </a:p>
      </dgm:t>
    </dgm:pt>
    <dgm:pt modelId="{F01C91A4-68BB-4F03-AB4A-2A4ABB04F3CB}" type="parTrans" cxnId="{0370A45E-431A-4C39-AEDC-3B78D1AAE687}">
      <dgm:prSet/>
      <dgm:spPr/>
      <dgm:t>
        <a:bodyPr/>
        <a:lstStyle/>
        <a:p>
          <a:endParaRPr lang="es-ES"/>
        </a:p>
      </dgm:t>
    </dgm:pt>
    <dgm:pt modelId="{C01AFE4F-CF24-48E4-9918-B5FCD4ADA8A1}" type="sibTrans" cxnId="{0370A45E-431A-4C39-AEDC-3B78D1AAE687}">
      <dgm:prSet/>
      <dgm:spPr/>
      <dgm:t>
        <a:bodyPr/>
        <a:lstStyle/>
        <a:p>
          <a:endParaRPr lang="es-ES"/>
        </a:p>
      </dgm:t>
    </dgm:pt>
    <dgm:pt modelId="{27553B14-FE0D-48C9-BD87-F21D6789ACB8}">
      <dgm:prSet phldrT="[Texto]"/>
      <dgm:spPr/>
      <dgm:t>
        <a:bodyPr/>
        <a:lstStyle/>
        <a:p>
          <a:r>
            <a:rPr lang="es-ES"/>
            <a:t>Mega</a:t>
          </a:r>
        </a:p>
      </dgm:t>
    </dgm:pt>
    <dgm:pt modelId="{5447102C-28EB-4BEE-B036-5D641FF91A39}" type="parTrans" cxnId="{A940AB35-329D-4B46-9D4D-9F05BF8E78B4}">
      <dgm:prSet/>
      <dgm:spPr/>
      <dgm:t>
        <a:bodyPr/>
        <a:lstStyle/>
        <a:p>
          <a:endParaRPr lang="es-ES"/>
        </a:p>
      </dgm:t>
    </dgm:pt>
    <dgm:pt modelId="{03C716E1-A977-4FD9-AAB3-166F0BDD1634}" type="sibTrans" cxnId="{A940AB35-329D-4B46-9D4D-9F05BF8E78B4}">
      <dgm:prSet/>
      <dgm:spPr/>
      <dgm:t>
        <a:bodyPr/>
        <a:lstStyle/>
        <a:p>
          <a:endParaRPr lang="es-ES"/>
        </a:p>
      </dgm:t>
    </dgm:pt>
    <dgm:pt modelId="{E304F27F-F78F-40A3-98BE-98A6171E7A3E}">
      <dgm:prSet phldrT="[Texto]"/>
      <dgm:spPr/>
      <dgm:t>
        <a:bodyPr/>
        <a:lstStyle/>
        <a:p>
          <a:r>
            <a:rPr lang="es-ES"/>
            <a:t>Raspberry</a:t>
          </a:r>
        </a:p>
      </dgm:t>
    </dgm:pt>
    <dgm:pt modelId="{EF6FD839-B8BA-4DE8-BD7C-E51F4C1D3DC5}" type="parTrans" cxnId="{42114CA1-D511-4075-AC21-BC47B2FBD066}">
      <dgm:prSet/>
      <dgm:spPr/>
      <dgm:t>
        <a:bodyPr/>
        <a:lstStyle/>
        <a:p>
          <a:endParaRPr lang="es-ES"/>
        </a:p>
      </dgm:t>
    </dgm:pt>
    <dgm:pt modelId="{98DEA690-0FFC-4967-BAFC-51A0B925F26D}" type="sibTrans" cxnId="{42114CA1-D511-4075-AC21-BC47B2FBD066}">
      <dgm:prSet/>
      <dgm:spPr/>
      <dgm:t>
        <a:bodyPr/>
        <a:lstStyle/>
        <a:p>
          <a:endParaRPr lang="es-ES"/>
        </a:p>
      </dgm:t>
    </dgm:pt>
    <dgm:pt modelId="{5B21B32E-051C-4F60-ABD1-41BAE3C54820}">
      <dgm:prSet phldrT="[Texto]"/>
      <dgm:spPr/>
      <dgm:t>
        <a:bodyPr/>
        <a:lstStyle/>
        <a:p>
          <a:r>
            <a:rPr lang="es-ES"/>
            <a:t>Raspbian</a:t>
          </a:r>
        </a:p>
      </dgm:t>
    </dgm:pt>
    <dgm:pt modelId="{68F5F409-3BD5-4664-B19E-F2EB694E9249}" type="parTrans" cxnId="{EB3D8408-41F2-4018-B519-25D644E87932}">
      <dgm:prSet/>
      <dgm:spPr/>
      <dgm:t>
        <a:bodyPr/>
        <a:lstStyle/>
        <a:p>
          <a:endParaRPr lang="es-ES"/>
        </a:p>
      </dgm:t>
    </dgm:pt>
    <dgm:pt modelId="{32829C9A-EE05-4411-9D93-A7F416C231CF}" type="sibTrans" cxnId="{EB3D8408-41F2-4018-B519-25D644E87932}">
      <dgm:prSet/>
      <dgm:spPr/>
      <dgm:t>
        <a:bodyPr/>
        <a:lstStyle/>
        <a:p>
          <a:endParaRPr lang="es-ES"/>
        </a:p>
      </dgm:t>
    </dgm:pt>
    <dgm:pt modelId="{4F3AA406-A585-4214-A2C0-26D6CAD89BA9}">
      <dgm:prSet phldrT="[Texto]"/>
      <dgm:spPr/>
      <dgm:t>
        <a:bodyPr/>
        <a:lstStyle/>
        <a:p>
          <a:r>
            <a:rPr lang="es-ES"/>
            <a:t>MEAN</a:t>
          </a:r>
        </a:p>
      </dgm:t>
    </dgm:pt>
    <dgm:pt modelId="{5490BFA2-1073-4FA2-9C6C-9C87E3AFB461}" type="parTrans" cxnId="{0AEC3D7E-4DCF-4B18-A919-54D1276EB4EE}">
      <dgm:prSet/>
      <dgm:spPr/>
      <dgm:t>
        <a:bodyPr/>
        <a:lstStyle/>
        <a:p>
          <a:endParaRPr lang="es-ES"/>
        </a:p>
      </dgm:t>
    </dgm:pt>
    <dgm:pt modelId="{2E44B531-2910-4443-8E72-A01AAE74DCFB}" type="sibTrans" cxnId="{0AEC3D7E-4DCF-4B18-A919-54D1276EB4EE}">
      <dgm:prSet/>
      <dgm:spPr/>
      <dgm:t>
        <a:bodyPr/>
        <a:lstStyle/>
        <a:p>
          <a:endParaRPr lang="es-ES"/>
        </a:p>
      </dgm:t>
    </dgm:pt>
    <dgm:pt modelId="{D1B8A72B-4588-4804-877E-143897B4B136}">
      <dgm:prSet phldrT="[Texto]"/>
      <dgm:spPr/>
      <dgm:t>
        <a:bodyPr/>
        <a:lstStyle/>
        <a:p>
          <a:r>
            <a:rPr lang="es-ES"/>
            <a:t>Mongo</a:t>
          </a:r>
        </a:p>
      </dgm:t>
    </dgm:pt>
    <dgm:pt modelId="{3AADD106-3CAF-405D-8D79-05494BF41E79}" type="parTrans" cxnId="{133B99A7-0E34-46C1-B82C-DA131714B429}">
      <dgm:prSet/>
      <dgm:spPr/>
      <dgm:t>
        <a:bodyPr/>
        <a:lstStyle/>
        <a:p>
          <a:endParaRPr lang="es-ES"/>
        </a:p>
      </dgm:t>
    </dgm:pt>
    <dgm:pt modelId="{BCF86F69-F52B-4FA1-A387-E26E16430AB4}" type="sibTrans" cxnId="{133B99A7-0E34-46C1-B82C-DA131714B429}">
      <dgm:prSet/>
      <dgm:spPr/>
      <dgm:t>
        <a:bodyPr/>
        <a:lstStyle/>
        <a:p>
          <a:endParaRPr lang="es-ES"/>
        </a:p>
      </dgm:t>
    </dgm:pt>
    <dgm:pt modelId="{EF96B169-0D45-432B-8A73-C9EA7EB2BD9C}">
      <dgm:prSet phldrT="[Texto]"/>
      <dgm:spPr/>
      <dgm:t>
        <a:bodyPr/>
        <a:lstStyle/>
        <a:p>
          <a:r>
            <a:rPr lang="es-ES"/>
            <a:t>Express</a:t>
          </a:r>
        </a:p>
      </dgm:t>
    </dgm:pt>
    <dgm:pt modelId="{5617944B-FAB4-4107-9B6C-02D2FDE05010}" type="parTrans" cxnId="{27B0230A-147A-4ADE-9FC7-69CC56155686}">
      <dgm:prSet/>
      <dgm:spPr/>
      <dgm:t>
        <a:bodyPr/>
        <a:lstStyle/>
        <a:p>
          <a:endParaRPr lang="es-ES"/>
        </a:p>
      </dgm:t>
    </dgm:pt>
    <dgm:pt modelId="{7448EF5B-98F8-47EE-BFB6-65DFAF98C5DC}" type="sibTrans" cxnId="{27B0230A-147A-4ADE-9FC7-69CC56155686}">
      <dgm:prSet/>
      <dgm:spPr/>
      <dgm:t>
        <a:bodyPr/>
        <a:lstStyle/>
        <a:p>
          <a:endParaRPr lang="es-ES"/>
        </a:p>
      </dgm:t>
    </dgm:pt>
    <dgm:pt modelId="{17446E0B-ABC5-45A9-B935-AEB88AC086C0}">
      <dgm:prSet phldrT="[Texto]"/>
      <dgm:spPr/>
      <dgm:t>
        <a:bodyPr/>
        <a:lstStyle/>
        <a:p>
          <a:r>
            <a:rPr lang="es-ES"/>
            <a:t>Angular</a:t>
          </a:r>
        </a:p>
      </dgm:t>
    </dgm:pt>
    <dgm:pt modelId="{D12B69C4-DAE8-44DD-8278-8E90AEB9EC40}" type="parTrans" cxnId="{9F3C255B-3353-4EA8-BD21-21DA41A24A81}">
      <dgm:prSet/>
      <dgm:spPr/>
      <dgm:t>
        <a:bodyPr/>
        <a:lstStyle/>
        <a:p>
          <a:endParaRPr lang="es-ES"/>
        </a:p>
      </dgm:t>
    </dgm:pt>
    <dgm:pt modelId="{42D0AD73-9EFE-4960-99D7-1496749A7F63}" type="sibTrans" cxnId="{9F3C255B-3353-4EA8-BD21-21DA41A24A81}">
      <dgm:prSet/>
      <dgm:spPr/>
      <dgm:t>
        <a:bodyPr/>
        <a:lstStyle/>
        <a:p>
          <a:endParaRPr lang="es-ES"/>
        </a:p>
      </dgm:t>
    </dgm:pt>
    <dgm:pt modelId="{D148909A-6A33-43E6-9A88-C8AC85F1F574}">
      <dgm:prSet phldrT="[Texto]"/>
      <dgm:spPr/>
      <dgm:t>
        <a:bodyPr/>
        <a:lstStyle/>
        <a:p>
          <a:r>
            <a:rPr lang="es-ES"/>
            <a:t>Node</a:t>
          </a:r>
        </a:p>
      </dgm:t>
    </dgm:pt>
    <dgm:pt modelId="{8ECCBD2D-33A2-4731-918A-83392735BD96}" type="parTrans" cxnId="{7D701EB6-F23A-46CB-8819-680C723CE94E}">
      <dgm:prSet/>
      <dgm:spPr/>
      <dgm:t>
        <a:bodyPr/>
        <a:lstStyle/>
        <a:p>
          <a:endParaRPr lang="es-ES"/>
        </a:p>
      </dgm:t>
    </dgm:pt>
    <dgm:pt modelId="{F067E539-5F7E-4B6C-8720-43404F2D8334}" type="sibTrans" cxnId="{7D701EB6-F23A-46CB-8819-680C723CE94E}">
      <dgm:prSet/>
      <dgm:spPr/>
      <dgm:t>
        <a:bodyPr/>
        <a:lstStyle/>
        <a:p>
          <a:endParaRPr lang="es-ES"/>
        </a:p>
      </dgm:t>
    </dgm:pt>
    <dgm:pt modelId="{805D8F81-2A7F-49A3-BF75-99B9D82450FE}">
      <dgm:prSet phldrT="[Texto]"/>
      <dgm:spPr/>
      <dgm:t>
        <a:bodyPr/>
        <a:lstStyle/>
        <a:p>
          <a:r>
            <a:rPr lang="es-ES"/>
            <a:t>PM2</a:t>
          </a:r>
        </a:p>
      </dgm:t>
    </dgm:pt>
    <dgm:pt modelId="{0CCABDB1-C410-4699-AC6D-5B1461A57B10}" type="parTrans" cxnId="{7EB3AC88-B446-4823-95BE-566771D18277}">
      <dgm:prSet/>
      <dgm:spPr/>
      <dgm:t>
        <a:bodyPr/>
        <a:lstStyle/>
        <a:p>
          <a:endParaRPr lang="es-ES"/>
        </a:p>
      </dgm:t>
    </dgm:pt>
    <dgm:pt modelId="{59A02AAF-EE42-47DE-8A1E-B8EE28A45D8B}" type="sibTrans" cxnId="{7EB3AC88-B446-4823-95BE-566771D18277}">
      <dgm:prSet/>
      <dgm:spPr/>
      <dgm:t>
        <a:bodyPr/>
        <a:lstStyle/>
        <a:p>
          <a:endParaRPr lang="es-ES"/>
        </a:p>
      </dgm:t>
    </dgm:pt>
    <dgm:pt modelId="{3E82906C-C3A7-4393-8B7A-C49435029FF8}">
      <dgm:prSet phldrT="[Texto]"/>
      <dgm:spPr/>
      <dgm:t>
        <a:bodyPr/>
        <a:lstStyle/>
        <a:p>
          <a:r>
            <a:rPr lang="es-ES"/>
            <a:t>Motion</a:t>
          </a:r>
        </a:p>
      </dgm:t>
    </dgm:pt>
    <dgm:pt modelId="{8C84BC4A-433F-4C10-A813-882B35B9A694}" type="parTrans" cxnId="{45DF1D03-EBA9-4AA5-9964-477BD0F43A2B}">
      <dgm:prSet/>
      <dgm:spPr/>
      <dgm:t>
        <a:bodyPr/>
        <a:lstStyle/>
        <a:p>
          <a:endParaRPr lang="es-ES"/>
        </a:p>
      </dgm:t>
    </dgm:pt>
    <dgm:pt modelId="{DF25D73B-DB16-4E24-BA65-4D316DD46654}" type="sibTrans" cxnId="{45DF1D03-EBA9-4AA5-9964-477BD0F43A2B}">
      <dgm:prSet/>
      <dgm:spPr/>
      <dgm:t>
        <a:bodyPr/>
        <a:lstStyle/>
        <a:p>
          <a:endParaRPr lang="es-ES"/>
        </a:p>
      </dgm:t>
    </dgm:pt>
    <dgm:pt modelId="{124E09C6-61C7-4F20-AEB8-1A13E319856C}" type="pres">
      <dgm:prSet presAssocID="{ECE59B93-A56F-43FD-8880-F3C4C460BCBD}" presName="mainComposite" presStyleCnt="0">
        <dgm:presLayoutVars>
          <dgm:chPref val="1"/>
          <dgm:dir/>
          <dgm:animOne val="branch"/>
          <dgm:animLvl val="lvl"/>
          <dgm:resizeHandles val="exact"/>
        </dgm:presLayoutVars>
      </dgm:prSet>
      <dgm:spPr/>
    </dgm:pt>
    <dgm:pt modelId="{2A40740C-F75E-456F-8090-35A359EC1E01}" type="pres">
      <dgm:prSet presAssocID="{ECE59B93-A56F-43FD-8880-F3C4C460BCBD}" presName="hierFlow" presStyleCnt="0"/>
      <dgm:spPr/>
    </dgm:pt>
    <dgm:pt modelId="{F2A4E424-26ED-4FF9-AB8A-8AE84A303288}" type="pres">
      <dgm:prSet presAssocID="{ECE59B93-A56F-43FD-8880-F3C4C460BCBD}" presName="hierChild1" presStyleCnt="0">
        <dgm:presLayoutVars>
          <dgm:chPref val="1"/>
          <dgm:animOne val="branch"/>
          <dgm:animLvl val="lvl"/>
        </dgm:presLayoutVars>
      </dgm:prSet>
      <dgm:spPr/>
    </dgm:pt>
    <dgm:pt modelId="{3D284C3D-D041-43C2-B2A1-85C6CA48CE60}" type="pres">
      <dgm:prSet presAssocID="{F80E5932-9427-47D8-B33B-73F8C3776EDD}" presName="Name14" presStyleCnt="0"/>
      <dgm:spPr/>
    </dgm:pt>
    <dgm:pt modelId="{2F73316F-D2A9-4C3F-9A3C-B28E8740738F}" type="pres">
      <dgm:prSet presAssocID="{F80E5932-9427-47D8-B33B-73F8C3776EDD}" presName="level1Shape" presStyleLbl="node0" presStyleIdx="0" presStyleCnt="1">
        <dgm:presLayoutVars>
          <dgm:chPref val="3"/>
        </dgm:presLayoutVars>
      </dgm:prSet>
      <dgm:spPr/>
    </dgm:pt>
    <dgm:pt modelId="{5170C73E-81C1-47A5-989D-63632E5894C8}" type="pres">
      <dgm:prSet presAssocID="{F80E5932-9427-47D8-B33B-73F8C3776EDD}" presName="hierChild2" presStyleCnt="0"/>
      <dgm:spPr/>
    </dgm:pt>
    <dgm:pt modelId="{2AD3F849-E85A-4BCA-883C-88E4F61C03B3}" type="pres">
      <dgm:prSet presAssocID="{C054D606-FB81-41B2-8E59-EDB600E21547}" presName="Name19" presStyleLbl="parChTrans1D2" presStyleIdx="0" presStyleCnt="2"/>
      <dgm:spPr/>
    </dgm:pt>
    <dgm:pt modelId="{56304174-9AD3-410C-B75D-870856A285A4}" type="pres">
      <dgm:prSet presAssocID="{3B44D526-0CED-4639-B091-640532A6D8F8}" presName="Name21" presStyleCnt="0"/>
      <dgm:spPr/>
    </dgm:pt>
    <dgm:pt modelId="{BD2FB3EF-7DFE-46C3-9B07-94F512572D2A}" type="pres">
      <dgm:prSet presAssocID="{3B44D526-0CED-4639-B091-640532A6D8F8}" presName="level2Shape" presStyleLbl="node2" presStyleIdx="0" presStyleCnt="2"/>
      <dgm:spPr/>
    </dgm:pt>
    <dgm:pt modelId="{635376DA-772D-4DCB-AAB5-34B1FB5BA0BB}" type="pres">
      <dgm:prSet presAssocID="{3B44D526-0CED-4639-B091-640532A6D8F8}" presName="hierChild3" presStyleCnt="0"/>
      <dgm:spPr/>
    </dgm:pt>
    <dgm:pt modelId="{EE80FCCF-E1A3-4EB5-8194-CFF6B50249BA}" type="pres">
      <dgm:prSet presAssocID="{68F5F409-3BD5-4664-B19E-F2EB694E9249}" presName="Name19" presStyleLbl="parChTrans1D3" presStyleIdx="0" presStyleCnt="4"/>
      <dgm:spPr/>
    </dgm:pt>
    <dgm:pt modelId="{AD18B222-ED21-48C3-A63B-9B2552E8CE3F}" type="pres">
      <dgm:prSet presAssocID="{5B21B32E-051C-4F60-ABD1-41BAE3C54820}" presName="Name21" presStyleCnt="0"/>
      <dgm:spPr/>
    </dgm:pt>
    <dgm:pt modelId="{4EAE5F5C-F26B-47E1-B43C-9B4A1E1D5A48}" type="pres">
      <dgm:prSet presAssocID="{5B21B32E-051C-4F60-ABD1-41BAE3C54820}" presName="level2Shape" presStyleLbl="node3" presStyleIdx="0" presStyleCnt="4"/>
      <dgm:spPr/>
    </dgm:pt>
    <dgm:pt modelId="{42D3F0A3-50FB-421B-829B-9F6F6AF727E6}" type="pres">
      <dgm:prSet presAssocID="{5B21B32E-051C-4F60-ABD1-41BAE3C54820}" presName="hierChild3" presStyleCnt="0"/>
      <dgm:spPr/>
    </dgm:pt>
    <dgm:pt modelId="{E3C81AE3-4E02-46C6-99DA-965BE14A7647}" type="pres">
      <dgm:prSet presAssocID="{0CCABDB1-C410-4699-AC6D-5B1461A57B10}" presName="Name19" presStyleLbl="parChTrans1D4" presStyleIdx="0" presStyleCnt="9"/>
      <dgm:spPr/>
    </dgm:pt>
    <dgm:pt modelId="{4EF23E7C-1585-4BCB-A29F-799292D510B9}" type="pres">
      <dgm:prSet presAssocID="{805D8F81-2A7F-49A3-BF75-99B9D82450FE}" presName="Name21" presStyleCnt="0"/>
      <dgm:spPr/>
    </dgm:pt>
    <dgm:pt modelId="{5C5EB3AE-E224-4CE6-AF75-727E0AADC8D4}" type="pres">
      <dgm:prSet presAssocID="{805D8F81-2A7F-49A3-BF75-99B9D82450FE}" presName="level2Shape" presStyleLbl="node4" presStyleIdx="0" presStyleCnt="9"/>
      <dgm:spPr/>
    </dgm:pt>
    <dgm:pt modelId="{3253EBBA-722F-47B2-8096-B6BEFBCDE745}" type="pres">
      <dgm:prSet presAssocID="{805D8F81-2A7F-49A3-BF75-99B9D82450FE}" presName="hierChild3" presStyleCnt="0"/>
      <dgm:spPr/>
    </dgm:pt>
    <dgm:pt modelId="{59339405-FEE0-4177-8E1E-EFD49E3382A8}" type="pres">
      <dgm:prSet presAssocID="{8C84BC4A-433F-4C10-A813-882B35B9A694}" presName="Name19" presStyleLbl="parChTrans1D4" presStyleIdx="1" presStyleCnt="9"/>
      <dgm:spPr/>
    </dgm:pt>
    <dgm:pt modelId="{0FAC1AAF-BD72-41FF-A448-B5C7E3CF9E90}" type="pres">
      <dgm:prSet presAssocID="{3E82906C-C3A7-4393-8B7A-C49435029FF8}" presName="Name21" presStyleCnt="0"/>
      <dgm:spPr/>
    </dgm:pt>
    <dgm:pt modelId="{6C488A67-1951-4BC5-A7C8-DDD7FD7EE062}" type="pres">
      <dgm:prSet presAssocID="{3E82906C-C3A7-4393-8B7A-C49435029FF8}" presName="level2Shape" presStyleLbl="node4" presStyleIdx="1" presStyleCnt="9"/>
      <dgm:spPr/>
    </dgm:pt>
    <dgm:pt modelId="{A06414F0-9B6D-4307-A895-4CF363F06F3C}" type="pres">
      <dgm:prSet presAssocID="{3E82906C-C3A7-4393-8B7A-C49435029FF8}" presName="hierChild3" presStyleCnt="0"/>
      <dgm:spPr/>
    </dgm:pt>
    <dgm:pt modelId="{24E905B3-4273-4E02-B234-3F89C5D94607}" type="pres">
      <dgm:prSet presAssocID="{5490BFA2-1073-4FA2-9C6C-9C87E3AFB461}" presName="Name19" presStyleLbl="parChTrans1D3" presStyleIdx="1" presStyleCnt="4"/>
      <dgm:spPr/>
    </dgm:pt>
    <dgm:pt modelId="{975E1E75-D642-4AD8-9C52-40B676647EE6}" type="pres">
      <dgm:prSet presAssocID="{4F3AA406-A585-4214-A2C0-26D6CAD89BA9}" presName="Name21" presStyleCnt="0"/>
      <dgm:spPr/>
    </dgm:pt>
    <dgm:pt modelId="{B4BDF7F5-C29A-4AAF-9A3E-61F49FF5ADC6}" type="pres">
      <dgm:prSet presAssocID="{4F3AA406-A585-4214-A2C0-26D6CAD89BA9}" presName="level2Shape" presStyleLbl="node3" presStyleIdx="1" presStyleCnt="4"/>
      <dgm:spPr/>
    </dgm:pt>
    <dgm:pt modelId="{29B6FA4D-5A22-4414-B230-7DFE564C26D6}" type="pres">
      <dgm:prSet presAssocID="{4F3AA406-A585-4214-A2C0-26D6CAD89BA9}" presName="hierChild3" presStyleCnt="0"/>
      <dgm:spPr/>
    </dgm:pt>
    <dgm:pt modelId="{714E2285-4BF1-4EDA-9B38-DF14412B846F}" type="pres">
      <dgm:prSet presAssocID="{3AADD106-3CAF-405D-8D79-05494BF41E79}" presName="Name19" presStyleLbl="parChTrans1D4" presStyleIdx="2" presStyleCnt="9"/>
      <dgm:spPr/>
    </dgm:pt>
    <dgm:pt modelId="{4C411F1A-C0EE-48CF-90A3-2DC008C56290}" type="pres">
      <dgm:prSet presAssocID="{D1B8A72B-4588-4804-877E-143897B4B136}" presName="Name21" presStyleCnt="0"/>
      <dgm:spPr/>
    </dgm:pt>
    <dgm:pt modelId="{3CD5EF88-497D-480A-8386-F9C57BFB387E}" type="pres">
      <dgm:prSet presAssocID="{D1B8A72B-4588-4804-877E-143897B4B136}" presName="level2Shape" presStyleLbl="node4" presStyleIdx="2" presStyleCnt="9"/>
      <dgm:spPr/>
    </dgm:pt>
    <dgm:pt modelId="{4933784E-B0A1-4266-9044-E5D73F315E9C}" type="pres">
      <dgm:prSet presAssocID="{D1B8A72B-4588-4804-877E-143897B4B136}" presName="hierChild3" presStyleCnt="0"/>
      <dgm:spPr/>
    </dgm:pt>
    <dgm:pt modelId="{0ADCCCCB-8BF5-4B4F-9D72-74152C220B93}" type="pres">
      <dgm:prSet presAssocID="{5617944B-FAB4-4107-9B6C-02D2FDE05010}" presName="Name19" presStyleLbl="parChTrans1D4" presStyleIdx="3" presStyleCnt="9"/>
      <dgm:spPr/>
    </dgm:pt>
    <dgm:pt modelId="{0A839A87-1C1D-4989-AA36-1D04C8BFB474}" type="pres">
      <dgm:prSet presAssocID="{EF96B169-0D45-432B-8A73-C9EA7EB2BD9C}" presName="Name21" presStyleCnt="0"/>
      <dgm:spPr/>
    </dgm:pt>
    <dgm:pt modelId="{B1D3C451-1112-4F00-8A81-10F7F2446AE2}" type="pres">
      <dgm:prSet presAssocID="{EF96B169-0D45-432B-8A73-C9EA7EB2BD9C}" presName="level2Shape" presStyleLbl="node4" presStyleIdx="3" presStyleCnt="9"/>
      <dgm:spPr/>
    </dgm:pt>
    <dgm:pt modelId="{D677FADE-4D3D-450C-A291-AF2515DA1AB5}" type="pres">
      <dgm:prSet presAssocID="{EF96B169-0D45-432B-8A73-C9EA7EB2BD9C}" presName="hierChild3" presStyleCnt="0"/>
      <dgm:spPr/>
    </dgm:pt>
    <dgm:pt modelId="{1268E670-8ADF-42B0-BD24-D84A6AC8FC75}" type="pres">
      <dgm:prSet presAssocID="{D12B69C4-DAE8-44DD-8278-8E90AEB9EC40}" presName="Name19" presStyleLbl="parChTrans1D4" presStyleIdx="4" presStyleCnt="9"/>
      <dgm:spPr/>
    </dgm:pt>
    <dgm:pt modelId="{D3205792-D66D-4CB5-932A-829F6F5CA1CB}" type="pres">
      <dgm:prSet presAssocID="{17446E0B-ABC5-45A9-B935-AEB88AC086C0}" presName="Name21" presStyleCnt="0"/>
      <dgm:spPr/>
    </dgm:pt>
    <dgm:pt modelId="{58619D40-599D-44E9-8F80-62CC3A35C618}" type="pres">
      <dgm:prSet presAssocID="{17446E0B-ABC5-45A9-B935-AEB88AC086C0}" presName="level2Shape" presStyleLbl="node4" presStyleIdx="4" presStyleCnt="9"/>
      <dgm:spPr/>
    </dgm:pt>
    <dgm:pt modelId="{D5E6434E-C3B6-437E-8E6E-FFFB2C7DD5D6}" type="pres">
      <dgm:prSet presAssocID="{17446E0B-ABC5-45A9-B935-AEB88AC086C0}" presName="hierChild3" presStyleCnt="0"/>
      <dgm:spPr/>
    </dgm:pt>
    <dgm:pt modelId="{084F995E-15B0-42A1-B7DF-67BA4983250A}" type="pres">
      <dgm:prSet presAssocID="{8ECCBD2D-33A2-4731-918A-83392735BD96}" presName="Name19" presStyleLbl="parChTrans1D4" presStyleIdx="5" presStyleCnt="9"/>
      <dgm:spPr/>
    </dgm:pt>
    <dgm:pt modelId="{86046D33-8A62-4CDF-87C0-6D5621D39D58}" type="pres">
      <dgm:prSet presAssocID="{D148909A-6A33-43E6-9A88-C8AC85F1F574}" presName="Name21" presStyleCnt="0"/>
      <dgm:spPr/>
    </dgm:pt>
    <dgm:pt modelId="{5D288F7A-C74B-4414-9BD8-4095B58BF1CE}" type="pres">
      <dgm:prSet presAssocID="{D148909A-6A33-43E6-9A88-C8AC85F1F574}" presName="level2Shape" presStyleLbl="node4" presStyleIdx="5" presStyleCnt="9"/>
      <dgm:spPr/>
    </dgm:pt>
    <dgm:pt modelId="{91923F2F-6D28-4D35-8AAA-8B1F28BDD7A0}" type="pres">
      <dgm:prSet presAssocID="{D148909A-6A33-43E6-9A88-C8AC85F1F574}" presName="hierChild3" presStyleCnt="0"/>
      <dgm:spPr/>
    </dgm:pt>
    <dgm:pt modelId="{9543261B-12DF-47A9-98B3-0272886E0AE4}" type="pres">
      <dgm:prSet presAssocID="{216774BC-C023-45C0-939D-980A49119584}" presName="Name19" presStyleLbl="parChTrans1D2" presStyleIdx="1" presStyleCnt="2"/>
      <dgm:spPr/>
    </dgm:pt>
    <dgm:pt modelId="{4EA25F65-97E2-46B6-964D-3F47EB50B0C3}" type="pres">
      <dgm:prSet presAssocID="{41800345-DAC5-45BB-92C0-BEE08A76DC11}" presName="Name21" presStyleCnt="0"/>
      <dgm:spPr/>
    </dgm:pt>
    <dgm:pt modelId="{1BAA974B-3E74-4A95-B31F-2F78FA3F0037}" type="pres">
      <dgm:prSet presAssocID="{41800345-DAC5-45BB-92C0-BEE08A76DC11}" presName="level2Shape" presStyleLbl="node2" presStyleIdx="1" presStyleCnt="2"/>
      <dgm:spPr/>
    </dgm:pt>
    <dgm:pt modelId="{D990630B-9E44-4857-9FF7-B6D37C55295D}" type="pres">
      <dgm:prSet presAssocID="{41800345-DAC5-45BB-92C0-BEE08A76DC11}" presName="hierChild3" presStyleCnt="0"/>
      <dgm:spPr/>
    </dgm:pt>
    <dgm:pt modelId="{789B4EC4-AF93-4C35-90CE-4CF3A67A2388}" type="pres">
      <dgm:prSet presAssocID="{7862E5A5-C2BB-451B-A3EA-70B8B51D3242}" presName="Name19" presStyleLbl="parChTrans1D3" presStyleIdx="2" presStyleCnt="4"/>
      <dgm:spPr/>
    </dgm:pt>
    <dgm:pt modelId="{2D50099C-EF30-4D48-8E9B-9CCF988D28BF}" type="pres">
      <dgm:prSet presAssocID="{A7F151C1-40F9-4AEB-ADEB-BF8CBEF4386A}" presName="Name21" presStyleCnt="0"/>
      <dgm:spPr/>
    </dgm:pt>
    <dgm:pt modelId="{DA3F1F50-53CC-45F0-B97B-F396CB880164}" type="pres">
      <dgm:prSet presAssocID="{A7F151C1-40F9-4AEB-ADEB-BF8CBEF4386A}" presName="level2Shape" presStyleLbl="node3" presStyleIdx="2" presStyleCnt="4"/>
      <dgm:spPr/>
    </dgm:pt>
    <dgm:pt modelId="{65149775-33AC-4629-B73C-036401C37F19}" type="pres">
      <dgm:prSet presAssocID="{A7F151C1-40F9-4AEB-ADEB-BF8CBEF4386A}" presName="hierChild3" presStyleCnt="0"/>
      <dgm:spPr/>
    </dgm:pt>
    <dgm:pt modelId="{74F97833-5D73-4E4F-A80F-FC9734744822}" type="pres">
      <dgm:prSet presAssocID="{F01C91A4-68BB-4F03-AB4A-2A4ABB04F3CB}" presName="Name19" presStyleLbl="parChTrans1D4" presStyleIdx="6" presStyleCnt="9"/>
      <dgm:spPr/>
    </dgm:pt>
    <dgm:pt modelId="{1700D289-D813-4140-AA27-5E3BE2E2E714}" type="pres">
      <dgm:prSet presAssocID="{5FC9AEBC-C7AD-45FE-A3A9-AC43BF7920C8}" presName="Name21" presStyleCnt="0"/>
      <dgm:spPr/>
    </dgm:pt>
    <dgm:pt modelId="{068E79D4-0150-4F21-B792-73243A2B92AD}" type="pres">
      <dgm:prSet presAssocID="{5FC9AEBC-C7AD-45FE-A3A9-AC43BF7920C8}" presName="level2Shape" presStyleLbl="node4" presStyleIdx="6" presStyleCnt="9"/>
      <dgm:spPr/>
    </dgm:pt>
    <dgm:pt modelId="{86F745A8-94FC-48A5-8B63-EB369CD13053}" type="pres">
      <dgm:prSet presAssocID="{5FC9AEBC-C7AD-45FE-A3A9-AC43BF7920C8}" presName="hierChild3" presStyleCnt="0"/>
      <dgm:spPr/>
    </dgm:pt>
    <dgm:pt modelId="{C215BDB3-0BF2-4799-8A3B-8FC62D019B71}" type="pres">
      <dgm:prSet presAssocID="{5447102C-28EB-4BEE-B036-5D641FF91A39}" presName="Name19" presStyleLbl="parChTrans1D4" presStyleIdx="7" presStyleCnt="9"/>
      <dgm:spPr/>
    </dgm:pt>
    <dgm:pt modelId="{59F20173-D4D5-4A8D-88C2-42A88617D233}" type="pres">
      <dgm:prSet presAssocID="{27553B14-FE0D-48C9-BD87-F21D6789ACB8}" presName="Name21" presStyleCnt="0"/>
      <dgm:spPr/>
    </dgm:pt>
    <dgm:pt modelId="{EA1E6A2B-77F5-4835-A71E-ADBFB661A43B}" type="pres">
      <dgm:prSet presAssocID="{27553B14-FE0D-48C9-BD87-F21D6789ACB8}" presName="level2Shape" presStyleLbl="node4" presStyleIdx="7" presStyleCnt="9"/>
      <dgm:spPr/>
    </dgm:pt>
    <dgm:pt modelId="{C45E7451-A6C2-4B18-AC4B-428A00B2FA6C}" type="pres">
      <dgm:prSet presAssocID="{27553B14-FE0D-48C9-BD87-F21D6789ACB8}" presName="hierChild3" presStyleCnt="0"/>
      <dgm:spPr/>
    </dgm:pt>
    <dgm:pt modelId="{0CF60BD0-FC9A-439D-91BB-CB022353A1D7}" type="pres">
      <dgm:prSet presAssocID="{59100914-678A-4E36-BF17-CB0F6B3C3DE2}" presName="Name19" presStyleLbl="parChTrans1D3" presStyleIdx="3" presStyleCnt="4"/>
      <dgm:spPr/>
    </dgm:pt>
    <dgm:pt modelId="{E651144F-495B-4F7F-9D51-222C4380C1AB}" type="pres">
      <dgm:prSet presAssocID="{F28BF8BF-8D1F-4179-A700-FE1896E75F2B}" presName="Name21" presStyleCnt="0"/>
      <dgm:spPr/>
    </dgm:pt>
    <dgm:pt modelId="{21DF0819-5134-496A-AB03-B038EBF77C35}" type="pres">
      <dgm:prSet presAssocID="{F28BF8BF-8D1F-4179-A700-FE1896E75F2B}" presName="level2Shape" presStyleLbl="node3" presStyleIdx="3" presStyleCnt="4"/>
      <dgm:spPr/>
    </dgm:pt>
    <dgm:pt modelId="{00E6AC4B-81B8-48EE-9B64-5DE50A3688FD}" type="pres">
      <dgm:prSet presAssocID="{F28BF8BF-8D1F-4179-A700-FE1896E75F2B}" presName="hierChild3" presStyleCnt="0"/>
      <dgm:spPr/>
    </dgm:pt>
    <dgm:pt modelId="{AE8B8585-76BB-4F20-A39A-21F89166A5E8}" type="pres">
      <dgm:prSet presAssocID="{EF6FD839-B8BA-4DE8-BD7C-E51F4C1D3DC5}" presName="Name19" presStyleLbl="parChTrans1D4" presStyleIdx="8" presStyleCnt="9"/>
      <dgm:spPr/>
    </dgm:pt>
    <dgm:pt modelId="{F0073F6D-0D59-4835-A009-0EB544698B85}" type="pres">
      <dgm:prSet presAssocID="{E304F27F-F78F-40A3-98BE-98A6171E7A3E}" presName="Name21" presStyleCnt="0"/>
      <dgm:spPr/>
    </dgm:pt>
    <dgm:pt modelId="{FEC4F245-3EA5-4722-82E3-609BDEC02EBC}" type="pres">
      <dgm:prSet presAssocID="{E304F27F-F78F-40A3-98BE-98A6171E7A3E}" presName="level2Shape" presStyleLbl="node4" presStyleIdx="8" presStyleCnt="9"/>
      <dgm:spPr/>
    </dgm:pt>
    <dgm:pt modelId="{72227002-80DE-47DC-9E60-1D40AE7FA88D}" type="pres">
      <dgm:prSet presAssocID="{E304F27F-F78F-40A3-98BE-98A6171E7A3E}" presName="hierChild3" presStyleCnt="0"/>
      <dgm:spPr/>
    </dgm:pt>
    <dgm:pt modelId="{5A334DE9-802D-407C-8A0E-AC7574B60A73}" type="pres">
      <dgm:prSet presAssocID="{ECE59B93-A56F-43FD-8880-F3C4C460BCBD}" presName="bgShapesFlow" presStyleCnt="0"/>
      <dgm:spPr/>
    </dgm:pt>
  </dgm:ptLst>
  <dgm:cxnLst>
    <dgm:cxn modelId="{45DF1D03-EBA9-4AA5-9964-477BD0F43A2B}" srcId="{5B21B32E-051C-4F60-ABD1-41BAE3C54820}" destId="{3E82906C-C3A7-4393-8B7A-C49435029FF8}" srcOrd="1" destOrd="0" parTransId="{8C84BC4A-433F-4C10-A813-882B35B9A694}" sibTransId="{DF25D73B-DB16-4E24-BA65-4D316DD46654}"/>
    <dgm:cxn modelId="{EB3D8408-41F2-4018-B519-25D644E87932}" srcId="{3B44D526-0CED-4639-B091-640532A6D8F8}" destId="{5B21B32E-051C-4F60-ABD1-41BAE3C54820}" srcOrd="0" destOrd="0" parTransId="{68F5F409-3BD5-4664-B19E-F2EB694E9249}" sibTransId="{32829C9A-EE05-4411-9D93-A7F416C231CF}"/>
    <dgm:cxn modelId="{27B0230A-147A-4ADE-9FC7-69CC56155686}" srcId="{4F3AA406-A585-4214-A2C0-26D6CAD89BA9}" destId="{EF96B169-0D45-432B-8A73-C9EA7EB2BD9C}" srcOrd="1" destOrd="0" parTransId="{5617944B-FAB4-4107-9B6C-02D2FDE05010}" sibTransId="{7448EF5B-98F8-47EE-BFB6-65DFAF98C5DC}"/>
    <dgm:cxn modelId="{F41B3A14-8C93-1544-A15C-17F4E0161782}" type="presOf" srcId="{805D8F81-2A7F-49A3-BF75-99B9D82450FE}" destId="{5C5EB3AE-E224-4CE6-AF75-727E0AADC8D4}" srcOrd="0" destOrd="0" presId="urn:microsoft.com/office/officeart/2005/8/layout/hierarchy6"/>
    <dgm:cxn modelId="{5FB4B11C-1B6F-0048-96A8-4FF801513DDB}" type="presOf" srcId="{D12B69C4-DAE8-44DD-8278-8E90AEB9EC40}" destId="{1268E670-8ADF-42B0-BD24-D84A6AC8FC75}" srcOrd="0" destOrd="0" presId="urn:microsoft.com/office/officeart/2005/8/layout/hierarchy6"/>
    <dgm:cxn modelId="{8054881E-A2DA-C647-929D-767A05F81CA0}" type="presOf" srcId="{3AADD106-3CAF-405D-8D79-05494BF41E79}" destId="{714E2285-4BF1-4EDA-9B38-DF14412B846F}" srcOrd="0" destOrd="0" presId="urn:microsoft.com/office/officeart/2005/8/layout/hierarchy6"/>
    <dgm:cxn modelId="{E9D2661F-DA97-8F40-92E8-CF6E71D144DF}" type="presOf" srcId="{59100914-678A-4E36-BF17-CB0F6B3C3DE2}" destId="{0CF60BD0-FC9A-439D-91BB-CB022353A1D7}" srcOrd="0" destOrd="0" presId="urn:microsoft.com/office/officeart/2005/8/layout/hierarchy6"/>
    <dgm:cxn modelId="{AF436D1F-EC32-4DFC-ACFE-1CAC4448B208}" srcId="{41800345-DAC5-45BB-92C0-BEE08A76DC11}" destId="{F28BF8BF-8D1F-4179-A700-FE1896E75F2B}" srcOrd="1" destOrd="0" parTransId="{59100914-678A-4E36-BF17-CB0F6B3C3DE2}" sibTransId="{B2F586FE-FEDA-47CA-BDBA-766D1DBFE7CA}"/>
    <dgm:cxn modelId="{F5F05721-B762-574A-9021-70675C795019}" type="presOf" srcId="{0CCABDB1-C410-4699-AC6D-5B1461A57B10}" destId="{E3C81AE3-4E02-46C6-99DA-965BE14A7647}" srcOrd="0" destOrd="0" presId="urn:microsoft.com/office/officeart/2005/8/layout/hierarchy6"/>
    <dgm:cxn modelId="{14F8A822-9084-A44F-9884-E26E8074217F}" type="presOf" srcId="{7862E5A5-C2BB-451B-A3EA-70B8B51D3242}" destId="{789B4EC4-AF93-4C35-90CE-4CF3A67A2388}" srcOrd="0" destOrd="0" presId="urn:microsoft.com/office/officeart/2005/8/layout/hierarchy6"/>
    <dgm:cxn modelId="{F32B242C-A491-B044-835F-B6141114F5B1}" type="presOf" srcId="{5447102C-28EB-4BEE-B036-5D641FF91A39}" destId="{C215BDB3-0BF2-4799-8A3B-8FC62D019B71}" srcOrd="0" destOrd="0" presId="urn:microsoft.com/office/officeart/2005/8/layout/hierarchy6"/>
    <dgm:cxn modelId="{1EAFF332-7335-AB47-8140-59BEAC9001DA}" type="presOf" srcId="{3E82906C-C3A7-4393-8B7A-C49435029FF8}" destId="{6C488A67-1951-4BC5-A7C8-DDD7FD7EE062}" srcOrd="0" destOrd="0" presId="urn:microsoft.com/office/officeart/2005/8/layout/hierarchy6"/>
    <dgm:cxn modelId="{A940AB35-329D-4B46-9D4D-9F05BF8E78B4}" srcId="{A7F151C1-40F9-4AEB-ADEB-BF8CBEF4386A}" destId="{27553B14-FE0D-48C9-BD87-F21D6789ACB8}" srcOrd="1" destOrd="0" parTransId="{5447102C-28EB-4BEE-B036-5D641FF91A39}" sibTransId="{03C716E1-A977-4FD9-AAB3-166F0BDD1634}"/>
    <dgm:cxn modelId="{F64E623F-1D3D-1E4E-8071-5A6CDDA60661}" type="presOf" srcId="{D148909A-6A33-43E6-9A88-C8AC85F1F574}" destId="{5D288F7A-C74B-4414-9BD8-4095B58BF1CE}" srcOrd="0" destOrd="0" presId="urn:microsoft.com/office/officeart/2005/8/layout/hierarchy6"/>
    <dgm:cxn modelId="{9F3C255B-3353-4EA8-BD21-21DA41A24A81}" srcId="{4F3AA406-A585-4214-A2C0-26D6CAD89BA9}" destId="{17446E0B-ABC5-45A9-B935-AEB88AC086C0}" srcOrd="2" destOrd="0" parTransId="{D12B69C4-DAE8-44DD-8278-8E90AEB9EC40}" sibTransId="{42D0AD73-9EFE-4960-99D7-1496749A7F63}"/>
    <dgm:cxn modelId="{7A51E15D-ACF9-AA40-AAC8-BA3B07AF0AF3}" type="presOf" srcId="{4F3AA406-A585-4214-A2C0-26D6CAD89BA9}" destId="{B4BDF7F5-C29A-4AAF-9A3E-61F49FF5ADC6}" srcOrd="0" destOrd="0" presId="urn:microsoft.com/office/officeart/2005/8/layout/hierarchy6"/>
    <dgm:cxn modelId="{69C15F5E-4AE7-2C4F-9350-CD37F60054B9}" type="presOf" srcId="{5FC9AEBC-C7AD-45FE-A3A9-AC43BF7920C8}" destId="{068E79D4-0150-4F21-B792-73243A2B92AD}" srcOrd="0" destOrd="0" presId="urn:microsoft.com/office/officeart/2005/8/layout/hierarchy6"/>
    <dgm:cxn modelId="{0370A45E-431A-4C39-AEDC-3B78D1AAE687}" srcId="{A7F151C1-40F9-4AEB-ADEB-BF8CBEF4386A}" destId="{5FC9AEBC-C7AD-45FE-A3A9-AC43BF7920C8}" srcOrd="0" destOrd="0" parTransId="{F01C91A4-68BB-4F03-AB4A-2A4ABB04F3CB}" sibTransId="{C01AFE4F-CF24-48E4-9918-B5FCD4ADA8A1}"/>
    <dgm:cxn modelId="{D9B3034C-78AA-0644-9CF4-4F92ED964AC0}" type="presOf" srcId="{ECE59B93-A56F-43FD-8880-F3C4C460BCBD}" destId="{124E09C6-61C7-4F20-AEB8-1A13E319856C}" srcOrd="0" destOrd="0" presId="urn:microsoft.com/office/officeart/2005/8/layout/hierarchy6"/>
    <dgm:cxn modelId="{54AC2E6F-4EF0-3E4D-BE48-4E7954F684B3}" type="presOf" srcId="{D1B8A72B-4588-4804-877E-143897B4B136}" destId="{3CD5EF88-497D-480A-8386-F9C57BFB387E}" srcOrd="0" destOrd="0" presId="urn:microsoft.com/office/officeart/2005/8/layout/hierarchy6"/>
    <dgm:cxn modelId="{314D5472-CBB6-4142-BD2E-DF7C3ED9928D}" type="presOf" srcId="{EF6FD839-B8BA-4DE8-BD7C-E51F4C1D3DC5}" destId="{AE8B8585-76BB-4F20-A39A-21F89166A5E8}" srcOrd="0" destOrd="0" presId="urn:microsoft.com/office/officeart/2005/8/layout/hierarchy6"/>
    <dgm:cxn modelId="{5D9C6E75-0694-C446-BE65-CD0227E68E7C}" type="presOf" srcId="{27553B14-FE0D-48C9-BD87-F21D6789ACB8}" destId="{EA1E6A2B-77F5-4835-A71E-ADBFB661A43B}" srcOrd="0" destOrd="0" presId="urn:microsoft.com/office/officeart/2005/8/layout/hierarchy6"/>
    <dgm:cxn modelId="{C93DE178-C1CB-3A43-B9BA-3717F20C83B3}" type="presOf" srcId="{41800345-DAC5-45BB-92C0-BEE08A76DC11}" destId="{1BAA974B-3E74-4A95-B31F-2F78FA3F0037}" srcOrd="0" destOrd="0" presId="urn:microsoft.com/office/officeart/2005/8/layout/hierarchy6"/>
    <dgm:cxn modelId="{C4A1DB7B-AA5C-EC46-B7BB-57E6BC52C005}" type="presOf" srcId="{F01C91A4-68BB-4F03-AB4A-2A4ABB04F3CB}" destId="{74F97833-5D73-4E4F-A80F-FC9734744822}" srcOrd="0" destOrd="0" presId="urn:microsoft.com/office/officeart/2005/8/layout/hierarchy6"/>
    <dgm:cxn modelId="{0AEC3D7E-4DCF-4B18-A919-54D1276EB4EE}" srcId="{3B44D526-0CED-4639-B091-640532A6D8F8}" destId="{4F3AA406-A585-4214-A2C0-26D6CAD89BA9}" srcOrd="1" destOrd="0" parTransId="{5490BFA2-1073-4FA2-9C6C-9C87E3AFB461}" sibTransId="{2E44B531-2910-4443-8E72-A01AAE74DCFB}"/>
    <dgm:cxn modelId="{7EB3AC88-B446-4823-95BE-566771D18277}" srcId="{5B21B32E-051C-4F60-ABD1-41BAE3C54820}" destId="{805D8F81-2A7F-49A3-BF75-99B9D82450FE}" srcOrd="0" destOrd="0" parTransId="{0CCABDB1-C410-4699-AC6D-5B1461A57B10}" sibTransId="{59A02AAF-EE42-47DE-8A1E-B8EE28A45D8B}"/>
    <dgm:cxn modelId="{5CE35389-D143-A547-A7EC-CEDF6A25F9E4}" type="presOf" srcId="{68F5F409-3BD5-4664-B19E-F2EB694E9249}" destId="{EE80FCCF-E1A3-4EB5-8194-CFF6B50249BA}" srcOrd="0" destOrd="0" presId="urn:microsoft.com/office/officeart/2005/8/layout/hierarchy6"/>
    <dgm:cxn modelId="{053F2590-F110-E345-A897-A7C774DF727E}" type="presOf" srcId="{5490BFA2-1073-4FA2-9C6C-9C87E3AFB461}" destId="{24E905B3-4273-4E02-B234-3F89C5D94607}" srcOrd="0" destOrd="0" presId="urn:microsoft.com/office/officeart/2005/8/layout/hierarchy6"/>
    <dgm:cxn modelId="{D496D593-1578-4E41-9266-F8B28A99B1D3}" srcId="{41800345-DAC5-45BB-92C0-BEE08A76DC11}" destId="{A7F151C1-40F9-4AEB-ADEB-BF8CBEF4386A}" srcOrd="0" destOrd="0" parTransId="{7862E5A5-C2BB-451B-A3EA-70B8B51D3242}" sibTransId="{4FF2BEA6-9EBF-4FE6-A68E-26A4E3763AB9}"/>
    <dgm:cxn modelId="{AA728596-050F-DE44-9DBA-225CA0A1CA19}" type="presOf" srcId="{17446E0B-ABC5-45A9-B935-AEB88AC086C0}" destId="{58619D40-599D-44E9-8F80-62CC3A35C618}" srcOrd="0" destOrd="0" presId="urn:microsoft.com/office/officeart/2005/8/layout/hierarchy6"/>
    <dgm:cxn modelId="{11B5CB97-272D-F347-AEF6-B0A7C08A522C}" type="presOf" srcId="{8C84BC4A-433F-4C10-A813-882B35B9A694}" destId="{59339405-FEE0-4177-8E1E-EFD49E3382A8}" srcOrd="0" destOrd="0" presId="urn:microsoft.com/office/officeart/2005/8/layout/hierarchy6"/>
    <dgm:cxn modelId="{42114CA1-D511-4075-AC21-BC47B2FBD066}" srcId="{F28BF8BF-8D1F-4179-A700-FE1896E75F2B}" destId="{E304F27F-F78F-40A3-98BE-98A6171E7A3E}" srcOrd="0" destOrd="0" parTransId="{EF6FD839-B8BA-4DE8-BD7C-E51F4C1D3DC5}" sibTransId="{98DEA690-0FFC-4967-BAFC-51A0B925F26D}"/>
    <dgm:cxn modelId="{133B99A7-0E34-46C1-B82C-DA131714B429}" srcId="{4F3AA406-A585-4214-A2C0-26D6CAD89BA9}" destId="{D1B8A72B-4588-4804-877E-143897B4B136}" srcOrd="0" destOrd="0" parTransId="{3AADD106-3CAF-405D-8D79-05494BF41E79}" sibTransId="{BCF86F69-F52B-4FA1-A387-E26E16430AB4}"/>
    <dgm:cxn modelId="{7AD831A8-B4FD-3D4D-B7BC-7B2EEB0BD425}" type="presOf" srcId="{5B21B32E-051C-4F60-ABD1-41BAE3C54820}" destId="{4EAE5F5C-F26B-47E1-B43C-9B4A1E1D5A48}" srcOrd="0" destOrd="0" presId="urn:microsoft.com/office/officeart/2005/8/layout/hierarchy6"/>
    <dgm:cxn modelId="{AF90E7B3-B5E3-4049-80D8-705C3AB525DA}" type="presOf" srcId="{C054D606-FB81-41B2-8E59-EDB600E21547}" destId="{2AD3F849-E85A-4BCA-883C-88E4F61C03B3}" srcOrd="0" destOrd="0" presId="urn:microsoft.com/office/officeart/2005/8/layout/hierarchy6"/>
    <dgm:cxn modelId="{7D701EB6-F23A-46CB-8819-680C723CE94E}" srcId="{4F3AA406-A585-4214-A2C0-26D6CAD89BA9}" destId="{D148909A-6A33-43E6-9A88-C8AC85F1F574}" srcOrd="3" destOrd="0" parTransId="{8ECCBD2D-33A2-4731-918A-83392735BD96}" sibTransId="{F067E539-5F7E-4B6C-8720-43404F2D8334}"/>
    <dgm:cxn modelId="{53E6E9BB-229E-AC47-BA06-67F89D7E426B}" type="presOf" srcId="{3B44D526-0CED-4639-B091-640532A6D8F8}" destId="{BD2FB3EF-7DFE-46C3-9B07-94F512572D2A}" srcOrd="0" destOrd="0" presId="urn:microsoft.com/office/officeart/2005/8/layout/hierarchy6"/>
    <dgm:cxn modelId="{E5D5E5BC-291B-B342-893B-561B94CEE6A2}" type="presOf" srcId="{8ECCBD2D-33A2-4731-918A-83392735BD96}" destId="{084F995E-15B0-42A1-B7DF-67BA4983250A}" srcOrd="0" destOrd="0" presId="urn:microsoft.com/office/officeart/2005/8/layout/hierarchy6"/>
    <dgm:cxn modelId="{01B366C4-3E0C-9A49-B80F-8AA28C8D467D}" type="presOf" srcId="{EF96B169-0D45-432B-8A73-C9EA7EB2BD9C}" destId="{B1D3C451-1112-4F00-8A81-10F7F2446AE2}" srcOrd="0" destOrd="0" presId="urn:microsoft.com/office/officeart/2005/8/layout/hierarchy6"/>
    <dgm:cxn modelId="{56DA50C7-0B17-441A-855A-3CB49AC08C50}" srcId="{F80E5932-9427-47D8-B33B-73F8C3776EDD}" destId="{3B44D526-0CED-4639-B091-640532A6D8F8}" srcOrd="0" destOrd="0" parTransId="{C054D606-FB81-41B2-8E59-EDB600E21547}" sibTransId="{7E741349-D055-45C0-BDDC-864ED4C56B67}"/>
    <dgm:cxn modelId="{0885B7CA-C922-4082-ADCC-A676ADB708AF}" srcId="{ECE59B93-A56F-43FD-8880-F3C4C460BCBD}" destId="{F80E5932-9427-47D8-B33B-73F8C3776EDD}" srcOrd="0" destOrd="0" parTransId="{D5A01724-5460-49A6-BCB4-4E15DCEF4CA0}" sibTransId="{B9E517A1-AFA0-4E81-85E5-4F884BBB54CA}"/>
    <dgm:cxn modelId="{5BA684D7-DBD7-D34E-86E4-F5BF82881BB8}" type="presOf" srcId="{E304F27F-F78F-40A3-98BE-98A6171E7A3E}" destId="{FEC4F245-3EA5-4722-82E3-609BDEC02EBC}" srcOrd="0" destOrd="0" presId="urn:microsoft.com/office/officeart/2005/8/layout/hierarchy6"/>
    <dgm:cxn modelId="{46A2FCD8-5E8C-6540-9ED5-51CE9BA61C26}" type="presOf" srcId="{F28BF8BF-8D1F-4179-A700-FE1896E75F2B}" destId="{21DF0819-5134-496A-AB03-B038EBF77C35}" srcOrd="0" destOrd="0" presId="urn:microsoft.com/office/officeart/2005/8/layout/hierarchy6"/>
    <dgm:cxn modelId="{147CD0E1-605A-A646-93F1-1B1D7BBE3257}" type="presOf" srcId="{216774BC-C023-45C0-939D-980A49119584}" destId="{9543261B-12DF-47A9-98B3-0272886E0AE4}" srcOrd="0" destOrd="0" presId="urn:microsoft.com/office/officeart/2005/8/layout/hierarchy6"/>
    <dgm:cxn modelId="{254413E6-5D78-8546-BB51-37C73D734A9D}" type="presOf" srcId="{5617944B-FAB4-4107-9B6C-02D2FDE05010}" destId="{0ADCCCCB-8BF5-4B4F-9D72-74152C220B93}" srcOrd="0" destOrd="0" presId="urn:microsoft.com/office/officeart/2005/8/layout/hierarchy6"/>
    <dgm:cxn modelId="{EA5009F4-1E19-554A-A77E-E108A29DF435}" type="presOf" srcId="{F80E5932-9427-47D8-B33B-73F8C3776EDD}" destId="{2F73316F-D2A9-4C3F-9A3C-B28E8740738F}" srcOrd="0" destOrd="0" presId="urn:microsoft.com/office/officeart/2005/8/layout/hierarchy6"/>
    <dgm:cxn modelId="{A8094EF6-EC4F-4FA4-AB5E-7E0137B3D972}" srcId="{F80E5932-9427-47D8-B33B-73F8C3776EDD}" destId="{41800345-DAC5-45BB-92C0-BEE08A76DC11}" srcOrd="1" destOrd="0" parTransId="{216774BC-C023-45C0-939D-980A49119584}" sibTransId="{68DFF7D4-C03A-415A-8591-7C37FF7067DA}"/>
    <dgm:cxn modelId="{7EFDD8F9-D683-B547-B978-0CEBF3696906}" type="presOf" srcId="{A7F151C1-40F9-4AEB-ADEB-BF8CBEF4386A}" destId="{DA3F1F50-53CC-45F0-B97B-F396CB880164}" srcOrd="0" destOrd="0" presId="urn:microsoft.com/office/officeart/2005/8/layout/hierarchy6"/>
    <dgm:cxn modelId="{3C798255-4A24-804B-968F-281C08AA2623}" type="presParOf" srcId="{124E09C6-61C7-4F20-AEB8-1A13E319856C}" destId="{2A40740C-F75E-456F-8090-35A359EC1E01}" srcOrd="0" destOrd="0" presId="urn:microsoft.com/office/officeart/2005/8/layout/hierarchy6"/>
    <dgm:cxn modelId="{1724E02B-141A-1244-AB4D-E65E21E244F5}" type="presParOf" srcId="{2A40740C-F75E-456F-8090-35A359EC1E01}" destId="{F2A4E424-26ED-4FF9-AB8A-8AE84A303288}" srcOrd="0" destOrd="0" presId="urn:microsoft.com/office/officeart/2005/8/layout/hierarchy6"/>
    <dgm:cxn modelId="{5AA78D34-1C87-B04C-869B-C97110AAF1EC}" type="presParOf" srcId="{F2A4E424-26ED-4FF9-AB8A-8AE84A303288}" destId="{3D284C3D-D041-43C2-B2A1-85C6CA48CE60}" srcOrd="0" destOrd="0" presId="urn:microsoft.com/office/officeart/2005/8/layout/hierarchy6"/>
    <dgm:cxn modelId="{144170E3-F488-4948-9DFB-D19E708890CA}" type="presParOf" srcId="{3D284C3D-D041-43C2-B2A1-85C6CA48CE60}" destId="{2F73316F-D2A9-4C3F-9A3C-B28E8740738F}" srcOrd="0" destOrd="0" presId="urn:microsoft.com/office/officeart/2005/8/layout/hierarchy6"/>
    <dgm:cxn modelId="{8A36D70B-73BD-094C-95DB-E890058FABAE}" type="presParOf" srcId="{3D284C3D-D041-43C2-B2A1-85C6CA48CE60}" destId="{5170C73E-81C1-47A5-989D-63632E5894C8}" srcOrd="1" destOrd="0" presId="urn:microsoft.com/office/officeart/2005/8/layout/hierarchy6"/>
    <dgm:cxn modelId="{BA15A9F6-C6CF-404E-B415-AA3EE292694C}" type="presParOf" srcId="{5170C73E-81C1-47A5-989D-63632E5894C8}" destId="{2AD3F849-E85A-4BCA-883C-88E4F61C03B3}" srcOrd="0" destOrd="0" presId="urn:microsoft.com/office/officeart/2005/8/layout/hierarchy6"/>
    <dgm:cxn modelId="{F1348F5E-6FF6-214B-A702-0EF9F57DC77A}" type="presParOf" srcId="{5170C73E-81C1-47A5-989D-63632E5894C8}" destId="{56304174-9AD3-410C-B75D-870856A285A4}" srcOrd="1" destOrd="0" presId="urn:microsoft.com/office/officeart/2005/8/layout/hierarchy6"/>
    <dgm:cxn modelId="{54668BC8-2EC8-5345-8CA3-C2A8BFAFEBA3}" type="presParOf" srcId="{56304174-9AD3-410C-B75D-870856A285A4}" destId="{BD2FB3EF-7DFE-46C3-9B07-94F512572D2A}" srcOrd="0" destOrd="0" presId="urn:microsoft.com/office/officeart/2005/8/layout/hierarchy6"/>
    <dgm:cxn modelId="{ACF1011D-B9EF-F74B-ADB0-750B2E051765}" type="presParOf" srcId="{56304174-9AD3-410C-B75D-870856A285A4}" destId="{635376DA-772D-4DCB-AAB5-34B1FB5BA0BB}" srcOrd="1" destOrd="0" presId="urn:microsoft.com/office/officeart/2005/8/layout/hierarchy6"/>
    <dgm:cxn modelId="{1D668448-BB8A-374C-8A1F-4FA3E4B584A3}" type="presParOf" srcId="{635376DA-772D-4DCB-AAB5-34B1FB5BA0BB}" destId="{EE80FCCF-E1A3-4EB5-8194-CFF6B50249BA}" srcOrd="0" destOrd="0" presId="urn:microsoft.com/office/officeart/2005/8/layout/hierarchy6"/>
    <dgm:cxn modelId="{5CE77E3E-0426-9A4F-8C0A-38A3AA19CA66}" type="presParOf" srcId="{635376DA-772D-4DCB-AAB5-34B1FB5BA0BB}" destId="{AD18B222-ED21-48C3-A63B-9B2552E8CE3F}" srcOrd="1" destOrd="0" presId="urn:microsoft.com/office/officeart/2005/8/layout/hierarchy6"/>
    <dgm:cxn modelId="{1961B4F1-8F5B-E748-9616-31D79A7FCC12}" type="presParOf" srcId="{AD18B222-ED21-48C3-A63B-9B2552E8CE3F}" destId="{4EAE5F5C-F26B-47E1-B43C-9B4A1E1D5A48}" srcOrd="0" destOrd="0" presId="urn:microsoft.com/office/officeart/2005/8/layout/hierarchy6"/>
    <dgm:cxn modelId="{CE0EBFDC-3BA4-A04A-A5F8-812EDACF12FF}" type="presParOf" srcId="{AD18B222-ED21-48C3-A63B-9B2552E8CE3F}" destId="{42D3F0A3-50FB-421B-829B-9F6F6AF727E6}" srcOrd="1" destOrd="0" presId="urn:microsoft.com/office/officeart/2005/8/layout/hierarchy6"/>
    <dgm:cxn modelId="{981B0DA1-64C1-F04A-8FB9-6562693BFBD9}" type="presParOf" srcId="{42D3F0A3-50FB-421B-829B-9F6F6AF727E6}" destId="{E3C81AE3-4E02-46C6-99DA-965BE14A7647}" srcOrd="0" destOrd="0" presId="urn:microsoft.com/office/officeart/2005/8/layout/hierarchy6"/>
    <dgm:cxn modelId="{0C61771E-8789-634C-9DBA-9E3B0756ABAA}" type="presParOf" srcId="{42D3F0A3-50FB-421B-829B-9F6F6AF727E6}" destId="{4EF23E7C-1585-4BCB-A29F-799292D510B9}" srcOrd="1" destOrd="0" presId="urn:microsoft.com/office/officeart/2005/8/layout/hierarchy6"/>
    <dgm:cxn modelId="{709A1B0C-342D-8F48-9414-019D0672951B}" type="presParOf" srcId="{4EF23E7C-1585-4BCB-A29F-799292D510B9}" destId="{5C5EB3AE-E224-4CE6-AF75-727E0AADC8D4}" srcOrd="0" destOrd="0" presId="urn:microsoft.com/office/officeart/2005/8/layout/hierarchy6"/>
    <dgm:cxn modelId="{3B4E783A-50CD-C442-9B74-6732E191527F}" type="presParOf" srcId="{4EF23E7C-1585-4BCB-A29F-799292D510B9}" destId="{3253EBBA-722F-47B2-8096-B6BEFBCDE745}" srcOrd="1" destOrd="0" presId="urn:microsoft.com/office/officeart/2005/8/layout/hierarchy6"/>
    <dgm:cxn modelId="{56106E67-029B-BE4E-ACA2-128AE20B647D}" type="presParOf" srcId="{42D3F0A3-50FB-421B-829B-9F6F6AF727E6}" destId="{59339405-FEE0-4177-8E1E-EFD49E3382A8}" srcOrd="2" destOrd="0" presId="urn:microsoft.com/office/officeart/2005/8/layout/hierarchy6"/>
    <dgm:cxn modelId="{4E472FE9-11D9-384E-88FD-FB1F85FED79D}" type="presParOf" srcId="{42D3F0A3-50FB-421B-829B-9F6F6AF727E6}" destId="{0FAC1AAF-BD72-41FF-A448-B5C7E3CF9E90}" srcOrd="3" destOrd="0" presId="urn:microsoft.com/office/officeart/2005/8/layout/hierarchy6"/>
    <dgm:cxn modelId="{92F226B2-F6B8-3B4A-AC60-CF12BFB2E20C}" type="presParOf" srcId="{0FAC1AAF-BD72-41FF-A448-B5C7E3CF9E90}" destId="{6C488A67-1951-4BC5-A7C8-DDD7FD7EE062}" srcOrd="0" destOrd="0" presId="urn:microsoft.com/office/officeart/2005/8/layout/hierarchy6"/>
    <dgm:cxn modelId="{7F8D78BE-8046-254C-8DE1-E0CE9336B7E3}" type="presParOf" srcId="{0FAC1AAF-BD72-41FF-A448-B5C7E3CF9E90}" destId="{A06414F0-9B6D-4307-A895-4CF363F06F3C}" srcOrd="1" destOrd="0" presId="urn:microsoft.com/office/officeart/2005/8/layout/hierarchy6"/>
    <dgm:cxn modelId="{9ED6F1F0-4BFB-B440-BB6D-BFB71D4AAB94}" type="presParOf" srcId="{635376DA-772D-4DCB-AAB5-34B1FB5BA0BB}" destId="{24E905B3-4273-4E02-B234-3F89C5D94607}" srcOrd="2" destOrd="0" presId="urn:microsoft.com/office/officeart/2005/8/layout/hierarchy6"/>
    <dgm:cxn modelId="{E930AB5F-342C-0A43-98CD-063271A4405B}" type="presParOf" srcId="{635376DA-772D-4DCB-AAB5-34B1FB5BA0BB}" destId="{975E1E75-D642-4AD8-9C52-40B676647EE6}" srcOrd="3" destOrd="0" presId="urn:microsoft.com/office/officeart/2005/8/layout/hierarchy6"/>
    <dgm:cxn modelId="{6655D59F-055A-2C40-9AE5-439CB0A66EFB}" type="presParOf" srcId="{975E1E75-D642-4AD8-9C52-40B676647EE6}" destId="{B4BDF7F5-C29A-4AAF-9A3E-61F49FF5ADC6}" srcOrd="0" destOrd="0" presId="urn:microsoft.com/office/officeart/2005/8/layout/hierarchy6"/>
    <dgm:cxn modelId="{EA22B376-605C-DE42-9AE6-ECE16FBB12F4}" type="presParOf" srcId="{975E1E75-D642-4AD8-9C52-40B676647EE6}" destId="{29B6FA4D-5A22-4414-B230-7DFE564C26D6}" srcOrd="1" destOrd="0" presId="urn:microsoft.com/office/officeart/2005/8/layout/hierarchy6"/>
    <dgm:cxn modelId="{CC79A0FA-4494-4D40-AFF7-0138C93D6A1B}" type="presParOf" srcId="{29B6FA4D-5A22-4414-B230-7DFE564C26D6}" destId="{714E2285-4BF1-4EDA-9B38-DF14412B846F}" srcOrd="0" destOrd="0" presId="urn:microsoft.com/office/officeart/2005/8/layout/hierarchy6"/>
    <dgm:cxn modelId="{167C9B5B-3A9E-D94D-96B6-3185C7BA2564}" type="presParOf" srcId="{29B6FA4D-5A22-4414-B230-7DFE564C26D6}" destId="{4C411F1A-C0EE-48CF-90A3-2DC008C56290}" srcOrd="1" destOrd="0" presId="urn:microsoft.com/office/officeart/2005/8/layout/hierarchy6"/>
    <dgm:cxn modelId="{25DCE12C-1E99-7448-AE49-EB30B6A25908}" type="presParOf" srcId="{4C411F1A-C0EE-48CF-90A3-2DC008C56290}" destId="{3CD5EF88-497D-480A-8386-F9C57BFB387E}" srcOrd="0" destOrd="0" presId="urn:microsoft.com/office/officeart/2005/8/layout/hierarchy6"/>
    <dgm:cxn modelId="{EF2F3085-35EB-7E42-9E48-CEFF38EBD6CF}" type="presParOf" srcId="{4C411F1A-C0EE-48CF-90A3-2DC008C56290}" destId="{4933784E-B0A1-4266-9044-E5D73F315E9C}" srcOrd="1" destOrd="0" presId="urn:microsoft.com/office/officeart/2005/8/layout/hierarchy6"/>
    <dgm:cxn modelId="{A0B4D9C1-BA6C-B242-8EE2-3C245322FBA4}" type="presParOf" srcId="{29B6FA4D-5A22-4414-B230-7DFE564C26D6}" destId="{0ADCCCCB-8BF5-4B4F-9D72-74152C220B93}" srcOrd="2" destOrd="0" presId="urn:microsoft.com/office/officeart/2005/8/layout/hierarchy6"/>
    <dgm:cxn modelId="{DDCD5CE0-FF2F-F249-9A14-4299170A8092}" type="presParOf" srcId="{29B6FA4D-5A22-4414-B230-7DFE564C26D6}" destId="{0A839A87-1C1D-4989-AA36-1D04C8BFB474}" srcOrd="3" destOrd="0" presId="urn:microsoft.com/office/officeart/2005/8/layout/hierarchy6"/>
    <dgm:cxn modelId="{07481012-C2F7-FF44-878D-CB969BC817C2}" type="presParOf" srcId="{0A839A87-1C1D-4989-AA36-1D04C8BFB474}" destId="{B1D3C451-1112-4F00-8A81-10F7F2446AE2}" srcOrd="0" destOrd="0" presId="urn:microsoft.com/office/officeart/2005/8/layout/hierarchy6"/>
    <dgm:cxn modelId="{757D1492-D148-F149-96EA-B86FAA16410A}" type="presParOf" srcId="{0A839A87-1C1D-4989-AA36-1D04C8BFB474}" destId="{D677FADE-4D3D-450C-A291-AF2515DA1AB5}" srcOrd="1" destOrd="0" presId="urn:microsoft.com/office/officeart/2005/8/layout/hierarchy6"/>
    <dgm:cxn modelId="{321E697D-07F6-6D4A-8652-A10716BD2F43}" type="presParOf" srcId="{29B6FA4D-5A22-4414-B230-7DFE564C26D6}" destId="{1268E670-8ADF-42B0-BD24-D84A6AC8FC75}" srcOrd="4" destOrd="0" presId="urn:microsoft.com/office/officeart/2005/8/layout/hierarchy6"/>
    <dgm:cxn modelId="{2EC82699-614C-E74F-A6B3-C120752E46DE}" type="presParOf" srcId="{29B6FA4D-5A22-4414-B230-7DFE564C26D6}" destId="{D3205792-D66D-4CB5-932A-829F6F5CA1CB}" srcOrd="5" destOrd="0" presId="urn:microsoft.com/office/officeart/2005/8/layout/hierarchy6"/>
    <dgm:cxn modelId="{4D3ECE00-A7C6-594A-BA58-D3892C294171}" type="presParOf" srcId="{D3205792-D66D-4CB5-932A-829F6F5CA1CB}" destId="{58619D40-599D-44E9-8F80-62CC3A35C618}" srcOrd="0" destOrd="0" presId="urn:microsoft.com/office/officeart/2005/8/layout/hierarchy6"/>
    <dgm:cxn modelId="{FE8D1BB3-4DD3-9445-9FF0-5CFFE6F8CC02}" type="presParOf" srcId="{D3205792-D66D-4CB5-932A-829F6F5CA1CB}" destId="{D5E6434E-C3B6-437E-8E6E-FFFB2C7DD5D6}" srcOrd="1" destOrd="0" presId="urn:microsoft.com/office/officeart/2005/8/layout/hierarchy6"/>
    <dgm:cxn modelId="{D9EBE8B3-E30D-104E-B2D0-F0F20539F966}" type="presParOf" srcId="{29B6FA4D-5A22-4414-B230-7DFE564C26D6}" destId="{084F995E-15B0-42A1-B7DF-67BA4983250A}" srcOrd="6" destOrd="0" presId="urn:microsoft.com/office/officeart/2005/8/layout/hierarchy6"/>
    <dgm:cxn modelId="{98DBFD33-A4A1-B947-8AD8-63BC71F0F396}" type="presParOf" srcId="{29B6FA4D-5A22-4414-B230-7DFE564C26D6}" destId="{86046D33-8A62-4CDF-87C0-6D5621D39D58}" srcOrd="7" destOrd="0" presId="urn:microsoft.com/office/officeart/2005/8/layout/hierarchy6"/>
    <dgm:cxn modelId="{7707016C-D96D-C348-8C37-398254454D90}" type="presParOf" srcId="{86046D33-8A62-4CDF-87C0-6D5621D39D58}" destId="{5D288F7A-C74B-4414-9BD8-4095B58BF1CE}" srcOrd="0" destOrd="0" presId="urn:microsoft.com/office/officeart/2005/8/layout/hierarchy6"/>
    <dgm:cxn modelId="{99C2103B-12D1-8648-9845-6EEF8B730F15}" type="presParOf" srcId="{86046D33-8A62-4CDF-87C0-6D5621D39D58}" destId="{91923F2F-6D28-4D35-8AAA-8B1F28BDD7A0}" srcOrd="1" destOrd="0" presId="urn:microsoft.com/office/officeart/2005/8/layout/hierarchy6"/>
    <dgm:cxn modelId="{7B1F1411-40DD-344E-A2FC-16769568A2C4}" type="presParOf" srcId="{5170C73E-81C1-47A5-989D-63632E5894C8}" destId="{9543261B-12DF-47A9-98B3-0272886E0AE4}" srcOrd="2" destOrd="0" presId="urn:microsoft.com/office/officeart/2005/8/layout/hierarchy6"/>
    <dgm:cxn modelId="{4AB40EE0-C8E1-374C-BFA7-236EDDA21CC8}" type="presParOf" srcId="{5170C73E-81C1-47A5-989D-63632E5894C8}" destId="{4EA25F65-97E2-46B6-964D-3F47EB50B0C3}" srcOrd="3" destOrd="0" presId="urn:microsoft.com/office/officeart/2005/8/layout/hierarchy6"/>
    <dgm:cxn modelId="{7021F6A8-4295-444C-8684-E2B022D2E06B}" type="presParOf" srcId="{4EA25F65-97E2-46B6-964D-3F47EB50B0C3}" destId="{1BAA974B-3E74-4A95-B31F-2F78FA3F0037}" srcOrd="0" destOrd="0" presId="urn:microsoft.com/office/officeart/2005/8/layout/hierarchy6"/>
    <dgm:cxn modelId="{8A8D8B42-65DA-A840-8212-3445AC6BF938}" type="presParOf" srcId="{4EA25F65-97E2-46B6-964D-3F47EB50B0C3}" destId="{D990630B-9E44-4857-9FF7-B6D37C55295D}" srcOrd="1" destOrd="0" presId="urn:microsoft.com/office/officeart/2005/8/layout/hierarchy6"/>
    <dgm:cxn modelId="{F223D646-C5E6-3848-8114-6029B534805B}" type="presParOf" srcId="{D990630B-9E44-4857-9FF7-B6D37C55295D}" destId="{789B4EC4-AF93-4C35-90CE-4CF3A67A2388}" srcOrd="0" destOrd="0" presId="urn:microsoft.com/office/officeart/2005/8/layout/hierarchy6"/>
    <dgm:cxn modelId="{2F50A638-8A2D-4946-A712-4E8B9E5281AE}" type="presParOf" srcId="{D990630B-9E44-4857-9FF7-B6D37C55295D}" destId="{2D50099C-EF30-4D48-8E9B-9CCF988D28BF}" srcOrd="1" destOrd="0" presId="urn:microsoft.com/office/officeart/2005/8/layout/hierarchy6"/>
    <dgm:cxn modelId="{072A95E2-A142-D84A-9A3C-C6EDEF7E914E}" type="presParOf" srcId="{2D50099C-EF30-4D48-8E9B-9CCF988D28BF}" destId="{DA3F1F50-53CC-45F0-B97B-F396CB880164}" srcOrd="0" destOrd="0" presId="urn:microsoft.com/office/officeart/2005/8/layout/hierarchy6"/>
    <dgm:cxn modelId="{A4AC6221-014B-8941-A0E7-AF8CF2682D5C}" type="presParOf" srcId="{2D50099C-EF30-4D48-8E9B-9CCF988D28BF}" destId="{65149775-33AC-4629-B73C-036401C37F19}" srcOrd="1" destOrd="0" presId="urn:microsoft.com/office/officeart/2005/8/layout/hierarchy6"/>
    <dgm:cxn modelId="{E153B5D1-C9AA-C34F-BFA9-577F1C2333A5}" type="presParOf" srcId="{65149775-33AC-4629-B73C-036401C37F19}" destId="{74F97833-5D73-4E4F-A80F-FC9734744822}" srcOrd="0" destOrd="0" presId="urn:microsoft.com/office/officeart/2005/8/layout/hierarchy6"/>
    <dgm:cxn modelId="{1E388A83-56E0-EE46-8BE2-838F61BC6FE6}" type="presParOf" srcId="{65149775-33AC-4629-B73C-036401C37F19}" destId="{1700D289-D813-4140-AA27-5E3BE2E2E714}" srcOrd="1" destOrd="0" presId="urn:microsoft.com/office/officeart/2005/8/layout/hierarchy6"/>
    <dgm:cxn modelId="{58A3372A-39B0-B240-B9E9-0A3962C457F5}" type="presParOf" srcId="{1700D289-D813-4140-AA27-5E3BE2E2E714}" destId="{068E79D4-0150-4F21-B792-73243A2B92AD}" srcOrd="0" destOrd="0" presId="urn:microsoft.com/office/officeart/2005/8/layout/hierarchy6"/>
    <dgm:cxn modelId="{9B1C811C-7EBA-0041-9678-B09C6746D837}" type="presParOf" srcId="{1700D289-D813-4140-AA27-5E3BE2E2E714}" destId="{86F745A8-94FC-48A5-8B63-EB369CD13053}" srcOrd="1" destOrd="0" presId="urn:microsoft.com/office/officeart/2005/8/layout/hierarchy6"/>
    <dgm:cxn modelId="{386F1D7C-B43A-E441-A340-0825A9314B3E}" type="presParOf" srcId="{65149775-33AC-4629-B73C-036401C37F19}" destId="{C215BDB3-0BF2-4799-8A3B-8FC62D019B71}" srcOrd="2" destOrd="0" presId="urn:microsoft.com/office/officeart/2005/8/layout/hierarchy6"/>
    <dgm:cxn modelId="{E5D6EE29-D194-D04D-A760-573FD5084A5B}" type="presParOf" srcId="{65149775-33AC-4629-B73C-036401C37F19}" destId="{59F20173-D4D5-4A8D-88C2-42A88617D233}" srcOrd="3" destOrd="0" presId="urn:microsoft.com/office/officeart/2005/8/layout/hierarchy6"/>
    <dgm:cxn modelId="{128D18CF-E6F3-B741-8FEB-9BF95F7C48EC}" type="presParOf" srcId="{59F20173-D4D5-4A8D-88C2-42A88617D233}" destId="{EA1E6A2B-77F5-4835-A71E-ADBFB661A43B}" srcOrd="0" destOrd="0" presId="urn:microsoft.com/office/officeart/2005/8/layout/hierarchy6"/>
    <dgm:cxn modelId="{8BAFC928-A546-244A-9C55-27DA9FCFD21C}" type="presParOf" srcId="{59F20173-D4D5-4A8D-88C2-42A88617D233}" destId="{C45E7451-A6C2-4B18-AC4B-428A00B2FA6C}" srcOrd="1" destOrd="0" presId="urn:microsoft.com/office/officeart/2005/8/layout/hierarchy6"/>
    <dgm:cxn modelId="{3DF45977-9BEE-5B4A-80B1-E1E478F1D9A4}" type="presParOf" srcId="{D990630B-9E44-4857-9FF7-B6D37C55295D}" destId="{0CF60BD0-FC9A-439D-91BB-CB022353A1D7}" srcOrd="2" destOrd="0" presId="urn:microsoft.com/office/officeart/2005/8/layout/hierarchy6"/>
    <dgm:cxn modelId="{B761569D-4E5F-D943-9D6E-7EDCF1733A9C}" type="presParOf" srcId="{D990630B-9E44-4857-9FF7-B6D37C55295D}" destId="{E651144F-495B-4F7F-9D51-222C4380C1AB}" srcOrd="3" destOrd="0" presId="urn:microsoft.com/office/officeart/2005/8/layout/hierarchy6"/>
    <dgm:cxn modelId="{8B21E413-1DF6-1545-A794-09D25055092A}" type="presParOf" srcId="{E651144F-495B-4F7F-9D51-222C4380C1AB}" destId="{21DF0819-5134-496A-AB03-B038EBF77C35}" srcOrd="0" destOrd="0" presId="urn:microsoft.com/office/officeart/2005/8/layout/hierarchy6"/>
    <dgm:cxn modelId="{6527AC24-E0D8-E243-923E-6583C5AFB7B1}" type="presParOf" srcId="{E651144F-495B-4F7F-9D51-222C4380C1AB}" destId="{00E6AC4B-81B8-48EE-9B64-5DE50A3688FD}" srcOrd="1" destOrd="0" presId="urn:microsoft.com/office/officeart/2005/8/layout/hierarchy6"/>
    <dgm:cxn modelId="{80DEAA78-BBB8-A640-B83A-633412468E65}" type="presParOf" srcId="{00E6AC4B-81B8-48EE-9B64-5DE50A3688FD}" destId="{AE8B8585-76BB-4F20-A39A-21F89166A5E8}" srcOrd="0" destOrd="0" presId="urn:microsoft.com/office/officeart/2005/8/layout/hierarchy6"/>
    <dgm:cxn modelId="{97407167-446E-304D-B82C-35260CCC5501}" type="presParOf" srcId="{00E6AC4B-81B8-48EE-9B64-5DE50A3688FD}" destId="{F0073F6D-0D59-4835-A009-0EB544698B85}" srcOrd="1" destOrd="0" presId="urn:microsoft.com/office/officeart/2005/8/layout/hierarchy6"/>
    <dgm:cxn modelId="{27F76420-F1EA-F645-9A0B-50DAA03BD03B}" type="presParOf" srcId="{F0073F6D-0D59-4835-A009-0EB544698B85}" destId="{FEC4F245-3EA5-4722-82E3-609BDEC02EBC}" srcOrd="0" destOrd="0" presId="urn:microsoft.com/office/officeart/2005/8/layout/hierarchy6"/>
    <dgm:cxn modelId="{68A5E600-1887-C646-B584-4A20289C344E}" type="presParOf" srcId="{F0073F6D-0D59-4835-A009-0EB544698B85}" destId="{72227002-80DE-47DC-9E60-1D40AE7FA88D}" srcOrd="1" destOrd="0" presId="urn:microsoft.com/office/officeart/2005/8/layout/hierarchy6"/>
    <dgm:cxn modelId="{CEB4991D-13F8-644E-9C9B-6433AEB34CE8}" type="presParOf" srcId="{124E09C6-61C7-4F20-AEB8-1A13E319856C}" destId="{5A334DE9-802D-407C-8A0E-AC7574B60A73}" srcOrd="1" destOrd="0" presId="urn:microsoft.com/office/officeart/2005/8/layout/hierarchy6"/>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C5E6522-E2E7-46BD-9F4A-1720336BB9E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s-ES"/>
        </a:p>
      </dgm:t>
    </dgm:pt>
    <dgm:pt modelId="{DE4BE044-758C-4F60-A60F-D4CD446E2032}">
      <dgm:prSet phldrT="[Texto]"/>
      <dgm:spPr/>
      <dgm:t>
        <a:bodyPr/>
        <a:lstStyle/>
        <a:p>
          <a:r>
            <a:rPr lang="es-ES"/>
            <a:t>SAR</a:t>
          </a:r>
        </a:p>
      </dgm:t>
    </dgm:pt>
    <dgm:pt modelId="{8A55E839-1818-4823-87D1-4F5C591ECDAD}" type="parTrans" cxnId="{BA94B254-3553-472B-B7B2-A9101573EB10}">
      <dgm:prSet/>
      <dgm:spPr/>
      <dgm:t>
        <a:bodyPr/>
        <a:lstStyle/>
        <a:p>
          <a:endParaRPr lang="es-ES"/>
        </a:p>
      </dgm:t>
    </dgm:pt>
    <dgm:pt modelId="{E1C489DF-CFF4-432A-AA7C-7E71C477099F}" type="sibTrans" cxnId="{BA94B254-3553-472B-B7B2-A9101573EB10}">
      <dgm:prSet/>
      <dgm:spPr/>
      <dgm:t>
        <a:bodyPr/>
        <a:lstStyle/>
        <a:p>
          <a:endParaRPr lang="es-ES"/>
        </a:p>
      </dgm:t>
    </dgm:pt>
    <dgm:pt modelId="{A1A7761B-E041-4A05-B06D-231C338B0968}">
      <dgm:prSet phldrT="[Texto]"/>
      <dgm:spPr/>
      <dgm:t>
        <a:bodyPr/>
        <a:lstStyle/>
        <a:p>
          <a:r>
            <a:rPr lang="es-ES"/>
            <a:t>Servidor</a:t>
          </a:r>
        </a:p>
      </dgm:t>
    </dgm:pt>
    <dgm:pt modelId="{88AF8C7F-D009-4896-BB74-F4BA34796BBA}" type="parTrans" cxnId="{45A0881E-BC5B-46FD-B16D-EA9E95A9A792}">
      <dgm:prSet/>
      <dgm:spPr/>
      <dgm:t>
        <a:bodyPr/>
        <a:lstStyle/>
        <a:p>
          <a:endParaRPr lang="es-ES"/>
        </a:p>
      </dgm:t>
    </dgm:pt>
    <dgm:pt modelId="{114797FA-4F52-40CF-ACF9-0A74B7AC7B3B}" type="sibTrans" cxnId="{45A0881E-BC5B-46FD-B16D-EA9E95A9A792}">
      <dgm:prSet/>
      <dgm:spPr/>
      <dgm:t>
        <a:bodyPr/>
        <a:lstStyle/>
        <a:p>
          <a:endParaRPr lang="es-ES"/>
        </a:p>
      </dgm:t>
    </dgm:pt>
    <dgm:pt modelId="{C0B81E99-4BE5-478B-AC17-F4AF621A1C3E}">
      <dgm:prSet phldrT="[Texto]"/>
      <dgm:spPr/>
      <dgm:t>
        <a:bodyPr/>
        <a:lstStyle/>
        <a:p>
          <a:r>
            <a:rPr lang="es-ES"/>
            <a:t>Server.js</a:t>
          </a:r>
        </a:p>
      </dgm:t>
    </dgm:pt>
    <dgm:pt modelId="{DA52BE67-E201-40D0-8BE5-0D28FDBAD8C3}" type="parTrans" cxnId="{A3F92CB3-289B-41A3-A6B5-FF1C6FF1EF36}">
      <dgm:prSet/>
      <dgm:spPr/>
      <dgm:t>
        <a:bodyPr/>
        <a:lstStyle/>
        <a:p>
          <a:endParaRPr lang="es-ES"/>
        </a:p>
      </dgm:t>
    </dgm:pt>
    <dgm:pt modelId="{A2CF8B84-2DDC-4679-80EC-19F464362E80}" type="sibTrans" cxnId="{A3F92CB3-289B-41A3-A6B5-FF1C6FF1EF36}">
      <dgm:prSet/>
      <dgm:spPr/>
      <dgm:t>
        <a:bodyPr/>
        <a:lstStyle/>
        <a:p>
          <a:endParaRPr lang="es-ES"/>
        </a:p>
      </dgm:t>
    </dgm:pt>
    <dgm:pt modelId="{DCACFEA0-8D5E-495B-B05C-49A2CE3F735D}">
      <dgm:prSet phldrT="[Texto]"/>
      <dgm:spPr/>
      <dgm:t>
        <a:bodyPr/>
        <a:lstStyle/>
        <a:p>
          <a:r>
            <a:rPr lang="es-ES"/>
            <a:t>Server</a:t>
          </a:r>
        </a:p>
      </dgm:t>
    </dgm:pt>
    <dgm:pt modelId="{42595D8B-D9F8-4A1A-ACF9-D9C68646CE1E}" type="parTrans" cxnId="{A6DD1A8A-BF7C-409E-9D29-346B52234D85}">
      <dgm:prSet/>
      <dgm:spPr/>
      <dgm:t>
        <a:bodyPr/>
        <a:lstStyle/>
        <a:p>
          <a:endParaRPr lang="es-ES"/>
        </a:p>
      </dgm:t>
    </dgm:pt>
    <dgm:pt modelId="{81371B3F-CED7-4B57-AF12-7B531BAADD66}" type="sibTrans" cxnId="{A6DD1A8A-BF7C-409E-9D29-346B52234D85}">
      <dgm:prSet/>
      <dgm:spPr/>
      <dgm:t>
        <a:bodyPr/>
        <a:lstStyle/>
        <a:p>
          <a:endParaRPr lang="es-ES"/>
        </a:p>
      </dgm:t>
    </dgm:pt>
    <dgm:pt modelId="{E8C5C41D-97A5-4603-A35C-BDD1D96C3476}">
      <dgm:prSet phldrT="[Texto]"/>
      <dgm:spPr/>
      <dgm:t>
        <a:bodyPr/>
        <a:lstStyle/>
        <a:p>
          <a:r>
            <a:rPr lang="es-ES"/>
            <a:t>Routes</a:t>
          </a:r>
        </a:p>
      </dgm:t>
    </dgm:pt>
    <dgm:pt modelId="{3A607308-714B-464C-838A-6E4E1E09D56F}" type="parTrans" cxnId="{DBBA8B91-0E74-48BD-BAF7-C2796331A7C7}">
      <dgm:prSet/>
      <dgm:spPr/>
      <dgm:t>
        <a:bodyPr/>
        <a:lstStyle/>
        <a:p>
          <a:endParaRPr lang="es-ES"/>
        </a:p>
      </dgm:t>
    </dgm:pt>
    <dgm:pt modelId="{C25850D1-68B0-447D-BCFB-212E7621179D}" type="sibTrans" cxnId="{DBBA8B91-0E74-48BD-BAF7-C2796331A7C7}">
      <dgm:prSet/>
      <dgm:spPr/>
      <dgm:t>
        <a:bodyPr/>
        <a:lstStyle/>
        <a:p>
          <a:endParaRPr lang="es-ES"/>
        </a:p>
      </dgm:t>
    </dgm:pt>
    <dgm:pt modelId="{62E69155-D7AE-4C1F-9D01-63E052330729}">
      <dgm:prSet phldrT="[Texto]"/>
      <dgm:spPr/>
      <dgm:t>
        <a:bodyPr/>
        <a:lstStyle/>
        <a:p>
          <a:r>
            <a:rPr lang="es-ES"/>
            <a:t>Api.js</a:t>
          </a:r>
        </a:p>
      </dgm:t>
    </dgm:pt>
    <dgm:pt modelId="{5EAA72DA-30CE-4D03-99B5-B9C983535401}" type="parTrans" cxnId="{7ACE7F36-D1A8-4DF8-AC50-86314BB7B540}">
      <dgm:prSet/>
      <dgm:spPr/>
      <dgm:t>
        <a:bodyPr/>
        <a:lstStyle/>
        <a:p>
          <a:endParaRPr lang="es-ES"/>
        </a:p>
      </dgm:t>
    </dgm:pt>
    <dgm:pt modelId="{DC3187B2-5B85-4CBC-A6C5-1EEE1BBF3414}" type="sibTrans" cxnId="{7ACE7F36-D1A8-4DF8-AC50-86314BB7B540}">
      <dgm:prSet/>
      <dgm:spPr/>
      <dgm:t>
        <a:bodyPr/>
        <a:lstStyle/>
        <a:p>
          <a:endParaRPr lang="es-ES"/>
        </a:p>
      </dgm:t>
    </dgm:pt>
    <dgm:pt modelId="{F44629D8-6122-459B-B4A5-0EC4A167E82A}">
      <dgm:prSet phldrT="[Texto]"/>
      <dgm:spPr/>
      <dgm:t>
        <a:bodyPr/>
        <a:lstStyle/>
        <a:p>
          <a:r>
            <a:rPr lang="es-ES"/>
            <a:t>Placas.js</a:t>
          </a:r>
        </a:p>
      </dgm:t>
    </dgm:pt>
    <dgm:pt modelId="{69E283DC-5F2C-416E-A386-767BB9F118D3}" type="parTrans" cxnId="{BD1DB67B-651F-405C-B051-80311243A3D8}">
      <dgm:prSet/>
      <dgm:spPr/>
      <dgm:t>
        <a:bodyPr/>
        <a:lstStyle/>
        <a:p>
          <a:endParaRPr lang="es-ES"/>
        </a:p>
      </dgm:t>
    </dgm:pt>
    <dgm:pt modelId="{958EFC0D-B869-4853-B98C-18329F388E16}" type="sibTrans" cxnId="{BD1DB67B-651F-405C-B051-80311243A3D8}">
      <dgm:prSet/>
      <dgm:spPr/>
      <dgm:t>
        <a:bodyPr/>
        <a:lstStyle/>
        <a:p>
          <a:endParaRPr lang="es-ES"/>
        </a:p>
      </dgm:t>
    </dgm:pt>
    <dgm:pt modelId="{DAE5EDFE-D3C8-4383-8C1A-211FD214B3FE}">
      <dgm:prSet phldrT="[Texto]"/>
      <dgm:spPr/>
      <dgm:t>
        <a:bodyPr/>
        <a:lstStyle/>
        <a:p>
          <a:r>
            <a:rPr lang="es-ES"/>
            <a:t>dist</a:t>
          </a:r>
        </a:p>
      </dgm:t>
    </dgm:pt>
    <dgm:pt modelId="{EFA36D75-EA8F-4E52-8A18-83A919C3A834}" type="parTrans" cxnId="{E4808A21-DDB3-461F-92DB-6EAA8102483A}">
      <dgm:prSet/>
      <dgm:spPr/>
      <dgm:t>
        <a:bodyPr/>
        <a:lstStyle/>
        <a:p>
          <a:endParaRPr lang="es-ES"/>
        </a:p>
      </dgm:t>
    </dgm:pt>
    <dgm:pt modelId="{51E6D8ED-2F58-4037-8E18-8DDF80780E82}" type="sibTrans" cxnId="{E4808A21-DDB3-461F-92DB-6EAA8102483A}">
      <dgm:prSet/>
      <dgm:spPr/>
      <dgm:t>
        <a:bodyPr/>
        <a:lstStyle/>
        <a:p>
          <a:endParaRPr lang="es-ES"/>
        </a:p>
      </dgm:t>
    </dgm:pt>
    <dgm:pt modelId="{686933BA-6336-4026-81A7-036B80CF50E3}">
      <dgm:prSet phldrT="[Texto]"/>
      <dgm:spPr/>
      <dgm:t>
        <a:bodyPr/>
        <a:lstStyle/>
        <a:p>
          <a:r>
            <a:rPr lang="es-ES"/>
            <a:t>Medios estático</a:t>
          </a:r>
        </a:p>
      </dgm:t>
    </dgm:pt>
    <dgm:pt modelId="{194F7222-3E29-4654-AEF7-BED17B24D845}" type="parTrans" cxnId="{BD39CC2E-0D63-4B18-8C42-CCF18B96C3CC}">
      <dgm:prSet/>
      <dgm:spPr/>
      <dgm:t>
        <a:bodyPr/>
        <a:lstStyle/>
        <a:p>
          <a:endParaRPr lang="es-ES"/>
        </a:p>
      </dgm:t>
    </dgm:pt>
    <dgm:pt modelId="{FE9C497D-E017-4A9A-A227-B03A4EF3DCC0}" type="sibTrans" cxnId="{BD39CC2E-0D63-4B18-8C42-CCF18B96C3CC}">
      <dgm:prSet/>
      <dgm:spPr/>
      <dgm:t>
        <a:bodyPr/>
        <a:lstStyle/>
        <a:p>
          <a:endParaRPr lang="es-ES"/>
        </a:p>
      </dgm:t>
    </dgm:pt>
    <dgm:pt modelId="{312B7370-13BE-46D5-9422-D22BAAF49984}" type="pres">
      <dgm:prSet presAssocID="{9C5E6522-E2E7-46BD-9F4A-1720336BB9E1}" presName="hierChild1" presStyleCnt="0">
        <dgm:presLayoutVars>
          <dgm:orgChart val="1"/>
          <dgm:chPref val="1"/>
          <dgm:dir/>
          <dgm:animOne val="branch"/>
          <dgm:animLvl val="lvl"/>
          <dgm:resizeHandles/>
        </dgm:presLayoutVars>
      </dgm:prSet>
      <dgm:spPr/>
    </dgm:pt>
    <dgm:pt modelId="{A9C38881-F00D-4B9C-8BE6-175E11B57758}" type="pres">
      <dgm:prSet presAssocID="{DE4BE044-758C-4F60-A60F-D4CD446E2032}" presName="hierRoot1" presStyleCnt="0">
        <dgm:presLayoutVars>
          <dgm:hierBranch val="init"/>
        </dgm:presLayoutVars>
      </dgm:prSet>
      <dgm:spPr/>
    </dgm:pt>
    <dgm:pt modelId="{239181CD-6C07-4F91-BD64-8F96FD041673}" type="pres">
      <dgm:prSet presAssocID="{DE4BE044-758C-4F60-A60F-D4CD446E2032}" presName="rootComposite1" presStyleCnt="0"/>
      <dgm:spPr/>
    </dgm:pt>
    <dgm:pt modelId="{3872A2F6-F9F9-44C5-813C-E5E6B113E1EE}" type="pres">
      <dgm:prSet presAssocID="{DE4BE044-758C-4F60-A60F-D4CD446E2032}" presName="rootText1" presStyleLbl="node0" presStyleIdx="0" presStyleCnt="1" custLinFactNeighborX="0" custLinFactNeighborY="10233">
        <dgm:presLayoutVars>
          <dgm:chPref val="3"/>
        </dgm:presLayoutVars>
      </dgm:prSet>
      <dgm:spPr/>
    </dgm:pt>
    <dgm:pt modelId="{CD04B3DD-C72A-422C-813B-4AC0272325C0}" type="pres">
      <dgm:prSet presAssocID="{DE4BE044-758C-4F60-A60F-D4CD446E2032}" presName="rootConnector1" presStyleLbl="node1" presStyleIdx="0" presStyleCnt="0"/>
      <dgm:spPr/>
    </dgm:pt>
    <dgm:pt modelId="{85B2672D-668E-4122-89F1-355AFAAD1C7D}" type="pres">
      <dgm:prSet presAssocID="{DE4BE044-758C-4F60-A60F-D4CD446E2032}" presName="hierChild2" presStyleCnt="0"/>
      <dgm:spPr/>
    </dgm:pt>
    <dgm:pt modelId="{ECF20E25-2C0C-456F-9133-689EE504D176}" type="pres">
      <dgm:prSet presAssocID="{88AF8C7F-D009-4896-BB74-F4BA34796BBA}" presName="Name37" presStyleLbl="parChTrans1D2" presStyleIdx="0" presStyleCnt="1"/>
      <dgm:spPr/>
    </dgm:pt>
    <dgm:pt modelId="{43BFA7ED-4F98-4C75-BB65-592D7E848E05}" type="pres">
      <dgm:prSet presAssocID="{A1A7761B-E041-4A05-B06D-231C338B0968}" presName="hierRoot2" presStyleCnt="0">
        <dgm:presLayoutVars>
          <dgm:hierBranch val="init"/>
        </dgm:presLayoutVars>
      </dgm:prSet>
      <dgm:spPr/>
    </dgm:pt>
    <dgm:pt modelId="{A39DC9F3-DC2C-4588-9A3F-E63FE9F9145D}" type="pres">
      <dgm:prSet presAssocID="{A1A7761B-E041-4A05-B06D-231C338B0968}" presName="rootComposite" presStyleCnt="0"/>
      <dgm:spPr/>
    </dgm:pt>
    <dgm:pt modelId="{7FE6228F-1B17-4BF4-8596-EE7407659068}" type="pres">
      <dgm:prSet presAssocID="{A1A7761B-E041-4A05-B06D-231C338B0968}" presName="rootText" presStyleLbl="node2" presStyleIdx="0" presStyleCnt="1">
        <dgm:presLayoutVars>
          <dgm:chPref val="3"/>
        </dgm:presLayoutVars>
      </dgm:prSet>
      <dgm:spPr/>
    </dgm:pt>
    <dgm:pt modelId="{8A18FFA1-7C5E-48B8-853B-A9A5257B8B83}" type="pres">
      <dgm:prSet presAssocID="{A1A7761B-E041-4A05-B06D-231C338B0968}" presName="rootConnector" presStyleLbl="node2" presStyleIdx="0" presStyleCnt="1"/>
      <dgm:spPr/>
    </dgm:pt>
    <dgm:pt modelId="{9CB0CDD7-B8B7-48A9-A1C4-B68710999BE5}" type="pres">
      <dgm:prSet presAssocID="{A1A7761B-E041-4A05-B06D-231C338B0968}" presName="hierChild4" presStyleCnt="0"/>
      <dgm:spPr/>
    </dgm:pt>
    <dgm:pt modelId="{CA1AC4B4-603D-4651-99C7-510E6DE10BE8}" type="pres">
      <dgm:prSet presAssocID="{DA52BE67-E201-40D0-8BE5-0D28FDBAD8C3}" presName="Name37" presStyleLbl="parChTrans1D3" presStyleIdx="0" presStyleCnt="3"/>
      <dgm:spPr/>
    </dgm:pt>
    <dgm:pt modelId="{B46FF9D8-7C1F-41DF-8883-BD1AD41D4D8A}" type="pres">
      <dgm:prSet presAssocID="{C0B81E99-4BE5-478B-AC17-F4AF621A1C3E}" presName="hierRoot2" presStyleCnt="0">
        <dgm:presLayoutVars>
          <dgm:hierBranch val="init"/>
        </dgm:presLayoutVars>
      </dgm:prSet>
      <dgm:spPr/>
    </dgm:pt>
    <dgm:pt modelId="{1FF641D8-E0E0-4BCF-9CD0-D6AAB3ADBDE0}" type="pres">
      <dgm:prSet presAssocID="{C0B81E99-4BE5-478B-AC17-F4AF621A1C3E}" presName="rootComposite" presStyleCnt="0"/>
      <dgm:spPr/>
    </dgm:pt>
    <dgm:pt modelId="{970F8031-2EF3-4FFB-890D-96306E189C0B}" type="pres">
      <dgm:prSet presAssocID="{C0B81E99-4BE5-478B-AC17-F4AF621A1C3E}" presName="rootText" presStyleLbl="node3" presStyleIdx="0" presStyleCnt="3">
        <dgm:presLayoutVars>
          <dgm:chPref val="3"/>
        </dgm:presLayoutVars>
      </dgm:prSet>
      <dgm:spPr/>
    </dgm:pt>
    <dgm:pt modelId="{DC75DEE0-C44B-47C9-9709-1B677FF4A270}" type="pres">
      <dgm:prSet presAssocID="{C0B81E99-4BE5-478B-AC17-F4AF621A1C3E}" presName="rootConnector" presStyleLbl="node3" presStyleIdx="0" presStyleCnt="3"/>
      <dgm:spPr/>
    </dgm:pt>
    <dgm:pt modelId="{83C6FA26-6FDA-4921-8096-BDB5B4B5C851}" type="pres">
      <dgm:prSet presAssocID="{C0B81E99-4BE5-478B-AC17-F4AF621A1C3E}" presName="hierChild4" presStyleCnt="0"/>
      <dgm:spPr/>
    </dgm:pt>
    <dgm:pt modelId="{D3C36FA6-247D-4C7A-A366-3313D6AAEEA7}" type="pres">
      <dgm:prSet presAssocID="{C0B81E99-4BE5-478B-AC17-F4AF621A1C3E}" presName="hierChild5" presStyleCnt="0"/>
      <dgm:spPr/>
    </dgm:pt>
    <dgm:pt modelId="{191EBD9B-8861-4346-A778-B39072FD8A4A}" type="pres">
      <dgm:prSet presAssocID="{42595D8B-D9F8-4A1A-ACF9-D9C68646CE1E}" presName="Name37" presStyleLbl="parChTrans1D3" presStyleIdx="1" presStyleCnt="3"/>
      <dgm:spPr/>
    </dgm:pt>
    <dgm:pt modelId="{41413D86-657F-40E9-BA09-778E21A65A9A}" type="pres">
      <dgm:prSet presAssocID="{DCACFEA0-8D5E-495B-B05C-49A2CE3F735D}" presName="hierRoot2" presStyleCnt="0">
        <dgm:presLayoutVars>
          <dgm:hierBranch val="init"/>
        </dgm:presLayoutVars>
      </dgm:prSet>
      <dgm:spPr/>
    </dgm:pt>
    <dgm:pt modelId="{8EDB8777-D933-428A-B309-7060F5695435}" type="pres">
      <dgm:prSet presAssocID="{DCACFEA0-8D5E-495B-B05C-49A2CE3F735D}" presName="rootComposite" presStyleCnt="0"/>
      <dgm:spPr/>
    </dgm:pt>
    <dgm:pt modelId="{0A12E965-10CA-4B32-A291-FA7B6BD39E4B}" type="pres">
      <dgm:prSet presAssocID="{DCACFEA0-8D5E-495B-B05C-49A2CE3F735D}" presName="rootText" presStyleLbl="node3" presStyleIdx="1" presStyleCnt="3">
        <dgm:presLayoutVars>
          <dgm:chPref val="3"/>
        </dgm:presLayoutVars>
      </dgm:prSet>
      <dgm:spPr/>
    </dgm:pt>
    <dgm:pt modelId="{E99EEBE6-928E-42F7-A3D0-8C87097501CB}" type="pres">
      <dgm:prSet presAssocID="{DCACFEA0-8D5E-495B-B05C-49A2CE3F735D}" presName="rootConnector" presStyleLbl="node3" presStyleIdx="1" presStyleCnt="3"/>
      <dgm:spPr/>
    </dgm:pt>
    <dgm:pt modelId="{7269CE7E-D215-4219-8782-DD04829310DD}" type="pres">
      <dgm:prSet presAssocID="{DCACFEA0-8D5E-495B-B05C-49A2CE3F735D}" presName="hierChild4" presStyleCnt="0"/>
      <dgm:spPr/>
    </dgm:pt>
    <dgm:pt modelId="{C355FC2D-3638-4362-BE2F-F5DC8739C0CB}" type="pres">
      <dgm:prSet presAssocID="{3A607308-714B-464C-838A-6E4E1E09D56F}" presName="Name37" presStyleLbl="parChTrans1D4" presStyleIdx="0" presStyleCnt="4"/>
      <dgm:spPr/>
    </dgm:pt>
    <dgm:pt modelId="{55EE81BE-5DD9-4FF7-A257-894E0C85CD77}" type="pres">
      <dgm:prSet presAssocID="{E8C5C41D-97A5-4603-A35C-BDD1D96C3476}" presName="hierRoot2" presStyleCnt="0">
        <dgm:presLayoutVars>
          <dgm:hierBranch val="init"/>
        </dgm:presLayoutVars>
      </dgm:prSet>
      <dgm:spPr/>
    </dgm:pt>
    <dgm:pt modelId="{0535B35D-7077-456F-B644-C24B41F8B1C0}" type="pres">
      <dgm:prSet presAssocID="{E8C5C41D-97A5-4603-A35C-BDD1D96C3476}" presName="rootComposite" presStyleCnt="0"/>
      <dgm:spPr/>
    </dgm:pt>
    <dgm:pt modelId="{9DA2F9D7-1540-4F66-9B58-259D1D7EC243}" type="pres">
      <dgm:prSet presAssocID="{E8C5C41D-97A5-4603-A35C-BDD1D96C3476}" presName="rootText" presStyleLbl="node4" presStyleIdx="0" presStyleCnt="4">
        <dgm:presLayoutVars>
          <dgm:chPref val="3"/>
        </dgm:presLayoutVars>
      </dgm:prSet>
      <dgm:spPr/>
    </dgm:pt>
    <dgm:pt modelId="{EA2562CD-BE50-4C91-A8E0-FE96062DD5BB}" type="pres">
      <dgm:prSet presAssocID="{E8C5C41D-97A5-4603-A35C-BDD1D96C3476}" presName="rootConnector" presStyleLbl="node4" presStyleIdx="0" presStyleCnt="4"/>
      <dgm:spPr/>
    </dgm:pt>
    <dgm:pt modelId="{6F2B627F-994F-4ED5-82E7-F9FEDEE86B07}" type="pres">
      <dgm:prSet presAssocID="{E8C5C41D-97A5-4603-A35C-BDD1D96C3476}" presName="hierChild4" presStyleCnt="0"/>
      <dgm:spPr/>
    </dgm:pt>
    <dgm:pt modelId="{419E0D32-9685-4C7E-B7B1-4D82541FBE97}" type="pres">
      <dgm:prSet presAssocID="{5EAA72DA-30CE-4D03-99B5-B9C983535401}" presName="Name37" presStyleLbl="parChTrans1D4" presStyleIdx="1" presStyleCnt="4"/>
      <dgm:spPr/>
    </dgm:pt>
    <dgm:pt modelId="{21646A00-772D-40A9-899F-2BF470D9A8F8}" type="pres">
      <dgm:prSet presAssocID="{62E69155-D7AE-4C1F-9D01-63E052330729}" presName="hierRoot2" presStyleCnt="0">
        <dgm:presLayoutVars>
          <dgm:hierBranch val="init"/>
        </dgm:presLayoutVars>
      </dgm:prSet>
      <dgm:spPr/>
    </dgm:pt>
    <dgm:pt modelId="{5F6F72CD-6C3F-49D9-9666-AFCDD973193D}" type="pres">
      <dgm:prSet presAssocID="{62E69155-D7AE-4C1F-9D01-63E052330729}" presName="rootComposite" presStyleCnt="0"/>
      <dgm:spPr/>
    </dgm:pt>
    <dgm:pt modelId="{9EFDA10E-7336-4B25-AFE7-45A860B5F3F1}" type="pres">
      <dgm:prSet presAssocID="{62E69155-D7AE-4C1F-9D01-63E052330729}" presName="rootText" presStyleLbl="node4" presStyleIdx="1" presStyleCnt="4">
        <dgm:presLayoutVars>
          <dgm:chPref val="3"/>
        </dgm:presLayoutVars>
      </dgm:prSet>
      <dgm:spPr/>
    </dgm:pt>
    <dgm:pt modelId="{A0CC3D40-D828-42A2-A4A8-5747747D637F}" type="pres">
      <dgm:prSet presAssocID="{62E69155-D7AE-4C1F-9D01-63E052330729}" presName="rootConnector" presStyleLbl="node4" presStyleIdx="1" presStyleCnt="4"/>
      <dgm:spPr/>
    </dgm:pt>
    <dgm:pt modelId="{61AF9503-9E0B-412B-836D-6B9D72EAE259}" type="pres">
      <dgm:prSet presAssocID="{62E69155-D7AE-4C1F-9D01-63E052330729}" presName="hierChild4" presStyleCnt="0"/>
      <dgm:spPr/>
    </dgm:pt>
    <dgm:pt modelId="{AD3F8E8D-EF7A-4CC5-BCF6-6BB06F44026D}" type="pres">
      <dgm:prSet presAssocID="{62E69155-D7AE-4C1F-9D01-63E052330729}" presName="hierChild5" presStyleCnt="0"/>
      <dgm:spPr/>
    </dgm:pt>
    <dgm:pt modelId="{12506021-20FB-4B21-8462-2F0FCEA3BC19}" type="pres">
      <dgm:prSet presAssocID="{69E283DC-5F2C-416E-A386-767BB9F118D3}" presName="Name37" presStyleLbl="parChTrans1D4" presStyleIdx="2" presStyleCnt="4"/>
      <dgm:spPr/>
    </dgm:pt>
    <dgm:pt modelId="{E2539E86-CDDF-4390-B521-B3974372821B}" type="pres">
      <dgm:prSet presAssocID="{F44629D8-6122-459B-B4A5-0EC4A167E82A}" presName="hierRoot2" presStyleCnt="0">
        <dgm:presLayoutVars>
          <dgm:hierBranch val="init"/>
        </dgm:presLayoutVars>
      </dgm:prSet>
      <dgm:spPr/>
    </dgm:pt>
    <dgm:pt modelId="{75B75F10-7D3F-43E9-A1CA-6C37A223AF1F}" type="pres">
      <dgm:prSet presAssocID="{F44629D8-6122-459B-B4A5-0EC4A167E82A}" presName="rootComposite" presStyleCnt="0"/>
      <dgm:spPr/>
    </dgm:pt>
    <dgm:pt modelId="{972995B0-2AF8-4A1B-89FB-D60A5BD0A72D}" type="pres">
      <dgm:prSet presAssocID="{F44629D8-6122-459B-B4A5-0EC4A167E82A}" presName="rootText" presStyleLbl="node4" presStyleIdx="2" presStyleCnt="4">
        <dgm:presLayoutVars>
          <dgm:chPref val="3"/>
        </dgm:presLayoutVars>
      </dgm:prSet>
      <dgm:spPr/>
    </dgm:pt>
    <dgm:pt modelId="{7B0D073F-F8CC-44CB-AE30-EDA0DFA192FA}" type="pres">
      <dgm:prSet presAssocID="{F44629D8-6122-459B-B4A5-0EC4A167E82A}" presName="rootConnector" presStyleLbl="node4" presStyleIdx="2" presStyleCnt="4"/>
      <dgm:spPr/>
    </dgm:pt>
    <dgm:pt modelId="{4DCFDFB9-91C4-4831-921A-118119984E3B}" type="pres">
      <dgm:prSet presAssocID="{F44629D8-6122-459B-B4A5-0EC4A167E82A}" presName="hierChild4" presStyleCnt="0"/>
      <dgm:spPr/>
    </dgm:pt>
    <dgm:pt modelId="{59EA173C-2EF3-44A3-9992-3EC9F221E460}" type="pres">
      <dgm:prSet presAssocID="{F44629D8-6122-459B-B4A5-0EC4A167E82A}" presName="hierChild5" presStyleCnt="0"/>
      <dgm:spPr/>
    </dgm:pt>
    <dgm:pt modelId="{CA6F10B8-C082-44C5-9243-D2C906B81962}" type="pres">
      <dgm:prSet presAssocID="{E8C5C41D-97A5-4603-A35C-BDD1D96C3476}" presName="hierChild5" presStyleCnt="0"/>
      <dgm:spPr/>
    </dgm:pt>
    <dgm:pt modelId="{C027EF08-1222-423B-8179-090721610A4C}" type="pres">
      <dgm:prSet presAssocID="{DCACFEA0-8D5E-495B-B05C-49A2CE3F735D}" presName="hierChild5" presStyleCnt="0"/>
      <dgm:spPr/>
    </dgm:pt>
    <dgm:pt modelId="{23B925BC-4F86-4231-B7D4-F268024FEDAE}" type="pres">
      <dgm:prSet presAssocID="{EFA36D75-EA8F-4E52-8A18-83A919C3A834}" presName="Name37" presStyleLbl="parChTrans1D3" presStyleIdx="2" presStyleCnt="3"/>
      <dgm:spPr/>
    </dgm:pt>
    <dgm:pt modelId="{00A50AB7-E06B-4C8F-A016-409F9F211532}" type="pres">
      <dgm:prSet presAssocID="{DAE5EDFE-D3C8-4383-8C1A-211FD214B3FE}" presName="hierRoot2" presStyleCnt="0">
        <dgm:presLayoutVars>
          <dgm:hierBranch val="init"/>
        </dgm:presLayoutVars>
      </dgm:prSet>
      <dgm:spPr/>
    </dgm:pt>
    <dgm:pt modelId="{302DD92E-DCC3-4A93-84B7-5084272FA92A}" type="pres">
      <dgm:prSet presAssocID="{DAE5EDFE-D3C8-4383-8C1A-211FD214B3FE}" presName="rootComposite" presStyleCnt="0"/>
      <dgm:spPr/>
    </dgm:pt>
    <dgm:pt modelId="{7902B36A-3F5C-4017-B481-8E1C1A710047}" type="pres">
      <dgm:prSet presAssocID="{DAE5EDFE-D3C8-4383-8C1A-211FD214B3FE}" presName="rootText" presStyleLbl="node3" presStyleIdx="2" presStyleCnt="3">
        <dgm:presLayoutVars>
          <dgm:chPref val="3"/>
        </dgm:presLayoutVars>
      </dgm:prSet>
      <dgm:spPr/>
    </dgm:pt>
    <dgm:pt modelId="{3FE18926-F4AE-4BD7-9613-B78FA236234D}" type="pres">
      <dgm:prSet presAssocID="{DAE5EDFE-D3C8-4383-8C1A-211FD214B3FE}" presName="rootConnector" presStyleLbl="node3" presStyleIdx="2" presStyleCnt="3"/>
      <dgm:spPr/>
    </dgm:pt>
    <dgm:pt modelId="{1CDB464E-2C71-4054-8B36-2005448175BE}" type="pres">
      <dgm:prSet presAssocID="{DAE5EDFE-D3C8-4383-8C1A-211FD214B3FE}" presName="hierChild4" presStyleCnt="0"/>
      <dgm:spPr/>
    </dgm:pt>
    <dgm:pt modelId="{EAB00BFC-7560-4221-BA31-58EAEA48980A}" type="pres">
      <dgm:prSet presAssocID="{194F7222-3E29-4654-AEF7-BED17B24D845}" presName="Name37" presStyleLbl="parChTrans1D4" presStyleIdx="3" presStyleCnt="4"/>
      <dgm:spPr/>
    </dgm:pt>
    <dgm:pt modelId="{49AD5C58-B604-4471-B5E1-6A7BAD2B77E2}" type="pres">
      <dgm:prSet presAssocID="{686933BA-6336-4026-81A7-036B80CF50E3}" presName="hierRoot2" presStyleCnt="0">
        <dgm:presLayoutVars>
          <dgm:hierBranch val="init"/>
        </dgm:presLayoutVars>
      </dgm:prSet>
      <dgm:spPr/>
    </dgm:pt>
    <dgm:pt modelId="{7CAFD777-0DE2-45C1-AE59-BA0D7D96616E}" type="pres">
      <dgm:prSet presAssocID="{686933BA-6336-4026-81A7-036B80CF50E3}" presName="rootComposite" presStyleCnt="0"/>
      <dgm:spPr/>
    </dgm:pt>
    <dgm:pt modelId="{39620105-04DA-4146-87B0-D0CBACD8A593}" type="pres">
      <dgm:prSet presAssocID="{686933BA-6336-4026-81A7-036B80CF50E3}" presName="rootText" presStyleLbl="node4" presStyleIdx="3" presStyleCnt="4">
        <dgm:presLayoutVars>
          <dgm:chPref val="3"/>
        </dgm:presLayoutVars>
      </dgm:prSet>
      <dgm:spPr/>
    </dgm:pt>
    <dgm:pt modelId="{06FD8284-AC54-409F-9F13-B13443E97300}" type="pres">
      <dgm:prSet presAssocID="{686933BA-6336-4026-81A7-036B80CF50E3}" presName="rootConnector" presStyleLbl="node4" presStyleIdx="3" presStyleCnt="4"/>
      <dgm:spPr/>
    </dgm:pt>
    <dgm:pt modelId="{2B4115C9-78F0-4F7B-B5E2-F933216562EF}" type="pres">
      <dgm:prSet presAssocID="{686933BA-6336-4026-81A7-036B80CF50E3}" presName="hierChild4" presStyleCnt="0"/>
      <dgm:spPr/>
    </dgm:pt>
    <dgm:pt modelId="{3C1EC4D2-AF7D-4AEF-A5BA-A8DEC95D3C9F}" type="pres">
      <dgm:prSet presAssocID="{686933BA-6336-4026-81A7-036B80CF50E3}" presName="hierChild5" presStyleCnt="0"/>
      <dgm:spPr/>
    </dgm:pt>
    <dgm:pt modelId="{CF6CEEAB-4A9F-49F4-B93F-7C209B557C9B}" type="pres">
      <dgm:prSet presAssocID="{DAE5EDFE-D3C8-4383-8C1A-211FD214B3FE}" presName="hierChild5" presStyleCnt="0"/>
      <dgm:spPr/>
    </dgm:pt>
    <dgm:pt modelId="{E28BB73E-09C8-4A12-9189-F259DA76043C}" type="pres">
      <dgm:prSet presAssocID="{A1A7761B-E041-4A05-B06D-231C338B0968}" presName="hierChild5" presStyleCnt="0"/>
      <dgm:spPr/>
    </dgm:pt>
    <dgm:pt modelId="{0BB34B40-1DA3-4A15-87B3-43CF4D85BD53}" type="pres">
      <dgm:prSet presAssocID="{DE4BE044-758C-4F60-A60F-D4CD446E2032}" presName="hierChild3" presStyleCnt="0"/>
      <dgm:spPr/>
    </dgm:pt>
  </dgm:ptLst>
  <dgm:cxnLst>
    <dgm:cxn modelId="{1C00570A-B40B-443C-9C71-F474E2072A30}" type="presOf" srcId="{5EAA72DA-30CE-4D03-99B5-B9C983535401}" destId="{419E0D32-9685-4C7E-B7B1-4D82541FBE97}" srcOrd="0" destOrd="0" presId="urn:microsoft.com/office/officeart/2005/8/layout/orgChart1"/>
    <dgm:cxn modelId="{87148A16-F0AE-4948-A98B-5AF810DE4062}" type="presOf" srcId="{C0B81E99-4BE5-478B-AC17-F4AF621A1C3E}" destId="{970F8031-2EF3-4FFB-890D-96306E189C0B}" srcOrd="0" destOrd="0" presId="urn:microsoft.com/office/officeart/2005/8/layout/orgChart1"/>
    <dgm:cxn modelId="{45A0881E-BC5B-46FD-B16D-EA9E95A9A792}" srcId="{DE4BE044-758C-4F60-A60F-D4CD446E2032}" destId="{A1A7761B-E041-4A05-B06D-231C338B0968}" srcOrd="0" destOrd="0" parTransId="{88AF8C7F-D009-4896-BB74-F4BA34796BBA}" sibTransId="{114797FA-4F52-40CF-ACF9-0A74B7AC7B3B}"/>
    <dgm:cxn modelId="{E4808A21-DDB3-461F-92DB-6EAA8102483A}" srcId="{A1A7761B-E041-4A05-B06D-231C338B0968}" destId="{DAE5EDFE-D3C8-4383-8C1A-211FD214B3FE}" srcOrd="2" destOrd="0" parTransId="{EFA36D75-EA8F-4E52-8A18-83A919C3A834}" sibTransId="{51E6D8ED-2F58-4037-8E18-8DDF80780E82}"/>
    <dgm:cxn modelId="{BD39CC2E-0D63-4B18-8C42-CCF18B96C3CC}" srcId="{DAE5EDFE-D3C8-4383-8C1A-211FD214B3FE}" destId="{686933BA-6336-4026-81A7-036B80CF50E3}" srcOrd="0" destOrd="0" parTransId="{194F7222-3E29-4654-AEF7-BED17B24D845}" sibTransId="{FE9C497D-E017-4A9A-A227-B03A4EF3DCC0}"/>
    <dgm:cxn modelId="{7ACE7F36-D1A8-4DF8-AC50-86314BB7B540}" srcId="{E8C5C41D-97A5-4603-A35C-BDD1D96C3476}" destId="{62E69155-D7AE-4C1F-9D01-63E052330729}" srcOrd="0" destOrd="0" parTransId="{5EAA72DA-30CE-4D03-99B5-B9C983535401}" sibTransId="{DC3187B2-5B85-4CBC-A6C5-1EEE1BBF3414}"/>
    <dgm:cxn modelId="{D6BCF639-1277-476D-9A04-46A71A325A11}" type="presOf" srcId="{DCACFEA0-8D5E-495B-B05C-49A2CE3F735D}" destId="{E99EEBE6-928E-42F7-A3D0-8C87097501CB}" srcOrd="1" destOrd="0" presId="urn:microsoft.com/office/officeart/2005/8/layout/orgChart1"/>
    <dgm:cxn modelId="{71BBE640-8D07-43BC-AECD-76415400BF6E}" type="presOf" srcId="{C0B81E99-4BE5-478B-AC17-F4AF621A1C3E}" destId="{DC75DEE0-C44B-47C9-9709-1B677FF4A270}" srcOrd="1" destOrd="0" presId="urn:microsoft.com/office/officeart/2005/8/layout/orgChart1"/>
    <dgm:cxn modelId="{F70D1142-4AA1-4C8B-BD72-75921F68A7C0}" type="presOf" srcId="{194F7222-3E29-4654-AEF7-BED17B24D845}" destId="{EAB00BFC-7560-4221-BA31-58EAEA48980A}" srcOrd="0" destOrd="0" presId="urn:microsoft.com/office/officeart/2005/8/layout/orgChart1"/>
    <dgm:cxn modelId="{55AC5D48-4F91-4505-8595-C5823A329CA6}" type="presOf" srcId="{62E69155-D7AE-4C1F-9D01-63E052330729}" destId="{A0CC3D40-D828-42A2-A4A8-5747747D637F}" srcOrd="1" destOrd="0" presId="urn:microsoft.com/office/officeart/2005/8/layout/orgChart1"/>
    <dgm:cxn modelId="{4DB7EB68-14A4-4293-AE5D-541F87BFA04C}" type="presOf" srcId="{DE4BE044-758C-4F60-A60F-D4CD446E2032}" destId="{CD04B3DD-C72A-422C-813B-4AC0272325C0}" srcOrd="1" destOrd="0" presId="urn:microsoft.com/office/officeart/2005/8/layout/orgChart1"/>
    <dgm:cxn modelId="{50027454-EF32-44F4-AD78-06EB14F8AB36}" type="presOf" srcId="{A1A7761B-E041-4A05-B06D-231C338B0968}" destId="{8A18FFA1-7C5E-48B8-853B-A9A5257B8B83}" srcOrd="1" destOrd="0" presId="urn:microsoft.com/office/officeart/2005/8/layout/orgChart1"/>
    <dgm:cxn modelId="{BA94B254-3553-472B-B7B2-A9101573EB10}" srcId="{9C5E6522-E2E7-46BD-9F4A-1720336BB9E1}" destId="{DE4BE044-758C-4F60-A60F-D4CD446E2032}" srcOrd="0" destOrd="0" parTransId="{8A55E839-1818-4823-87D1-4F5C591ECDAD}" sibTransId="{E1C489DF-CFF4-432A-AA7C-7E71C477099F}"/>
    <dgm:cxn modelId="{49BAC455-16DA-4217-9B44-4A0E7E345BA8}" type="presOf" srcId="{686933BA-6336-4026-81A7-036B80CF50E3}" destId="{06FD8284-AC54-409F-9F13-B13443E97300}" srcOrd="1" destOrd="0" presId="urn:microsoft.com/office/officeart/2005/8/layout/orgChart1"/>
    <dgm:cxn modelId="{BD1DB67B-651F-405C-B051-80311243A3D8}" srcId="{E8C5C41D-97A5-4603-A35C-BDD1D96C3476}" destId="{F44629D8-6122-459B-B4A5-0EC4A167E82A}" srcOrd="1" destOrd="0" parTransId="{69E283DC-5F2C-416E-A386-767BB9F118D3}" sibTransId="{958EFC0D-B869-4853-B98C-18329F388E16}"/>
    <dgm:cxn modelId="{47630B7C-F8AC-4736-87F3-C60C3151D5D6}" type="presOf" srcId="{69E283DC-5F2C-416E-A386-767BB9F118D3}" destId="{12506021-20FB-4B21-8462-2F0FCEA3BC19}" srcOrd="0" destOrd="0" presId="urn:microsoft.com/office/officeart/2005/8/layout/orgChart1"/>
    <dgm:cxn modelId="{FDA11E85-9EBF-4E7E-849D-D028E8D515D2}" type="presOf" srcId="{DA52BE67-E201-40D0-8BE5-0D28FDBAD8C3}" destId="{CA1AC4B4-603D-4651-99C7-510E6DE10BE8}" srcOrd="0" destOrd="0" presId="urn:microsoft.com/office/officeart/2005/8/layout/orgChart1"/>
    <dgm:cxn modelId="{A6DD1A8A-BF7C-409E-9D29-346B52234D85}" srcId="{A1A7761B-E041-4A05-B06D-231C338B0968}" destId="{DCACFEA0-8D5E-495B-B05C-49A2CE3F735D}" srcOrd="1" destOrd="0" parTransId="{42595D8B-D9F8-4A1A-ACF9-D9C68646CE1E}" sibTransId="{81371B3F-CED7-4B57-AF12-7B531BAADD66}"/>
    <dgm:cxn modelId="{DBBA8B91-0E74-48BD-BAF7-C2796331A7C7}" srcId="{DCACFEA0-8D5E-495B-B05C-49A2CE3F735D}" destId="{E8C5C41D-97A5-4603-A35C-BDD1D96C3476}" srcOrd="0" destOrd="0" parTransId="{3A607308-714B-464C-838A-6E4E1E09D56F}" sibTransId="{C25850D1-68B0-447D-BCFB-212E7621179D}"/>
    <dgm:cxn modelId="{C6455DA6-128E-4EF8-A4D6-8EF5D75D4FD6}" type="presOf" srcId="{62E69155-D7AE-4C1F-9D01-63E052330729}" destId="{9EFDA10E-7336-4B25-AFE7-45A860B5F3F1}" srcOrd="0" destOrd="0" presId="urn:microsoft.com/office/officeart/2005/8/layout/orgChart1"/>
    <dgm:cxn modelId="{261804A9-968A-47DA-AF17-424C93EFF7B4}" type="presOf" srcId="{42595D8B-D9F8-4A1A-ACF9-D9C68646CE1E}" destId="{191EBD9B-8861-4346-A778-B39072FD8A4A}" srcOrd="0" destOrd="0" presId="urn:microsoft.com/office/officeart/2005/8/layout/orgChart1"/>
    <dgm:cxn modelId="{C94E0FB1-DCA3-45AC-A0E8-AB7662BBBF74}" type="presOf" srcId="{DAE5EDFE-D3C8-4383-8C1A-211FD214B3FE}" destId="{7902B36A-3F5C-4017-B481-8E1C1A710047}" srcOrd="0" destOrd="0" presId="urn:microsoft.com/office/officeart/2005/8/layout/orgChart1"/>
    <dgm:cxn modelId="{5686AFB2-9F6A-4F95-B6B7-1570712F46DE}" type="presOf" srcId="{3A607308-714B-464C-838A-6E4E1E09D56F}" destId="{C355FC2D-3638-4362-BE2F-F5DC8739C0CB}" srcOrd="0" destOrd="0" presId="urn:microsoft.com/office/officeart/2005/8/layout/orgChart1"/>
    <dgm:cxn modelId="{A3F92CB3-289B-41A3-A6B5-FF1C6FF1EF36}" srcId="{A1A7761B-E041-4A05-B06D-231C338B0968}" destId="{C0B81E99-4BE5-478B-AC17-F4AF621A1C3E}" srcOrd="0" destOrd="0" parTransId="{DA52BE67-E201-40D0-8BE5-0D28FDBAD8C3}" sibTransId="{A2CF8B84-2DDC-4679-80EC-19F464362E80}"/>
    <dgm:cxn modelId="{783C4CB5-586F-49F3-9568-C60178466A98}" type="presOf" srcId="{686933BA-6336-4026-81A7-036B80CF50E3}" destId="{39620105-04DA-4146-87B0-D0CBACD8A593}" srcOrd="0" destOrd="0" presId="urn:microsoft.com/office/officeart/2005/8/layout/orgChart1"/>
    <dgm:cxn modelId="{1F0E6AB8-9B94-4409-88A1-11661A32A2C8}" type="presOf" srcId="{F44629D8-6122-459B-B4A5-0EC4A167E82A}" destId="{7B0D073F-F8CC-44CB-AE30-EDA0DFA192FA}" srcOrd="1" destOrd="0" presId="urn:microsoft.com/office/officeart/2005/8/layout/orgChart1"/>
    <dgm:cxn modelId="{134199BD-CC07-4C71-BC54-F8696ED75A63}" type="presOf" srcId="{DCACFEA0-8D5E-495B-B05C-49A2CE3F735D}" destId="{0A12E965-10CA-4B32-A291-FA7B6BD39E4B}" srcOrd="0" destOrd="0" presId="urn:microsoft.com/office/officeart/2005/8/layout/orgChart1"/>
    <dgm:cxn modelId="{0CFCEDBE-A041-4EDE-912B-F6915F644BE2}" type="presOf" srcId="{9C5E6522-E2E7-46BD-9F4A-1720336BB9E1}" destId="{312B7370-13BE-46D5-9422-D22BAAF49984}" srcOrd="0" destOrd="0" presId="urn:microsoft.com/office/officeart/2005/8/layout/orgChart1"/>
    <dgm:cxn modelId="{EDA35ABF-8DB4-4C97-9A6B-E6F37F76892D}" type="presOf" srcId="{EFA36D75-EA8F-4E52-8A18-83A919C3A834}" destId="{23B925BC-4F86-4231-B7D4-F268024FEDAE}" srcOrd="0" destOrd="0" presId="urn:microsoft.com/office/officeart/2005/8/layout/orgChart1"/>
    <dgm:cxn modelId="{DE32B2C0-DED4-413F-8B01-FB687CD93B35}" type="presOf" srcId="{DAE5EDFE-D3C8-4383-8C1A-211FD214B3FE}" destId="{3FE18926-F4AE-4BD7-9613-B78FA236234D}" srcOrd="1" destOrd="0" presId="urn:microsoft.com/office/officeart/2005/8/layout/orgChart1"/>
    <dgm:cxn modelId="{D9C7F4CC-9C01-49AB-890B-6A0C3AB618AB}" type="presOf" srcId="{88AF8C7F-D009-4896-BB74-F4BA34796BBA}" destId="{ECF20E25-2C0C-456F-9133-689EE504D176}" srcOrd="0" destOrd="0" presId="urn:microsoft.com/office/officeart/2005/8/layout/orgChart1"/>
    <dgm:cxn modelId="{33E941D0-EBB3-4B7F-A4C3-2D1DB30B65E5}" type="presOf" srcId="{F44629D8-6122-459B-B4A5-0EC4A167E82A}" destId="{972995B0-2AF8-4A1B-89FB-D60A5BD0A72D}" srcOrd="0" destOrd="0" presId="urn:microsoft.com/office/officeart/2005/8/layout/orgChart1"/>
    <dgm:cxn modelId="{D603F2E4-5C75-4694-B06B-8FA048DACFD1}" type="presOf" srcId="{E8C5C41D-97A5-4603-A35C-BDD1D96C3476}" destId="{EA2562CD-BE50-4C91-A8E0-FE96062DD5BB}" srcOrd="1" destOrd="0" presId="urn:microsoft.com/office/officeart/2005/8/layout/orgChart1"/>
    <dgm:cxn modelId="{760DFCE8-EB1A-43F4-B012-751C18273364}" type="presOf" srcId="{E8C5C41D-97A5-4603-A35C-BDD1D96C3476}" destId="{9DA2F9D7-1540-4F66-9B58-259D1D7EC243}" srcOrd="0" destOrd="0" presId="urn:microsoft.com/office/officeart/2005/8/layout/orgChart1"/>
    <dgm:cxn modelId="{8B01EAEA-30ED-44E8-B9AB-2DB237FB1441}" type="presOf" srcId="{A1A7761B-E041-4A05-B06D-231C338B0968}" destId="{7FE6228F-1B17-4BF4-8596-EE7407659068}" srcOrd="0" destOrd="0" presId="urn:microsoft.com/office/officeart/2005/8/layout/orgChart1"/>
    <dgm:cxn modelId="{12B2E4FF-7A49-4561-B493-9D4AF60E1B01}" type="presOf" srcId="{DE4BE044-758C-4F60-A60F-D4CD446E2032}" destId="{3872A2F6-F9F9-44C5-813C-E5E6B113E1EE}" srcOrd="0" destOrd="0" presId="urn:microsoft.com/office/officeart/2005/8/layout/orgChart1"/>
    <dgm:cxn modelId="{4073AB93-F7AC-4B05-BFF7-5F6273ED8EF8}" type="presParOf" srcId="{312B7370-13BE-46D5-9422-D22BAAF49984}" destId="{A9C38881-F00D-4B9C-8BE6-175E11B57758}" srcOrd="0" destOrd="0" presId="urn:microsoft.com/office/officeart/2005/8/layout/orgChart1"/>
    <dgm:cxn modelId="{48024F00-AAB0-4FC6-A4CE-AFF22AEED193}" type="presParOf" srcId="{A9C38881-F00D-4B9C-8BE6-175E11B57758}" destId="{239181CD-6C07-4F91-BD64-8F96FD041673}" srcOrd="0" destOrd="0" presId="urn:microsoft.com/office/officeart/2005/8/layout/orgChart1"/>
    <dgm:cxn modelId="{362FF0DE-BFC5-43CC-8F88-9B0FE24E65D9}" type="presParOf" srcId="{239181CD-6C07-4F91-BD64-8F96FD041673}" destId="{3872A2F6-F9F9-44C5-813C-E5E6B113E1EE}" srcOrd="0" destOrd="0" presId="urn:microsoft.com/office/officeart/2005/8/layout/orgChart1"/>
    <dgm:cxn modelId="{538D6840-7BAC-4F9E-9008-4F308A73F3CE}" type="presParOf" srcId="{239181CD-6C07-4F91-BD64-8F96FD041673}" destId="{CD04B3DD-C72A-422C-813B-4AC0272325C0}" srcOrd="1" destOrd="0" presId="urn:microsoft.com/office/officeart/2005/8/layout/orgChart1"/>
    <dgm:cxn modelId="{3E3FE142-EC7B-4859-AC23-917E6B7DFD9F}" type="presParOf" srcId="{A9C38881-F00D-4B9C-8BE6-175E11B57758}" destId="{85B2672D-668E-4122-89F1-355AFAAD1C7D}" srcOrd="1" destOrd="0" presId="urn:microsoft.com/office/officeart/2005/8/layout/orgChart1"/>
    <dgm:cxn modelId="{20579C2A-EDCE-4F53-AA21-EEE6AB6F39A7}" type="presParOf" srcId="{85B2672D-668E-4122-89F1-355AFAAD1C7D}" destId="{ECF20E25-2C0C-456F-9133-689EE504D176}" srcOrd="0" destOrd="0" presId="urn:microsoft.com/office/officeart/2005/8/layout/orgChart1"/>
    <dgm:cxn modelId="{476CCBA6-8103-4B3C-98E5-C29666134439}" type="presParOf" srcId="{85B2672D-668E-4122-89F1-355AFAAD1C7D}" destId="{43BFA7ED-4F98-4C75-BB65-592D7E848E05}" srcOrd="1" destOrd="0" presId="urn:microsoft.com/office/officeart/2005/8/layout/orgChart1"/>
    <dgm:cxn modelId="{47FE76FA-81D1-4581-A08B-C306EC412DA5}" type="presParOf" srcId="{43BFA7ED-4F98-4C75-BB65-592D7E848E05}" destId="{A39DC9F3-DC2C-4588-9A3F-E63FE9F9145D}" srcOrd="0" destOrd="0" presId="urn:microsoft.com/office/officeart/2005/8/layout/orgChart1"/>
    <dgm:cxn modelId="{04CB0F54-1D37-4E37-9406-C1A0E9A00BDD}" type="presParOf" srcId="{A39DC9F3-DC2C-4588-9A3F-E63FE9F9145D}" destId="{7FE6228F-1B17-4BF4-8596-EE7407659068}" srcOrd="0" destOrd="0" presId="urn:microsoft.com/office/officeart/2005/8/layout/orgChart1"/>
    <dgm:cxn modelId="{7BD3A946-64C0-4DCC-9F2D-6003F2F9D8CA}" type="presParOf" srcId="{A39DC9F3-DC2C-4588-9A3F-E63FE9F9145D}" destId="{8A18FFA1-7C5E-48B8-853B-A9A5257B8B83}" srcOrd="1" destOrd="0" presId="urn:microsoft.com/office/officeart/2005/8/layout/orgChart1"/>
    <dgm:cxn modelId="{8C3B0442-80FC-48C6-B04D-1DCFDDE78D17}" type="presParOf" srcId="{43BFA7ED-4F98-4C75-BB65-592D7E848E05}" destId="{9CB0CDD7-B8B7-48A9-A1C4-B68710999BE5}" srcOrd="1" destOrd="0" presId="urn:microsoft.com/office/officeart/2005/8/layout/orgChart1"/>
    <dgm:cxn modelId="{5BFD01E2-3B56-44E6-BE1D-9FE5D041C55A}" type="presParOf" srcId="{9CB0CDD7-B8B7-48A9-A1C4-B68710999BE5}" destId="{CA1AC4B4-603D-4651-99C7-510E6DE10BE8}" srcOrd="0" destOrd="0" presId="urn:microsoft.com/office/officeart/2005/8/layout/orgChart1"/>
    <dgm:cxn modelId="{AACF0EBC-AC73-4613-99A4-0C77068ECB5C}" type="presParOf" srcId="{9CB0CDD7-B8B7-48A9-A1C4-B68710999BE5}" destId="{B46FF9D8-7C1F-41DF-8883-BD1AD41D4D8A}" srcOrd="1" destOrd="0" presId="urn:microsoft.com/office/officeart/2005/8/layout/orgChart1"/>
    <dgm:cxn modelId="{491F4A6D-0FFE-4E10-B99C-1C20F365BAD9}" type="presParOf" srcId="{B46FF9D8-7C1F-41DF-8883-BD1AD41D4D8A}" destId="{1FF641D8-E0E0-4BCF-9CD0-D6AAB3ADBDE0}" srcOrd="0" destOrd="0" presId="urn:microsoft.com/office/officeart/2005/8/layout/orgChart1"/>
    <dgm:cxn modelId="{FDB42DAE-2D0C-4C8C-B758-05A0E16B6C19}" type="presParOf" srcId="{1FF641D8-E0E0-4BCF-9CD0-D6AAB3ADBDE0}" destId="{970F8031-2EF3-4FFB-890D-96306E189C0B}" srcOrd="0" destOrd="0" presId="urn:microsoft.com/office/officeart/2005/8/layout/orgChart1"/>
    <dgm:cxn modelId="{EE8C68AA-BA51-48BC-8E5A-1A4A79090A2D}" type="presParOf" srcId="{1FF641D8-E0E0-4BCF-9CD0-D6AAB3ADBDE0}" destId="{DC75DEE0-C44B-47C9-9709-1B677FF4A270}" srcOrd="1" destOrd="0" presId="urn:microsoft.com/office/officeart/2005/8/layout/orgChart1"/>
    <dgm:cxn modelId="{D05ABB86-66F3-4814-B687-1AD4596F64B1}" type="presParOf" srcId="{B46FF9D8-7C1F-41DF-8883-BD1AD41D4D8A}" destId="{83C6FA26-6FDA-4921-8096-BDB5B4B5C851}" srcOrd="1" destOrd="0" presId="urn:microsoft.com/office/officeart/2005/8/layout/orgChart1"/>
    <dgm:cxn modelId="{6A9A7FAC-68E8-4937-9D5B-DFF8ACD22611}" type="presParOf" srcId="{B46FF9D8-7C1F-41DF-8883-BD1AD41D4D8A}" destId="{D3C36FA6-247D-4C7A-A366-3313D6AAEEA7}" srcOrd="2" destOrd="0" presId="urn:microsoft.com/office/officeart/2005/8/layout/orgChart1"/>
    <dgm:cxn modelId="{2DE330EA-87E1-4600-8C2A-B2422D1B1CD5}" type="presParOf" srcId="{9CB0CDD7-B8B7-48A9-A1C4-B68710999BE5}" destId="{191EBD9B-8861-4346-A778-B39072FD8A4A}" srcOrd="2" destOrd="0" presId="urn:microsoft.com/office/officeart/2005/8/layout/orgChart1"/>
    <dgm:cxn modelId="{DE313EC7-4E67-4D5A-A72E-6CD3400DB180}" type="presParOf" srcId="{9CB0CDD7-B8B7-48A9-A1C4-B68710999BE5}" destId="{41413D86-657F-40E9-BA09-778E21A65A9A}" srcOrd="3" destOrd="0" presId="urn:microsoft.com/office/officeart/2005/8/layout/orgChart1"/>
    <dgm:cxn modelId="{082FA566-9067-443D-B499-F72905881299}" type="presParOf" srcId="{41413D86-657F-40E9-BA09-778E21A65A9A}" destId="{8EDB8777-D933-428A-B309-7060F5695435}" srcOrd="0" destOrd="0" presId="urn:microsoft.com/office/officeart/2005/8/layout/orgChart1"/>
    <dgm:cxn modelId="{E498A617-6B80-431C-AA1D-87D1439F65B6}" type="presParOf" srcId="{8EDB8777-D933-428A-B309-7060F5695435}" destId="{0A12E965-10CA-4B32-A291-FA7B6BD39E4B}" srcOrd="0" destOrd="0" presId="urn:microsoft.com/office/officeart/2005/8/layout/orgChart1"/>
    <dgm:cxn modelId="{325BEE2E-B90E-4859-AEAE-6D69A8B48335}" type="presParOf" srcId="{8EDB8777-D933-428A-B309-7060F5695435}" destId="{E99EEBE6-928E-42F7-A3D0-8C87097501CB}" srcOrd="1" destOrd="0" presId="urn:microsoft.com/office/officeart/2005/8/layout/orgChart1"/>
    <dgm:cxn modelId="{2E05A965-0B12-40FF-A338-78BD6D8022AB}" type="presParOf" srcId="{41413D86-657F-40E9-BA09-778E21A65A9A}" destId="{7269CE7E-D215-4219-8782-DD04829310DD}" srcOrd="1" destOrd="0" presId="urn:microsoft.com/office/officeart/2005/8/layout/orgChart1"/>
    <dgm:cxn modelId="{EBE0BB82-14E4-4F93-8EDB-597DDA40E799}" type="presParOf" srcId="{7269CE7E-D215-4219-8782-DD04829310DD}" destId="{C355FC2D-3638-4362-BE2F-F5DC8739C0CB}" srcOrd="0" destOrd="0" presId="urn:microsoft.com/office/officeart/2005/8/layout/orgChart1"/>
    <dgm:cxn modelId="{19F5ADCD-E113-4B9F-94CD-A8F44C9098C6}" type="presParOf" srcId="{7269CE7E-D215-4219-8782-DD04829310DD}" destId="{55EE81BE-5DD9-4FF7-A257-894E0C85CD77}" srcOrd="1" destOrd="0" presId="urn:microsoft.com/office/officeart/2005/8/layout/orgChart1"/>
    <dgm:cxn modelId="{5FAFF3CD-0073-4D78-B34D-EBFAB06F2036}" type="presParOf" srcId="{55EE81BE-5DD9-4FF7-A257-894E0C85CD77}" destId="{0535B35D-7077-456F-B644-C24B41F8B1C0}" srcOrd="0" destOrd="0" presId="urn:microsoft.com/office/officeart/2005/8/layout/orgChart1"/>
    <dgm:cxn modelId="{3E2915C0-1C9C-40F7-9216-83658C6036BD}" type="presParOf" srcId="{0535B35D-7077-456F-B644-C24B41F8B1C0}" destId="{9DA2F9D7-1540-4F66-9B58-259D1D7EC243}" srcOrd="0" destOrd="0" presId="urn:microsoft.com/office/officeart/2005/8/layout/orgChart1"/>
    <dgm:cxn modelId="{C7F5E1C3-54E2-4A4C-A7B8-612687B55861}" type="presParOf" srcId="{0535B35D-7077-456F-B644-C24B41F8B1C0}" destId="{EA2562CD-BE50-4C91-A8E0-FE96062DD5BB}" srcOrd="1" destOrd="0" presId="urn:microsoft.com/office/officeart/2005/8/layout/orgChart1"/>
    <dgm:cxn modelId="{9E15E214-FD05-483E-BE68-16E603EF2881}" type="presParOf" srcId="{55EE81BE-5DD9-4FF7-A257-894E0C85CD77}" destId="{6F2B627F-994F-4ED5-82E7-F9FEDEE86B07}" srcOrd="1" destOrd="0" presId="urn:microsoft.com/office/officeart/2005/8/layout/orgChart1"/>
    <dgm:cxn modelId="{BFC59709-3305-4B1D-82E0-71088C07935C}" type="presParOf" srcId="{6F2B627F-994F-4ED5-82E7-F9FEDEE86B07}" destId="{419E0D32-9685-4C7E-B7B1-4D82541FBE97}" srcOrd="0" destOrd="0" presId="urn:microsoft.com/office/officeart/2005/8/layout/orgChart1"/>
    <dgm:cxn modelId="{72E325C5-6156-4509-8FA1-12D12404A2E1}" type="presParOf" srcId="{6F2B627F-994F-4ED5-82E7-F9FEDEE86B07}" destId="{21646A00-772D-40A9-899F-2BF470D9A8F8}" srcOrd="1" destOrd="0" presId="urn:microsoft.com/office/officeart/2005/8/layout/orgChart1"/>
    <dgm:cxn modelId="{06147FFB-3E9C-4D32-AB7F-D1B747688AF8}" type="presParOf" srcId="{21646A00-772D-40A9-899F-2BF470D9A8F8}" destId="{5F6F72CD-6C3F-49D9-9666-AFCDD973193D}" srcOrd="0" destOrd="0" presId="urn:microsoft.com/office/officeart/2005/8/layout/orgChart1"/>
    <dgm:cxn modelId="{0238E05D-88F5-419D-B0E8-7358D2972C33}" type="presParOf" srcId="{5F6F72CD-6C3F-49D9-9666-AFCDD973193D}" destId="{9EFDA10E-7336-4B25-AFE7-45A860B5F3F1}" srcOrd="0" destOrd="0" presId="urn:microsoft.com/office/officeart/2005/8/layout/orgChart1"/>
    <dgm:cxn modelId="{BFF6F90F-5812-4EB9-9F39-45728A09908B}" type="presParOf" srcId="{5F6F72CD-6C3F-49D9-9666-AFCDD973193D}" destId="{A0CC3D40-D828-42A2-A4A8-5747747D637F}" srcOrd="1" destOrd="0" presId="urn:microsoft.com/office/officeart/2005/8/layout/orgChart1"/>
    <dgm:cxn modelId="{32E96AB9-03F5-4F76-A31D-9E9F2374D28E}" type="presParOf" srcId="{21646A00-772D-40A9-899F-2BF470D9A8F8}" destId="{61AF9503-9E0B-412B-836D-6B9D72EAE259}" srcOrd="1" destOrd="0" presId="urn:microsoft.com/office/officeart/2005/8/layout/orgChart1"/>
    <dgm:cxn modelId="{97B5739D-EE27-4998-81E7-52E9A3D8AF7B}" type="presParOf" srcId="{21646A00-772D-40A9-899F-2BF470D9A8F8}" destId="{AD3F8E8D-EF7A-4CC5-BCF6-6BB06F44026D}" srcOrd="2" destOrd="0" presId="urn:microsoft.com/office/officeart/2005/8/layout/orgChart1"/>
    <dgm:cxn modelId="{5048546A-C1D2-456B-9943-5CF4EF3CBFF0}" type="presParOf" srcId="{6F2B627F-994F-4ED5-82E7-F9FEDEE86B07}" destId="{12506021-20FB-4B21-8462-2F0FCEA3BC19}" srcOrd="2" destOrd="0" presId="urn:microsoft.com/office/officeart/2005/8/layout/orgChart1"/>
    <dgm:cxn modelId="{5D995F26-0422-4C57-B07D-7D73581FBE91}" type="presParOf" srcId="{6F2B627F-994F-4ED5-82E7-F9FEDEE86B07}" destId="{E2539E86-CDDF-4390-B521-B3974372821B}" srcOrd="3" destOrd="0" presId="urn:microsoft.com/office/officeart/2005/8/layout/orgChart1"/>
    <dgm:cxn modelId="{E27143A2-6023-4F83-B3DA-8039505B5054}" type="presParOf" srcId="{E2539E86-CDDF-4390-B521-B3974372821B}" destId="{75B75F10-7D3F-43E9-A1CA-6C37A223AF1F}" srcOrd="0" destOrd="0" presId="urn:microsoft.com/office/officeart/2005/8/layout/orgChart1"/>
    <dgm:cxn modelId="{E67452BB-4D1F-4AC0-A90F-45EFD993C781}" type="presParOf" srcId="{75B75F10-7D3F-43E9-A1CA-6C37A223AF1F}" destId="{972995B0-2AF8-4A1B-89FB-D60A5BD0A72D}" srcOrd="0" destOrd="0" presId="urn:microsoft.com/office/officeart/2005/8/layout/orgChart1"/>
    <dgm:cxn modelId="{73EB9107-B247-4D97-A619-B0B7937775A1}" type="presParOf" srcId="{75B75F10-7D3F-43E9-A1CA-6C37A223AF1F}" destId="{7B0D073F-F8CC-44CB-AE30-EDA0DFA192FA}" srcOrd="1" destOrd="0" presId="urn:microsoft.com/office/officeart/2005/8/layout/orgChart1"/>
    <dgm:cxn modelId="{E60FCBF5-C901-45CF-A2FB-A49C6C3DEDB9}" type="presParOf" srcId="{E2539E86-CDDF-4390-B521-B3974372821B}" destId="{4DCFDFB9-91C4-4831-921A-118119984E3B}" srcOrd="1" destOrd="0" presId="urn:microsoft.com/office/officeart/2005/8/layout/orgChart1"/>
    <dgm:cxn modelId="{E7B884C1-718E-4838-BA4C-7151808D17BE}" type="presParOf" srcId="{E2539E86-CDDF-4390-B521-B3974372821B}" destId="{59EA173C-2EF3-44A3-9992-3EC9F221E460}" srcOrd="2" destOrd="0" presId="urn:microsoft.com/office/officeart/2005/8/layout/orgChart1"/>
    <dgm:cxn modelId="{076E64C7-5401-4BC2-B7E7-3C9ED73143A5}" type="presParOf" srcId="{55EE81BE-5DD9-4FF7-A257-894E0C85CD77}" destId="{CA6F10B8-C082-44C5-9243-D2C906B81962}" srcOrd="2" destOrd="0" presId="urn:microsoft.com/office/officeart/2005/8/layout/orgChart1"/>
    <dgm:cxn modelId="{249C659F-D703-4D6A-A1A8-69A84B83EDD6}" type="presParOf" srcId="{41413D86-657F-40E9-BA09-778E21A65A9A}" destId="{C027EF08-1222-423B-8179-090721610A4C}" srcOrd="2" destOrd="0" presId="urn:microsoft.com/office/officeart/2005/8/layout/orgChart1"/>
    <dgm:cxn modelId="{B7FD312C-06B0-4AAE-B0FC-57115A547297}" type="presParOf" srcId="{9CB0CDD7-B8B7-48A9-A1C4-B68710999BE5}" destId="{23B925BC-4F86-4231-B7D4-F268024FEDAE}" srcOrd="4" destOrd="0" presId="urn:microsoft.com/office/officeart/2005/8/layout/orgChart1"/>
    <dgm:cxn modelId="{964B8357-9C01-4D27-B1B8-BE872E49CD77}" type="presParOf" srcId="{9CB0CDD7-B8B7-48A9-A1C4-B68710999BE5}" destId="{00A50AB7-E06B-4C8F-A016-409F9F211532}" srcOrd="5" destOrd="0" presId="urn:microsoft.com/office/officeart/2005/8/layout/orgChart1"/>
    <dgm:cxn modelId="{FD8D1489-595D-44F3-9795-454AC9CB1E17}" type="presParOf" srcId="{00A50AB7-E06B-4C8F-A016-409F9F211532}" destId="{302DD92E-DCC3-4A93-84B7-5084272FA92A}" srcOrd="0" destOrd="0" presId="urn:microsoft.com/office/officeart/2005/8/layout/orgChart1"/>
    <dgm:cxn modelId="{18C76F91-4967-4E22-9325-265718C22AED}" type="presParOf" srcId="{302DD92E-DCC3-4A93-84B7-5084272FA92A}" destId="{7902B36A-3F5C-4017-B481-8E1C1A710047}" srcOrd="0" destOrd="0" presId="urn:microsoft.com/office/officeart/2005/8/layout/orgChart1"/>
    <dgm:cxn modelId="{6B8D279F-4E4D-4B8C-B99C-AEE736D5E1E2}" type="presParOf" srcId="{302DD92E-DCC3-4A93-84B7-5084272FA92A}" destId="{3FE18926-F4AE-4BD7-9613-B78FA236234D}" srcOrd="1" destOrd="0" presId="urn:microsoft.com/office/officeart/2005/8/layout/orgChart1"/>
    <dgm:cxn modelId="{367033CB-9374-4BA5-933E-55C091F9C701}" type="presParOf" srcId="{00A50AB7-E06B-4C8F-A016-409F9F211532}" destId="{1CDB464E-2C71-4054-8B36-2005448175BE}" srcOrd="1" destOrd="0" presId="urn:microsoft.com/office/officeart/2005/8/layout/orgChart1"/>
    <dgm:cxn modelId="{C7F3A83B-F4AF-41AF-9DCC-ADF9EDBDBBE4}" type="presParOf" srcId="{1CDB464E-2C71-4054-8B36-2005448175BE}" destId="{EAB00BFC-7560-4221-BA31-58EAEA48980A}" srcOrd="0" destOrd="0" presId="urn:microsoft.com/office/officeart/2005/8/layout/orgChart1"/>
    <dgm:cxn modelId="{4612E5A1-DF1C-4709-B546-98BF72E5D16F}" type="presParOf" srcId="{1CDB464E-2C71-4054-8B36-2005448175BE}" destId="{49AD5C58-B604-4471-B5E1-6A7BAD2B77E2}" srcOrd="1" destOrd="0" presId="urn:microsoft.com/office/officeart/2005/8/layout/orgChart1"/>
    <dgm:cxn modelId="{4571A86E-C312-4D20-A283-EDD60D4571FE}" type="presParOf" srcId="{49AD5C58-B604-4471-B5E1-6A7BAD2B77E2}" destId="{7CAFD777-0DE2-45C1-AE59-BA0D7D96616E}" srcOrd="0" destOrd="0" presId="urn:microsoft.com/office/officeart/2005/8/layout/orgChart1"/>
    <dgm:cxn modelId="{43A2BF0D-AC25-46BD-A0AB-8D06434C97F8}" type="presParOf" srcId="{7CAFD777-0DE2-45C1-AE59-BA0D7D96616E}" destId="{39620105-04DA-4146-87B0-D0CBACD8A593}" srcOrd="0" destOrd="0" presId="urn:microsoft.com/office/officeart/2005/8/layout/orgChart1"/>
    <dgm:cxn modelId="{B1B2DFBB-D862-498A-AF2E-50ECB9607FCA}" type="presParOf" srcId="{7CAFD777-0DE2-45C1-AE59-BA0D7D96616E}" destId="{06FD8284-AC54-409F-9F13-B13443E97300}" srcOrd="1" destOrd="0" presId="urn:microsoft.com/office/officeart/2005/8/layout/orgChart1"/>
    <dgm:cxn modelId="{F5181DAB-2A76-406A-B93E-04FD28E99279}" type="presParOf" srcId="{49AD5C58-B604-4471-B5E1-6A7BAD2B77E2}" destId="{2B4115C9-78F0-4F7B-B5E2-F933216562EF}" srcOrd="1" destOrd="0" presId="urn:microsoft.com/office/officeart/2005/8/layout/orgChart1"/>
    <dgm:cxn modelId="{61F2DF3F-6D30-4B26-94BA-966A88CFCACB}" type="presParOf" srcId="{49AD5C58-B604-4471-B5E1-6A7BAD2B77E2}" destId="{3C1EC4D2-AF7D-4AEF-A5BA-A8DEC95D3C9F}" srcOrd="2" destOrd="0" presId="urn:microsoft.com/office/officeart/2005/8/layout/orgChart1"/>
    <dgm:cxn modelId="{BB491A2B-9260-4993-90BE-419CE63D0F37}" type="presParOf" srcId="{00A50AB7-E06B-4C8F-A016-409F9F211532}" destId="{CF6CEEAB-4A9F-49F4-B93F-7C209B557C9B}" srcOrd="2" destOrd="0" presId="urn:microsoft.com/office/officeart/2005/8/layout/orgChart1"/>
    <dgm:cxn modelId="{9915A413-6D03-4AED-867A-1A2959EEC479}" type="presParOf" srcId="{43BFA7ED-4F98-4C75-BB65-592D7E848E05}" destId="{E28BB73E-09C8-4A12-9189-F259DA76043C}" srcOrd="2" destOrd="0" presId="urn:microsoft.com/office/officeart/2005/8/layout/orgChart1"/>
    <dgm:cxn modelId="{A269FF0F-8EFB-4026-9DA9-2484B04CE05A}" type="presParOf" srcId="{A9C38881-F00D-4B9C-8BE6-175E11B57758}" destId="{0BB34B40-1DA3-4A15-87B3-43CF4D85BD53}" srcOrd="2" destOrd="0" presId="urn:microsoft.com/office/officeart/2005/8/layout/orgChar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1655" y="1489"/>
          <a:ext cx="5396728"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0534" y="30368"/>
        <a:ext cx="5338970" cy="928228"/>
      </dsp:txXfrm>
    </dsp:sp>
    <dsp:sp modelId="{199024D3-6F1C-419A-9871-78D1361A8073}">
      <dsp:nvSpPr>
        <dsp:cNvPr id="0" name=""/>
        <dsp:cNvSpPr/>
      </dsp:nvSpPr>
      <dsp:spPr>
        <a:xfrm>
          <a:off x="1655"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Nativas</a:t>
          </a:r>
        </a:p>
      </dsp:txBody>
      <dsp:txXfrm>
        <a:off x="30534" y="1111003"/>
        <a:ext cx="1444439" cy="928228"/>
      </dsp:txXfrm>
    </dsp:sp>
    <dsp:sp modelId="{C28DB3A2-6A57-4AEF-B604-D412863C32B6}">
      <dsp:nvSpPr>
        <dsp:cNvPr id="0" name=""/>
        <dsp:cNvSpPr/>
      </dsp:nvSpPr>
      <dsp:spPr>
        <a:xfrm>
          <a:off x="165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Android Studio</a:t>
          </a:r>
        </a:p>
      </dsp:txBody>
      <dsp:txXfrm>
        <a:off x="23201" y="2184305"/>
        <a:ext cx="692557" cy="942894"/>
      </dsp:txXfrm>
    </dsp:sp>
    <dsp:sp modelId="{8EFDCFD1-440F-4AB2-9004-BB2958746612}">
      <dsp:nvSpPr>
        <dsp:cNvPr id="0" name=""/>
        <dsp:cNvSpPr/>
      </dsp:nvSpPr>
      <dsp:spPr>
        <a:xfrm>
          <a:off x="768203"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App Inventor</a:t>
          </a:r>
        </a:p>
      </dsp:txBody>
      <dsp:txXfrm>
        <a:off x="789749" y="2184305"/>
        <a:ext cx="692557" cy="942894"/>
      </dsp:txXfrm>
    </dsp:sp>
    <dsp:sp modelId="{E500F195-B527-474E-80F6-F5902361C8E0}">
      <dsp:nvSpPr>
        <dsp:cNvPr id="0" name=""/>
        <dsp:cNvSpPr/>
      </dsp:nvSpPr>
      <dsp:spPr>
        <a:xfrm>
          <a:off x="1565647" y="1082124"/>
          <a:ext cx="2268744"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Híbridas</a:t>
          </a:r>
        </a:p>
      </dsp:txBody>
      <dsp:txXfrm>
        <a:off x="1594526" y="1111003"/>
        <a:ext cx="2210986" cy="928228"/>
      </dsp:txXfrm>
    </dsp:sp>
    <dsp:sp modelId="{CF1833DE-6328-403C-B561-6CFD650DF3FB}">
      <dsp:nvSpPr>
        <dsp:cNvPr id="0" name=""/>
        <dsp:cNvSpPr/>
      </dsp:nvSpPr>
      <dsp:spPr>
        <a:xfrm>
          <a:off x="1565647"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Intel XDK</a:t>
          </a:r>
        </a:p>
      </dsp:txBody>
      <dsp:txXfrm>
        <a:off x="1587193" y="2184305"/>
        <a:ext cx="692557" cy="942894"/>
      </dsp:txXfrm>
    </dsp:sp>
    <dsp:sp modelId="{E9DE273A-8D1C-4F53-8172-1B622DCFD09E}">
      <dsp:nvSpPr>
        <dsp:cNvPr id="0" name=""/>
        <dsp:cNvSpPr/>
      </dsp:nvSpPr>
      <dsp:spPr>
        <a:xfrm>
          <a:off x="233219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Ionic</a:t>
          </a:r>
        </a:p>
      </dsp:txBody>
      <dsp:txXfrm>
        <a:off x="2353741" y="2184305"/>
        <a:ext cx="692557" cy="942894"/>
      </dsp:txXfrm>
    </dsp:sp>
    <dsp:sp modelId="{DD65A683-152C-4777-A405-840E492390F2}">
      <dsp:nvSpPr>
        <dsp:cNvPr id="0" name=""/>
        <dsp:cNvSpPr/>
      </dsp:nvSpPr>
      <dsp:spPr>
        <a:xfrm>
          <a:off x="3098742"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Cordova</a:t>
          </a:r>
        </a:p>
      </dsp:txBody>
      <dsp:txXfrm>
        <a:off x="3120288" y="2184305"/>
        <a:ext cx="692557" cy="942894"/>
      </dsp:txXfrm>
    </dsp:sp>
    <dsp:sp modelId="{959975DB-1713-46CA-BF13-9FCA317502B3}">
      <dsp:nvSpPr>
        <dsp:cNvPr id="0" name=""/>
        <dsp:cNvSpPr/>
      </dsp:nvSpPr>
      <dsp:spPr>
        <a:xfrm>
          <a:off x="3896186"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Web</a:t>
          </a:r>
        </a:p>
      </dsp:txBody>
      <dsp:txXfrm>
        <a:off x="3925065" y="1111003"/>
        <a:ext cx="1444439" cy="928228"/>
      </dsp:txXfrm>
    </dsp:sp>
    <dsp:sp modelId="{C1B2B1CE-B06E-4836-9CBF-FC2DACEBC6F5}">
      <dsp:nvSpPr>
        <dsp:cNvPr id="0" name=""/>
        <dsp:cNvSpPr/>
      </dsp:nvSpPr>
      <dsp:spPr>
        <a:xfrm>
          <a:off x="3896186"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Meteor</a:t>
          </a:r>
        </a:p>
      </dsp:txBody>
      <dsp:txXfrm>
        <a:off x="3917732" y="2184305"/>
        <a:ext cx="692557" cy="942894"/>
      </dsp:txXfrm>
    </dsp:sp>
    <dsp:sp modelId="{FFB3F7E1-9544-4C45-9349-D5443C586BA4}">
      <dsp:nvSpPr>
        <dsp:cNvPr id="0" name=""/>
        <dsp:cNvSpPr/>
      </dsp:nvSpPr>
      <dsp:spPr>
        <a:xfrm>
          <a:off x="4662734"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MEAN</a:t>
          </a:r>
        </a:p>
      </dsp:txBody>
      <dsp:txXfrm>
        <a:off x="4684280" y="2184305"/>
        <a:ext cx="692557" cy="9428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316F-D2A9-4C3F-9A3C-B28E8740738F}">
      <dsp:nvSpPr>
        <dsp:cNvPr id="0" name=""/>
        <dsp:cNvSpPr/>
      </dsp:nvSpPr>
      <dsp:spPr>
        <a:xfrm>
          <a:off x="2847924" y="0"/>
          <a:ext cx="473294" cy="3155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SAR</a:t>
          </a:r>
        </a:p>
      </dsp:txBody>
      <dsp:txXfrm>
        <a:off x="2857166" y="9242"/>
        <a:ext cx="454810" cy="297045"/>
      </dsp:txXfrm>
    </dsp:sp>
    <dsp:sp modelId="{2AD3F849-E85A-4BCA-883C-88E4F61C03B3}">
      <dsp:nvSpPr>
        <dsp:cNvPr id="0" name=""/>
        <dsp:cNvSpPr/>
      </dsp:nvSpPr>
      <dsp:spPr>
        <a:xfrm>
          <a:off x="1469454" y="315529"/>
          <a:ext cx="1615117" cy="126211"/>
        </a:xfrm>
        <a:custGeom>
          <a:avLst/>
          <a:gdLst/>
          <a:ahLst/>
          <a:cxnLst/>
          <a:rect l="0" t="0" r="0" b="0"/>
          <a:pathLst>
            <a:path>
              <a:moveTo>
                <a:pt x="1615117" y="0"/>
              </a:moveTo>
              <a:lnTo>
                <a:pt x="1615117" y="63105"/>
              </a:lnTo>
              <a:lnTo>
                <a:pt x="0" y="63105"/>
              </a:lnTo>
              <a:lnTo>
                <a:pt x="0"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2FB3EF-7DFE-46C3-9B07-94F512572D2A}">
      <dsp:nvSpPr>
        <dsp:cNvPr id="0" name=""/>
        <dsp:cNvSpPr/>
      </dsp:nvSpPr>
      <dsp:spPr>
        <a:xfrm>
          <a:off x="1232806"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Lógico</a:t>
          </a:r>
        </a:p>
      </dsp:txBody>
      <dsp:txXfrm>
        <a:off x="1242048" y="450983"/>
        <a:ext cx="454810" cy="297045"/>
      </dsp:txXfrm>
    </dsp:sp>
    <dsp:sp modelId="{EE80FCCF-E1A3-4EB5-8194-CFF6B50249BA}">
      <dsp:nvSpPr>
        <dsp:cNvPr id="0" name=""/>
        <dsp:cNvSpPr/>
      </dsp:nvSpPr>
      <dsp:spPr>
        <a:xfrm>
          <a:off x="546529" y="757271"/>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E5F5C-F26B-47E1-B43C-9B4A1E1D5A48}">
      <dsp:nvSpPr>
        <dsp:cNvPr id="0" name=""/>
        <dsp:cNvSpPr/>
      </dsp:nvSpPr>
      <dsp:spPr>
        <a:xfrm>
          <a:off x="309882"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Raspbian</a:t>
          </a:r>
        </a:p>
      </dsp:txBody>
      <dsp:txXfrm>
        <a:off x="319124" y="892725"/>
        <a:ext cx="454810" cy="297045"/>
      </dsp:txXfrm>
    </dsp:sp>
    <dsp:sp modelId="{E3C81AE3-4E02-46C6-99DA-965BE14A7647}">
      <dsp:nvSpPr>
        <dsp:cNvPr id="0" name=""/>
        <dsp:cNvSpPr/>
      </dsp:nvSpPr>
      <dsp:spPr>
        <a:xfrm>
          <a:off x="238888"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EB3AE-E224-4CE6-AF75-727E0AADC8D4}">
      <dsp:nvSpPr>
        <dsp:cNvPr id="0" name=""/>
        <dsp:cNvSpPr/>
      </dsp:nvSpPr>
      <dsp:spPr>
        <a:xfrm>
          <a:off x="224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PM2</a:t>
          </a:r>
        </a:p>
      </dsp:txBody>
      <dsp:txXfrm>
        <a:off x="11483" y="1334466"/>
        <a:ext cx="454810" cy="297045"/>
      </dsp:txXfrm>
    </dsp:sp>
    <dsp:sp modelId="{59339405-FEE0-4177-8E1E-EFD49E3382A8}">
      <dsp:nvSpPr>
        <dsp:cNvPr id="0" name=""/>
        <dsp:cNvSpPr/>
      </dsp:nvSpPr>
      <dsp:spPr>
        <a:xfrm>
          <a:off x="546529"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8A67-1951-4BC5-A7C8-DDD7FD7EE062}">
      <dsp:nvSpPr>
        <dsp:cNvPr id="0" name=""/>
        <dsp:cNvSpPr/>
      </dsp:nvSpPr>
      <dsp:spPr>
        <a:xfrm>
          <a:off x="61752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Motion</a:t>
          </a:r>
        </a:p>
      </dsp:txBody>
      <dsp:txXfrm>
        <a:off x="626766" y="1334466"/>
        <a:ext cx="454810" cy="297045"/>
      </dsp:txXfrm>
    </dsp:sp>
    <dsp:sp modelId="{24E905B3-4273-4E02-B234-3F89C5D94607}">
      <dsp:nvSpPr>
        <dsp:cNvPr id="0" name=""/>
        <dsp:cNvSpPr/>
      </dsp:nvSpPr>
      <dsp:spPr>
        <a:xfrm>
          <a:off x="1469454" y="757271"/>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DF7F5-C29A-4AAF-9A3E-61F49FF5ADC6}">
      <dsp:nvSpPr>
        <dsp:cNvPr id="0" name=""/>
        <dsp:cNvSpPr/>
      </dsp:nvSpPr>
      <dsp:spPr>
        <a:xfrm>
          <a:off x="2155731"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MEAN</a:t>
          </a:r>
        </a:p>
      </dsp:txBody>
      <dsp:txXfrm>
        <a:off x="2164973" y="892725"/>
        <a:ext cx="454810" cy="297045"/>
      </dsp:txXfrm>
    </dsp:sp>
    <dsp:sp modelId="{714E2285-4BF1-4EDA-9B38-DF14412B846F}">
      <dsp:nvSpPr>
        <dsp:cNvPr id="0" name=""/>
        <dsp:cNvSpPr/>
      </dsp:nvSpPr>
      <dsp:spPr>
        <a:xfrm>
          <a:off x="1469454" y="1199012"/>
          <a:ext cx="922924" cy="126211"/>
        </a:xfrm>
        <a:custGeom>
          <a:avLst/>
          <a:gdLst/>
          <a:ahLst/>
          <a:cxnLst/>
          <a:rect l="0" t="0" r="0" b="0"/>
          <a:pathLst>
            <a:path>
              <a:moveTo>
                <a:pt x="922924" y="0"/>
              </a:moveTo>
              <a:lnTo>
                <a:pt x="922924"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5EF88-497D-480A-8386-F9C57BFB387E}">
      <dsp:nvSpPr>
        <dsp:cNvPr id="0" name=""/>
        <dsp:cNvSpPr/>
      </dsp:nvSpPr>
      <dsp:spPr>
        <a:xfrm>
          <a:off x="1232806"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Mongo</a:t>
          </a:r>
        </a:p>
      </dsp:txBody>
      <dsp:txXfrm>
        <a:off x="1242048" y="1334466"/>
        <a:ext cx="454810" cy="297045"/>
      </dsp:txXfrm>
    </dsp:sp>
    <dsp:sp modelId="{0ADCCCCB-8BF5-4B4F-9D72-74152C220B93}">
      <dsp:nvSpPr>
        <dsp:cNvPr id="0" name=""/>
        <dsp:cNvSpPr/>
      </dsp:nvSpPr>
      <dsp:spPr>
        <a:xfrm>
          <a:off x="2084737"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3C451-1112-4F00-8A81-10F7F2446AE2}">
      <dsp:nvSpPr>
        <dsp:cNvPr id="0" name=""/>
        <dsp:cNvSpPr/>
      </dsp:nvSpPr>
      <dsp:spPr>
        <a:xfrm>
          <a:off x="1848089"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Express</a:t>
          </a:r>
        </a:p>
      </dsp:txBody>
      <dsp:txXfrm>
        <a:off x="1857331" y="1334466"/>
        <a:ext cx="454810" cy="297045"/>
      </dsp:txXfrm>
    </dsp:sp>
    <dsp:sp modelId="{1268E670-8ADF-42B0-BD24-D84A6AC8FC75}">
      <dsp:nvSpPr>
        <dsp:cNvPr id="0" name=""/>
        <dsp:cNvSpPr/>
      </dsp:nvSpPr>
      <dsp:spPr>
        <a:xfrm>
          <a:off x="2392378"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619D40-599D-44E9-8F80-62CC3A35C618}">
      <dsp:nvSpPr>
        <dsp:cNvPr id="0" name=""/>
        <dsp:cNvSpPr/>
      </dsp:nvSpPr>
      <dsp:spPr>
        <a:xfrm>
          <a:off x="2463372"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Angular</a:t>
          </a:r>
        </a:p>
      </dsp:txBody>
      <dsp:txXfrm>
        <a:off x="2472614" y="1334466"/>
        <a:ext cx="454810" cy="297045"/>
      </dsp:txXfrm>
    </dsp:sp>
    <dsp:sp modelId="{084F995E-15B0-42A1-B7DF-67BA4983250A}">
      <dsp:nvSpPr>
        <dsp:cNvPr id="0" name=""/>
        <dsp:cNvSpPr/>
      </dsp:nvSpPr>
      <dsp:spPr>
        <a:xfrm>
          <a:off x="2392378" y="1199012"/>
          <a:ext cx="922924" cy="126211"/>
        </a:xfrm>
        <a:custGeom>
          <a:avLst/>
          <a:gdLst/>
          <a:ahLst/>
          <a:cxnLst/>
          <a:rect l="0" t="0" r="0" b="0"/>
          <a:pathLst>
            <a:path>
              <a:moveTo>
                <a:pt x="0" y="0"/>
              </a:moveTo>
              <a:lnTo>
                <a:pt x="0" y="63105"/>
              </a:lnTo>
              <a:lnTo>
                <a:pt x="922924" y="63105"/>
              </a:lnTo>
              <a:lnTo>
                <a:pt x="922924"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88F7A-C74B-4414-9BD8-4095B58BF1CE}">
      <dsp:nvSpPr>
        <dsp:cNvPr id="0" name=""/>
        <dsp:cNvSpPr/>
      </dsp:nvSpPr>
      <dsp:spPr>
        <a:xfrm>
          <a:off x="3078655"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Node</a:t>
          </a:r>
        </a:p>
      </dsp:txBody>
      <dsp:txXfrm>
        <a:off x="3087897" y="1334466"/>
        <a:ext cx="454810" cy="297045"/>
      </dsp:txXfrm>
    </dsp:sp>
    <dsp:sp modelId="{9543261B-12DF-47A9-98B3-0272886E0AE4}">
      <dsp:nvSpPr>
        <dsp:cNvPr id="0" name=""/>
        <dsp:cNvSpPr/>
      </dsp:nvSpPr>
      <dsp:spPr>
        <a:xfrm>
          <a:off x="3084571" y="315529"/>
          <a:ext cx="1615117" cy="126211"/>
        </a:xfrm>
        <a:custGeom>
          <a:avLst/>
          <a:gdLst/>
          <a:ahLst/>
          <a:cxnLst/>
          <a:rect l="0" t="0" r="0" b="0"/>
          <a:pathLst>
            <a:path>
              <a:moveTo>
                <a:pt x="0" y="0"/>
              </a:moveTo>
              <a:lnTo>
                <a:pt x="0" y="63105"/>
              </a:lnTo>
              <a:lnTo>
                <a:pt x="1615117" y="63105"/>
              </a:lnTo>
              <a:lnTo>
                <a:pt x="1615117" y="12621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A974B-3E74-4A95-B31F-2F78FA3F0037}">
      <dsp:nvSpPr>
        <dsp:cNvPr id="0" name=""/>
        <dsp:cNvSpPr/>
      </dsp:nvSpPr>
      <dsp:spPr>
        <a:xfrm>
          <a:off x="4463042" y="441741"/>
          <a:ext cx="473294" cy="3155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Físico</a:t>
          </a:r>
        </a:p>
      </dsp:txBody>
      <dsp:txXfrm>
        <a:off x="4472284" y="450983"/>
        <a:ext cx="454810" cy="297045"/>
      </dsp:txXfrm>
    </dsp:sp>
    <dsp:sp modelId="{789B4EC4-AF93-4C35-90CE-4CF3A67A2388}">
      <dsp:nvSpPr>
        <dsp:cNvPr id="0" name=""/>
        <dsp:cNvSpPr/>
      </dsp:nvSpPr>
      <dsp:spPr>
        <a:xfrm>
          <a:off x="4238227" y="757271"/>
          <a:ext cx="461462" cy="126211"/>
        </a:xfrm>
        <a:custGeom>
          <a:avLst/>
          <a:gdLst/>
          <a:ahLst/>
          <a:cxnLst/>
          <a:rect l="0" t="0" r="0" b="0"/>
          <a:pathLst>
            <a:path>
              <a:moveTo>
                <a:pt x="461462" y="0"/>
              </a:moveTo>
              <a:lnTo>
                <a:pt x="461462" y="63105"/>
              </a:lnTo>
              <a:lnTo>
                <a:pt x="0" y="63105"/>
              </a:lnTo>
              <a:lnTo>
                <a:pt x="0"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F1F50-53CC-45F0-B97B-F396CB880164}">
      <dsp:nvSpPr>
        <dsp:cNvPr id="0" name=""/>
        <dsp:cNvSpPr/>
      </dsp:nvSpPr>
      <dsp:spPr>
        <a:xfrm>
          <a:off x="4001579"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Microcontroladores</a:t>
          </a:r>
        </a:p>
      </dsp:txBody>
      <dsp:txXfrm>
        <a:off x="4010821" y="892725"/>
        <a:ext cx="454810" cy="297045"/>
      </dsp:txXfrm>
    </dsp:sp>
    <dsp:sp modelId="{74F97833-5D73-4E4F-A80F-FC9734744822}">
      <dsp:nvSpPr>
        <dsp:cNvPr id="0" name=""/>
        <dsp:cNvSpPr/>
      </dsp:nvSpPr>
      <dsp:spPr>
        <a:xfrm>
          <a:off x="3930585" y="1199012"/>
          <a:ext cx="307641" cy="126211"/>
        </a:xfrm>
        <a:custGeom>
          <a:avLst/>
          <a:gdLst/>
          <a:ahLst/>
          <a:cxnLst/>
          <a:rect l="0" t="0" r="0" b="0"/>
          <a:pathLst>
            <a:path>
              <a:moveTo>
                <a:pt x="307641" y="0"/>
              </a:moveTo>
              <a:lnTo>
                <a:pt x="307641" y="63105"/>
              </a:lnTo>
              <a:lnTo>
                <a:pt x="0" y="63105"/>
              </a:lnTo>
              <a:lnTo>
                <a:pt x="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E79D4-0150-4F21-B792-73243A2B92AD}">
      <dsp:nvSpPr>
        <dsp:cNvPr id="0" name=""/>
        <dsp:cNvSpPr/>
      </dsp:nvSpPr>
      <dsp:spPr>
        <a:xfrm>
          <a:off x="3693938"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Nano</a:t>
          </a:r>
        </a:p>
      </dsp:txBody>
      <dsp:txXfrm>
        <a:off x="3703180" y="1334466"/>
        <a:ext cx="454810" cy="297045"/>
      </dsp:txXfrm>
    </dsp:sp>
    <dsp:sp modelId="{C215BDB3-0BF2-4799-8A3B-8FC62D019B71}">
      <dsp:nvSpPr>
        <dsp:cNvPr id="0" name=""/>
        <dsp:cNvSpPr/>
      </dsp:nvSpPr>
      <dsp:spPr>
        <a:xfrm>
          <a:off x="4238227" y="1199012"/>
          <a:ext cx="307641" cy="126211"/>
        </a:xfrm>
        <a:custGeom>
          <a:avLst/>
          <a:gdLst/>
          <a:ahLst/>
          <a:cxnLst/>
          <a:rect l="0" t="0" r="0" b="0"/>
          <a:pathLst>
            <a:path>
              <a:moveTo>
                <a:pt x="0" y="0"/>
              </a:moveTo>
              <a:lnTo>
                <a:pt x="0" y="63105"/>
              </a:lnTo>
              <a:lnTo>
                <a:pt x="307641" y="63105"/>
              </a:lnTo>
              <a:lnTo>
                <a:pt x="307641"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1E6A2B-77F5-4835-A71E-ADBFB661A43B}">
      <dsp:nvSpPr>
        <dsp:cNvPr id="0" name=""/>
        <dsp:cNvSpPr/>
      </dsp:nvSpPr>
      <dsp:spPr>
        <a:xfrm>
          <a:off x="4309221"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Mega</a:t>
          </a:r>
        </a:p>
      </dsp:txBody>
      <dsp:txXfrm>
        <a:off x="4318463" y="1334466"/>
        <a:ext cx="454810" cy="297045"/>
      </dsp:txXfrm>
    </dsp:sp>
    <dsp:sp modelId="{0CF60BD0-FC9A-439D-91BB-CB022353A1D7}">
      <dsp:nvSpPr>
        <dsp:cNvPr id="0" name=""/>
        <dsp:cNvSpPr/>
      </dsp:nvSpPr>
      <dsp:spPr>
        <a:xfrm>
          <a:off x="4699689" y="757271"/>
          <a:ext cx="461462" cy="126211"/>
        </a:xfrm>
        <a:custGeom>
          <a:avLst/>
          <a:gdLst/>
          <a:ahLst/>
          <a:cxnLst/>
          <a:rect l="0" t="0" r="0" b="0"/>
          <a:pathLst>
            <a:path>
              <a:moveTo>
                <a:pt x="0" y="0"/>
              </a:moveTo>
              <a:lnTo>
                <a:pt x="0" y="63105"/>
              </a:lnTo>
              <a:lnTo>
                <a:pt x="461462" y="63105"/>
              </a:lnTo>
              <a:lnTo>
                <a:pt x="461462" y="12621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F0819-5134-496A-AB03-B038EBF77C35}">
      <dsp:nvSpPr>
        <dsp:cNvPr id="0" name=""/>
        <dsp:cNvSpPr/>
      </dsp:nvSpPr>
      <dsp:spPr>
        <a:xfrm>
          <a:off x="4924504" y="883483"/>
          <a:ext cx="473294" cy="31552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Microcomputadora</a:t>
          </a:r>
        </a:p>
      </dsp:txBody>
      <dsp:txXfrm>
        <a:off x="4933746" y="892725"/>
        <a:ext cx="454810" cy="297045"/>
      </dsp:txXfrm>
    </dsp:sp>
    <dsp:sp modelId="{AE8B8585-76BB-4F20-A39A-21F89166A5E8}">
      <dsp:nvSpPr>
        <dsp:cNvPr id="0" name=""/>
        <dsp:cNvSpPr/>
      </dsp:nvSpPr>
      <dsp:spPr>
        <a:xfrm>
          <a:off x="5115431" y="1199012"/>
          <a:ext cx="91440" cy="126211"/>
        </a:xfrm>
        <a:custGeom>
          <a:avLst/>
          <a:gdLst/>
          <a:ahLst/>
          <a:cxnLst/>
          <a:rect l="0" t="0" r="0" b="0"/>
          <a:pathLst>
            <a:path>
              <a:moveTo>
                <a:pt x="45720" y="0"/>
              </a:moveTo>
              <a:lnTo>
                <a:pt x="45720" y="1262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4F245-3EA5-4722-82E3-609BDEC02EBC}">
      <dsp:nvSpPr>
        <dsp:cNvPr id="0" name=""/>
        <dsp:cNvSpPr/>
      </dsp:nvSpPr>
      <dsp:spPr>
        <a:xfrm>
          <a:off x="4924504" y="1325224"/>
          <a:ext cx="473294" cy="31552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Raspberry</a:t>
          </a:r>
        </a:p>
      </dsp:txBody>
      <dsp:txXfrm>
        <a:off x="4933746" y="1334466"/>
        <a:ext cx="454810" cy="2970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B00BFC-7560-4221-BA31-58EAEA48980A}">
      <dsp:nvSpPr>
        <dsp:cNvPr id="0" name=""/>
        <dsp:cNvSpPr/>
      </dsp:nvSpPr>
      <dsp:spPr>
        <a:xfrm>
          <a:off x="3232274" y="1493531"/>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925BC-4F86-4231-B7D4-F268024FEDAE}">
      <dsp:nvSpPr>
        <dsp:cNvPr id="0" name=""/>
        <dsp:cNvSpPr/>
      </dsp:nvSpPr>
      <dsp:spPr>
        <a:xfrm>
          <a:off x="2602893" y="941851"/>
          <a:ext cx="940186" cy="163172"/>
        </a:xfrm>
        <a:custGeom>
          <a:avLst/>
          <a:gdLst/>
          <a:ahLst/>
          <a:cxnLst/>
          <a:rect l="0" t="0" r="0" b="0"/>
          <a:pathLst>
            <a:path>
              <a:moveTo>
                <a:pt x="0" y="0"/>
              </a:moveTo>
              <a:lnTo>
                <a:pt x="0" y="81586"/>
              </a:lnTo>
              <a:lnTo>
                <a:pt x="940186" y="81586"/>
              </a:lnTo>
              <a:lnTo>
                <a:pt x="940186"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06021-20FB-4B21-8462-2F0FCEA3BC19}">
      <dsp:nvSpPr>
        <dsp:cNvPr id="0" name=""/>
        <dsp:cNvSpPr/>
      </dsp:nvSpPr>
      <dsp:spPr>
        <a:xfrm>
          <a:off x="2292087" y="2045210"/>
          <a:ext cx="116552" cy="909106"/>
        </a:xfrm>
        <a:custGeom>
          <a:avLst/>
          <a:gdLst/>
          <a:ahLst/>
          <a:cxnLst/>
          <a:rect l="0" t="0" r="0" b="0"/>
          <a:pathLst>
            <a:path>
              <a:moveTo>
                <a:pt x="0" y="0"/>
              </a:moveTo>
              <a:lnTo>
                <a:pt x="0" y="909106"/>
              </a:lnTo>
              <a:lnTo>
                <a:pt x="116552" y="9091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9E0D32-9685-4C7E-B7B1-4D82541FBE97}">
      <dsp:nvSpPr>
        <dsp:cNvPr id="0" name=""/>
        <dsp:cNvSpPr/>
      </dsp:nvSpPr>
      <dsp:spPr>
        <a:xfrm>
          <a:off x="2292087" y="2045210"/>
          <a:ext cx="116552" cy="357426"/>
        </a:xfrm>
        <a:custGeom>
          <a:avLst/>
          <a:gdLst/>
          <a:ahLst/>
          <a:cxnLst/>
          <a:rect l="0" t="0" r="0" b="0"/>
          <a:pathLst>
            <a:path>
              <a:moveTo>
                <a:pt x="0" y="0"/>
              </a:moveTo>
              <a:lnTo>
                <a:pt x="0" y="357426"/>
              </a:lnTo>
              <a:lnTo>
                <a:pt x="116552" y="3574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55FC2D-3638-4362-BE2F-F5DC8739C0CB}">
      <dsp:nvSpPr>
        <dsp:cNvPr id="0" name=""/>
        <dsp:cNvSpPr/>
      </dsp:nvSpPr>
      <dsp:spPr>
        <a:xfrm>
          <a:off x="2557173" y="149353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1EBD9B-8861-4346-A778-B39072FD8A4A}">
      <dsp:nvSpPr>
        <dsp:cNvPr id="0" name=""/>
        <dsp:cNvSpPr/>
      </dsp:nvSpPr>
      <dsp:spPr>
        <a:xfrm>
          <a:off x="2557173" y="941851"/>
          <a:ext cx="91440" cy="163172"/>
        </a:xfrm>
        <a:custGeom>
          <a:avLst/>
          <a:gdLst/>
          <a:ahLst/>
          <a:cxnLst/>
          <a:rect l="0" t="0" r="0" b="0"/>
          <a:pathLst>
            <a:path>
              <a:moveTo>
                <a:pt x="45720" y="0"/>
              </a:moveTo>
              <a:lnTo>
                <a:pt x="4572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C4B4-603D-4651-99C7-510E6DE10BE8}">
      <dsp:nvSpPr>
        <dsp:cNvPr id="0" name=""/>
        <dsp:cNvSpPr/>
      </dsp:nvSpPr>
      <dsp:spPr>
        <a:xfrm>
          <a:off x="1662706" y="941851"/>
          <a:ext cx="940186" cy="163172"/>
        </a:xfrm>
        <a:custGeom>
          <a:avLst/>
          <a:gdLst/>
          <a:ahLst/>
          <a:cxnLst/>
          <a:rect l="0" t="0" r="0" b="0"/>
          <a:pathLst>
            <a:path>
              <a:moveTo>
                <a:pt x="940186" y="0"/>
              </a:moveTo>
              <a:lnTo>
                <a:pt x="940186" y="81586"/>
              </a:lnTo>
              <a:lnTo>
                <a:pt x="0" y="81586"/>
              </a:lnTo>
              <a:lnTo>
                <a:pt x="0" y="16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20E25-2C0C-456F-9133-689EE504D176}">
      <dsp:nvSpPr>
        <dsp:cNvPr id="0" name=""/>
        <dsp:cNvSpPr/>
      </dsp:nvSpPr>
      <dsp:spPr>
        <a:xfrm>
          <a:off x="2557173" y="429927"/>
          <a:ext cx="91440" cy="123416"/>
        </a:xfrm>
        <a:custGeom>
          <a:avLst/>
          <a:gdLst/>
          <a:ahLst/>
          <a:cxnLst/>
          <a:rect l="0" t="0" r="0" b="0"/>
          <a:pathLst>
            <a:path>
              <a:moveTo>
                <a:pt x="45720" y="0"/>
              </a:moveTo>
              <a:lnTo>
                <a:pt x="45720" y="12341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72A2F6-F9F9-44C5-813C-E5E6B113E1EE}">
      <dsp:nvSpPr>
        <dsp:cNvPr id="0" name=""/>
        <dsp:cNvSpPr/>
      </dsp:nvSpPr>
      <dsp:spPr>
        <a:xfrm>
          <a:off x="2214386" y="41420"/>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SAR</a:t>
          </a:r>
        </a:p>
      </dsp:txBody>
      <dsp:txXfrm>
        <a:off x="2214386" y="41420"/>
        <a:ext cx="777013" cy="388506"/>
      </dsp:txXfrm>
    </dsp:sp>
    <dsp:sp modelId="{7FE6228F-1B17-4BF4-8596-EE7407659068}">
      <dsp:nvSpPr>
        <dsp:cNvPr id="0" name=""/>
        <dsp:cNvSpPr/>
      </dsp:nvSpPr>
      <dsp:spPr>
        <a:xfrm>
          <a:off x="2214386" y="55334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Servidor</a:t>
          </a:r>
        </a:p>
      </dsp:txBody>
      <dsp:txXfrm>
        <a:off x="2214386" y="553344"/>
        <a:ext cx="777013" cy="388506"/>
      </dsp:txXfrm>
    </dsp:sp>
    <dsp:sp modelId="{970F8031-2EF3-4FFB-890D-96306E189C0B}">
      <dsp:nvSpPr>
        <dsp:cNvPr id="0" name=""/>
        <dsp:cNvSpPr/>
      </dsp:nvSpPr>
      <dsp:spPr>
        <a:xfrm>
          <a:off x="1274199"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Server.js</a:t>
          </a:r>
        </a:p>
      </dsp:txBody>
      <dsp:txXfrm>
        <a:off x="1274199" y="1105024"/>
        <a:ext cx="777013" cy="388506"/>
      </dsp:txXfrm>
    </dsp:sp>
    <dsp:sp modelId="{0A12E965-10CA-4B32-A291-FA7B6BD39E4B}">
      <dsp:nvSpPr>
        <dsp:cNvPr id="0" name=""/>
        <dsp:cNvSpPr/>
      </dsp:nvSpPr>
      <dsp:spPr>
        <a:xfrm>
          <a:off x="2214386"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Server</a:t>
          </a:r>
        </a:p>
      </dsp:txBody>
      <dsp:txXfrm>
        <a:off x="2214386" y="1105024"/>
        <a:ext cx="777013" cy="388506"/>
      </dsp:txXfrm>
    </dsp:sp>
    <dsp:sp modelId="{9DA2F9D7-1540-4F66-9B58-259D1D7EC243}">
      <dsp:nvSpPr>
        <dsp:cNvPr id="0" name=""/>
        <dsp:cNvSpPr/>
      </dsp:nvSpPr>
      <dsp:spPr>
        <a:xfrm>
          <a:off x="221438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Routes</a:t>
          </a:r>
        </a:p>
      </dsp:txBody>
      <dsp:txXfrm>
        <a:off x="2214386" y="1656703"/>
        <a:ext cx="777013" cy="388506"/>
      </dsp:txXfrm>
    </dsp:sp>
    <dsp:sp modelId="{9EFDA10E-7336-4B25-AFE7-45A860B5F3F1}">
      <dsp:nvSpPr>
        <dsp:cNvPr id="0" name=""/>
        <dsp:cNvSpPr/>
      </dsp:nvSpPr>
      <dsp:spPr>
        <a:xfrm>
          <a:off x="2408639" y="220838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Api.js</a:t>
          </a:r>
        </a:p>
      </dsp:txBody>
      <dsp:txXfrm>
        <a:off x="2408639" y="2208383"/>
        <a:ext cx="777013" cy="388506"/>
      </dsp:txXfrm>
    </dsp:sp>
    <dsp:sp modelId="{972995B0-2AF8-4A1B-89FB-D60A5BD0A72D}">
      <dsp:nvSpPr>
        <dsp:cNvPr id="0" name=""/>
        <dsp:cNvSpPr/>
      </dsp:nvSpPr>
      <dsp:spPr>
        <a:xfrm>
          <a:off x="2408639" y="276006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Placas.js</a:t>
          </a:r>
        </a:p>
      </dsp:txBody>
      <dsp:txXfrm>
        <a:off x="2408639" y="2760063"/>
        <a:ext cx="777013" cy="388506"/>
      </dsp:txXfrm>
    </dsp:sp>
    <dsp:sp modelId="{7902B36A-3F5C-4017-B481-8E1C1A710047}">
      <dsp:nvSpPr>
        <dsp:cNvPr id="0" name=""/>
        <dsp:cNvSpPr/>
      </dsp:nvSpPr>
      <dsp:spPr>
        <a:xfrm>
          <a:off x="3154573" y="1105024"/>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dist</a:t>
          </a:r>
        </a:p>
      </dsp:txBody>
      <dsp:txXfrm>
        <a:off x="3154573" y="1105024"/>
        <a:ext cx="777013" cy="388506"/>
      </dsp:txXfrm>
    </dsp:sp>
    <dsp:sp modelId="{39620105-04DA-4146-87B0-D0CBACD8A593}">
      <dsp:nvSpPr>
        <dsp:cNvPr id="0" name=""/>
        <dsp:cNvSpPr/>
      </dsp:nvSpPr>
      <dsp:spPr>
        <a:xfrm>
          <a:off x="3348826" y="1656703"/>
          <a:ext cx="777013" cy="3885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Medios estático</a:t>
          </a:r>
        </a:p>
      </dsp:txBody>
      <dsp:txXfrm>
        <a:off x="3348826" y="1656703"/>
        <a:ext cx="777013" cy="38850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Cec17</b:Tag>
    <b:SourceType>InternetSite</b:SourceType>
    <b:Guid>{CA656558-E484-4FED-9699-22598AECDF4A}</b:Guid>
    <b:Author>
      <b:Author>
        <b:NameList>
          <b:Person>
            <b:Last>Angulo</b:Last>
            <b:First>Cecilio</b:First>
          </b:Person>
        </b:NameList>
      </b:Author>
    </b:Author>
    <b:Title>www.upc.edu</b:Title>
    <b:Year>2017</b:Year>
    <b:Month>Enero</b:Month>
    <b:Day>13</b:Day>
    <b:YearAccessed>2017</b:YearAccessed>
    <b:MonthAccessed>Septiembre</b:MonthAccessed>
    <b:URL>   https://www.upc.edu/latevaupc/usos-y-beneficios-robotica-las-aulas/</b:URL>
    <b:RefOrder>4</b:RefOrder>
  </b:Source>
  <b:Source>
    <b:Tag>RIA17</b:Tag>
    <b:SourceType>InternetSite</b:SourceType>
    <b:Guid>{0B11E6F9-52F6-4880-A119-58302A1F8817}</b:Guid>
    <b:Author>
      <b:Author>
        <b:NameList>
          <b:Person>
            <b:Last>RIA</b:Last>
          </b:Person>
        </b:NameList>
      </b:Author>
    </b:Author>
    <b:YearAccessed>2017</b:YearAccessed>
    <b:MonthAccessed>Septiembre</b:MonthAccessed>
    <b:DayAccessed>20</b:DayAccessed>
    <b:URL>https://www.robotics.org/</b:URL>
    <b:RefOrder>2</b:RefOrder>
  </b:Source>
  <b:Source>
    <b:Tag>htt1</b:Tag>
    <b:SourceType>InternetSite</b:SourceType>
    <b:Guid>{57F77A3C-A939-45A7-A620-DC4C0D4A2491}</b:Guid>
    <b:URL>http://www.educaciontrespuntocero.com/noticias/raspberry-pi-educacion/34377.html</b:URL>
    <b:YearAccessed>2017</b:YearAccessed>
    <b:MonthAccessed>Septiembre</b:MonthAccessed>
    <b:RefOrder>3</b:RefOrder>
  </b:Source>
  <b:Source>
    <b:Tag>Wik18</b:Tag>
    <b:SourceType>InternetSite</b:SourceType>
    <b:Guid>{026B4CBA-1E8B-4C08-A0EA-A428F8B89836}</b:Guid>
    <b:Title>Wikipedia</b:Title>
    <b:YearAccessed>2018</b:YearAccessed>
    <b:MonthAccessed>2</b:MonthAccessed>
    <b:DayAccessed>17</b:DayAccessed>
    <b:URL>https://es.wikipedia.org/wiki/Arduino</b:URL>
    <b:Author>
      <b:Author>
        <b:NameList>
          <b:Person>
            <b:Last>Wikipedia.org</b:Last>
          </b:Person>
        </b:NameList>
      </b:Author>
    </b:Author>
    <b:RefOrder>6</b:RefOrder>
  </b:Source>
  <b:Source>
    <b:Tag>17Se</b:Tag>
    <b:SourceType>InternetSite</b:SourceType>
    <b:Guid>{20049E0D-EFF8-4EFB-807F-71C274296902}</b:Guid>
    <b:YearAccessed>2017</b:YearAccessed>
    <b:MonthAccessed>Septiembre</b:MonthAccessed>
    <b:URL>http://comoprogramarpic.blogspot.com.ar/2012/06/programando-un-atmel-mi-primer-programa.html</b:URL>
    <b:RefOrder>7</b:RefOrder>
  </b:Source>
  <b:Source>
    <b:Tag>htt17</b:Tag>
    <b:SourceType>InternetSite</b:SourceType>
    <b:Guid>{766F8D68-2A7C-4745-983B-1F8A944A6AFE}</b:Guid>
    <b:Title>http://playground.arduino.cc/</b:Title>
    <b:YearAccessed>2017</b:YearAccessed>
    <b:MonthAccessed>Septiembre</b:MonthAccessed>
    <b:URL>http://playground.arduino.cc/</b:URL>
    <b:RefOrder>10</b:RefOrder>
  </b:Source>
  <b:Source>
    <b:Tag>htt171</b:Tag>
    <b:SourceType>InternetSite</b:SourceType>
    <b:Guid>{A61F6C26-F26D-4D09-8C8C-86D060E38ADE}</b:Guid>
    <b:Title>https://playground.arduino.cc/Es/Es</b:Title>
    <b:YearAccessed>2017</b:YearAccessed>
    <b:MonthAccessed>Septiembre</b:MonthAccessed>
    <b:URL>https://playground.arduino.cc/Es/Es</b:URL>
    <b:RefOrder>11</b:RefOrder>
  </b:Source>
  <b:Source>
    <b:Tag>Ras17</b:Tag>
    <b:SourceType>InternetSite</b:SourceType>
    <b:Guid>{5C1854B9-E9CC-4DBE-A917-98AC5B579703}</b:Guid>
    <b:Author>
      <b:Author>
        <b:Corporate>Raspberry Pi Foundation</b:Corporate>
      </b:Author>
    </b:Author>
    <b:Title>www.raspberrypi.org</b:Title>
    <b:YearAccessed>2017</b:YearAccessed>
    <b:MonthAccessed>Octubre</b:MonthAccessed>
    <b:URL>https://www.raspberrypi.org/documentation/usage/gpio-plus-and-raspi2/ </b:URL>
    <b:RefOrder>14</b:RefOrder>
  </b:Source>
  <b:Source>
    <b:Tag>www17</b:Tag>
    <b:SourceType>InternetSite</b:SourceType>
    <b:Guid>{BBA22D19-646B-4924-A801-4D3926FE203E}</b:Guid>
    <b:Title>www.developereconomics.com</b:Title>
    <b:YearAccessed>2017</b:YearAccessed>
    <b:MonthAccessed>Octubre</b:MonthAccessed>
    <b:URL>https://www.developereconomics.com/graphs/de11</b:URL>
    <b:RefOrder>15</b:RefOrder>
  </b:Source>
  <b:Source>
    <b:Tag>Jav14</b:Tag>
    <b:SourceType>InternetSite</b:SourceType>
    <b:Guid>{B9425F43-B470-439A-A624-538BA3AD773F}</b:Guid>
    <b:Author>
      <b:Author>
        <b:NameList>
          <b:Person>
            <b:Last>Pastor</b:Last>
            <b:First>Javier</b:First>
          </b:Person>
        </b:NameList>
      </b:Author>
    </b:Author>
    <b:Title>www.xatakamovil.com</b:Title>
    <b:Year>2014</b:Year>
    <b:Month>Marzo</b:Month>
    <b:Day>12</b:Day>
    <b:YearAccessed>2017</b:YearAccessed>
    <b:MonthAccessed>Octubre</b:MonthAccessed>
    <b:URL>https://www.xatakamovil.com/mercado/desarrollo-de-aplicaciones-moviles-i-asi-esta-el-mercado</b:URL>
    <b:RefOrder>16</b:RefOrder>
  </b:Source>
  <b:Source>
    <b:Tag>Wik172</b:Tag>
    <b:SourceType>InternetSite</b:SourceType>
    <b:Guid>{7D29D734-69EC-43F2-8FB9-28B6BB634C86}</b:Guid>
    <b:Author>
      <b:Author>
        <b:Corporate>Wikipedia</b:Corporate>
      </b:Author>
    </b:Author>
    <b:Title>https://es.wikipedia.org/wiki/PhoneGap</b:Title>
    <b:YearAccessed>2017</b:YearAccessed>
    <b:MonthAccessed>Octubre</b:MonthAccessed>
    <b:URL>https://es.wikipedia.org/wiki/PhoneGap</b:URL>
    <b:RefOrder>19</b:RefOrder>
  </b:Source>
  <b:Source>
    <b:Tag>esw17</b:Tag>
    <b:SourceType>InternetSite</b:SourceType>
    <b:Guid>{3B5FD3D3-1EB3-4D39-81E0-F53DBE7295C5}</b:Guid>
    <b:Title>https://es.wikipedia.org/wiki/Raspberry_Pi</b:Title>
    <b:YearAccessed>2017</b:YearAccessed>
    <b:MonthAccessed>Septiembre</b:MonthAccessed>
    <b:URL>https://es.wikipedia.org/wiki/Raspberry_Pi</b:URL>
    <b:Author>
      <b:Author>
        <b:Corporate>Wikipedia</b:Corporate>
      </b:Author>
    </b:Author>
    <b:RefOrder>13</b:RefOrder>
  </b:Source>
  <b:Source>
    <b:Tag>Wik</b:Tag>
    <b:SourceType>InternetSite</b:SourceType>
    <b:Guid>{FE004BE7-0796-4F6D-A697-0F3BB5278B6D}</b:Guid>
    <b:Author>
      <b:Author>
        <b:Corporate>Wikipedia</b:Corporate>
      </b:Author>
    </b:Author>
    <b:Title>https://es.wikipedia.org/wiki/Dise%C3%B1o_web_adaptable</b:Title>
    <b:URL>https://es.wikipedia.org/wiki/Dise%C3%B1o_web_adaptable</b:URL>
    <b:YearAccessed>2017</b:YearAccessed>
    <b:MonthAccessed>Octubre</b:MonthAccessed>
    <b:RefOrder>18</b:RefOrder>
  </b:Source>
  <b:Source>
    <b:Tag>Wik171</b:Tag>
    <b:SourceType>InternetSite</b:SourceType>
    <b:Guid>{CDD0EC48-D1DB-492A-AAE4-9145F37DA10D}</b:Guid>
    <b:Author>
      <b:Author>
        <b:Corporate>Wikipedia</b:Corporate>
      </b:Author>
    </b:Author>
    <b:Title>https://es.wikipedia.org/wiki/Aplicaci%C3%B3n_m%C3%B3vil</b:Title>
    <b:YearAccessed>2017</b:YearAccessed>
    <b:MonthAccessed>Octubre</b:MonthAccessed>
    <b:URL>https://es.wikipedia.org/wiki/Aplicaci%C3%B3n_m%C3%B3vil</b:URL>
    <b:RefOrder>17</b:RefOrder>
  </b:Source>
  <b:Source>
    <b:Tag>Ard171</b:Tag>
    <b:SourceType>InternetSite</b:SourceType>
    <b:Guid>{53CF9191-E89F-4830-AA2F-501F4262E862}</b:Guid>
    <b:Author>
      <b:Author>
        <b:Corporate>Arduino</b:Corporate>
      </b:Author>
    </b:Author>
    <b:Title>https://www.arduino.cc/en/aug/</b:Title>
    <b:YearAccessed>2017</b:YearAccessed>
    <b:MonthAccessed>Septiembre</b:MonthAccessed>
    <b:URL>https://www.arduino.cc/en/aug/</b:URL>
    <b:RefOrder>9</b:RefOrder>
  </b:Source>
  <b:Source>
    <b:Tag>Ard172</b:Tag>
    <b:SourceType>InternetSite</b:SourceType>
    <b:Guid>{05085080-DD5B-4F7C-B66B-180E6057FA77}</b:Guid>
    <b:Author>
      <b:Author>
        <b:Corporate>Arduino</b:Corporate>
      </b:Author>
    </b:Author>
    <b:Title>https://www.arduino.cc/en/Reference/PortManipulation</b:Title>
    <b:YearAccessed>2017</b:YearAccessed>
    <b:MonthAccessed>Septiembre</b:MonthAccessed>
    <b:URL>https://www.arduino.cc/en/Reference/PortManipulation</b:URL>
    <b:RefOrder>12</b:RefOrder>
  </b:Source>
  <b:Source>
    <b:Tag>Ard17</b:Tag>
    <b:SourceType>InternetSite</b:SourceType>
    <b:Guid>{031BC77A-9BD9-4737-9E33-601A0D731A91}</b:Guid>
    <b:Author>
      <b:Author>
        <b:Corporate>Arduino</b:Corporate>
      </b:Author>
    </b:Author>
    <b:Title>https://www.arduino.cc/en/Main/Products</b:Title>
    <b:YearAccessed>2017</b:YearAccessed>
    <b:MonthAccessed>Septiembre</b:MonthAccessed>
    <b:URL>https://www.arduino.cc/en/Main/Products</b:URL>
    <b:RefOrder>8</b:RefOrder>
  </b:Source>
  <b:Source>
    <b:Tag>Wik17</b:Tag>
    <b:SourceType>InternetSite</b:SourceType>
    <b:Guid>{A0D45B97-FAE4-4946-8D34-69B86A5BC069}</b:Guid>
    <b:Author>
      <b:Author>
        <b:Corporate>Wikiepdia</b:Corporate>
      </b:Author>
    </b:Author>
    <b:Title>https://es.wikipedia.org/wiki/Arduino</b:Title>
    <b:YearAccessed>2017</b:YearAccessed>
    <b:MonthAccessed>Agosto</b:MonthAccessed>
    <b:URL>https://es.wikipedia.org/wiki/Arduino</b:URL>
    <b:RefOrder>1</b:RefOrder>
  </b:Source>
  <b:Source>
    <b:Tag>Wik174</b:Tag>
    <b:SourceType>InternetSite</b:SourceType>
    <b:Guid>{315E9F52-F32B-436E-A52C-C7293A092342}</b:Guid>
    <b:Author>
      <b:Author>
        <b:Corporate>Wikipedia</b:Corporate>
      </b:Author>
    </b:Author>
    <b:Title>https://es.wikipedia.org/wiki/Android_Studio</b:Title>
    <b:YearAccessed>2017</b:YearAccessed>
    <b:MonthAccessed>Octubre</b:MonthAccessed>
    <b:URL>https://es.wikipedia.org/wiki/Android_Studio</b:URL>
    <b:RefOrder>21</b:RefOrder>
  </b:Source>
  <b:Source>
    <b:Tag>Wik175</b:Tag>
    <b:SourceType>InternetSite</b:SourceType>
    <b:Guid>{2BBD5ED4-3D54-4BC2-A2E6-1DE693882360}</b:Guid>
    <b:Author>
      <b:Author>
        <b:Corporate>Wikipedia</b:Corporate>
      </b:Author>
    </b:Author>
    <b:Title>https://es.wikipedia.org/wiki/Apache_Cordova</b:Title>
    <b:YearAccessed>2017</b:YearAccessed>
    <b:MonthAccessed>Octubre</b:MonthAccessed>
    <b:URL>https://es.wikipedia.org/wiki/Apache_Cordova</b:URL>
    <b:RefOrder>31</b:RefOrder>
  </b:Source>
  <b:Source>
    <b:Tag>Goo17</b:Tag>
    <b:SourceType>InternetSite</b:SourceType>
    <b:Guid>{97FF1D70-EBDB-43B2-8C3C-A38C99812F58}</b:Guid>
    <b:Author>
      <b:Author>
        <b:Corporate>Google</b:Corporate>
      </b:Author>
    </b:Author>
    <b:Title>http://appinventor.mit.edu/explore/ai2/windows.html</b:Title>
    <b:YearAccessed>2017</b:YearAccessed>
    <b:MonthAccessed>Octubre</b:MonthAccessed>
    <b:URL>http://appinventor.mit.edu/explore/ai2/windows.html</b:URL>
    <b:RefOrder>22</b:RefOrder>
  </b:Source>
  <b:Source>
    <b:Tag>Wik176</b:Tag>
    <b:SourceType>InternetSite</b:SourceType>
    <b:Guid>{34C3963F-6814-4BC1-8907-13C3695EB9ED}</b:Guid>
    <b:Author>
      <b:Author>
        <b:Corporate>Wikipedia</b:Corporate>
      </b:Author>
    </b:Author>
    <b:Title>https://en.wikipedia.org/wiki/Libuv</b:Title>
    <b:YearAccessed>2017</b:YearAccessed>
    <b:MonthAccessed>Noviembre</b:MonthAccessed>
    <b:URL>https://en.wikipedia.org/wiki/Libuv</b:URL>
    <b:RefOrder>25</b:RefOrder>
  </b:Source>
  <b:Source>
    <b:Tag>www171</b:Tag>
    <b:SourceType>InternetSite</b:SourceType>
    <b:Guid>{4C298EEB-DC8A-4525-8762-49DF05C06CFE}</b:Guid>
    <b:Title>www.campusmvp.es</b:Title>
    <b:YearAccessed>2017</b:YearAccessed>
    <b:MonthAccessed>Noviembre</b:MonthAccessed>
    <b:URL>https://www.campusmvp.es/recursos/post/Que-es-el-stack-MEAN-y-como-escoger-el-mejor-para-ti.aspx</b:URL>
    <b:RefOrder>24</b:RefOrder>
  </b:Source>
  <b:Source>
    <b:Tag>git17</b:Tag>
    <b:SourceType>InternetSite</b:SourceType>
    <b:Guid>{6E501A46-8314-4114-9043-1B156CDBF880}</b:Guid>
    <b:Author>
      <b:Author>
        <b:Corporate>github</b:Corporate>
      </b:Author>
    </b:Author>
    <b:Title>https://github.com/firmata/arduino </b:Title>
    <b:YearAccessed>2017</b:YearAccessed>
    <b:MonthAccessed>Noviembre</b:MonthAccessed>
    <b:URL>https://github.com/firmata/arduino </b:URL>
    <b:RefOrder>26</b:RefOrder>
  </b:Source>
  <b:Source>
    <b:Tag>htt172</b:Tag>
    <b:SourceType>InternetSite</b:SourceType>
    <b:Guid>{A023B6DB-0044-41AC-9B49-92DF5775716C}</b:Guid>
    <b:Title>https://programarfacil.com/</b:Title>
    <b:YearAccessed>2017</b:YearAccessed>
    <b:MonthAccessed>Noviembre</b:MonthAccessed>
    <b:URL>https://programarfacil.com/podcast/arduino-day-protocolo-de-comunicaciones-firmata/</b:URL>
    <b:RefOrder>27</b:RefOrder>
  </b:Source>
  <b:Source>
    <b:Tag>Ard173</b:Tag>
    <b:SourceType>InternetSite</b:SourceType>
    <b:Guid>{D9DF9E0C-6D3C-40F2-8B78-2E694932E82A}</b:Guid>
    <b:Author>
      <b:Author>
        <b:Corporate>Arduino</b:Corporate>
      </b:Author>
    </b:Author>
    <b:Title>https://www.arduino.cc/en/Reference/Firmata</b:Title>
    <b:YearAccessed>2017</b:YearAccessed>
    <b:MonthAccessed>Noviembre</b:MonthAccessed>
    <b:URL>https://www.arduino.cc/en/Reference/Firmata</b:URL>
    <b:RefOrder>28</b:RefOrder>
  </b:Source>
  <b:Source>
    <b:Tag>gee</b:Tag>
    <b:SourceType>InternetSite</b:SourceType>
    <b:Guid>{78061C22-5CB3-4AF7-A7CB-0D529807A1DF}</b:Guid>
    <b:Title>geekytheory.com</b:Title>
    <b:URL>https://geekytheory.com/tutorial-rasbperry-pi-como-crear-un-punto-de-acceso-wifi</b:URL>
    <b:RefOrder>30</b:RefOrder>
  </b:Source>
  <b:Source>
    <b:Tag>Ras171</b:Tag>
    <b:SourceType>InternetSite</b:SourceType>
    <b:Guid>{B3BDE0B8-F9C7-4FBA-9B78-CE72B4292661}</b:Guid>
    <b:Author>
      <b:Author>
        <b:NameList>
          <b:Person>
            <b:Last>Foundation</b:Last>
            <b:First>Raspberry</b:First>
            <b:Middle>Pi</b:Middle>
          </b:Person>
        </b:NameList>
      </b:Author>
    </b:Author>
    <b:Title>www.raspberrypi.org</b:Title>
    <b:YearAccessed>2017</b:YearAccessed>
    <b:MonthAccessed>Noviembre</b:MonthAccessed>
    <b:URL>https://www.raspberrypi.org/downloads/raspbian/ </b:URL>
    <b:RefOrder>29</b:RefOrder>
  </b:Source>
  <b:Source>
    <b:Tag>Rob17</b:Tag>
    <b:SourceType>InternetSite</b:SourceType>
    <b:Guid>{4C92D6B2-B31F-4018-B080-AD452D2E93DF}</b:Guid>
    <b:Author>
      <b:Author>
        <b:NameList>
          <b:Person>
            <b:Last>RobotGroup</b:Last>
          </b:Person>
        </b:NameList>
      </b:Author>
    </b:Author>
    <b:Title>http://robotgroup.com.ar/es/</b:Title>
    <b:YearAccessed>2017</b:YearAccessed>
    <b:MonthAccessed>Agosto</b:MonthAccessed>
    <b:URL>http://robotgroup.com.ar/es/</b:URL>
    <b:RefOrder>5</b:RefOrder>
  </b:Source>
  <b:Source>
    <b:Tag>Apa17</b:Tag>
    <b:SourceType>InternetSite</b:SourceType>
    <b:Guid>{9443F612-9F82-4C3F-9D9A-2CE04CE4F3A9}</b:Guid>
    <b:Author>
      <b:Author>
        <b:Corporate>Apache Cordova</b:Corporate>
      </b:Author>
    </b:Author>
    <b:Title>http://cordova.apache.org/</b:Title>
    <b:YearAccessed>2017</b:YearAccessed>
    <b:MonthAccessed>Octubre</b:MonthAccessed>
    <b:URL>http://cordova.apache.org/</b:URL>
    <b:RefOrder>23</b:RefOrder>
  </b:Source>
  <b:Source>
    <b:Tag>Wik173</b:Tag>
    <b:SourceType>InternetSite</b:SourceType>
    <b:Guid>{B570C6BB-350B-4576-A1B0-1E9AAFFA284E}</b:Guid>
    <b:Author>
      <b:Author>
        <b:Corporate>Wikipedia</b:Corporate>
      </b:Author>
    </b:Author>
    <b:Title>https://es.wikipedia.org/wiki/Apache_Cordova</b:Title>
    <b:YearAccessed>2017</b:YearAccessed>
    <b:MonthAccessed>Octubre</b:MonthAccessed>
    <b:URL>https://es.wikipedia.org/wiki/Apache_Cordova</b:URL>
    <b:RefOrder>20</b:RefOrder>
  </b:Source>
</b:Sources>
</file>

<file path=customXml/itemProps1.xml><?xml version="1.0" encoding="utf-8"?>
<ds:datastoreItem xmlns:ds="http://schemas.openxmlformats.org/officeDocument/2006/customXml" ds:itemID="{D75DD05C-4856-4C79-BC3A-6A279A0EC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13064</TotalTime>
  <Pages>205</Pages>
  <Words>47284</Words>
  <Characters>260066</Characters>
  <Application>Microsoft Office Word</Application>
  <DocSecurity>0</DocSecurity>
  <Lines>2167</Lines>
  <Paragraphs>613</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306737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 Tutor: Lic. Defossé Nahuel</dc:creator>
  <cp:lastModifiedBy>Agustin Schlapp</cp:lastModifiedBy>
  <cp:revision>431</cp:revision>
  <cp:lastPrinted>2017-03-04T17:04:00Z</cp:lastPrinted>
  <dcterms:created xsi:type="dcterms:W3CDTF">2017-03-04T15:40:00Z</dcterms:created>
  <dcterms:modified xsi:type="dcterms:W3CDTF">2018-04-06T20:34:00Z</dcterms:modified>
</cp:coreProperties>
</file>