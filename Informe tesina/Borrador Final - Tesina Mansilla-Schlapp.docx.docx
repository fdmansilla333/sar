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W w:w="90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6988659D" w14:textId="79F5C91B" w:rsidR="007A53EB" w:rsidRDefault="00A457C5">
          <w:pPr>
            <w:pStyle w:val="TDC1"/>
            <w:tabs>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10608462" w:history="1">
            <w:r w:rsidR="007A53EB" w:rsidRPr="00843253">
              <w:rPr>
                <w:rStyle w:val="Hipervnculo"/>
                <w:noProof/>
              </w:rPr>
              <w:t>Capítulo 1 - Introducción</w:t>
            </w:r>
            <w:r w:rsidR="007A53EB">
              <w:rPr>
                <w:noProof/>
                <w:webHidden/>
              </w:rPr>
              <w:tab/>
            </w:r>
            <w:r w:rsidR="007A53EB">
              <w:rPr>
                <w:noProof/>
                <w:webHidden/>
              </w:rPr>
              <w:fldChar w:fldCharType="begin"/>
            </w:r>
            <w:r w:rsidR="007A53EB">
              <w:rPr>
                <w:noProof/>
                <w:webHidden/>
              </w:rPr>
              <w:instrText xml:space="preserve"> PAGEREF _Toc510608462 \h </w:instrText>
            </w:r>
            <w:r w:rsidR="007A53EB">
              <w:rPr>
                <w:noProof/>
                <w:webHidden/>
              </w:rPr>
            </w:r>
            <w:r w:rsidR="007A53EB">
              <w:rPr>
                <w:noProof/>
                <w:webHidden/>
              </w:rPr>
              <w:fldChar w:fldCharType="separate"/>
            </w:r>
            <w:r w:rsidR="007A53EB">
              <w:rPr>
                <w:noProof/>
                <w:webHidden/>
              </w:rPr>
              <w:t>9</w:t>
            </w:r>
            <w:r w:rsidR="007A53EB">
              <w:rPr>
                <w:noProof/>
                <w:webHidden/>
              </w:rPr>
              <w:fldChar w:fldCharType="end"/>
            </w:r>
          </w:hyperlink>
        </w:p>
        <w:p w14:paraId="30AF389D" w14:textId="4A351D4C" w:rsidR="007A53EB" w:rsidRDefault="007A53EB">
          <w:pPr>
            <w:pStyle w:val="TDC2"/>
            <w:tabs>
              <w:tab w:val="right" w:leader="dot" w:pos="8494"/>
            </w:tabs>
            <w:rPr>
              <w:rFonts w:asciiTheme="minorHAnsi" w:eastAsiaTheme="minorEastAsia" w:hAnsiTheme="minorHAnsi" w:cstheme="minorBidi"/>
              <w:noProof/>
              <w:color w:val="auto"/>
            </w:rPr>
          </w:pPr>
          <w:hyperlink w:anchor="_Toc510608463" w:history="1">
            <w:r w:rsidRPr="00843253">
              <w:rPr>
                <w:rStyle w:val="Hipervnculo"/>
                <w:b/>
                <w:noProof/>
              </w:rPr>
              <w:t>1.1 Objetivo general</w:t>
            </w:r>
            <w:r>
              <w:rPr>
                <w:noProof/>
                <w:webHidden/>
              </w:rPr>
              <w:tab/>
            </w:r>
            <w:r>
              <w:rPr>
                <w:noProof/>
                <w:webHidden/>
              </w:rPr>
              <w:fldChar w:fldCharType="begin"/>
            </w:r>
            <w:r>
              <w:rPr>
                <w:noProof/>
                <w:webHidden/>
              </w:rPr>
              <w:instrText xml:space="preserve"> PAGEREF _Toc510608463 \h </w:instrText>
            </w:r>
            <w:r>
              <w:rPr>
                <w:noProof/>
                <w:webHidden/>
              </w:rPr>
            </w:r>
            <w:r>
              <w:rPr>
                <w:noProof/>
                <w:webHidden/>
              </w:rPr>
              <w:fldChar w:fldCharType="separate"/>
            </w:r>
            <w:r>
              <w:rPr>
                <w:noProof/>
                <w:webHidden/>
              </w:rPr>
              <w:t>9</w:t>
            </w:r>
            <w:r>
              <w:rPr>
                <w:noProof/>
                <w:webHidden/>
              </w:rPr>
              <w:fldChar w:fldCharType="end"/>
            </w:r>
          </w:hyperlink>
        </w:p>
        <w:p w14:paraId="4D1BAD2F" w14:textId="3975A075" w:rsidR="007A53EB" w:rsidRDefault="007A53EB">
          <w:pPr>
            <w:pStyle w:val="TDC3"/>
            <w:tabs>
              <w:tab w:val="right" w:leader="dot" w:pos="8494"/>
            </w:tabs>
            <w:rPr>
              <w:rFonts w:asciiTheme="minorHAnsi" w:eastAsiaTheme="minorEastAsia" w:hAnsiTheme="minorHAnsi" w:cstheme="minorBidi"/>
              <w:noProof/>
              <w:color w:val="auto"/>
            </w:rPr>
          </w:pPr>
          <w:hyperlink w:anchor="_Toc510608464" w:history="1">
            <w:r w:rsidRPr="00843253">
              <w:rPr>
                <w:rStyle w:val="Hipervnculo"/>
                <w:noProof/>
              </w:rPr>
              <w:t>1.1.1 Objetivos específicos</w:t>
            </w:r>
            <w:r>
              <w:rPr>
                <w:noProof/>
                <w:webHidden/>
              </w:rPr>
              <w:tab/>
            </w:r>
            <w:r>
              <w:rPr>
                <w:noProof/>
                <w:webHidden/>
              </w:rPr>
              <w:fldChar w:fldCharType="begin"/>
            </w:r>
            <w:r>
              <w:rPr>
                <w:noProof/>
                <w:webHidden/>
              </w:rPr>
              <w:instrText xml:space="preserve"> PAGEREF _Toc510608464 \h </w:instrText>
            </w:r>
            <w:r>
              <w:rPr>
                <w:noProof/>
                <w:webHidden/>
              </w:rPr>
            </w:r>
            <w:r>
              <w:rPr>
                <w:noProof/>
                <w:webHidden/>
              </w:rPr>
              <w:fldChar w:fldCharType="separate"/>
            </w:r>
            <w:r>
              <w:rPr>
                <w:noProof/>
                <w:webHidden/>
              </w:rPr>
              <w:t>9</w:t>
            </w:r>
            <w:r>
              <w:rPr>
                <w:noProof/>
                <w:webHidden/>
              </w:rPr>
              <w:fldChar w:fldCharType="end"/>
            </w:r>
          </w:hyperlink>
        </w:p>
        <w:p w14:paraId="39CFCF39" w14:textId="3FB996E5" w:rsidR="007A53EB" w:rsidRDefault="007A53EB">
          <w:pPr>
            <w:pStyle w:val="TDC3"/>
            <w:tabs>
              <w:tab w:val="right" w:leader="dot" w:pos="8494"/>
            </w:tabs>
            <w:rPr>
              <w:rFonts w:asciiTheme="minorHAnsi" w:eastAsiaTheme="minorEastAsia" w:hAnsiTheme="minorHAnsi" w:cstheme="minorBidi"/>
              <w:noProof/>
              <w:color w:val="auto"/>
            </w:rPr>
          </w:pPr>
          <w:hyperlink w:anchor="_Toc510608465" w:history="1">
            <w:r w:rsidRPr="00843253">
              <w:rPr>
                <w:rStyle w:val="Hipervnculo"/>
                <w:noProof/>
              </w:rPr>
              <w:t>1.1.2 Metodología</w:t>
            </w:r>
            <w:r>
              <w:rPr>
                <w:noProof/>
                <w:webHidden/>
              </w:rPr>
              <w:tab/>
            </w:r>
            <w:r>
              <w:rPr>
                <w:noProof/>
                <w:webHidden/>
              </w:rPr>
              <w:fldChar w:fldCharType="begin"/>
            </w:r>
            <w:r>
              <w:rPr>
                <w:noProof/>
                <w:webHidden/>
              </w:rPr>
              <w:instrText xml:space="preserve"> PAGEREF _Toc510608465 \h </w:instrText>
            </w:r>
            <w:r>
              <w:rPr>
                <w:noProof/>
                <w:webHidden/>
              </w:rPr>
            </w:r>
            <w:r>
              <w:rPr>
                <w:noProof/>
                <w:webHidden/>
              </w:rPr>
              <w:fldChar w:fldCharType="separate"/>
            </w:r>
            <w:r>
              <w:rPr>
                <w:noProof/>
                <w:webHidden/>
              </w:rPr>
              <w:t>9</w:t>
            </w:r>
            <w:r>
              <w:rPr>
                <w:noProof/>
                <w:webHidden/>
              </w:rPr>
              <w:fldChar w:fldCharType="end"/>
            </w:r>
          </w:hyperlink>
        </w:p>
        <w:p w14:paraId="744D8DCD" w14:textId="3792C31D" w:rsidR="007A53EB" w:rsidRDefault="007A53EB">
          <w:pPr>
            <w:pStyle w:val="TDC2"/>
            <w:tabs>
              <w:tab w:val="right" w:leader="dot" w:pos="8494"/>
            </w:tabs>
            <w:rPr>
              <w:rFonts w:asciiTheme="minorHAnsi" w:eastAsiaTheme="minorEastAsia" w:hAnsiTheme="minorHAnsi" w:cstheme="minorBidi"/>
              <w:noProof/>
              <w:color w:val="auto"/>
            </w:rPr>
          </w:pPr>
          <w:hyperlink w:anchor="_Toc510608466" w:history="1">
            <w:r w:rsidRPr="00843253">
              <w:rPr>
                <w:rStyle w:val="Hipervnculo"/>
                <w:b/>
                <w:noProof/>
              </w:rPr>
              <w:t>1.2 Motivación</w:t>
            </w:r>
            <w:r>
              <w:rPr>
                <w:noProof/>
                <w:webHidden/>
              </w:rPr>
              <w:tab/>
            </w:r>
            <w:r>
              <w:rPr>
                <w:noProof/>
                <w:webHidden/>
              </w:rPr>
              <w:fldChar w:fldCharType="begin"/>
            </w:r>
            <w:r>
              <w:rPr>
                <w:noProof/>
                <w:webHidden/>
              </w:rPr>
              <w:instrText xml:space="preserve"> PAGEREF _Toc510608466 \h </w:instrText>
            </w:r>
            <w:r>
              <w:rPr>
                <w:noProof/>
                <w:webHidden/>
              </w:rPr>
            </w:r>
            <w:r>
              <w:rPr>
                <w:noProof/>
                <w:webHidden/>
              </w:rPr>
              <w:fldChar w:fldCharType="separate"/>
            </w:r>
            <w:r>
              <w:rPr>
                <w:noProof/>
                <w:webHidden/>
              </w:rPr>
              <w:t>10</w:t>
            </w:r>
            <w:r>
              <w:rPr>
                <w:noProof/>
                <w:webHidden/>
              </w:rPr>
              <w:fldChar w:fldCharType="end"/>
            </w:r>
          </w:hyperlink>
        </w:p>
        <w:p w14:paraId="5E45F858" w14:textId="218E7587" w:rsidR="007A53EB" w:rsidRDefault="007A53EB">
          <w:pPr>
            <w:pStyle w:val="TDC2"/>
            <w:tabs>
              <w:tab w:val="right" w:leader="dot" w:pos="8494"/>
            </w:tabs>
            <w:rPr>
              <w:rFonts w:asciiTheme="minorHAnsi" w:eastAsiaTheme="minorEastAsia" w:hAnsiTheme="minorHAnsi" w:cstheme="minorBidi"/>
              <w:noProof/>
              <w:color w:val="auto"/>
            </w:rPr>
          </w:pPr>
          <w:hyperlink w:anchor="_Toc510608467" w:history="1">
            <w:r w:rsidRPr="00843253">
              <w:rPr>
                <w:rStyle w:val="Hipervnculo"/>
                <w:b/>
                <w:noProof/>
              </w:rPr>
              <w:t>1.3 Desarrollos Propuestos</w:t>
            </w:r>
            <w:r>
              <w:rPr>
                <w:noProof/>
                <w:webHidden/>
              </w:rPr>
              <w:tab/>
            </w:r>
            <w:r>
              <w:rPr>
                <w:noProof/>
                <w:webHidden/>
              </w:rPr>
              <w:fldChar w:fldCharType="begin"/>
            </w:r>
            <w:r>
              <w:rPr>
                <w:noProof/>
                <w:webHidden/>
              </w:rPr>
              <w:instrText xml:space="preserve"> PAGEREF _Toc510608467 \h </w:instrText>
            </w:r>
            <w:r>
              <w:rPr>
                <w:noProof/>
                <w:webHidden/>
              </w:rPr>
            </w:r>
            <w:r>
              <w:rPr>
                <w:noProof/>
                <w:webHidden/>
              </w:rPr>
              <w:fldChar w:fldCharType="separate"/>
            </w:r>
            <w:r>
              <w:rPr>
                <w:noProof/>
                <w:webHidden/>
              </w:rPr>
              <w:t>11</w:t>
            </w:r>
            <w:r>
              <w:rPr>
                <w:noProof/>
                <w:webHidden/>
              </w:rPr>
              <w:fldChar w:fldCharType="end"/>
            </w:r>
          </w:hyperlink>
        </w:p>
        <w:p w14:paraId="3D552003" w14:textId="5051F2DC" w:rsidR="007A53EB" w:rsidRDefault="007A53EB">
          <w:pPr>
            <w:pStyle w:val="TDC2"/>
            <w:tabs>
              <w:tab w:val="right" w:leader="dot" w:pos="8494"/>
            </w:tabs>
            <w:rPr>
              <w:rFonts w:asciiTheme="minorHAnsi" w:eastAsiaTheme="minorEastAsia" w:hAnsiTheme="minorHAnsi" w:cstheme="minorBidi"/>
              <w:noProof/>
              <w:color w:val="auto"/>
            </w:rPr>
          </w:pPr>
          <w:hyperlink w:anchor="_Toc510608468" w:history="1">
            <w:r w:rsidRPr="00843253">
              <w:rPr>
                <w:rStyle w:val="Hipervnculo"/>
                <w:b/>
                <w:noProof/>
              </w:rPr>
              <w:t>1.4 Resultados Esperados</w:t>
            </w:r>
            <w:r>
              <w:rPr>
                <w:noProof/>
                <w:webHidden/>
              </w:rPr>
              <w:tab/>
            </w:r>
            <w:r>
              <w:rPr>
                <w:noProof/>
                <w:webHidden/>
              </w:rPr>
              <w:fldChar w:fldCharType="begin"/>
            </w:r>
            <w:r>
              <w:rPr>
                <w:noProof/>
                <w:webHidden/>
              </w:rPr>
              <w:instrText xml:space="preserve"> PAGEREF _Toc510608468 \h </w:instrText>
            </w:r>
            <w:r>
              <w:rPr>
                <w:noProof/>
                <w:webHidden/>
              </w:rPr>
            </w:r>
            <w:r>
              <w:rPr>
                <w:noProof/>
                <w:webHidden/>
              </w:rPr>
              <w:fldChar w:fldCharType="separate"/>
            </w:r>
            <w:r>
              <w:rPr>
                <w:noProof/>
                <w:webHidden/>
              </w:rPr>
              <w:t>11</w:t>
            </w:r>
            <w:r>
              <w:rPr>
                <w:noProof/>
                <w:webHidden/>
              </w:rPr>
              <w:fldChar w:fldCharType="end"/>
            </w:r>
          </w:hyperlink>
        </w:p>
        <w:p w14:paraId="05B9D6FB" w14:textId="37E34396" w:rsidR="007A53EB" w:rsidRDefault="007A53EB">
          <w:pPr>
            <w:pStyle w:val="TDC1"/>
            <w:tabs>
              <w:tab w:val="right" w:leader="dot" w:pos="8494"/>
            </w:tabs>
            <w:rPr>
              <w:rFonts w:asciiTheme="minorHAnsi" w:eastAsiaTheme="minorEastAsia" w:hAnsiTheme="minorHAnsi" w:cstheme="minorBidi"/>
              <w:noProof/>
              <w:color w:val="auto"/>
            </w:rPr>
          </w:pPr>
          <w:hyperlink w:anchor="_Toc510608469" w:history="1">
            <w:r w:rsidRPr="00843253">
              <w:rPr>
                <w:rStyle w:val="Hipervnculo"/>
                <w:noProof/>
              </w:rPr>
              <w:t>Capítulo 2 - La robótica</w:t>
            </w:r>
            <w:r>
              <w:rPr>
                <w:noProof/>
                <w:webHidden/>
              </w:rPr>
              <w:tab/>
            </w:r>
            <w:r>
              <w:rPr>
                <w:noProof/>
                <w:webHidden/>
              </w:rPr>
              <w:fldChar w:fldCharType="begin"/>
            </w:r>
            <w:r>
              <w:rPr>
                <w:noProof/>
                <w:webHidden/>
              </w:rPr>
              <w:instrText xml:space="preserve"> PAGEREF _Toc510608469 \h </w:instrText>
            </w:r>
            <w:r>
              <w:rPr>
                <w:noProof/>
                <w:webHidden/>
              </w:rPr>
            </w:r>
            <w:r>
              <w:rPr>
                <w:noProof/>
                <w:webHidden/>
              </w:rPr>
              <w:fldChar w:fldCharType="separate"/>
            </w:r>
            <w:r>
              <w:rPr>
                <w:noProof/>
                <w:webHidden/>
              </w:rPr>
              <w:t>12</w:t>
            </w:r>
            <w:r>
              <w:rPr>
                <w:noProof/>
                <w:webHidden/>
              </w:rPr>
              <w:fldChar w:fldCharType="end"/>
            </w:r>
          </w:hyperlink>
        </w:p>
        <w:p w14:paraId="4578FE06" w14:textId="21BCA327" w:rsidR="007A53EB" w:rsidRDefault="007A53EB">
          <w:pPr>
            <w:pStyle w:val="TDC2"/>
            <w:tabs>
              <w:tab w:val="right" w:leader="dot" w:pos="8494"/>
            </w:tabs>
            <w:rPr>
              <w:rFonts w:asciiTheme="minorHAnsi" w:eastAsiaTheme="minorEastAsia" w:hAnsiTheme="minorHAnsi" w:cstheme="minorBidi"/>
              <w:noProof/>
              <w:color w:val="auto"/>
            </w:rPr>
          </w:pPr>
          <w:hyperlink w:anchor="_Toc510608470" w:history="1">
            <w:r w:rsidRPr="00843253">
              <w:rPr>
                <w:rStyle w:val="Hipervnculo"/>
                <w:b/>
                <w:noProof/>
              </w:rPr>
              <w:t>2.1 ¿Qué es la robótica?</w:t>
            </w:r>
            <w:r>
              <w:rPr>
                <w:noProof/>
                <w:webHidden/>
              </w:rPr>
              <w:tab/>
            </w:r>
            <w:r>
              <w:rPr>
                <w:noProof/>
                <w:webHidden/>
              </w:rPr>
              <w:fldChar w:fldCharType="begin"/>
            </w:r>
            <w:r>
              <w:rPr>
                <w:noProof/>
                <w:webHidden/>
              </w:rPr>
              <w:instrText xml:space="preserve"> PAGEREF _Toc510608470 \h </w:instrText>
            </w:r>
            <w:r>
              <w:rPr>
                <w:noProof/>
                <w:webHidden/>
              </w:rPr>
            </w:r>
            <w:r>
              <w:rPr>
                <w:noProof/>
                <w:webHidden/>
              </w:rPr>
              <w:fldChar w:fldCharType="separate"/>
            </w:r>
            <w:r>
              <w:rPr>
                <w:noProof/>
                <w:webHidden/>
              </w:rPr>
              <w:t>12</w:t>
            </w:r>
            <w:r>
              <w:rPr>
                <w:noProof/>
                <w:webHidden/>
              </w:rPr>
              <w:fldChar w:fldCharType="end"/>
            </w:r>
          </w:hyperlink>
        </w:p>
        <w:p w14:paraId="4DB617C7" w14:textId="2C193E69" w:rsidR="007A53EB" w:rsidRDefault="007A53EB">
          <w:pPr>
            <w:pStyle w:val="TDC2"/>
            <w:tabs>
              <w:tab w:val="right" w:leader="dot" w:pos="8494"/>
            </w:tabs>
            <w:rPr>
              <w:rFonts w:asciiTheme="minorHAnsi" w:eastAsiaTheme="minorEastAsia" w:hAnsiTheme="minorHAnsi" w:cstheme="minorBidi"/>
              <w:noProof/>
              <w:color w:val="auto"/>
            </w:rPr>
          </w:pPr>
          <w:hyperlink w:anchor="_Toc510608471" w:history="1">
            <w:r w:rsidRPr="00843253">
              <w:rPr>
                <w:rStyle w:val="Hipervnculo"/>
                <w:b/>
                <w:noProof/>
              </w:rPr>
              <w:t>2.2 Estructura física de los robots</w:t>
            </w:r>
            <w:r>
              <w:rPr>
                <w:noProof/>
                <w:webHidden/>
              </w:rPr>
              <w:tab/>
            </w:r>
            <w:r>
              <w:rPr>
                <w:noProof/>
                <w:webHidden/>
              </w:rPr>
              <w:fldChar w:fldCharType="begin"/>
            </w:r>
            <w:r>
              <w:rPr>
                <w:noProof/>
                <w:webHidden/>
              </w:rPr>
              <w:instrText xml:space="preserve"> PAGEREF _Toc510608471 \h </w:instrText>
            </w:r>
            <w:r>
              <w:rPr>
                <w:noProof/>
                <w:webHidden/>
              </w:rPr>
            </w:r>
            <w:r>
              <w:rPr>
                <w:noProof/>
                <w:webHidden/>
              </w:rPr>
              <w:fldChar w:fldCharType="separate"/>
            </w:r>
            <w:r>
              <w:rPr>
                <w:noProof/>
                <w:webHidden/>
              </w:rPr>
              <w:t>14</w:t>
            </w:r>
            <w:r>
              <w:rPr>
                <w:noProof/>
                <w:webHidden/>
              </w:rPr>
              <w:fldChar w:fldCharType="end"/>
            </w:r>
          </w:hyperlink>
        </w:p>
        <w:p w14:paraId="5DBB00D6" w14:textId="7222110B" w:rsidR="007A53EB" w:rsidRDefault="007A53EB">
          <w:pPr>
            <w:pStyle w:val="TDC3"/>
            <w:tabs>
              <w:tab w:val="right" w:leader="dot" w:pos="8494"/>
            </w:tabs>
            <w:rPr>
              <w:rFonts w:asciiTheme="minorHAnsi" w:eastAsiaTheme="minorEastAsia" w:hAnsiTheme="minorHAnsi" w:cstheme="minorBidi"/>
              <w:noProof/>
              <w:color w:val="auto"/>
            </w:rPr>
          </w:pPr>
          <w:hyperlink w:anchor="_Toc510608472" w:history="1">
            <w:r w:rsidRPr="00843253">
              <w:rPr>
                <w:rStyle w:val="Hipervnculo"/>
                <w:noProof/>
              </w:rPr>
              <w:t>2.2.1 Poliarticulados</w:t>
            </w:r>
            <w:r>
              <w:rPr>
                <w:noProof/>
                <w:webHidden/>
              </w:rPr>
              <w:tab/>
            </w:r>
            <w:r>
              <w:rPr>
                <w:noProof/>
                <w:webHidden/>
              </w:rPr>
              <w:fldChar w:fldCharType="begin"/>
            </w:r>
            <w:r>
              <w:rPr>
                <w:noProof/>
                <w:webHidden/>
              </w:rPr>
              <w:instrText xml:space="preserve"> PAGEREF _Toc510608472 \h </w:instrText>
            </w:r>
            <w:r>
              <w:rPr>
                <w:noProof/>
                <w:webHidden/>
              </w:rPr>
            </w:r>
            <w:r>
              <w:rPr>
                <w:noProof/>
                <w:webHidden/>
              </w:rPr>
              <w:fldChar w:fldCharType="separate"/>
            </w:r>
            <w:r>
              <w:rPr>
                <w:noProof/>
                <w:webHidden/>
              </w:rPr>
              <w:t>14</w:t>
            </w:r>
            <w:r>
              <w:rPr>
                <w:noProof/>
                <w:webHidden/>
              </w:rPr>
              <w:fldChar w:fldCharType="end"/>
            </w:r>
          </w:hyperlink>
        </w:p>
        <w:p w14:paraId="6A1BFFE2" w14:textId="13DAB074" w:rsidR="007A53EB" w:rsidRDefault="007A53EB">
          <w:pPr>
            <w:pStyle w:val="TDC3"/>
            <w:tabs>
              <w:tab w:val="right" w:leader="dot" w:pos="8494"/>
            </w:tabs>
            <w:rPr>
              <w:rFonts w:asciiTheme="minorHAnsi" w:eastAsiaTheme="minorEastAsia" w:hAnsiTheme="minorHAnsi" w:cstheme="minorBidi"/>
              <w:noProof/>
              <w:color w:val="auto"/>
            </w:rPr>
          </w:pPr>
          <w:hyperlink w:anchor="_Toc510608473" w:history="1">
            <w:r w:rsidRPr="00843253">
              <w:rPr>
                <w:rStyle w:val="Hipervnculo"/>
                <w:noProof/>
              </w:rPr>
              <w:t>2.2.2 Móviles</w:t>
            </w:r>
            <w:r>
              <w:rPr>
                <w:noProof/>
                <w:webHidden/>
              </w:rPr>
              <w:tab/>
            </w:r>
            <w:r>
              <w:rPr>
                <w:noProof/>
                <w:webHidden/>
              </w:rPr>
              <w:fldChar w:fldCharType="begin"/>
            </w:r>
            <w:r>
              <w:rPr>
                <w:noProof/>
                <w:webHidden/>
              </w:rPr>
              <w:instrText xml:space="preserve"> PAGEREF _Toc510608473 \h </w:instrText>
            </w:r>
            <w:r>
              <w:rPr>
                <w:noProof/>
                <w:webHidden/>
              </w:rPr>
            </w:r>
            <w:r>
              <w:rPr>
                <w:noProof/>
                <w:webHidden/>
              </w:rPr>
              <w:fldChar w:fldCharType="separate"/>
            </w:r>
            <w:r>
              <w:rPr>
                <w:noProof/>
                <w:webHidden/>
              </w:rPr>
              <w:t>14</w:t>
            </w:r>
            <w:r>
              <w:rPr>
                <w:noProof/>
                <w:webHidden/>
              </w:rPr>
              <w:fldChar w:fldCharType="end"/>
            </w:r>
          </w:hyperlink>
        </w:p>
        <w:p w14:paraId="4F3481C1" w14:textId="485C3A1D" w:rsidR="007A53EB" w:rsidRDefault="007A53EB">
          <w:pPr>
            <w:pStyle w:val="TDC3"/>
            <w:tabs>
              <w:tab w:val="right" w:leader="dot" w:pos="8494"/>
            </w:tabs>
            <w:rPr>
              <w:rFonts w:asciiTheme="minorHAnsi" w:eastAsiaTheme="minorEastAsia" w:hAnsiTheme="minorHAnsi" w:cstheme="minorBidi"/>
              <w:noProof/>
              <w:color w:val="auto"/>
            </w:rPr>
          </w:pPr>
          <w:hyperlink w:anchor="_Toc510608474" w:history="1">
            <w:r w:rsidRPr="00843253">
              <w:rPr>
                <w:rStyle w:val="Hipervnculo"/>
                <w:noProof/>
              </w:rPr>
              <w:t>2.2.3 Androides</w:t>
            </w:r>
            <w:r>
              <w:rPr>
                <w:noProof/>
                <w:webHidden/>
              </w:rPr>
              <w:tab/>
            </w:r>
            <w:r>
              <w:rPr>
                <w:noProof/>
                <w:webHidden/>
              </w:rPr>
              <w:fldChar w:fldCharType="begin"/>
            </w:r>
            <w:r>
              <w:rPr>
                <w:noProof/>
                <w:webHidden/>
              </w:rPr>
              <w:instrText xml:space="preserve"> PAGEREF _Toc510608474 \h </w:instrText>
            </w:r>
            <w:r>
              <w:rPr>
                <w:noProof/>
                <w:webHidden/>
              </w:rPr>
            </w:r>
            <w:r>
              <w:rPr>
                <w:noProof/>
                <w:webHidden/>
              </w:rPr>
              <w:fldChar w:fldCharType="separate"/>
            </w:r>
            <w:r>
              <w:rPr>
                <w:noProof/>
                <w:webHidden/>
              </w:rPr>
              <w:t>15</w:t>
            </w:r>
            <w:r>
              <w:rPr>
                <w:noProof/>
                <w:webHidden/>
              </w:rPr>
              <w:fldChar w:fldCharType="end"/>
            </w:r>
          </w:hyperlink>
        </w:p>
        <w:p w14:paraId="2C629E3C" w14:textId="471D9077" w:rsidR="007A53EB" w:rsidRDefault="007A53EB">
          <w:pPr>
            <w:pStyle w:val="TDC3"/>
            <w:tabs>
              <w:tab w:val="right" w:leader="dot" w:pos="8494"/>
            </w:tabs>
            <w:rPr>
              <w:rFonts w:asciiTheme="minorHAnsi" w:eastAsiaTheme="minorEastAsia" w:hAnsiTheme="minorHAnsi" w:cstheme="minorBidi"/>
              <w:noProof/>
              <w:color w:val="auto"/>
            </w:rPr>
          </w:pPr>
          <w:hyperlink w:anchor="_Toc510608475" w:history="1">
            <w:r w:rsidRPr="00843253">
              <w:rPr>
                <w:rStyle w:val="Hipervnculo"/>
                <w:noProof/>
              </w:rPr>
              <w:t>2.2.4 Zoomórficos</w:t>
            </w:r>
            <w:r>
              <w:rPr>
                <w:noProof/>
                <w:webHidden/>
              </w:rPr>
              <w:tab/>
            </w:r>
            <w:r>
              <w:rPr>
                <w:noProof/>
                <w:webHidden/>
              </w:rPr>
              <w:fldChar w:fldCharType="begin"/>
            </w:r>
            <w:r>
              <w:rPr>
                <w:noProof/>
                <w:webHidden/>
              </w:rPr>
              <w:instrText xml:space="preserve"> PAGEREF _Toc510608475 \h </w:instrText>
            </w:r>
            <w:r>
              <w:rPr>
                <w:noProof/>
                <w:webHidden/>
              </w:rPr>
            </w:r>
            <w:r>
              <w:rPr>
                <w:noProof/>
                <w:webHidden/>
              </w:rPr>
              <w:fldChar w:fldCharType="separate"/>
            </w:r>
            <w:r>
              <w:rPr>
                <w:noProof/>
                <w:webHidden/>
              </w:rPr>
              <w:t>15</w:t>
            </w:r>
            <w:r>
              <w:rPr>
                <w:noProof/>
                <w:webHidden/>
              </w:rPr>
              <w:fldChar w:fldCharType="end"/>
            </w:r>
          </w:hyperlink>
        </w:p>
        <w:p w14:paraId="5E5D2475" w14:textId="0CEADE18" w:rsidR="007A53EB" w:rsidRDefault="007A53EB">
          <w:pPr>
            <w:pStyle w:val="TDC3"/>
            <w:tabs>
              <w:tab w:val="right" w:leader="dot" w:pos="8494"/>
            </w:tabs>
            <w:rPr>
              <w:rFonts w:asciiTheme="minorHAnsi" w:eastAsiaTheme="minorEastAsia" w:hAnsiTheme="minorHAnsi" w:cstheme="minorBidi"/>
              <w:noProof/>
              <w:color w:val="auto"/>
            </w:rPr>
          </w:pPr>
          <w:hyperlink w:anchor="_Toc510608476" w:history="1">
            <w:r w:rsidRPr="00843253">
              <w:rPr>
                <w:rStyle w:val="Hipervnculo"/>
                <w:noProof/>
              </w:rPr>
              <w:t>2.2.5 Híbridos</w:t>
            </w:r>
            <w:r>
              <w:rPr>
                <w:noProof/>
                <w:webHidden/>
              </w:rPr>
              <w:tab/>
            </w:r>
            <w:r>
              <w:rPr>
                <w:noProof/>
                <w:webHidden/>
              </w:rPr>
              <w:fldChar w:fldCharType="begin"/>
            </w:r>
            <w:r>
              <w:rPr>
                <w:noProof/>
                <w:webHidden/>
              </w:rPr>
              <w:instrText xml:space="preserve"> PAGEREF _Toc510608476 \h </w:instrText>
            </w:r>
            <w:r>
              <w:rPr>
                <w:noProof/>
                <w:webHidden/>
              </w:rPr>
            </w:r>
            <w:r>
              <w:rPr>
                <w:noProof/>
                <w:webHidden/>
              </w:rPr>
              <w:fldChar w:fldCharType="separate"/>
            </w:r>
            <w:r>
              <w:rPr>
                <w:noProof/>
                <w:webHidden/>
              </w:rPr>
              <w:t>15</w:t>
            </w:r>
            <w:r>
              <w:rPr>
                <w:noProof/>
                <w:webHidden/>
              </w:rPr>
              <w:fldChar w:fldCharType="end"/>
            </w:r>
          </w:hyperlink>
        </w:p>
        <w:p w14:paraId="364C9357" w14:textId="127A5D5A" w:rsidR="007A53EB" w:rsidRDefault="007A53EB">
          <w:pPr>
            <w:pStyle w:val="TDC2"/>
            <w:tabs>
              <w:tab w:val="right" w:leader="dot" w:pos="8494"/>
            </w:tabs>
            <w:rPr>
              <w:rFonts w:asciiTheme="minorHAnsi" w:eastAsiaTheme="minorEastAsia" w:hAnsiTheme="minorHAnsi" w:cstheme="minorBidi"/>
              <w:noProof/>
              <w:color w:val="auto"/>
            </w:rPr>
          </w:pPr>
          <w:hyperlink w:anchor="_Toc510608477" w:history="1">
            <w:r w:rsidRPr="00843253">
              <w:rPr>
                <w:rStyle w:val="Hipervnculo"/>
                <w:b/>
                <w:noProof/>
              </w:rPr>
              <w:t>2.3 Distintas tecnologías para la robótica educativa</w:t>
            </w:r>
            <w:r>
              <w:rPr>
                <w:noProof/>
                <w:webHidden/>
              </w:rPr>
              <w:tab/>
            </w:r>
            <w:r>
              <w:rPr>
                <w:noProof/>
                <w:webHidden/>
              </w:rPr>
              <w:fldChar w:fldCharType="begin"/>
            </w:r>
            <w:r>
              <w:rPr>
                <w:noProof/>
                <w:webHidden/>
              </w:rPr>
              <w:instrText xml:space="preserve"> PAGEREF _Toc510608477 \h </w:instrText>
            </w:r>
            <w:r>
              <w:rPr>
                <w:noProof/>
                <w:webHidden/>
              </w:rPr>
            </w:r>
            <w:r>
              <w:rPr>
                <w:noProof/>
                <w:webHidden/>
              </w:rPr>
              <w:fldChar w:fldCharType="separate"/>
            </w:r>
            <w:r>
              <w:rPr>
                <w:noProof/>
                <w:webHidden/>
              </w:rPr>
              <w:t>16</w:t>
            </w:r>
            <w:r>
              <w:rPr>
                <w:noProof/>
                <w:webHidden/>
              </w:rPr>
              <w:fldChar w:fldCharType="end"/>
            </w:r>
          </w:hyperlink>
        </w:p>
        <w:p w14:paraId="32BD4D98" w14:textId="093B610E" w:rsidR="007A53EB" w:rsidRDefault="007A53EB">
          <w:pPr>
            <w:pStyle w:val="TDC2"/>
            <w:tabs>
              <w:tab w:val="right" w:leader="dot" w:pos="8494"/>
            </w:tabs>
            <w:rPr>
              <w:rFonts w:asciiTheme="minorHAnsi" w:eastAsiaTheme="minorEastAsia" w:hAnsiTheme="minorHAnsi" w:cstheme="minorBidi"/>
              <w:noProof/>
              <w:color w:val="auto"/>
            </w:rPr>
          </w:pPr>
          <w:hyperlink w:anchor="_Toc510608478" w:history="1">
            <w:r w:rsidRPr="00843253">
              <w:rPr>
                <w:rStyle w:val="Hipervnculo"/>
                <w:b/>
                <w:noProof/>
              </w:rPr>
              <w:t>2.4 Microcontroladores y computadora de placa reducida (SBC)</w:t>
            </w:r>
            <w:r>
              <w:rPr>
                <w:noProof/>
                <w:webHidden/>
              </w:rPr>
              <w:tab/>
            </w:r>
            <w:r>
              <w:rPr>
                <w:noProof/>
                <w:webHidden/>
              </w:rPr>
              <w:fldChar w:fldCharType="begin"/>
            </w:r>
            <w:r>
              <w:rPr>
                <w:noProof/>
                <w:webHidden/>
              </w:rPr>
              <w:instrText xml:space="preserve"> PAGEREF _Toc510608478 \h </w:instrText>
            </w:r>
            <w:r>
              <w:rPr>
                <w:noProof/>
                <w:webHidden/>
              </w:rPr>
            </w:r>
            <w:r>
              <w:rPr>
                <w:noProof/>
                <w:webHidden/>
              </w:rPr>
              <w:fldChar w:fldCharType="separate"/>
            </w:r>
            <w:r>
              <w:rPr>
                <w:noProof/>
                <w:webHidden/>
              </w:rPr>
              <w:t>16</w:t>
            </w:r>
            <w:r>
              <w:rPr>
                <w:noProof/>
                <w:webHidden/>
              </w:rPr>
              <w:fldChar w:fldCharType="end"/>
            </w:r>
          </w:hyperlink>
        </w:p>
        <w:p w14:paraId="235683A8" w14:textId="13D3C781" w:rsidR="007A53EB" w:rsidRDefault="007A53EB">
          <w:pPr>
            <w:pStyle w:val="TDC2"/>
            <w:tabs>
              <w:tab w:val="right" w:leader="dot" w:pos="8494"/>
            </w:tabs>
            <w:rPr>
              <w:rFonts w:asciiTheme="minorHAnsi" w:eastAsiaTheme="minorEastAsia" w:hAnsiTheme="minorHAnsi" w:cstheme="minorBidi"/>
              <w:noProof/>
              <w:color w:val="auto"/>
            </w:rPr>
          </w:pPr>
          <w:hyperlink w:anchor="_Toc510608479" w:history="1">
            <w:r w:rsidRPr="00843253">
              <w:rPr>
                <w:rStyle w:val="Hipervnculo"/>
                <w:b/>
                <w:noProof/>
              </w:rPr>
              <w:t>2.5. Comunicación entre distintas arquitecturas de cómputo</w:t>
            </w:r>
            <w:r>
              <w:rPr>
                <w:noProof/>
                <w:webHidden/>
              </w:rPr>
              <w:tab/>
            </w:r>
            <w:r>
              <w:rPr>
                <w:noProof/>
                <w:webHidden/>
              </w:rPr>
              <w:fldChar w:fldCharType="begin"/>
            </w:r>
            <w:r>
              <w:rPr>
                <w:noProof/>
                <w:webHidden/>
              </w:rPr>
              <w:instrText xml:space="preserve"> PAGEREF _Toc510608479 \h </w:instrText>
            </w:r>
            <w:r>
              <w:rPr>
                <w:noProof/>
                <w:webHidden/>
              </w:rPr>
            </w:r>
            <w:r>
              <w:rPr>
                <w:noProof/>
                <w:webHidden/>
              </w:rPr>
              <w:fldChar w:fldCharType="separate"/>
            </w:r>
            <w:r>
              <w:rPr>
                <w:noProof/>
                <w:webHidden/>
              </w:rPr>
              <w:t>18</w:t>
            </w:r>
            <w:r>
              <w:rPr>
                <w:noProof/>
                <w:webHidden/>
              </w:rPr>
              <w:fldChar w:fldCharType="end"/>
            </w:r>
          </w:hyperlink>
        </w:p>
        <w:p w14:paraId="490589CA" w14:textId="171B940B" w:rsidR="007A53EB" w:rsidRDefault="007A53EB">
          <w:pPr>
            <w:pStyle w:val="TDC3"/>
            <w:tabs>
              <w:tab w:val="right" w:leader="dot" w:pos="8494"/>
            </w:tabs>
            <w:rPr>
              <w:rFonts w:asciiTheme="minorHAnsi" w:eastAsiaTheme="minorEastAsia" w:hAnsiTheme="minorHAnsi" w:cstheme="minorBidi"/>
              <w:noProof/>
              <w:color w:val="auto"/>
            </w:rPr>
          </w:pPr>
          <w:hyperlink w:anchor="_Toc510608480" w:history="1">
            <w:r w:rsidRPr="00843253">
              <w:rPr>
                <w:rStyle w:val="Hipervnculo"/>
                <w:noProof/>
              </w:rPr>
              <w:t>2.5.1 Formas de comunicación</w:t>
            </w:r>
            <w:r>
              <w:rPr>
                <w:noProof/>
                <w:webHidden/>
              </w:rPr>
              <w:tab/>
            </w:r>
            <w:r>
              <w:rPr>
                <w:noProof/>
                <w:webHidden/>
              </w:rPr>
              <w:fldChar w:fldCharType="begin"/>
            </w:r>
            <w:r>
              <w:rPr>
                <w:noProof/>
                <w:webHidden/>
              </w:rPr>
              <w:instrText xml:space="preserve"> PAGEREF _Toc510608480 \h </w:instrText>
            </w:r>
            <w:r>
              <w:rPr>
                <w:noProof/>
                <w:webHidden/>
              </w:rPr>
            </w:r>
            <w:r>
              <w:rPr>
                <w:noProof/>
                <w:webHidden/>
              </w:rPr>
              <w:fldChar w:fldCharType="separate"/>
            </w:r>
            <w:r>
              <w:rPr>
                <w:noProof/>
                <w:webHidden/>
              </w:rPr>
              <w:t>18</w:t>
            </w:r>
            <w:r>
              <w:rPr>
                <w:noProof/>
                <w:webHidden/>
              </w:rPr>
              <w:fldChar w:fldCharType="end"/>
            </w:r>
          </w:hyperlink>
        </w:p>
        <w:p w14:paraId="7483E857" w14:textId="39FB6B35" w:rsidR="007A53EB" w:rsidRDefault="007A53EB">
          <w:pPr>
            <w:pStyle w:val="TDC3"/>
            <w:tabs>
              <w:tab w:val="right" w:leader="dot" w:pos="8494"/>
            </w:tabs>
            <w:rPr>
              <w:rFonts w:asciiTheme="minorHAnsi" w:eastAsiaTheme="minorEastAsia" w:hAnsiTheme="minorHAnsi" w:cstheme="minorBidi"/>
              <w:noProof/>
              <w:color w:val="auto"/>
            </w:rPr>
          </w:pPr>
          <w:hyperlink w:anchor="_Toc510608481" w:history="1">
            <w:r w:rsidRPr="00843253">
              <w:rPr>
                <w:rStyle w:val="Hipervnculo"/>
                <w:noProof/>
              </w:rPr>
              <w:t>2.5.2 Tipos de Medios de transmisión</w:t>
            </w:r>
            <w:r>
              <w:rPr>
                <w:noProof/>
                <w:webHidden/>
              </w:rPr>
              <w:tab/>
            </w:r>
            <w:r>
              <w:rPr>
                <w:noProof/>
                <w:webHidden/>
              </w:rPr>
              <w:fldChar w:fldCharType="begin"/>
            </w:r>
            <w:r>
              <w:rPr>
                <w:noProof/>
                <w:webHidden/>
              </w:rPr>
              <w:instrText xml:space="preserve"> PAGEREF _Toc510608481 \h </w:instrText>
            </w:r>
            <w:r>
              <w:rPr>
                <w:noProof/>
                <w:webHidden/>
              </w:rPr>
            </w:r>
            <w:r>
              <w:rPr>
                <w:noProof/>
                <w:webHidden/>
              </w:rPr>
              <w:fldChar w:fldCharType="separate"/>
            </w:r>
            <w:r>
              <w:rPr>
                <w:noProof/>
                <w:webHidden/>
              </w:rPr>
              <w:t>18</w:t>
            </w:r>
            <w:r>
              <w:rPr>
                <w:noProof/>
                <w:webHidden/>
              </w:rPr>
              <w:fldChar w:fldCharType="end"/>
            </w:r>
          </w:hyperlink>
        </w:p>
        <w:p w14:paraId="03754945" w14:textId="3787F47B" w:rsidR="007A53EB" w:rsidRDefault="007A53EB">
          <w:pPr>
            <w:pStyle w:val="TDC2"/>
            <w:tabs>
              <w:tab w:val="right" w:leader="dot" w:pos="8494"/>
            </w:tabs>
            <w:rPr>
              <w:rFonts w:asciiTheme="minorHAnsi" w:eastAsiaTheme="minorEastAsia" w:hAnsiTheme="minorHAnsi" w:cstheme="minorBidi"/>
              <w:noProof/>
              <w:color w:val="auto"/>
            </w:rPr>
          </w:pPr>
          <w:hyperlink w:anchor="_Toc510608482" w:history="1">
            <w:r w:rsidRPr="00843253">
              <w:rPr>
                <w:rStyle w:val="Hipervnculo"/>
                <w:b/>
                <w:noProof/>
              </w:rPr>
              <w:t>2.6 ¿Qué es un SAR (Sistema Autónomo Robótico)?</w:t>
            </w:r>
            <w:r>
              <w:rPr>
                <w:noProof/>
                <w:webHidden/>
              </w:rPr>
              <w:tab/>
            </w:r>
            <w:r>
              <w:rPr>
                <w:noProof/>
                <w:webHidden/>
              </w:rPr>
              <w:fldChar w:fldCharType="begin"/>
            </w:r>
            <w:r>
              <w:rPr>
                <w:noProof/>
                <w:webHidden/>
              </w:rPr>
              <w:instrText xml:space="preserve"> PAGEREF _Toc510608482 \h </w:instrText>
            </w:r>
            <w:r>
              <w:rPr>
                <w:noProof/>
                <w:webHidden/>
              </w:rPr>
            </w:r>
            <w:r>
              <w:rPr>
                <w:noProof/>
                <w:webHidden/>
              </w:rPr>
              <w:fldChar w:fldCharType="separate"/>
            </w:r>
            <w:r>
              <w:rPr>
                <w:noProof/>
                <w:webHidden/>
              </w:rPr>
              <w:t>19</w:t>
            </w:r>
            <w:r>
              <w:rPr>
                <w:noProof/>
                <w:webHidden/>
              </w:rPr>
              <w:fldChar w:fldCharType="end"/>
            </w:r>
          </w:hyperlink>
        </w:p>
        <w:p w14:paraId="458892B0" w14:textId="26D435EE" w:rsidR="007A53EB" w:rsidRDefault="007A53EB">
          <w:pPr>
            <w:pStyle w:val="TDC2"/>
            <w:tabs>
              <w:tab w:val="right" w:leader="dot" w:pos="8494"/>
            </w:tabs>
            <w:rPr>
              <w:rFonts w:asciiTheme="minorHAnsi" w:eastAsiaTheme="minorEastAsia" w:hAnsiTheme="minorHAnsi" w:cstheme="minorBidi"/>
              <w:noProof/>
              <w:color w:val="auto"/>
            </w:rPr>
          </w:pPr>
          <w:hyperlink w:anchor="_Toc510608483" w:history="1">
            <w:r w:rsidRPr="00843253">
              <w:rPr>
                <w:rStyle w:val="Hipervnculo"/>
                <w:b/>
                <w:noProof/>
              </w:rPr>
              <w:t>2.7 La robótica en la educación</w:t>
            </w:r>
            <w:r>
              <w:rPr>
                <w:noProof/>
                <w:webHidden/>
              </w:rPr>
              <w:tab/>
            </w:r>
            <w:r>
              <w:rPr>
                <w:noProof/>
                <w:webHidden/>
              </w:rPr>
              <w:fldChar w:fldCharType="begin"/>
            </w:r>
            <w:r>
              <w:rPr>
                <w:noProof/>
                <w:webHidden/>
              </w:rPr>
              <w:instrText xml:space="preserve"> PAGEREF _Toc510608483 \h </w:instrText>
            </w:r>
            <w:r>
              <w:rPr>
                <w:noProof/>
                <w:webHidden/>
              </w:rPr>
            </w:r>
            <w:r>
              <w:rPr>
                <w:noProof/>
                <w:webHidden/>
              </w:rPr>
              <w:fldChar w:fldCharType="separate"/>
            </w:r>
            <w:r>
              <w:rPr>
                <w:noProof/>
                <w:webHidden/>
              </w:rPr>
              <w:t>19</w:t>
            </w:r>
            <w:r>
              <w:rPr>
                <w:noProof/>
                <w:webHidden/>
              </w:rPr>
              <w:fldChar w:fldCharType="end"/>
            </w:r>
          </w:hyperlink>
        </w:p>
        <w:p w14:paraId="237053BD" w14:textId="592F4B75" w:rsidR="007A53EB" w:rsidRDefault="007A53EB">
          <w:pPr>
            <w:pStyle w:val="TDC2"/>
            <w:tabs>
              <w:tab w:val="right" w:leader="dot" w:pos="8494"/>
            </w:tabs>
            <w:rPr>
              <w:rFonts w:asciiTheme="minorHAnsi" w:eastAsiaTheme="minorEastAsia" w:hAnsiTheme="minorHAnsi" w:cstheme="minorBidi"/>
              <w:noProof/>
              <w:color w:val="auto"/>
            </w:rPr>
          </w:pPr>
          <w:hyperlink w:anchor="_Toc510608484" w:history="1">
            <w:r w:rsidRPr="00843253">
              <w:rPr>
                <w:rStyle w:val="Hipervnculo"/>
                <w:b/>
                <w:noProof/>
              </w:rPr>
              <w:t>2.7 Diseño conceptual del SAR</w:t>
            </w:r>
            <w:r>
              <w:rPr>
                <w:noProof/>
                <w:webHidden/>
              </w:rPr>
              <w:tab/>
            </w:r>
            <w:r>
              <w:rPr>
                <w:noProof/>
                <w:webHidden/>
              </w:rPr>
              <w:fldChar w:fldCharType="begin"/>
            </w:r>
            <w:r>
              <w:rPr>
                <w:noProof/>
                <w:webHidden/>
              </w:rPr>
              <w:instrText xml:space="preserve"> PAGEREF _Toc510608484 \h </w:instrText>
            </w:r>
            <w:r>
              <w:rPr>
                <w:noProof/>
                <w:webHidden/>
              </w:rPr>
            </w:r>
            <w:r>
              <w:rPr>
                <w:noProof/>
                <w:webHidden/>
              </w:rPr>
              <w:fldChar w:fldCharType="separate"/>
            </w:r>
            <w:r>
              <w:rPr>
                <w:noProof/>
                <w:webHidden/>
              </w:rPr>
              <w:t>21</w:t>
            </w:r>
            <w:r>
              <w:rPr>
                <w:noProof/>
                <w:webHidden/>
              </w:rPr>
              <w:fldChar w:fldCharType="end"/>
            </w:r>
          </w:hyperlink>
        </w:p>
        <w:p w14:paraId="27493F6C" w14:textId="269978D5" w:rsidR="007A53EB" w:rsidRDefault="007A53EB">
          <w:pPr>
            <w:pStyle w:val="TDC2"/>
            <w:tabs>
              <w:tab w:val="right" w:leader="dot" w:pos="8494"/>
            </w:tabs>
            <w:rPr>
              <w:rFonts w:asciiTheme="minorHAnsi" w:eastAsiaTheme="minorEastAsia" w:hAnsiTheme="minorHAnsi" w:cstheme="minorBidi"/>
              <w:noProof/>
              <w:color w:val="auto"/>
            </w:rPr>
          </w:pPr>
          <w:hyperlink w:anchor="_Toc510608485" w:history="1">
            <w:r w:rsidRPr="00843253">
              <w:rPr>
                <w:rStyle w:val="Hipervnculo"/>
                <w:b/>
                <w:noProof/>
              </w:rPr>
              <w:t>Resumen</w:t>
            </w:r>
            <w:r>
              <w:rPr>
                <w:noProof/>
                <w:webHidden/>
              </w:rPr>
              <w:tab/>
            </w:r>
            <w:r>
              <w:rPr>
                <w:noProof/>
                <w:webHidden/>
              </w:rPr>
              <w:fldChar w:fldCharType="begin"/>
            </w:r>
            <w:r>
              <w:rPr>
                <w:noProof/>
                <w:webHidden/>
              </w:rPr>
              <w:instrText xml:space="preserve"> PAGEREF _Toc510608485 \h </w:instrText>
            </w:r>
            <w:r>
              <w:rPr>
                <w:noProof/>
                <w:webHidden/>
              </w:rPr>
            </w:r>
            <w:r>
              <w:rPr>
                <w:noProof/>
                <w:webHidden/>
              </w:rPr>
              <w:fldChar w:fldCharType="separate"/>
            </w:r>
            <w:r>
              <w:rPr>
                <w:noProof/>
                <w:webHidden/>
              </w:rPr>
              <w:t>22</w:t>
            </w:r>
            <w:r>
              <w:rPr>
                <w:noProof/>
                <w:webHidden/>
              </w:rPr>
              <w:fldChar w:fldCharType="end"/>
            </w:r>
          </w:hyperlink>
        </w:p>
        <w:p w14:paraId="4012C9D5" w14:textId="1FF1DF3E" w:rsidR="007A53EB" w:rsidRDefault="007A53EB">
          <w:pPr>
            <w:pStyle w:val="TDC1"/>
            <w:tabs>
              <w:tab w:val="right" w:leader="dot" w:pos="8494"/>
            </w:tabs>
            <w:rPr>
              <w:rFonts w:asciiTheme="minorHAnsi" w:eastAsiaTheme="minorEastAsia" w:hAnsiTheme="minorHAnsi" w:cstheme="minorBidi"/>
              <w:noProof/>
              <w:color w:val="auto"/>
            </w:rPr>
          </w:pPr>
          <w:hyperlink w:anchor="_Toc510608486" w:history="1">
            <w:r w:rsidRPr="00843253">
              <w:rPr>
                <w:rStyle w:val="Hipervnculo"/>
                <w:noProof/>
              </w:rPr>
              <w:t>Capítulo 3 – Arduino</w:t>
            </w:r>
            <w:r>
              <w:rPr>
                <w:noProof/>
                <w:webHidden/>
              </w:rPr>
              <w:tab/>
            </w:r>
            <w:r>
              <w:rPr>
                <w:noProof/>
                <w:webHidden/>
              </w:rPr>
              <w:fldChar w:fldCharType="begin"/>
            </w:r>
            <w:r>
              <w:rPr>
                <w:noProof/>
                <w:webHidden/>
              </w:rPr>
              <w:instrText xml:space="preserve"> PAGEREF _Toc510608486 \h </w:instrText>
            </w:r>
            <w:r>
              <w:rPr>
                <w:noProof/>
                <w:webHidden/>
              </w:rPr>
            </w:r>
            <w:r>
              <w:rPr>
                <w:noProof/>
                <w:webHidden/>
              </w:rPr>
              <w:fldChar w:fldCharType="separate"/>
            </w:r>
            <w:r>
              <w:rPr>
                <w:noProof/>
                <w:webHidden/>
              </w:rPr>
              <w:t>23</w:t>
            </w:r>
            <w:r>
              <w:rPr>
                <w:noProof/>
                <w:webHidden/>
              </w:rPr>
              <w:fldChar w:fldCharType="end"/>
            </w:r>
          </w:hyperlink>
        </w:p>
        <w:p w14:paraId="2BD5C1AD" w14:textId="5EC4EB97" w:rsidR="007A53EB" w:rsidRDefault="007A53EB">
          <w:pPr>
            <w:pStyle w:val="TDC2"/>
            <w:tabs>
              <w:tab w:val="right" w:leader="dot" w:pos="8494"/>
            </w:tabs>
            <w:rPr>
              <w:rFonts w:asciiTheme="minorHAnsi" w:eastAsiaTheme="minorEastAsia" w:hAnsiTheme="minorHAnsi" w:cstheme="minorBidi"/>
              <w:noProof/>
              <w:color w:val="auto"/>
            </w:rPr>
          </w:pPr>
          <w:hyperlink w:anchor="_Toc510608487" w:history="1">
            <w:r w:rsidRPr="00843253">
              <w:rPr>
                <w:rStyle w:val="Hipervnculo"/>
                <w:b/>
                <w:noProof/>
              </w:rPr>
              <w:t>3.1 Arduino</w:t>
            </w:r>
            <w:r>
              <w:rPr>
                <w:noProof/>
                <w:webHidden/>
              </w:rPr>
              <w:tab/>
            </w:r>
            <w:r>
              <w:rPr>
                <w:noProof/>
                <w:webHidden/>
              </w:rPr>
              <w:fldChar w:fldCharType="begin"/>
            </w:r>
            <w:r>
              <w:rPr>
                <w:noProof/>
                <w:webHidden/>
              </w:rPr>
              <w:instrText xml:space="preserve"> PAGEREF _Toc510608487 \h </w:instrText>
            </w:r>
            <w:r>
              <w:rPr>
                <w:noProof/>
                <w:webHidden/>
              </w:rPr>
            </w:r>
            <w:r>
              <w:rPr>
                <w:noProof/>
                <w:webHidden/>
              </w:rPr>
              <w:fldChar w:fldCharType="separate"/>
            </w:r>
            <w:r>
              <w:rPr>
                <w:noProof/>
                <w:webHidden/>
              </w:rPr>
              <w:t>23</w:t>
            </w:r>
            <w:r>
              <w:rPr>
                <w:noProof/>
                <w:webHidden/>
              </w:rPr>
              <w:fldChar w:fldCharType="end"/>
            </w:r>
          </w:hyperlink>
        </w:p>
        <w:p w14:paraId="4273E6C2" w14:textId="3F87C927" w:rsidR="007A53EB" w:rsidRDefault="007A53EB">
          <w:pPr>
            <w:pStyle w:val="TDC2"/>
            <w:tabs>
              <w:tab w:val="right" w:leader="dot" w:pos="8494"/>
            </w:tabs>
            <w:rPr>
              <w:rFonts w:asciiTheme="minorHAnsi" w:eastAsiaTheme="minorEastAsia" w:hAnsiTheme="minorHAnsi" w:cstheme="minorBidi"/>
              <w:noProof/>
              <w:color w:val="auto"/>
            </w:rPr>
          </w:pPr>
          <w:hyperlink w:anchor="_Toc510608488" w:history="1">
            <w:r w:rsidRPr="00843253">
              <w:rPr>
                <w:rStyle w:val="Hipervnculo"/>
                <w:b/>
                <w:noProof/>
              </w:rPr>
              <w:t>3.2 Historia</w:t>
            </w:r>
            <w:r>
              <w:rPr>
                <w:noProof/>
                <w:webHidden/>
              </w:rPr>
              <w:tab/>
            </w:r>
            <w:r>
              <w:rPr>
                <w:noProof/>
                <w:webHidden/>
              </w:rPr>
              <w:fldChar w:fldCharType="begin"/>
            </w:r>
            <w:r>
              <w:rPr>
                <w:noProof/>
                <w:webHidden/>
              </w:rPr>
              <w:instrText xml:space="preserve"> PAGEREF _Toc510608488 \h </w:instrText>
            </w:r>
            <w:r>
              <w:rPr>
                <w:noProof/>
                <w:webHidden/>
              </w:rPr>
            </w:r>
            <w:r>
              <w:rPr>
                <w:noProof/>
                <w:webHidden/>
              </w:rPr>
              <w:fldChar w:fldCharType="separate"/>
            </w:r>
            <w:r>
              <w:rPr>
                <w:noProof/>
                <w:webHidden/>
              </w:rPr>
              <w:t>23</w:t>
            </w:r>
            <w:r>
              <w:rPr>
                <w:noProof/>
                <w:webHidden/>
              </w:rPr>
              <w:fldChar w:fldCharType="end"/>
            </w:r>
          </w:hyperlink>
        </w:p>
        <w:p w14:paraId="7368834E" w14:textId="55B7816A" w:rsidR="007A53EB" w:rsidRDefault="007A53EB">
          <w:pPr>
            <w:pStyle w:val="TDC3"/>
            <w:tabs>
              <w:tab w:val="right" w:leader="dot" w:pos="8494"/>
            </w:tabs>
            <w:rPr>
              <w:rFonts w:asciiTheme="minorHAnsi" w:eastAsiaTheme="minorEastAsia" w:hAnsiTheme="minorHAnsi" w:cstheme="minorBidi"/>
              <w:noProof/>
              <w:color w:val="auto"/>
            </w:rPr>
          </w:pPr>
          <w:hyperlink w:anchor="_Toc510608489" w:history="1">
            <w:r w:rsidRPr="00843253">
              <w:rPr>
                <w:rStyle w:val="Hipervnculo"/>
                <w:noProof/>
              </w:rPr>
              <w:t>3.2.1 Wiring</w:t>
            </w:r>
            <w:r>
              <w:rPr>
                <w:noProof/>
                <w:webHidden/>
              </w:rPr>
              <w:tab/>
            </w:r>
            <w:r>
              <w:rPr>
                <w:noProof/>
                <w:webHidden/>
              </w:rPr>
              <w:fldChar w:fldCharType="begin"/>
            </w:r>
            <w:r>
              <w:rPr>
                <w:noProof/>
                <w:webHidden/>
              </w:rPr>
              <w:instrText xml:space="preserve"> PAGEREF _Toc510608489 \h </w:instrText>
            </w:r>
            <w:r>
              <w:rPr>
                <w:noProof/>
                <w:webHidden/>
              </w:rPr>
            </w:r>
            <w:r>
              <w:rPr>
                <w:noProof/>
                <w:webHidden/>
              </w:rPr>
              <w:fldChar w:fldCharType="separate"/>
            </w:r>
            <w:r>
              <w:rPr>
                <w:noProof/>
                <w:webHidden/>
              </w:rPr>
              <w:t>24</w:t>
            </w:r>
            <w:r>
              <w:rPr>
                <w:noProof/>
                <w:webHidden/>
              </w:rPr>
              <w:fldChar w:fldCharType="end"/>
            </w:r>
          </w:hyperlink>
        </w:p>
        <w:p w14:paraId="0B823795" w14:textId="43FFBA7B" w:rsidR="007A53EB" w:rsidRDefault="007A53EB">
          <w:pPr>
            <w:pStyle w:val="TDC3"/>
            <w:tabs>
              <w:tab w:val="right" w:leader="dot" w:pos="8494"/>
            </w:tabs>
            <w:rPr>
              <w:rFonts w:asciiTheme="minorHAnsi" w:eastAsiaTheme="minorEastAsia" w:hAnsiTheme="minorHAnsi" w:cstheme="minorBidi"/>
              <w:noProof/>
              <w:color w:val="auto"/>
            </w:rPr>
          </w:pPr>
          <w:hyperlink w:anchor="_Toc510608490" w:history="1">
            <w:r w:rsidRPr="00843253">
              <w:rPr>
                <w:rStyle w:val="Hipervnculo"/>
                <w:noProof/>
              </w:rPr>
              <w:t>3.2.2 Processing</w:t>
            </w:r>
            <w:r>
              <w:rPr>
                <w:noProof/>
                <w:webHidden/>
              </w:rPr>
              <w:tab/>
            </w:r>
            <w:r>
              <w:rPr>
                <w:noProof/>
                <w:webHidden/>
              </w:rPr>
              <w:fldChar w:fldCharType="begin"/>
            </w:r>
            <w:r>
              <w:rPr>
                <w:noProof/>
                <w:webHidden/>
              </w:rPr>
              <w:instrText xml:space="preserve"> PAGEREF _Toc510608490 \h </w:instrText>
            </w:r>
            <w:r>
              <w:rPr>
                <w:noProof/>
                <w:webHidden/>
              </w:rPr>
            </w:r>
            <w:r>
              <w:rPr>
                <w:noProof/>
                <w:webHidden/>
              </w:rPr>
              <w:fldChar w:fldCharType="separate"/>
            </w:r>
            <w:r>
              <w:rPr>
                <w:noProof/>
                <w:webHidden/>
              </w:rPr>
              <w:t>26</w:t>
            </w:r>
            <w:r>
              <w:rPr>
                <w:noProof/>
                <w:webHidden/>
              </w:rPr>
              <w:fldChar w:fldCharType="end"/>
            </w:r>
          </w:hyperlink>
        </w:p>
        <w:p w14:paraId="1D9B0681" w14:textId="00C953D0" w:rsidR="007A53EB" w:rsidRDefault="007A53EB">
          <w:pPr>
            <w:pStyle w:val="TDC3"/>
            <w:tabs>
              <w:tab w:val="right" w:leader="dot" w:pos="8494"/>
            </w:tabs>
            <w:rPr>
              <w:rFonts w:asciiTheme="minorHAnsi" w:eastAsiaTheme="minorEastAsia" w:hAnsiTheme="minorHAnsi" w:cstheme="minorBidi"/>
              <w:noProof/>
              <w:color w:val="auto"/>
            </w:rPr>
          </w:pPr>
          <w:hyperlink w:anchor="_Toc510608491" w:history="1">
            <w:r w:rsidRPr="00843253">
              <w:rPr>
                <w:rStyle w:val="Hipervnculo"/>
                <w:noProof/>
              </w:rPr>
              <w:t>3.2.3 Fritzing</w:t>
            </w:r>
            <w:r>
              <w:rPr>
                <w:noProof/>
                <w:webHidden/>
              </w:rPr>
              <w:tab/>
            </w:r>
            <w:r>
              <w:rPr>
                <w:noProof/>
                <w:webHidden/>
              </w:rPr>
              <w:fldChar w:fldCharType="begin"/>
            </w:r>
            <w:r>
              <w:rPr>
                <w:noProof/>
                <w:webHidden/>
              </w:rPr>
              <w:instrText xml:space="preserve"> PAGEREF _Toc510608491 \h </w:instrText>
            </w:r>
            <w:r>
              <w:rPr>
                <w:noProof/>
                <w:webHidden/>
              </w:rPr>
            </w:r>
            <w:r>
              <w:rPr>
                <w:noProof/>
                <w:webHidden/>
              </w:rPr>
              <w:fldChar w:fldCharType="separate"/>
            </w:r>
            <w:r>
              <w:rPr>
                <w:noProof/>
                <w:webHidden/>
              </w:rPr>
              <w:t>27</w:t>
            </w:r>
            <w:r>
              <w:rPr>
                <w:noProof/>
                <w:webHidden/>
              </w:rPr>
              <w:fldChar w:fldCharType="end"/>
            </w:r>
          </w:hyperlink>
        </w:p>
        <w:p w14:paraId="5F553F41" w14:textId="3C019519" w:rsidR="007A53EB" w:rsidRDefault="007A53EB">
          <w:pPr>
            <w:pStyle w:val="TDC2"/>
            <w:tabs>
              <w:tab w:val="right" w:leader="dot" w:pos="8494"/>
            </w:tabs>
            <w:rPr>
              <w:rFonts w:asciiTheme="minorHAnsi" w:eastAsiaTheme="minorEastAsia" w:hAnsiTheme="minorHAnsi" w:cstheme="minorBidi"/>
              <w:noProof/>
              <w:color w:val="auto"/>
            </w:rPr>
          </w:pPr>
          <w:hyperlink w:anchor="_Toc510608492" w:history="1">
            <w:r w:rsidRPr="00843253">
              <w:rPr>
                <w:rStyle w:val="Hipervnculo"/>
                <w:b/>
                <w:noProof/>
              </w:rPr>
              <w:t>3.3 Características generales de la plataforma</w:t>
            </w:r>
            <w:r>
              <w:rPr>
                <w:noProof/>
                <w:webHidden/>
              </w:rPr>
              <w:tab/>
            </w:r>
            <w:r>
              <w:rPr>
                <w:noProof/>
                <w:webHidden/>
              </w:rPr>
              <w:fldChar w:fldCharType="begin"/>
            </w:r>
            <w:r>
              <w:rPr>
                <w:noProof/>
                <w:webHidden/>
              </w:rPr>
              <w:instrText xml:space="preserve"> PAGEREF _Toc510608492 \h </w:instrText>
            </w:r>
            <w:r>
              <w:rPr>
                <w:noProof/>
                <w:webHidden/>
              </w:rPr>
            </w:r>
            <w:r>
              <w:rPr>
                <w:noProof/>
                <w:webHidden/>
              </w:rPr>
              <w:fldChar w:fldCharType="separate"/>
            </w:r>
            <w:r>
              <w:rPr>
                <w:noProof/>
                <w:webHidden/>
              </w:rPr>
              <w:t>27</w:t>
            </w:r>
            <w:r>
              <w:rPr>
                <w:noProof/>
                <w:webHidden/>
              </w:rPr>
              <w:fldChar w:fldCharType="end"/>
            </w:r>
          </w:hyperlink>
        </w:p>
        <w:p w14:paraId="646889E3" w14:textId="205D7EAF" w:rsidR="007A53EB" w:rsidRDefault="007A53EB">
          <w:pPr>
            <w:pStyle w:val="TDC2"/>
            <w:tabs>
              <w:tab w:val="right" w:leader="dot" w:pos="8494"/>
            </w:tabs>
            <w:rPr>
              <w:rFonts w:asciiTheme="minorHAnsi" w:eastAsiaTheme="minorEastAsia" w:hAnsiTheme="minorHAnsi" w:cstheme="minorBidi"/>
              <w:noProof/>
              <w:color w:val="auto"/>
            </w:rPr>
          </w:pPr>
          <w:hyperlink w:anchor="_Toc510608493" w:history="1">
            <w:r w:rsidRPr="00843253">
              <w:rPr>
                <w:rStyle w:val="Hipervnculo"/>
                <w:b/>
                <w:noProof/>
              </w:rPr>
              <w:t>3.4 Distintas plataformas para Arduino</w:t>
            </w:r>
            <w:r>
              <w:rPr>
                <w:noProof/>
                <w:webHidden/>
              </w:rPr>
              <w:tab/>
            </w:r>
            <w:r>
              <w:rPr>
                <w:noProof/>
                <w:webHidden/>
              </w:rPr>
              <w:fldChar w:fldCharType="begin"/>
            </w:r>
            <w:r>
              <w:rPr>
                <w:noProof/>
                <w:webHidden/>
              </w:rPr>
              <w:instrText xml:space="preserve"> PAGEREF _Toc510608493 \h </w:instrText>
            </w:r>
            <w:r>
              <w:rPr>
                <w:noProof/>
                <w:webHidden/>
              </w:rPr>
            </w:r>
            <w:r>
              <w:rPr>
                <w:noProof/>
                <w:webHidden/>
              </w:rPr>
              <w:fldChar w:fldCharType="separate"/>
            </w:r>
            <w:r>
              <w:rPr>
                <w:noProof/>
                <w:webHidden/>
              </w:rPr>
              <w:t>29</w:t>
            </w:r>
            <w:r>
              <w:rPr>
                <w:noProof/>
                <w:webHidden/>
              </w:rPr>
              <w:fldChar w:fldCharType="end"/>
            </w:r>
          </w:hyperlink>
        </w:p>
        <w:p w14:paraId="197EAB2D" w14:textId="75CFE0AE" w:rsidR="007A53EB" w:rsidRDefault="007A53EB">
          <w:pPr>
            <w:pStyle w:val="TDC2"/>
            <w:tabs>
              <w:tab w:val="right" w:leader="dot" w:pos="8494"/>
            </w:tabs>
            <w:rPr>
              <w:rFonts w:asciiTheme="minorHAnsi" w:eastAsiaTheme="minorEastAsia" w:hAnsiTheme="minorHAnsi" w:cstheme="minorBidi"/>
              <w:noProof/>
              <w:color w:val="auto"/>
            </w:rPr>
          </w:pPr>
          <w:hyperlink w:anchor="_Toc510608494" w:history="1">
            <w:r w:rsidRPr="00843253">
              <w:rPr>
                <w:rStyle w:val="Hipervnculo"/>
                <w:b/>
                <w:noProof/>
              </w:rPr>
              <w:t>3.5 Aplicaciones</w:t>
            </w:r>
            <w:r>
              <w:rPr>
                <w:noProof/>
                <w:webHidden/>
              </w:rPr>
              <w:tab/>
            </w:r>
            <w:r>
              <w:rPr>
                <w:noProof/>
                <w:webHidden/>
              </w:rPr>
              <w:fldChar w:fldCharType="begin"/>
            </w:r>
            <w:r>
              <w:rPr>
                <w:noProof/>
                <w:webHidden/>
              </w:rPr>
              <w:instrText xml:space="preserve"> PAGEREF _Toc510608494 \h </w:instrText>
            </w:r>
            <w:r>
              <w:rPr>
                <w:noProof/>
                <w:webHidden/>
              </w:rPr>
            </w:r>
            <w:r>
              <w:rPr>
                <w:noProof/>
                <w:webHidden/>
              </w:rPr>
              <w:fldChar w:fldCharType="separate"/>
            </w:r>
            <w:r>
              <w:rPr>
                <w:noProof/>
                <w:webHidden/>
              </w:rPr>
              <w:t>31</w:t>
            </w:r>
            <w:r>
              <w:rPr>
                <w:noProof/>
                <w:webHidden/>
              </w:rPr>
              <w:fldChar w:fldCharType="end"/>
            </w:r>
          </w:hyperlink>
        </w:p>
        <w:p w14:paraId="2B798B6E" w14:textId="1F78CAFA" w:rsidR="007A53EB" w:rsidRDefault="007A53EB">
          <w:pPr>
            <w:pStyle w:val="TDC2"/>
            <w:tabs>
              <w:tab w:val="right" w:leader="dot" w:pos="8494"/>
            </w:tabs>
            <w:rPr>
              <w:rFonts w:asciiTheme="minorHAnsi" w:eastAsiaTheme="minorEastAsia" w:hAnsiTheme="minorHAnsi" w:cstheme="minorBidi"/>
              <w:noProof/>
              <w:color w:val="auto"/>
            </w:rPr>
          </w:pPr>
          <w:hyperlink w:anchor="_Toc510608495" w:history="1">
            <w:r w:rsidRPr="00843253">
              <w:rPr>
                <w:rStyle w:val="Hipervnculo"/>
                <w:b/>
                <w:noProof/>
              </w:rPr>
              <w:t>3.6 Motivaciones para su uso</w:t>
            </w:r>
            <w:r>
              <w:rPr>
                <w:noProof/>
                <w:webHidden/>
              </w:rPr>
              <w:tab/>
            </w:r>
            <w:r>
              <w:rPr>
                <w:noProof/>
                <w:webHidden/>
              </w:rPr>
              <w:fldChar w:fldCharType="begin"/>
            </w:r>
            <w:r>
              <w:rPr>
                <w:noProof/>
                <w:webHidden/>
              </w:rPr>
              <w:instrText xml:space="preserve"> PAGEREF _Toc510608495 \h </w:instrText>
            </w:r>
            <w:r>
              <w:rPr>
                <w:noProof/>
                <w:webHidden/>
              </w:rPr>
            </w:r>
            <w:r>
              <w:rPr>
                <w:noProof/>
                <w:webHidden/>
              </w:rPr>
              <w:fldChar w:fldCharType="separate"/>
            </w:r>
            <w:r>
              <w:rPr>
                <w:noProof/>
                <w:webHidden/>
              </w:rPr>
              <w:t>31</w:t>
            </w:r>
            <w:r>
              <w:rPr>
                <w:noProof/>
                <w:webHidden/>
              </w:rPr>
              <w:fldChar w:fldCharType="end"/>
            </w:r>
          </w:hyperlink>
        </w:p>
        <w:p w14:paraId="70E6C9A2" w14:textId="23E6F73F" w:rsidR="007A53EB" w:rsidRDefault="007A53EB">
          <w:pPr>
            <w:pStyle w:val="TDC3"/>
            <w:tabs>
              <w:tab w:val="right" w:leader="dot" w:pos="8494"/>
            </w:tabs>
            <w:rPr>
              <w:rFonts w:asciiTheme="minorHAnsi" w:eastAsiaTheme="minorEastAsia" w:hAnsiTheme="minorHAnsi" w:cstheme="minorBidi"/>
              <w:noProof/>
              <w:color w:val="auto"/>
            </w:rPr>
          </w:pPr>
          <w:hyperlink w:anchor="_Toc510608496" w:history="1">
            <w:r w:rsidRPr="00843253">
              <w:rPr>
                <w:rStyle w:val="Hipervnculo"/>
                <w:noProof/>
              </w:rPr>
              <w:t>3.6.1 La comunidad</w:t>
            </w:r>
            <w:r>
              <w:rPr>
                <w:noProof/>
                <w:webHidden/>
              </w:rPr>
              <w:tab/>
            </w:r>
            <w:r>
              <w:rPr>
                <w:noProof/>
                <w:webHidden/>
              </w:rPr>
              <w:fldChar w:fldCharType="begin"/>
            </w:r>
            <w:r>
              <w:rPr>
                <w:noProof/>
                <w:webHidden/>
              </w:rPr>
              <w:instrText xml:space="preserve"> PAGEREF _Toc510608496 \h </w:instrText>
            </w:r>
            <w:r>
              <w:rPr>
                <w:noProof/>
                <w:webHidden/>
              </w:rPr>
            </w:r>
            <w:r>
              <w:rPr>
                <w:noProof/>
                <w:webHidden/>
              </w:rPr>
              <w:fldChar w:fldCharType="separate"/>
            </w:r>
            <w:r>
              <w:rPr>
                <w:noProof/>
                <w:webHidden/>
              </w:rPr>
              <w:t>31</w:t>
            </w:r>
            <w:r>
              <w:rPr>
                <w:noProof/>
                <w:webHidden/>
              </w:rPr>
              <w:fldChar w:fldCharType="end"/>
            </w:r>
          </w:hyperlink>
        </w:p>
        <w:p w14:paraId="60D2416A" w14:textId="2EC3F869" w:rsidR="007A53EB" w:rsidRDefault="007A53EB">
          <w:pPr>
            <w:pStyle w:val="TDC3"/>
            <w:tabs>
              <w:tab w:val="right" w:leader="dot" w:pos="8494"/>
            </w:tabs>
            <w:rPr>
              <w:rFonts w:asciiTheme="minorHAnsi" w:eastAsiaTheme="minorEastAsia" w:hAnsiTheme="minorHAnsi" w:cstheme="minorBidi"/>
              <w:noProof/>
              <w:color w:val="auto"/>
            </w:rPr>
          </w:pPr>
          <w:hyperlink w:anchor="_Toc510608497" w:history="1">
            <w:r w:rsidRPr="00843253">
              <w:rPr>
                <w:rStyle w:val="Hipervnculo"/>
                <w:noProof/>
              </w:rPr>
              <w:t>3.6.2 Sencillez de programación</w:t>
            </w:r>
            <w:r>
              <w:rPr>
                <w:noProof/>
                <w:webHidden/>
              </w:rPr>
              <w:tab/>
            </w:r>
            <w:r>
              <w:rPr>
                <w:noProof/>
                <w:webHidden/>
              </w:rPr>
              <w:fldChar w:fldCharType="begin"/>
            </w:r>
            <w:r>
              <w:rPr>
                <w:noProof/>
                <w:webHidden/>
              </w:rPr>
              <w:instrText xml:space="preserve"> PAGEREF _Toc510608497 \h </w:instrText>
            </w:r>
            <w:r>
              <w:rPr>
                <w:noProof/>
                <w:webHidden/>
              </w:rPr>
            </w:r>
            <w:r>
              <w:rPr>
                <w:noProof/>
                <w:webHidden/>
              </w:rPr>
              <w:fldChar w:fldCharType="separate"/>
            </w:r>
            <w:r>
              <w:rPr>
                <w:noProof/>
                <w:webHidden/>
              </w:rPr>
              <w:t>32</w:t>
            </w:r>
            <w:r>
              <w:rPr>
                <w:noProof/>
                <w:webHidden/>
              </w:rPr>
              <w:fldChar w:fldCharType="end"/>
            </w:r>
          </w:hyperlink>
        </w:p>
        <w:p w14:paraId="7D245932" w14:textId="15F0E496" w:rsidR="007A53EB" w:rsidRDefault="007A53EB">
          <w:pPr>
            <w:pStyle w:val="TDC3"/>
            <w:tabs>
              <w:tab w:val="right" w:leader="dot" w:pos="8494"/>
            </w:tabs>
            <w:rPr>
              <w:rFonts w:asciiTheme="minorHAnsi" w:eastAsiaTheme="minorEastAsia" w:hAnsiTheme="minorHAnsi" w:cstheme="minorBidi"/>
              <w:noProof/>
              <w:color w:val="auto"/>
            </w:rPr>
          </w:pPr>
          <w:hyperlink w:anchor="_Toc510608498" w:history="1">
            <w:r w:rsidRPr="00843253">
              <w:rPr>
                <w:rStyle w:val="Hipervnculo"/>
                <w:noProof/>
              </w:rPr>
              <w:t>3.6.3 Hardware económico</w:t>
            </w:r>
            <w:r>
              <w:rPr>
                <w:noProof/>
                <w:webHidden/>
              </w:rPr>
              <w:tab/>
            </w:r>
            <w:r>
              <w:rPr>
                <w:noProof/>
                <w:webHidden/>
              </w:rPr>
              <w:fldChar w:fldCharType="begin"/>
            </w:r>
            <w:r>
              <w:rPr>
                <w:noProof/>
                <w:webHidden/>
              </w:rPr>
              <w:instrText xml:space="preserve"> PAGEREF _Toc510608498 \h </w:instrText>
            </w:r>
            <w:r>
              <w:rPr>
                <w:noProof/>
                <w:webHidden/>
              </w:rPr>
            </w:r>
            <w:r>
              <w:rPr>
                <w:noProof/>
                <w:webHidden/>
              </w:rPr>
              <w:fldChar w:fldCharType="separate"/>
            </w:r>
            <w:r>
              <w:rPr>
                <w:noProof/>
                <w:webHidden/>
              </w:rPr>
              <w:t>32</w:t>
            </w:r>
            <w:r>
              <w:rPr>
                <w:noProof/>
                <w:webHidden/>
              </w:rPr>
              <w:fldChar w:fldCharType="end"/>
            </w:r>
          </w:hyperlink>
        </w:p>
        <w:p w14:paraId="767EBD42" w14:textId="4B56308B" w:rsidR="007A53EB" w:rsidRDefault="007A53EB">
          <w:pPr>
            <w:pStyle w:val="TDC2"/>
            <w:tabs>
              <w:tab w:val="right" w:leader="dot" w:pos="8494"/>
            </w:tabs>
            <w:rPr>
              <w:rFonts w:asciiTheme="minorHAnsi" w:eastAsiaTheme="minorEastAsia" w:hAnsiTheme="minorHAnsi" w:cstheme="minorBidi"/>
              <w:noProof/>
              <w:color w:val="auto"/>
            </w:rPr>
          </w:pPr>
          <w:hyperlink w:anchor="_Toc510608499" w:history="1">
            <w:r w:rsidRPr="00843253">
              <w:rPr>
                <w:rStyle w:val="Hipervnculo"/>
                <w:b/>
                <w:noProof/>
              </w:rPr>
              <w:t>3.7 Incorporación de Arduino en las escuelas</w:t>
            </w:r>
            <w:r>
              <w:rPr>
                <w:noProof/>
                <w:webHidden/>
              </w:rPr>
              <w:tab/>
            </w:r>
            <w:r>
              <w:rPr>
                <w:noProof/>
                <w:webHidden/>
              </w:rPr>
              <w:fldChar w:fldCharType="begin"/>
            </w:r>
            <w:r>
              <w:rPr>
                <w:noProof/>
                <w:webHidden/>
              </w:rPr>
              <w:instrText xml:space="preserve"> PAGEREF _Toc510608499 \h </w:instrText>
            </w:r>
            <w:r>
              <w:rPr>
                <w:noProof/>
                <w:webHidden/>
              </w:rPr>
            </w:r>
            <w:r>
              <w:rPr>
                <w:noProof/>
                <w:webHidden/>
              </w:rPr>
              <w:fldChar w:fldCharType="separate"/>
            </w:r>
            <w:r>
              <w:rPr>
                <w:noProof/>
                <w:webHidden/>
              </w:rPr>
              <w:t>33</w:t>
            </w:r>
            <w:r>
              <w:rPr>
                <w:noProof/>
                <w:webHidden/>
              </w:rPr>
              <w:fldChar w:fldCharType="end"/>
            </w:r>
          </w:hyperlink>
        </w:p>
        <w:p w14:paraId="772F94F8" w14:textId="16C39C4A" w:rsidR="007A53EB" w:rsidRDefault="007A53EB">
          <w:pPr>
            <w:pStyle w:val="TDC3"/>
            <w:tabs>
              <w:tab w:val="right" w:leader="dot" w:pos="8494"/>
            </w:tabs>
            <w:rPr>
              <w:rFonts w:asciiTheme="minorHAnsi" w:eastAsiaTheme="minorEastAsia" w:hAnsiTheme="minorHAnsi" w:cstheme="minorBidi"/>
              <w:noProof/>
              <w:color w:val="auto"/>
            </w:rPr>
          </w:pPr>
          <w:hyperlink w:anchor="_Toc510608500" w:history="1">
            <w:r w:rsidRPr="00843253">
              <w:rPr>
                <w:rStyle w:val="Hipervnculo"/>
                <w:noProof/>
              </w:rPr>
              <w:t>3.7.1 Las tres erres</w:t>
            </w:r>
            <w:r>
              <w:rPr>
                <w:noProof/>
                <w:webHidden/>
              </w:rPr>
              <w:tab/>
            </w:r>
            <w:r>
              <w:rPr>
                <w:noProof/>
                <w:webHidden/>
              </w:rPr>
              <w:fldChar w:fldCharType="begin"/>
            </w:r>
            <w:r>
              <w:rPr>
                <w:noProof/>
                <w:webHidden/>
              </w:rPr>
              <w:instrText xml:space="preserve"> PAGEREF _Toc510608500 \h </w:instrText>
            </w:r>
            <w:r>
              <w:rPr>
                <w:noProof/>
                <w:webHidden/>
              </w:rPr>
            </w:r>
            <w:r>
              <w:rPr>
                <w:noProof/>
                <w:webHidden/>
              </w:rPr>
              <w:fldChar w:fldCharType="separate"/>
            </w:r>
            <w:r>
              <w:rPr>
                <w:noProof/>
                <w:webHidden/>
              </w:rPr>
              <w:t>33</w:t>
            </w:r>
            <w:r>
              <w:rPr>
                <w:noProof/>
                <w:webHidden/>
              </w:rPr>
              <w:fldChar w:fldCharType="end"/>
            </w:r>
          </w:hyperlink>
        </w:p>
        <w:p w14:paraId="7772E201" w14:textId="7B9035DA" w:rsidR="007A53EB" w:rsidRDefault="007A53EB">
          <w:pPr>
            <w:pStyle w:val="TDC2"/>
            <w:tabs>
              <w:tab w:val="right" w:leader="dot" w:pos="8494"/>
            </w:tabs>
            <w:rPr>
              <w:rFonts w:asciiTheme="minorHAnsi" w:eastAsiaTheme="minorEastAsia" w:hAnsiTheme="minorHAnsi" w:cstheme="minorBidi"/>
              <w:noProof/>
              <w:color w:val="auto"/>
            </w:rPr>
          </w:pPr>
          <w:hyperlink w:anchor="_Toc510608501" w:history="1">
            <w:r w:rsidRPr="00843253">
              <w:rPr>
                <w:rStyle w:val="Hipervnculo"/>
                <w:b/>
                <w:noProof/>
              </w:rPr>
              <w:t>3.8 Actuadores y sensores</w:t>
            </w:r>
            <w:r>
              <w:rPr>
                <w:noProof/>
                <w:webHidden/>
              </w:rPr>
              <w:tab/>
            </w:r>
            <w:r>
              <w:rPr>
                <w:noProof/>
                <w:webHidden/>
              </w:rPr>
              <w:fldChar w:fldCharType="begin"/>
            </w:r>
            <w:r>
              <w:rPr>
                <w:noProof/>
                <w:webHidden/>
              </w:rPr>
              <w:instrText xml:space="preserve"> PAGEREF _Toc510608501 \h </w:instrText>
            </w:r>
            <w:r>
              <w:rPr>
                <w:noProof/>
                <w:webHidden/>
              </w:rPr>
            </w:r>
            <w:r>
              <w:rPr>
                <w:noProof/>
                <w:webHidden/>
              </w:rPr>
              <w:fldChar w:fldCharType="separate"/>
            </w:r>
            <w:r>
              <w:rPr>
                <w:noProof/>
                <w:webHidden/>
              </w:rPr>
              <w:t>34</w:t>
            </w:r>
            <w:r>
              <w:rPr>
                <w:noProof/>
                <w:webHidden/>
              </w:rPr>
              <w:fldChar w:fldCharType="end"/>
            </w:r>
          </w:hyperlink>
        </w:p>
        <w:p w14:paraId="0D554092" w14:textId="794120D5" w:rsidR="007A53EB" w:rsidRDefault="007A53EB">
          <w:pPr>
            <w:pStyle w:val="TDC2"/>
            <w:tabs>
              <w:tab w:val="right" w:leader="dot" w:pos="8494"/>
            </w:tabs>
            <w:rPr>
              <w:rFonts w:asciiTheme="minorHAnsi" w:eastAsiaTheme="minorEastAsia" w:hAnsiTheme="minorHAnsi" w:cstheme="minorBidi"/>
              <w:noProof/>
              <w:color w:val="auto"/>
            </w:rPr>
          </w:pPr>
          <w:hyperlink w:anchor="_Toc510608502" w:history="1">
            <w:r w:rsidRPr="00843253">
              <w:rPr>
                <w:rStyle w:val="Hipervnculo"/>
                <w:b/>
                <w:noProof/>
              </w:rPr>
              <w:t>3.9 Actuadores en el SAR</w:t>
            </w:r>
            <w:r>
              <w:rPr>
                <w:noProof/>
                <w:webHidden/>
              </w:rPr>
              <w:tab/>
            </w:r>
            <w:r>
              <w:rPr>
                <w:noProof/>
                <w:webHidden/>
              </w:rPr>
              <w:fldChar w:fldCharType="begin"/>
            </w:r>
            <w:r>
              <w:rPr>
                <w:noProof/>
                <w:webHidden/>
              </w:rPr>
              <w:instrText xml:space="preserve"> PAGEREF _Toc510608502 \h </w:instrText>
            </w:r>
            <w:r>
              <w:rPr>
                <w:noProof/>
                <w:webHidden/>
              </w:rPr>
            </w:r>
            <w:r>
              <w:rPr>
                <w:noProof/>
                <w:webHidden/>
              </w:rPr>
              <w:fldChar w:fldCharType="separate"/>
            </w:r>
            <w:r>
              <w:rPr>
                <w:noProof/>
                <w:webHidden/>
              </w:rPr>
              <w:t>34</w:t>
            </w:r>
            <w:r>
              <w:rPr>
                <w:noProof/>
                <w:webHidden/>
              </w:rPr>
              <w:fldChar w:fldCharType="end"/>
            </w:r>
          </w:hyperlink>
        </w:p>
        <w:p w14:paraId="1A9ACC6D" w14:textId="5769380A" w:rsidR="007A53EB" w:rsidRDefault="007A53EB">
          <w:pPr>
            <w:pStyle w:val="TDC2"/>
            <w:tabs>
              <w:tab w:val="right" w:leader="dot" w:pos="8494"/>
            </w:tabs>
            <w:rPr>
              <w:rFonts w:asciiTheme="minorHAnsi" w:eastAsiaTheme="minorEastAsia" w:hAnsiTheme="minorHAnsi" w:cstheme="minorBidi"/>
              <w:noProof/>
              <w:color w:val="auto"/>
            </w:rPr>
          </w:pPr>
          <w:hyperlink w:anchor="_Toc510608503" w:history="1">
            <w:r w:rsidRPr="00843253">
              <w:rPr>
                <w:rStyle w:val="Hipervnculo"/>
                <w:b/>
                <w:noProof/>
              </w:rPr>
              <w:t>3.10 Sensores en el SAR</w:t>
            </w:r>
            <w:r>
              <w:rPr>
                <w:noProof/>
                <w:webHidden/>
              </w:rPr>
              <w:tab/>
            </w:r>
            <w:r>
              <w:rPr>
                <w:noProof/>
                <w:webHidden/>
              </w:rPr>
              <w:fldChar w:fldCharType="begin"/>
            </w:r>
            <w:r>
              <w:rPr>
                <w:noProof/>
                <w:webHidden/>
              </w:rPr>
              <w:instrText xml:space="preserve"> PAGEREF _Toc510608503 \h </w:instrText>
            </w:r>
            <w:r>
              <w:rPr>
                <w:noProof/>
                <w:webHidden/>
              </w:rPr>
            </w:r>
            <w:r>
              <w:rPr>
                <w:noProof/>
                <w:webHidden/>
              </w:rPr>
              <w:fldChar w:fldCharType="separate"/>
            </w:r>
            <w:r>
              <w:rPr>
                <w:noProof/>
                <w:webHidden/>
              </w:rPr>
              <w:t>35</w:t>
            </w:r>
            <w:r>
              <w:rPr>
                <w:noProof/>
                <w:webHidden/>
              </w:rPr>
              <w:fldChar w:fldCharType="end"/>
            </w:r>
          </w:hyperlink>
        </w:p>
        <w:p w14:paraId="3FA12B98" w14:textId="1C07802D" w:rsidR="007A53EB" w:rsidRDefault="007A53EB">
          <w:pPr>
            <w:pStyle w:val="TDC2"/>
            <w:tabs>
              <w:tab w:val="right" w:leader="dot" w:pos="8494"/>
            </w:tabs>
            <w:rPr>
              <w:rFonts w:asciiTheme="minorHAnsi" w:eastAsiaTheme="minorEastAsia" w:hAnsiTheme="minorHAnsi" w:cstheme="minorBidi"/>
              <w:noProof/>
              <w:color w:val="auto"/>
            </w:rPr>
          </w:pPr>
          <w:hyperlink w:anchor="_Toc510608504" w:history="1">
            <w:r w:rsidRPr="00843253">
              <w:rPr>
                <w:rStyle w:val="Hipervnculo"/>
                <w:b/>
                <w:noProof/>
              </w:rPr>
              <w:t xml:space="preserve">3.11 Módulos o </w:t>
            </w:r>
            <w:r w:rsidRPr="00843253">
              <w:rPr>
                <w:rStyle w:val="Hipervnculo"/>
                <w:b/>
                <w:i/>
                <w:noProof/>
              </w:rPr>
              <w:t>shields</w:t>
            </w:r>
            <w:r w:rsidRPr="00843253">
              <w:rPr>
                <w:rStyle w:val="Hipervnculo"/>
                <w:b/>
                <w:noProof/>
              </w:rPr>
              <w:t xml:space="preserve"> en el SAR</w:t>
            </w:r>
            <w:r>
              <w:rPr>
                <w:noProof/>
                <w:webHidden/>
              </w:rPr>
              <w:tab/>
            </w:r>
            <w:r>
              <w:rPr>
                <w:noProof/>
                <w:webHidden/>
              </w:rPr>
              <w:fldChar w:fldCharType="begin"/>
            </w:r>
            <w:r>
              <w:rPr>
                <w:noProof/>
                <w:webHidden/>
              </w:rPr>
              <w:instrText xml:space="preserve"> PAGEREF _Toc510608504 \h </w:instrText>
            </w:r>
            <w:r>
              <w:rPr>
                <w:noProof/>
                <w:webHidden/>
              </w:rPr>
            </w:r>
            <w:r>
              <w:rPr>
                <w:noProof/>
                <w:webHidden/>
              </w:rPr>
              <w:fldChar w:fldCharType="separate"/>
            </w:r>
            <w:r>
              <w:rPr>
                <w:noProof/>
                <w:webHidden/>
              </w:rPr>
              <w:t>36</w:t>
            </w:r>
            <w:r>
              <w:rPr>
                <w:noProof/>
                <w:webHidden/>
              </w:rPr>
              <w:fldChar w:fldCharType="end"/>
            </w:r>
          </w:hyperlink>
        </w:p>
        <w:p w14:paraId="25123053" w14:textId="573FDE5A" w:rsidR="007A53EB" w:rsidRDefault="007A53EB">
          <w:pPr>
            <w:pStyle w:val="TDC2"/>
            <w:tabs>
              <w:tab w:val="right" w:leader="dot" w:pos="8494"/>
            </w:tabs>
            <w:rPr>
              <w:rFonts w:asciiTheme="minorHAnsi" w:eastAsiaTheme="minorEastAsia" w:hAnsiTheme="minorHAnsi" w:cstheme="minorBidi"/>
              <w:noProof/>
              <w:color w:val="auto"/>
            </w:rPr>
          </w:pPr>
          <w:hyperlink w:anchor="_Toc510608505" w:history="1">
            <w:r w:rsidRPr="00843253">
              <w:rPr>
                <w:rStyle w:val="Hipervnculo"/>
                <w:b/>
                <w:noProof/>
              </w:rPr>
              <w:t>Resumen</w:t>
            </w:r>
            <w:r>
              <w:rPr>
                <w:noProof/>
                <w:webHidden/>
              </w:rPr>
              <w:tab/>
            </w:r>
            <w:r>
              <w:rPr>
                <w:noProof/>
                <w:webHidden/>
              </w:rPr>
              <w:fldChar w:fldCharType="begin"/>
            </w:r>
            <w:r>
              <w:rPr>
                <w:noProof/>
                <w:webHidden/>
              </w:rPr>
              <w:instrText xml:space="preserve"> PAGEREF _Toc510608505 \h </w:instrText>
            </w:r>
            <w:r>
              <w:rPr>
                <w:noProof/>
                <w:webHidden/>
              </w:rPr>
            </w:r>
            <w:r>
              <w:rPr>
                <w:noProof/>
                <w:webHidden/>
              </w:rPr>
              <w:fldChar w:fldCharType="separate"/>
            </w:r>
            <w:r>
              <w:rPr>
                <w:noProof/>
                <w:webHidden/>
              </w:rPr>
              <w:t>37</w:t>
            </w:r>
            <w:r>
              <w:rPr>
                <w:noProof/>
                <w:webHidden/>
              </w:rPr>
              <w:fldChar w:fldCharType="end"/>
            </w:r>
          </w:hyperlink>
        </w:p>
        <w:p w14:paraId="45D4AC48" w14:textId="1C563BD3" w:rsidR="007A53EB" w:rsidRDefault="007A53EB">
          <w:pPr>
            <w:pStyle w:val="TDC1"/>
            <w:tabs>
              <w:tab w:val="right" w:leader="dot" w:pos="8494"/>
            </w:tabs>
            <w:rPr>
              <w:rFonts w:asciiTheme="minorHAnsi" w:eastAsiaTheme="minorEastAsia" w:hAnsiTheme="minorHAnsi" w:cstheme="minorBidi"/>
              <w:noProof/>
              <w:color w:val="auto"/>
            </w:rPr>
          </w:pPr>
          <w:hyperlink w:anchor="_Toc510608506" w:history="1">
            <w:r w:rsidRPr="00843253">
              <w:rPr>
                <w:rStyle w:val="Hipervnculo"/>
                <w:noProof/>
              </w:rPr>
              <w:t>Capítulo 4 – Raspberry Pi</w:t>
            </w:r>
            <w:r>
              <w:rPr>
                <w:noProof/>
                <w:webHidden/>
              </w:rPr>
              <w:tab/>
            </w:r>
            <w:r>
              <w:rPr>
                <w:noProof/>
                <w:webHidden/>
              </w:rPr>
              <w:fldChar w:fldCharType="begin"/>
            </w:r>
            <w:r>
              <w:rPr>
                <w:noProof/>
                <w:webHidden/>
              </w:rPr>
              <w:instrText xml:space="preserve"> PAGEREF _Toc510608506 \h </w:instrText>
            </w:r>
            <w:r>
              <w:rPr>
                <w:noProof/>
                <w:webHidden/>
              </w:rPr>
            </w:r>
            <w:r>
              <w:rPr>
                <w:noProof/>
                <w:webHidden/>
              </w:rPr>
              <w:fldChar w:fldCharType="separate"/>
            </w:r>
            <w:r>
              <w:rPr>
                <w:noProof/>
                <w:webHidden/>
              </w:rPr>
              <w:t>38</w:t>
            </w:r>
            <w:r>
              <w:rPr>
                <w:noProof/>
                <w:webHidden/>
              </w:rPr>
              <w:fldChar w:fldCharType="end"/>
            </w:r>
          </w:hyperlink>
        </w:p>
        <w:p w14:paraId="0AE20E9E" w14:textId="3DA69D31" w:rsidR="007A53EB" w:rsidRDefault="007A53EB">
          <w:pPr>
            <w:pStyle w:val="TDC2"/>
            <w:tabs>
              <w:tab w:val="right" w:leader="dot" w:pos="8494"/>
            </w:tabs>
            <w:rPr>
              <w:rFonts w:asciiTheme="minorHAnsi" w:eastAsiaTheme="minorEastAsia" w:hAnsiTheme="minorHAnsi" w:cstheme="minorBidi"/>
              <w:noProof/>
              <w:color w:val="auto"/>
            </w:rPr>
          </w:pPr>
          <w:hyperlink w:anchor="_Toc510608507" w:history="1">
            <w:r w:rsidRPr="00843253">
              <w:rPr>
                <w:rStyle w:val="Hipervnculo"/>
                <w:b/>
                <w:noProof/>
              </w:rPr>
              <w:t>4.1 Raspberry Pi</w:t>
            </w:r>
            <w:r>
              <w:rPr>
                <w:noProof/>
                <w:webHidden/>
              </w:rPr>
              <w:tab/>
            </w:r>
            <w:r>
              <w:rPr>
                <w:noProof/>
                <w:webHidden/>
              </w:rPr>
              <w:fldChar w:fldCharType="begin"/>
            </w:r>
            <w:r>
              <w:rPr>
                <w:noProof/>
                <w:webHidden/>
              </w:rPr>
              <w:instrText xml:space="preserve"> PAGEREF _Toc510608507 \h </w:instrText>
            </w:r>
            <w:r>
              <w:rPr>
                <w:noProof/>
                <w:webHidden/>
              </w:rPr>
            </w:r>
            <w:r>
              <w:rPr>
                <w:noProof/>
                <w:webHidden/>
              </w:rPr>
              <w:fldChar w:fldCharType="separate"/>
            </w:r>
            <w:r>
              <w:rPr>
                <w:noProof/>
                <w:webHidden/>
              </w:rPr>
              <w:t>38</w:t>
            </w:r>
            <w:r>
              <w:rPr>
                <w:noProof/>
                <w:webHidden/>
              </w:rPr>
              <w:fldChar w:fldCharType="end"/>
            </w:r>
          </w:hyperlink>
        </w:p>
        <w:p w14:paraId="1D576951" w14:textId="55058857" w:rsidR="007A53EB" w:rsidRDefault="007A53EB">
          <w:pPr>
            <w:pStyle w:val="TDC2"/>
            <w:tabs>
              <w:tab w:val="right" w:leader="dot" w:pos="8494"/>
            </w:tabs>
            <w:rPr>
              <w:rFonts w:asciiTheme="minorHAnsi" w:eastAsiaTheme="minorEastAsia" w:hAnsiTheme="minorHAnsi" w:cstheme="minorBidi"/>
              <w:noProof/>
              <w:color w:val="auto"/>
            </w:rPr>
          </w:pPr>
          <w:hyperlink w:anchor="_Toc510608508" w:history="1">
            <w:r w:rsidRPr="00843253">
              <w:rPr>
                <w:rStyle w:val="Hipervnculo"/>
                <w:b/>
                <w:noProof/>
              </w:rPr>
              <w:t>4.2 Especificaciones técnicas de las distintas versiones</w:t>
            </w:r>
            <w:r>
              <w:rPr>
                <w:noProof/>
                <w:webHidden/>
              </w:rPr>
              <w:tab/>
            </w:r>
            <w:r>
              <w:rPr>
                <w:noProof/>
                <w:webHidden/>
              </w:rPr>
              <w:fldChar w:fldCharType="begin"/>
            </w:r>
            <w:r>
              <w:rPr>
                <w:noProof/>
                <w:webHidden/>
              </w:rPr>
              <w:instrText xml:space="preserve"> PAGEREF _Toc510608508 \h </w:instrText>
            </w:r>
            <w:r>
              <w:rPr>
                <w:noProof/>
                <w:webHidden/>
              </w:rPr>
            </w:r>
            <w:r>
              <w:rPr>
                <w:noProof/>
                <w:webHidden/>
              </w:rPr>
              <w:fldChar w:fldCharType="separate"/>
            </w:r>
            <w:r>
              <w:rPr>
                <w:noProof/>
                <w:webHidden/>
              </w:rPr>
              <w:t>38</w:t>
            </w:r>
            <w:r>
              <w:rPr>
                <w:noProof/>
                <w:webHidden/>
              </w:rPr>
              <w:fldChar w:fldCharType="end"/>
            </w:r>
          </w:hyperlink>
        </w:p>
        <w:p w14:paraId="3D6FF875" w14:textId="61503330" w:rsidR="007A53EB" w:rsidRDefault="007A53EB">
          <w:pPr>
            <w:pStyle w:val="TDC2"/>
            <w:tabs>
              <w:tab w:val="right" w:leader="dot" w:pos="8494"/>
            </w:tabs>
            <w:rPr>
              <w:rFonts w:asciiTheme="minorHAnsi" w:eastAsiaTheme="minorEastAsia" w:hAnsiTheme="minorHAnsi" w:cstheme="minorBidi"/>
              <w:noProof/>
              <w:color w:val="auto"/>
            </w:rPr>
          </w:pPr>
          <w:hyperlink w:anchor="_Toc510608509" w:history="1">
            <w:r w:rsidRPr="00843253">
              <w:rPr>
                <w:rStyle w:val="Hipervnculo"/>
                <w:b/>
                <w:noProof/>
              </w:rPr>
              <w:t>4.3 Entrada/Salida de propósito general (GPIO)</w:t>
            </w:r>
            <w:r>
              <w:rPr>
                <w:noProof/>
                <w:webHidden/>
              </w:rPr>
              <w:tab/>
            </w:r>
            <w:r>
              <w:rPr>
                <w:noProof/>
                <w:webHidden/>
              </w:rPr>
              <w:fldChar w:fldCharType="begin"/>
            </w:r>
            <w:r>
              <w:rPr>
                <w:noProof/>
                <w:webHidden/>
              </w:rPr>
              <w:instrText xml:space="preserve"> PAGEREF _Toc510608509 \h </w:instrText>
            </w:r>
            <w:r>
              <w:rPr>
                <w:noProof/>
                <w:webHidden/>
              </w:rPr>
            </w:r>
            <w:r>
              <w:rPr>
                <w:noProof/>
                <w:webHidden/>
              </w:rPr>
              <w:fldChar w:fldCharType="separate"/>
            </w:r>
            <w:r>
              <w:rPr>
                <w:noProof/>
                <w:webHidden/>
              </w:rPr>
              <w:t>39</w:t>
            </w:r>
            <w:r>
              <w:rPr>
                <w:noProof/>
                <w:webHidden/>
              </w:rPr>
              <w:fldChar w:fldCharType="end"/>
            </w:r>
          </w:hyperlink>
        </w:p>
        <w:p w14:paraId="0B9B648B" w14:textId="1C1CA0EB" w:rsidR="007A53EB" w:rsidRDefault="007A53EB">
          <w:pPr>
            <w:pStyle w:val="TDC2"/>
            <w:tabs>
              <w:tab w:val="right" w:leader="dot" w:pos="8494"/>
            </w:tabs>
            <w:rPr>
              <w:rFonts w:asciiTheme="minorHAnsi" w:eastAsiaTheme="minorEastAsia" w:hAnsiTheme="minorHAnsi" w:cstheme="minorBidi"/>
              <w:noProof/>
              <w:color w:val="auto"/>
            </w:rPr>
          </w:pPr>
          <w:hyperlink w:anchor="_Toc510608510" w:history="1">
            <w:r w:rsidRPr="00843253">
              <w:rPr>
                <w:rStyle w:val="Hipervnculo"/>
                <w:b/>
                <w:noProof/>
              </w:rPr>
              <w:t>4.4 Sistemas Operativos compatibles</w:t>
            </w:r>
            <w:r>
              <w:rPr>
                <w:noProof/>
                <w:webHidden/>
              </w:rPr>
              <w:tab/>
            </w:r>
            <w:r>
              <w:rPr>
                <w:noProof/>
                <w:webHidden/>
              </w:rPr>
              <w:fldChar w:fldCharType="begin"/>
            </w:r>
            <w:r>
              <w:rPr>
                <w:noProof/>
                <w:webHidden/>
              </w:rPr>
              <w:instrText xml:space="preserve"> PAGEREF _Toc510608510 \h </w:instrText>
            </w:r>
            <w:r>
              <w:rPr>
                <w:noProof/>
                <w:webHidden/>
              </w:rPr>
            </w:r>
            <w:r>
              <w:rPr>
                <w:noProof/>
                <w:webHidden/>
              </w:rPr>
              <w:fldChar w:fldCharType="separate"/>
            </w:r>
            <w:r>
              <w:rPr>
                <w:noProof/>
                <w:webHidden/>
              </w:rPr>
              <w:t>41</w:t>
            </w:r>
            <w:r>
              <w:rPr>
                <w:noProof/>
                <w:webHidden/>
              </w:rPr>
              <w:fldChar w:fldCharType="end"/>
            </w:r>
          </w:hyperlink>
        </w:p>
        <w:p w14:paraId="636CD946" w14:textId="7C6ED218" w:rsidR="007A53EB" w:rsidRDefault="007A53EB">
          <w:pPr>
            <w:pStyle w:val="TDC2"/>
            <w:tabs>
              <w:tab w:val="right" w:leader="dot" w:pos="8494"/>
            </w:tabs>
            <w:rPr>
              <w:rFonts w:asciiTheme="minorHAnsi" w:eastAsiaTheme="minorEastAsia" w:hAnsiTheme="minorHAnsi" w:cstheme="minorBidi"/>
              <w:noProof/>
              <w:color w:val="auto"/>
            </w:rPr>
          </w:pPr>
          <w:hyperlink w:anchor="_Toc510608511" w:history="1">
            <w:r w:rsidRPr="00843253">
              <w:rPr>
                <w:rStyle w:val="Hipervnculo"/>
                <w:b/>
                <w:noProof/>
              </w:rPr>
              <w:t>4.5 Accesorios para Raspberry Pi</w:t>
            </w:r>
            <w:r>
              <w:rPr>
                <w:noProof/>
                <w:webHidden/>
              </w:rPr>
              <w:tab/>
            </w:r>
            <w:r>
              <w:rPr>
                <w:noProof/>
                <w:webHidden/>
              </w:rPr>
              <w:fldChar w:fldCharType="begin"/>
            </w:r>
            <w:r>
              <w:rPr>
                <w:noProof/>
                <w:webHidden/>
              </w:rPr>
              <w:instrText xml:space="preserve"> PAGEREF _Toc510608511 \h </w:instrText>
            </w:r>
            <w:r>
              <w:rPr>
                <w:noProof/>
                <w:webHidden/>
              </w:rPr>
            </w:r>
            <w:r>
              <w:rPr>
                <w:noProof/>
                <w:webHidden/>
              </w:rPr>
              <w:fldChar w:fldCharType="separate"/>
            </w:r>
            <w:r>
              <w:rPr>
                <w:noProof/>
                <w:webHidden/>
              </w:rPr>
              <w:t>42</w:t>
            </w:r>
            <w:r>
              <w:rPr>
                <w:noProof/>
                <w:webHidden/>
              </w:rPr>
              <w:fldChar w:fldCharType="end"/>
            </w:r>
          </w:hyperlink>
        </w:p>
        <w:p w14:paraId="61D835C8" w14:textId="163AAD31" w:rsidR="007A53EB" w:rsidRDefault="007A53EB">
          <w:pPr>
            <w:pStyle w:val="TDC2"/>
            <w:tabs>
              <w:tab w:val="right" w:leader="dot" w:pos="8494"/>
            </w:tabs>
            <w:rPr>
              <w:rFonts w:asciiTheme="minorHAnsi" w:eastAsiaTheme="minorEastAsia" w:hAnsiTheme="minorHAnsi" w:cstheme="minorBidi"/>
              <w:noProof/>
              <w:color w:val="auto"/>
            </w:rPr>
          </w:pPr>
          <w:hyperlink w:anchor="_Toc510608512" w:history="1">
            <w:r w:rsidRPr="00843253">
              <w:rPr>
                <w:rStyle w:val="Hipervnculo"/>
                <w:b/>
                <w:noProof/>
              </w:rPr>
              <w:t>4.6 Ventajas del uso de Raspberry Pi</w:t>
            </w:r>
            <w:r>
              <w:rPr>
                <w:noProof/>
                <w:webHidden/>
              </w:rPr>
              <w:tab/>
            </w:r>
            <w:r>
              <w:rPr>
                <w:noProof/>
                <w:webHidden/>
              </w:rPr>
              <w:fldChar w:fldCharType="begin"/>
            </w:r>
            <w:r>
              <w:rPr>
                <w:noProof/>
                <w:webHidden/>
              </w:rPr>
              <w:instrText xml:space="preserve"> PAGEREF _Toc510608512 \h </w:instrText>
            </w:r>
            <w:r>
              <w:rPr>
                <w:noProof/>
                <w:webHidden/>
              </w:rPr>
            </w:r>
            <w:r>
              <w:rPr>
                <w:noProof/>
                <w:webHidden/>
              </w:rPr>
              <w:fldChar w:fldCharType="separate"/>
            </w:r>
            <w:r>
              <w:rPr>
                <w:noProof/>
                <w:webHidden/>
              </w:rPr>
              <w:t>43</w:t>
            </w:r>
            <w:r>
              <w:rPr>
                <w:noProof/>
                <w:webHidden/>
              </w:rPr>
              <w:fldChar w:fldCharType="end"/>
            </w:r>
          </w:hyperlink>
        </w:p>
        <w:p w14:paraId="3E943450" w14:textId="09434623" w:rsidR="007A53EB" w:rsidRDefault="007A53EB">
          <w:pPr>
            <w:pStyle w:val="TDC2"/>
            <w:tabs>
              <w:tab w:val="right" w:leader="dot" w:pos="8494"/>
            </w:tabs>
            <w:rPr>
              <w:rFonts w:asciiTheme="minorHAnsi" w:eastAsiaTheme="minorEastAsia" w:hAnsiTheme="minorHAnsi" w:cstheme="minorBidi"/>
              <w:noProof/>
              <w:color w:val="auto"/>
            </w:rPr>
          </w:pPr>
          <w:hyperlink w:anchor="_Toc510608513" w:history="1">
            <w:r w:rsidRPr="00843253">
              <w:rPr>
                <w:rStyle w:val="Hipervnculo"/>
                <w:b/>
                <w:noProof/>
              </w:rPr>
              <w:t>Resumen</w:t>
            </w:r>
            <w:r>
              <w:rPr>
                <w:noProof/>
                <w:webHidden/>
              </w:rPr>
              <w:tab/>
            </w:r>
            <w:r>
              <w:rPr>
                <w:noProof/>
                <w:webHidden/>
              </w:rPr>
              <w:fldChar w:fldCharType="begin"/>
            </w:r>
            <w:r>
              <w:rPr>
                <w:noProof/>
                <w:webHidden/>
              </w:rPr>
              <w:instrText xml:space="preserve"> PAGEREF _Toc510608513 \h </w:instrText>
            </w:r>
            <w:r>
              <w:rPr>
                <w:noProof/>
                <w:webHidden/>
              </w:rPr>
            </w:r>
            <w:r>
              <w:rPr>
                <w:noProof/>
                <w:webHidden/>
              </w:rPr>
              <w:fldChar w:fldCharType="separate"/>
            </w:r>
            <w:r>
              <w:rPr>
                <w:noProof/>
                <w:webHidden/>
              </w:rPr>
              <w:t>45</w:t>
            </w:r>
            <w:r>
              <w:rPr>
                <w:noProof/>
                <w:webHidden/>
              </w:rPr>
              <w:fldChar w:fldCharType="end"/>
            </w:r>
          </w:hyperlink>
        </w:p>
        <w:p w14:paraId="56A7C82A" w14:textId="5803A712" w:rsidR="007A53EB" w:rsidRDefault="007A53EB">
          <w:pPr>
            <w:pStyle w:val="TDC1"/>
            <w:tabs>
              <w:tab w:val="right" w:leader="dot" w:pos="8494"/>
            </w:tabs>
            <w:rPr>
              <w:rFonts w:asciiTheme="minorHAnsi" w:eastAsiaTheme="minorEastAsia" w:hAnsiTheme="minorHAnsi" w:cstheme="minorBidi"/>
              <w:noProof/>
              <w:color w:val="auto"/>
            </w:rPr>
          </w:pPr>
          <w:hyperlink w:anchor="_Toc510608514" w:history="1">
            <w:r w:rsidRPr="00843253">
              <w:rPr>
                <w:rStyle w:val="Hipervnculo"/>
                <w:noProof/>
              </w:rPr>
              <w:t>Capítulo 5 - Aplicaciones Móviles</w:t>
            </w:r>
            <w:r>
              <w:rPr>
                <w:noProof/>
                <w:webHidden/>
              </w:rPr>
              <w:tab/>
            </w:r>
            <w:r>
              <w:rPr>
                <w:noProof/>
                <w:webHidden/>
              </w:rPr>
              <w:fldChar w:fldCharType="begin"/>
            </w:r>
            <w:r>
              <w:rPr>
                <w:noProof/>
                <w:webHidden/>
              </w:rPr>
              <w:instrText xml:space="preserve"> PAGEREF _Toc510608514 \h </w:instrText>
            </w:r>
            <w:r>
              <w:rPr>
                <w:noProof/>
                <w:webHidden/>
              </w:rPr>
            </w:r>
            <w:r>
              <w:rPr>
                <w:noProof/>
                <w:webHidden/>
              </w:rPr>
              <w:fldChar w:fldCharType="separate"/>
            </w:r>
            <w:r>
              <w:rPr>
                <w:noProof/>
                <w:webHidden/>
              </w:rPr>
              <w:t>46</w:t>
            </w:r>
            <w:r>
              <w:rPr>
                <w:noProof/>
                <w:webHidden/>
              </w:rPr>
              <w:fldChar w:fldCharType="end"/>
            </w:r>
          </w:hyperlink>
        </w:p>
        <w:p w14:paraId="7DB6CAB2" w14:textId="47A0A054" w:rsidR="007A53EB" w:rsidRDefault="007A53EB">
          <w:pPr>
            <w:pStyle w:val="TDC2"/>
            <w:tabs>
              <w:tab w:val="right" w:leader="dot" w:pos="8494"/>
            </w:tabs>
            <w:rPr>
              <w:rFonts w:asciiTheme="minorHAnsi" w:eastAsiaTheme="minorEastAsia" w:hAnsiTheme="minorHAnsi" w:cstheme="minorBidi"/>
              <w:noProof/>
              <w:color w:val="auto"/>
            </w:rPr>
          </w:pPr>
          <w:hyperlink w:anchor="_Toc510608515" w:history="1">
            <w:r w:rsidRPr="00843253">
              <w:rPr>
                <w:rStyle w:val="Hipervnculo"/>
                <w:b/>
                <w:noProof/>
              </w:rPr>
              <w:t>5.1 Las Aplicaciones móviles</w:t>
            </w:r>
            <w:r>
              <w:rPr>
                <w:noProof/>
                <w:webHidden/>
              </w:rPr>
              <w:tab/>
            </w:r>
            <w:r>
              <w:rPr>
                <w:noProof/>
                <w:webHidden/>
              </w:rPr>
              <w:fldChar w:fldCharType="begin"/>
            </w:r>
            <w:r>
              <w:rPr>
                <w:noProof/>
                <w:webHidden/>
              </w:rPr>
              <w:instrText xml:space="preserve"> PAGEREF _Toc510608515 \h </w:instrText>
            </w:r>
            <w:r>
              <w:rPr>
                <w:noProof/>
                <w:webHidden/>
              </w:rPr>
            </w:r>
            <w:r>
              <w:rPr>
                <w:noProof/>
                <w:webHidden/>
              </w:rPr>
              <w:fldChar w:fldCharType="separate"/>
            </w:r>
            <w:r>
              <w:rPr>
                <w:noProof/>
                <w:webHidden/>
              </w:rPr>
              <w:t>46</w:t>
            </w:r>
            <w:r>
              <w:rPr>
                <w:noProof/>
                <w:webHidden/>
              </w:rPr>
              <w:fldChar w:fldCharType="end"/>
            </w:r>
          </w:hyperlink>
        </w:p>
        <w:p w14:paraId="688B0DE4" w14:textId="1A9F99A6" w:rsidR="007A53EB" w:rsidRDefault="007A53EB">
          <w:pPr>
            <w:pStyle w:val="TDC3"/>
            <w:tabs>
              <w:tab w:val="right" w:leader="dot" w:pos="8494"/>
            </w:tabs>
            <w:rPr>
              <w:rFonts w:asciiTheme="minorHAnsi" w:eastAsiaTheme="minorEastAsia" w:hAnsiTheme="minorHAnsi" w:cstheme="minorBidi"/>
              <w:noProof/>
              <w:color w:val="auto"/>
            </w:rPr>
          </w:pPr>
          <w:hyperlink w:anchor="_Toc510608516" w:history="1">
            <w:r w:rsidRPr="00843253">
              <w:rPr>
                <w:rStyle w:val="Hipervnculo"/>
                <w:noProof/>
              </w:rPr>
              <w:t>5.1.1 Las Web Apps</w:t>
            </w:r>
            <w:r>
              <w:rPr>
                <w:noProof/>
                <w:webHidden/>
              </w:rPr>
              <w:tab/>
            </w:r>
            <w:r>
              <w:rPr>
                <w:noProof/>
                <w:webHidden/>
              </w:rPr>
              <w:fldChar w:fldCharType="begin"/>
            </w:r>
            <w:r>
              <w:rPr>
                <w:noProof/>
                <w:webHidden/>
              </w:rPr>
              <w:instrText xml:space="preserve"> PAGEREF _Toc510608516 \h </w:instrText>
            </w:r>
            <w:r>
              <w:rPr>
                <w:noProof/>
                <w:webHidden/>
              </w:rPr>
            </w:r>
            <w:r>
              <w:rPr>
                <w:noProof/>
                <w:webHidden/>
              </w:rPr>
              <w:fldChar w:fldCharType="separate"/>
            </w:r>
            <w:r>
              <w:rPr>
                <w:noProof/>
                <w:webHidden/>
              </w:rPr>
              <w:t>47</w:t>
            </w:r>
            <w:r>
              <w:rPr>
                <w:noProof/>
                <w:webHidden/>
              </w:rPr>
              <w:fldChar w:fldCharType="end"/>
            </w:r>
          </w:hyperlink>
        </w:p>
        <w:p w14:paraId="39A0CE27" w14:textId="5C1BAE48" w:rsidR="007A53EB" w:rsidRDefault="007A53EB">
          <w:pPr>
            <w:pStyle w:val="TDC3"/>
            <w:tabs>
              <w:tab w:val="right" w:leader="dot" w:pos="8494"/>
            </w:tabs>
            <w:rPr>
              <w:rFonts w:asciiTheme="minorHAnsi" w:eastAsiaTheme="minorEastAsia" w:hAnsiTheme="minorHAnsi" w:cstheme="minorBidi"/>
              <w:noProof/>
              <w:color w:val="auto"/>
            </w:rPr>
          </w:pPr>
          <w:hyperlink w:anchor="_Toc510608517" w:history="1">
            <w:r w:rsidRPr="00843253">
              <w:rPr>
                <w:rStyle w:val="Hipervnculo"/>
                <w:noProof/>
              </w:rPr>
              <w:t>5.1.2 Ventajas de las Web-App:</w:t>
            </w:r>
            <w:r>
              <w:rPr>
                <w:noProof/>
                <w:webHidden/>
              </w:rPr>
              <w:tab/>
            </w:r>
            <w:r>
              <w:rPr>
                <w:noProof/>
                <w:webHidden/>
              </w:rPr>
              <w:fldChar w:fldCharType="begin"/>
            </w:r>
            <w:r>
              <w:rPr>
                <w:noProof/>
                <w:webHidden/>
              </w:rPr>
              <w:instrText xml:space="preserve"> PAGEREF _Toc510608517 \h </w:instrText>
            </w:r>
            <w:r>
              <w:rPr>
                <w:noProof/>
                <w:webHidden/>
              </w:rPr>
            </w:r>
            <w:r>
              <w:rPr>
                <w:noProof/>
                <w:webHidden/>
              </w:rPr>
              <w:fldChar w:fldCharType="separate"/>
            </w:r>
            <w:r>
              <w:rPr>
                <w:noProof/>
                <w:webHidden/>
              </w:rPr>
              <w:t>48</w:t>
            </w:r>
            <w:r>
              <w:rPr>
                <w:noProof/>
                <w:webHidden/>
              </w:rPr>
              <w:fldChar w:fldCharType="end"/>
            </w:r>
          </w:hyperlink>
        </w:p>
        <w:p w14:paraId="69117E57" w14:textId="523FBCBB" w:rsidR="007A53EB" w:rsidRDefault="007A53EB">
          <w:pPr>
            <w:pStyle w:val="TDC3"/>
            <w:tabs>
              <w:tab w:val="right" w:leader="dot" w:pos="8494"/>
            </w:tabs>
            <w:rPr>
              <w:rFonts w:asciiTheme="minorHAnsi" w:eastAsiaTheme="minorEastAsia" w:hAnsiTheme="minorHAnsi" w:cstheme="minorBidi"/>
              <w:noProof/>
              <w:color w:val="auto"/>
            </w:rPr>
          </w:pPr>
          <w:hyperlink w:anchor="_Toc510608518" w:history="1">
            <w:r w:rsidRPr="00843253">
              <w:rPr>
                <w:rStyle w:val="Hipervnculo"/>
                <w:noProof/>
              </w:rPr>
              <w:t>5.1.3 Desventajas de las Web-Apps</w:t>
            </w:r>
            <w:r>
              <w:rPr>
                <w:noProof/>
                <w:webHidden/>
              </w:rPr>
              <w:tab/>
            </w:r>
            <w:r>
              <w:rPr>
                <w:noProof/>
                <w:webHidden/>
              </w:rPr>
              <w:fldChar w:fldCharType="begin"/>
            </w:r>
            <w:r>
              <w:rPr>
                <w:noProof/>
                <w:webHidden/>
              </w:rPr>
              <w:instrText xml:space="preserve"> PAGEREF _Toc510608518 \h </w:instrText>
            </w:r>
            <w:r>
              <w:rPr>
                <w:noProof/>
                <w:webHidden/>
              </w:rPr>
            </w:r>
            <w:r>
              <w:rPr>
                <w:noProof/>
                <w:webHidden/>
              </w:rPr>
              <w:fldChar w:fldCharType="separate"/>
            </w:r>
            <w:r>
              <w:rPr>
                <w:noProof/>
                <w:webHidden/>
              </w:rPr>
              <w:t>48</w:t>
            </w:r>
            <w:r>
              <w:rPr>
                <w:noProof/>
                <w:webHidden/>
              </w:rPr>
              <w:fldChar w:fldCharType="end"/>
            </w:r>
          </w:hyperlink>
        </w:p>
        <w:p w14:paraId="5F28B714" w14:textId="25ACFC8E" w:rsidR="007A53EB" w:rsidRDefault="007A53EB">
          <w:pPr>
            <w:pStyle w:val="TDC2"/>
            <w:tabs>
              <w:tab w:val="right" w:leader="dot" w:pos="8494"/>
            </w:tabs>
            <w:rPr>
              <w:rFonts w:asciiTheme="minorHAnsi" w:eastAsiaTheme="minorEastAsia" w:hAnsiTheme="minorHAnsi" w:cstheme="minorBidi"/>
              <w:noProof/>
              <w:color w:val="auto"/>
            </w:rPr>
          </w:pPr>
          <w:hyperlink w:anchor="_Toc510608519" w:history="1">
            <w:r w:rsidRPr="00843253">
              <w:rPr>
                <w:rStyle w:val="Hipervnculo"/>
                <w:b/>
                <w:noProof/>
              </w:rPr>
              <w:t>5.2 Sistemas operativos para dispositivos móviles</w:t>
            </w:r>
            <w:r>
              <w:rPr>
                <w:noProof/>
                <w:webHidden/>
              </w:rPr>
              <w:tab/>
            </w:r>
            <w:r>
              <w:rPr>
                <w:noProof/>
                <w:webHidden/>
              </w:rPr>
              <w:fldChar w:fldCharType="begin"/>
            </w:r>
            <w:r>
              <w:rPr>
                <w:noProof/>
                <w:webHidden/>
              </w:rPr>
              <w:instrText xml:space="preserve"> PAGEREF _Toc510608519 \h </w:instrText>
            </w:r>
            <w:r>
              <w:rPr>
                <w:noProof/>
                <w:webHidden/>
              </w:rPr>
            </w:r>
            <w:r>
              <w:rPr>
                <w:noProof/>
                <w:webHidden/>
              </w:rPr>
              <w:fldChar w:fldCharType="separate"/>
            </w:r>
            <w:r>
              <w:rPr>
                <w:noProof/>
                <w:webHidden/>
              </w:rPr>
              <w:t>49</w:t>
            </w:r>
            <w:r>
              <w:rPr>
                <w:noProof/>
                <w:webHidden/>
              </w:rPr>
              <w:fldChar w:fldCharType="end"/>
            </w:r>
          </w:hyperlink>
        </w:p>
        <w:p w14:paraId="3804748D" w14:textId="76BCAAE8" w:rsidR="007A53EB" w:rsidRDefault="007A53EB">
          <w:pPr>
            <w:pStyle w:val="TDC2"/>
            <w:tabs>
              <w:tab w:val="right" w:leader="dot" w:pos="8494"/>
            </w:tabs>
            <w:rPr>
              <w:rFonts w:asciiTheme="minorHAnsi" w:eastAsiaTheme="minorEastAsia" w:hAnsiTheme="minorHAnsi" w:cstheme="minorBidi"/>
              <w:noProof/>
              <w:color w:val="auto"/>
            </w:rPr>
          </w:pPr>
          <w:hyperlink w:anchor="_Toc510608520" w:history="1">
            <w:r w:rsidRPr="00843253">
              <w:rPr>
                <w:rStyle w:val="Hipervnculo"/>
                <w:b/>
                <w:noProof/>
              </w:rPr>
              <w:t>5.3 Android</w:t>
            </w:r>
            <w:r>
              <w:rPr>
                <w:noProof/>
                <w:webHidden/>
              </w:rPr>
              <w:tab/>
            </w:r>
            <w:r>
              <w:rPr>
                <w:noProof/>
                <w:webHidden/>
              </w:rPr>
              <w:fldChar w:fldCharType="begin"/>
            </w:r>
            <w:r>
              <w:rPr>
                <w:noProof/>
                <w:webHidden/>
              </w:rPr>
              <w:instrText xml:space="preserve"> PAGEREF _Toc510608520 \h </w:instrText>
            </w:r>
            <w:r>
              <w:rPr>
                <w:noProof/>
                <w:webHidden/>
              </w:rPr>
            </w:r>
            <w:r>
              <w:rPr>
                <w:noProof/>
                <w:webHidden/>
              </w:rPr>
              <w:fldChar w:fldCharType="separate"/>
            </w:r>
            <w:r>
              <w:rPr>
                <w:noProof/>
                <w:webHidden/>
              </w:rPr>
              <w:t>49</w:t>
            </w:r>
            <w:r>
              <w:rPr>
                <w:noProof/>
                <w:webHidden/>
              </w:rPr>
              <w:fldChar w:fldCharType="end"/>
            </w:r>
          </w:hyperlink>
        </w:p>
        <w:p w14:paraId="1DF8097C" w14:textId="41348A38" w:rsidR="007A53EB" w:rsidRDefault="007A53EB">
          <w:pPr>
            <w:pStyle w:val="TDC2"/>
            <w:tabs>
              <w:tab w:val="right" w:leader="dot" w:pos="8494"/>
            </w:tabs>
            <w:rPr>
              <w:rFonts w:asciiTheme="minorHAnsi" w:eastAsiaTheme="minorEastAsia" w:hAnsiTheme="minorHAnsi" w:cstheme="minorBidi"/>
              <w:noProof/>
              <w:color w:val="auto"/>
            </w:rPr>
          </w:pPr>
          <w:hyperlink w:anchor="_Toc510608521" w:history="1">
            <w:r w:rsidRPr="00843253">
              <w:rPr>
                <w:rStyle w:val="Hipervnculo"/>
                <w:b/>
                <w:noProof/>
              </w:rPr>
              <w:t>5.4 Aplicaciones móviles multiplataforma</w:t>
            </w:r>
            <w:r>
              <w:rPr>
                <w:noProof/>
                <w:webHidden/>
              </w:rPr>
              <w:tab/>
            </w:r>
            <w:r>
              <w:rPr>
                <w:noProof/>
                <w:webHidden/>
              </w:rPr>
              <w:fldChar w:fldCharType="begin"/>
            </w:r>
            <w:r>
              <w:rPr>
                <w:noProof/>
                <w:webHidden/>
              </w:rPr>
              <w:instrText xml:space="preserve"> PAGEREF _Toc510608521 \h </w:instrText>
            </w:r>
            <w:r>
              <w:rPr>
                <w:noProof/>
                <w:webHidden/>
              </w:rPr>
            </w:r>
            <w:r>
              <w:rPr>
                <w:noProof/>
                <w:webHidden/>
              </w:rPr>
              <w:fldChar w:fldCharType="separate"/>
            </w:r>
            <w:r>
              <w:rPr>
                <w:noProof/>
                <w:webHidden/>
              </w:rPr>
              <w:t>50</w:t>
            </w:r>
            <w:r>
              <w:rPr>
                <w:noProof/>
                <w:webHidden/>
              </w:rPr>
              <w:fldChar w:fldCharType="end"/>
            </w:r>
          </w:hyperlink>
        </w:p>
        <w:p w14:paraId="4F909FBB" w14:textId="73F0337A" w:rsidR="007A53EB" w:rsidRDefault="007A53EB">
          <w:pPr>
            <w:pStyle w:val="TDC3"/>
            <w:tabs>
              <w:tab w:val="right" w:leader="dot" w:pos="8494"/>
            </w:tabs>
            <w:rPr>
              <w:rFonts w:asciiTheme="minorHAnsi" w:eastAsiaTheme="minorEastAsia" w:hAnsiTheme="minorHAnsi" w:cstheme="minorBidi"/>
              <w:noProof/>
              <w:color w:val="auto"/>
            </w:rPr>
          </w:pPr>
          <w:hyperlink w:anchor="_Toc510608522" w:history="1">
            <w:r w:rsidRPr="00843253">
              <w:rPr>
                <w:rStyle w:val="Hipervnculo"/>
                <w:noProof/>
              </w:rPr>
              <w:t>5.4.1 Diferencias entre aplicaciones y web móviles</w:t>
            </w:r>
            <w:r>
              <w:rPr>
                <w:noProof/>
                <w:webHidden/>
              </w:rPr>
              <w:tab/>
            </w:r>
            <w:r>
              <w:rPr>
                <w:noProof/>
                <w:webHidden/>
              </w:rPr>
              <w:fldChar w:fldCharType="begin"/>
            </w:r>
            <w:r>
              <w:rPr>
                <w:noProof/>
                <w:webHidden/>
              </w:rPr>
              <w:instrText xml:space="preserve"> PAGEREF _Toc510608522 \h </w:instrText>
            </w:r>
            <w:r>
              <w:rPr>
                <w:noProof/>
                <w:webHidden/>
              </w:rPr>
            </w:r>
            <w:r>
              <w:rPr>
                <w:noProof/>
                <w:webHidden/>
              </w:rPr>
              <w:fldChar w:fldCharType="separate"/>
            </w:r>
            <w:r>
              <w:rPr>
                <w:noProof/>
                <w:webHidden/>
              </w:rPr>
              <w:t>50</w:t>
            </w:r>
            <w:r>
              <w:rPr>
                <w:noProof/>
                <w:webHidden/>
              </w:rPr>
              <w:fldChar w:fldCharType="end"/>
            </w:r>
          </w:hyperlink>
        </w:p>
        <w:p w14:paraId="7A4C9FEC" w14:textId="6FC76E55" w:rsidR="007A53EB" w:rsidRDefault="007A53EB">
          <w:pPr>
            <w:pStyle w:val="TDC3"/>
            <w:tabs>
              <w:tab w:val="right" w:leader="dot" w:pos="8494"/>
            </w:tabs>
            <w:rPr>
              <w:rFonts w:asciiTheme="minorHAnsi" w:eastAsiaTheme="minorEastAsia" w:hAnsiTheme="minorHAnsi" w:cstheme="minorBidi"/>
              <w:noProof/>
              <w:color w:val="auto"/>
            </w:rPr>
          </w:pPr>
          <w:hyperlink w:anchor="_Toc510608523" w:history="1">
            <w:r w:rsidRPr="00843253">
              <w:rPr>
                <w:rStyle w:val="Hipervnculo"/>
                <w:noProof/>
              </w:rPr>
              <w:t>5.4.2 App Nativas</w:t>
            </w:r>
            <w:r>
              <w:rPr>
                <w:noProof/>
                <w:webHidden/>
              </w:rPr>
              <w:tab/>
            </w:r>
            <w:r>
              <w:rPr>
                <w:noProof/>
                <w:webHidden/>
              </w:rPr>
              <w:fldChar w:fldCharType="begin"/>
            </w:r>
            <w:r>
              <w:rPr>
                <w:noProof/>
                <w:webHidden/>
              </w:rPr>
              <w:instrText xml:space="preserve"> PAGEREF _Toc510608523 \h </w:instrText>
            </w:r>
            <w:r>
              <w:rPr>
                <w:noProof/>
                <w:webHidden/>
              </w:rPr>
            </w:r>
            <w:r>
              <w:rPr>
                <w:noProof/>
                <w:webHidden/>
              </w:rPr>
              <w:fldChar w:fldCharType="separate"/>
            </w:r>
            <w:r>
              <w:rPr>
                <w:noProof/>
                <w:webHidden/>
              </w:rPr>
              <w:t>50</w:t>
            </w:r>
            <w:r>
              <w:rPr>
                <w:noProof/>
                <w:webHidden/>
              </w:rPr>
              <w:fldChar w:fldCharType="end"/>
            </w:r>
          </w:hyperlink>
        </w:p>
        <w:p w14:paraId="68A01C84" w14:textId="7F17DDCD" w:rsidR="007A53EB" w:rsidRDefault="007A53EB">
          <w:pPr>
            <w:pStyle w:val="TDC3"/>
            <w:tabs>
              <w:tab w:val="right" w:leader="dot" w:pos="8494"/>
            </w:tabs>
            <w:rPr>
              <w:rFonts w:asciiTheme="minorHAnsi" w:eastAsiaTheme="minorEastAsia" w:hAnsiTheme="minorHAnsi" w:cstheme="minorBidi"/>
              <w:noProof/>
              <w:color w:val="auto"/>
            </w:rPr>
          </w:pPr>
          <w:hyperlink w:anchor="_Toc510608524" w:history="1">
            <w:r w:rsidRPr="00843253">
              <w:rPr>
                <w:rStyle w:val="Hipervnculo"/>
                <w:noProof/>
              </w:rPr>
              <w:t>5.4.3 Desarrollo de Web Apps</w:t>
            </w:r>
            <w:r>
              <w:rPr>
                <w:noProof/>
                <w:webHidden/>
              </w:rPr>
              <w:tab/>
            </w:r>
            <w:r>
              <w:rPr>
                <w:noProof/>
                <w:webHidden/>
              </w:rPr>
              <w:fldChar w:fldCharType="begin"/>
            </w:r>
            <w:r>
              <w:rPr>
                <w:noProof/>
                <w:webHidden/>
              </w:rPr>
              <w:instrText xml:space="preserve"> PAGEREF _Toc510608524 \h </w:instrText>
            </w:r>
            <w:r>
              <w:rPr>
                <w:noProof/>
                <w:webHidden/>
              </w:rPr>
            </w:r>
            <w:r>
              <w:rPr>
                <w:noProof/>
                <w:webHidden/>
              </w:rPr>
              <w:fldChar w:fldCharType="separate"/>
            </w:r>
            <w:r>
              <w:rPr>
                <w:noProof/>
                <w:webHidden/>
              </w:rPr>
              <w:t>51</w:t>
            </w:r>
            <w:r>
              <w:rPr>
                <w:noProof/>
                <w:webHidden/>
              </w:rPr>
              <w:fldChar w:fldCharType="end"/>
            </w:r>
          </w:hyperlink>
        </w:p>
        <w:p w14:paraId="6172D07D" w14:textId="3E1CDD43" w:rsidR="007A53EB" w:rsidRDefault="007A53EB">
          <w:pPr>
            <w:pStyle w:val="TDC3"/>
            <w:tabs>
              <w:tab w:val="right" w:leader="dot" w:pos="8494"/>
            </w:tabs>
            <w:rPr>
              <w:rFonts w:asciiTheme="minorHAnsi" w:eastAsiaTheme="minorEastAsia" w:hAnsiTheme="minorHAnsi" w:cstheme="minorBidi"/>
              <w:noProof/>
              <w:color w:val="auto"/>
            </w:rPr>
          </w:pPr>
          <w:hyperlink w:anchor="_Toc510608525" w:history="1">
            <w:r w:rsidRPr="00843253">
              <w:rPr>
                <w:rStyle w:val="Hipervnculo"/>
                <w:noProof/>
              </w:rPr>
              <w:t>5.4.4 Aplicaciones Híbridas</w:t>
            </w:r>
            <w:r>
              <w:rPr>
                <w:noProof/>
                <w:webHidden/>
              </w:rPr>
              <w:tab/>
            </w:r>
            <w:r>
              <w:rPr>
                <w:noProof/>
                <w:webHidden/>
              </w:rPr>
              <w:fldChar w:fldCharType="begin"/>
            </w:r>
            <w:r>
              <w:rPr>
                <w:noProof/>
                <w:webHidden/>
              </w:rPr>
              <w:instrText xml:space="preserve"> PAGEREF _Toc510608525 \h </w:instrText>
            </w:r>
            <w:r>
              <w:rPr>
                <w:noProof/>
                <w:webHidden/>
              </w:rPr>
            </w:r>
            <w:r>
              <w:rPr>
                <w:noProof/>
                <w:webHidden/>
              </w:rPr>
              <w:fldChar w:fldCharType="separate"/>
            </w:r>
            <w:r>
              <w:rPr>
                <w:noProof/>
                <w:webHidden/>
              </w:rPr>
              <w:t>52</w:t>
            </w:r>
            <w:r>
              <w:rPr>
                <w:noProof/>
                <w:webHidden/>
              </w:rPr>
              <w:fldChar w:fldCharType="end"/>
            </w:r>
          </w:hyperlink>
        </w:p>
        <w:p w14:paraId="0CB531C4" w14:textId="0E090CF2" w:rsidR="007A53EB" w:rsidRDefault="007A53EB">
          <w:pPr>
            <w:pStyle w:val="TDC3"/>
            <w:tabs>
              <w:tab w:val="right" w:leader="dot" w:pos="8494"/>
            </w:tabs>
            <w:rPr>
              <w:rFonts w:asciiTheme="minorHAnsi" w:eastAsiaTheme="minorEastAsia" w:hAnsiTheme="minorHAnsi" w:cstheme="minorBidi"/>
              <w:noProof/>
              <w:color w:val="auto"/>
            </w:rPr>
          </w:pPr>
          <w:hyperlink w:anchor="_Toc510608526" w:history="1">
            <w:r w:rsidRPr="00843253">
              <w:rPr>
                <w:rStyle w:val="Hipervnculo"/>
                <w:noProof/>
              </w:rPr>
              <w:t>5.4.5 Creación de una Aplicación híbrida</w:t>
            </w:r>
            <w:r>
              <w:rPr>
                <w:noProof/>
                <w:webHidden/>
              </w:rPr>
              <w:tab/>
            </w:r>
            <w:r>
              <w:rPr>
                <w:noProof/>
                <w:webHidden/>
              </w:rPr>
              <w:fldChar w:fldCharType="begin"/>
            </w:r>
            <w:r>
              <w:rPr>
                <w:noProof/>
                <w:webHidden/>
              </w:rPr>
              <w:instrText xml:space="preserve"> PAGEREF _Toc510608526 \h </w:instrText>
            </w:r>
            <w:r>
              <w:rPr>
                <w:noProof/>
                <w:webHidden/>
              </w:rPr>
            </w:r>
            <w:r>
              <w:rPr>
                <w:noProof/>
                <w:webHidden/>
              </w:rPr>
              <w:fldChar w:fldCharType="separate"/>
            </w:r>
            <w:r>
              <w:rPr>
                <w:noProof/>
                <w:webHidden/>
              </w:rPr>
              <w:t>52</w:t>
            </w:r>
            <w:r>
              <w:rPr>
                <w:noProof/>
                <w:webHidden/>
              </w:rPr>
              <w:fldChar w:fldCharType="end"/>
            </w:r>
          </w:hyperlink>
        </w:p>
        <w:p w14:paraId="1E42E454" w14:textId="6317C350" w:rsidR="007A53EB" w:rsidRDefault="007A53EB">
          <w:pPr>
            <w:pStyle w:val="TDC3"/>
            <w:tabs>
              <w:tab w:val="right" w:leader="dot" w:pos="8494"/>
            </w:tabs>
            <w:rPr>
              <w:rFonts w:asciiTheme="minorHAnsi" w:eastAsiaTheme="minorEastAsia" w:hAnsiTheme="minorHAnsi" w:cstheme="minorBidi"/>
              <w:noProof/>
              <w:color w:val="auto"/>
            </w:rPr>
          </w:pPr>
          <w:hyperlink w:anchor="_Toc510608527" w:history="1">
            <w:r w:rsidRPr="00843253">
              <w:rPr>
                <w:rStyle w:val="Hipervnculo"/>
                <w:noProof/>
              </w:rPr>
              <w:t>5.4.6 Aplicación híbrida: app interpretada</w:t>
            </w:r>
            <w:r>
              <w:rPr>
                <w:noProof/>
                <w:webHidden/>
              </w:rPr>
              <w:tab/>
            </w:r>
            <w:r>
              <w:rPr>
                <w:noProof/>
                <w:webHidden/>
              </w:rPr>
              <w:fldChar w:fldCharType="begin"/>
            </w:r>
            <w:r>
              <w:rPr>
                <w:noProof/>
                <w:webHidden/>
              </w:rPr>
              <w:instrText xml:space="preserve"> PAGEREF _Toc510608527 \h </w:instrText>
            </w:r>
            <w:r>
              <w:rPr>
                <w:noProof/>
                <w:webHidden/>
              </w:rPr>
            </w:r>
            <w:r>
              <w:rPr>
                <w:noProof/>
                <w:webHidden/>
              </w:rPr>
              <w:fldChar w:fldCharType="separate"/>
            </w:r>
            <w:r>
              <w:rPr>
                <w:noProof/>
                <w:webHidden/>
              </w:rPr>
              <w:t>53</w:t>
            </w:r>
            <w:r>
              <w:rPr>
                <w:noProof/>
                <w:webHidden/>
              </w:rPr>
              <w:fldChar w:fldCharType="end"/>
            </w:r>
          </w:hyperlink>
        </w:p>
        <w:p w14:paraId="073E1FDE" w14:textId="44EAD9DB" w:rsidR="007A53EB" w:rsidRDefault="007A53EB">
          <w:pPr>
            <w:pStyle w:val="TDC2"/>
            <w:tabs>
              <w:tab w:val="right" w:leader="dot" w:pos="8494"/>
            </w:tabs>
            <w:rPr>
              <w:rFonts w:asciiTheme="minorHAnsi" w:eastAsiaTheme="minorEastAsia" w:hAnsiTheme="minorHAnsi" w:cstheme="minorBidi"/>
              <w:noProof/>
              <w:color w:val="auto"/>
            </w:rPr>
          </w:pPr>
          <w:hyperlink w:anchor="_Toc510608528" w:history="1">
            <w:r w:rsidRPr="00843253">
              <w:rPr>
                <w:rStyle w:val="Hipervnculo"/>
                <w:b/>
                <w:noProof/>
              </w:rPr>
              <w:t>5.5 Entornos y herramientas para el desarrollo</w:t>
            </w:r>
            <w:r>
              <w:rPr>
                <w:noProof/>
                <w:webHidden/>
              </w:rPr>
              <w:tab/>
            </w:r>
            <w:r>
              <w:rPr>
                <w:noProof/>
                <w:webHidden/>
              </w:rPr>
              <w:fldChar w:fldCharType="begin"/>
            </w:r>
            <w:r>
              <w:rPr>
                <w:noProof/>
                <w:webHidden/>
              </w:rPr>
              <w:instrText xml:space="preserve"> PAGEREF _Toc510608528 \h </w:instrText>
            </w:r>
            <w:r>
              <w:rPr>
                <w:noProof/>
                <w:webHidden/>
              </w:rPr>
            </w:r>
            <w:r>
              <w:rPr>
                <w:noProof/>
                <w:webHidden/>
              </w:rPr>
              <w:fldChar w:fldCharType="separate"/>
            </w:r>
            <w:r>
              <w:rPr>
                <w:noProof/>
                <w:webHidden/>
              </w:rPr>
              <w:t>53</w:t>
            </w:r>
            <w:r>
              <w:rPr>
                <w:noProof/>
                <w:webHidden/>
              </w:rPr>
              <w:fldChar w:fldCharType="end"/>
            </w:r>
          </w:hyperlink>
        </w:p>
        <w:p w14:paraId="755947B6" w14:textId="44C92FBE" w:rsidR="007A53EB" w:rsidRDefault="007A53EB">
          <w:pPr>
            <w:pStyle w:val="TDC3"/>
            <w:tabs>
              <w:tab w:val="right" w:leader="dot" w:pos="8494"/>
            </w:tabs>
            <w:rPr>
              <w:rFonts w:asciiTheme="minorHAnsi" w:eastAsiaTheme="minorEastAsia" w:hAnsiTheme="minorHAnsi" w:cstheme="minorBidi"/>
              <w:noProof/>
              <w:color w:val="auto"/>
            </w:rPr>
          </w:pPr>
          <w:hyperlink w:anchor="_Toc510608529" w:history="1">
            <w:r w:rsidRPr="00843253">
              <w:rPr>
                <w:rStyle w:val="Hipervnculo"/>
                <w:noProof/>
              </w:rPr>
              <w:t>5.5.1 Android Studio</w:t>
            </w:r>
            <w:r>
              <w:rPr>
                <w:noProof/>
                <w:webHidden/>
              </w:rPr>
              <w:tab/>
            </w:r>
            <w:r>
              <w:rPr>
                <w:noProof/>
                <w:webHidden/>
              </w:rPr>
              <w:fldChar w:fldCharType="begin"/>
            </w:r>
            <w:r>
              <w:rPr>
                <w:noProof/>
                <w:webHidden/>
              </w:rPr>
              <w:instrText xml:space="preserve"> PAGEREF _Toc510608529 \h </w:instrText>
            </w:r>
            <w:r>
              <w:rPr>
                <w:noProof/>
                <w:webHidden/>
              </w:rPr>
            </w:r>
            <w:r>
              <w:rPr>
                <w:noProof/>
                <w:webHidden/>
              </w:rPr>
              <w:fldChar w:fldCharType="separate"/>
            </w:r>
            <w:r>
              <w:rPr>
                <w:noProof/>
                <w:webHidden/>
              </w:rPr>
              <w:t>54</w:t>
            </w:r>
            <w:r>
              <w:rPr>
                <w:noProof/>
                <w:webHidden/>
              </w:rPr>
              <w:fldChar w:fldCharType="end"/>
            </w:r>
          </w:hyperlink>
        </w:p>
        <w:p w14:paraId="7D20F691" w14:textId="7E517F4A" w:rsidR="007A53EB" w:rsidRDefault="007A53EB">
          <w:pPr>
            <w:pStyle w:val="TDC3"/>
            <w:tabs>
              <w:tab w:val="right" w:leader="dot" w:pos="8494"/>
            </w:tabs>
            <w:rPr>
              <w:rFonts w:asciiTheme="minorHAnsi" w:eastAsiaTheme="minorEastAsia" w:hAnsiTheme="minorHAnsi" w:cstheme="minorBidi"/>
              <w:noProof/>
              <w:color w:val="auto"/>
            </w:rPr>
          </w:pPr>
          <w:hyperlink w:anchor="_Toc510608530" w:history="1">
            <w:r w:rsidRPr="00843253">
              <w:rPr>
                <w:rStyle w:val="Hipervnculo"/>
                <w:noProof/>
              </w:rPr>
              <w:t>5.5.2 App Inventor</w:t>
            </w:r>
            <w:r>
              <w:rPr>
                <w:noProof/>
                <w:webHidden/>
              </w:rPr>
              <w:tab/>
            </w:r>
            <w:r>
              <w:rPr>
                <w:noProof/>
                <w:webHidden/>
              </w:rPr>
              <w:fldChar w:fldCharType="begin"/>
            </w:r>
            <w:r>
              <w:rPr>
                <w:noProof/>
                <w:webHidden/>
              </w:rPr>
              <w:instrText xml:space="preserve"> PAGEREF _Toc510608530 \h </w:instrText>
            </w:r>
            <w:r>
              <w:rPr>
                <w:noProof/>
                <w:webHidden/>
              </w:rPr>
            </w:r>
            <w:r>
              <w:rPr>
                <w:noProof/>
                <w:webHidden/>
              </w:rPr>
              <w:fldChar w:fldCharType="separate"/>
            </w:r>
            <w:r>
              <w:rPr>
                <w:noProof/>
                <w:webHidden/>
              </w:rPr>
              <w:t>55</w:t>
            </w:r>
            <w:r>
              <w:rPr>
                <w:noProof/>
                <w:webHidden/>
              </w:rPr>
              <w:fldChar w:fldCharType="end"/>
            </w:r>
          </w:hyperlink>
        </w:p>
        <w:p w14:paraId="74A016C7" w14:textId="2CC56062" w:rsidR="007A53EB" w:rsidRDefault="007A53EB">
          <w:pPr>
            <w:pStyle w:val="TDC3"/>
            <w:tabs>
              <w:tab w:val="right" w:leader="dot" w:pos="8494"/>
            </w:tabs>
            <w:rPr>
              <w:rFonts w:asciiTheme="minorHAnsi" w:eastAsiaTheme="minorEastAsia" w:hAnsiTheme="minorHAnsi" w:cstheme="minorBidi"/>
              <w:noProof/>
              <w:color w:val="auto"/>
            </w:rPr>
          </w:pPr>
          <w:hyperlink w:anchor="_Toc510608531" w:history="1">
            <w:r w:rsidRPr="00843253">
              <w:rPr>
                <w:rStyle w:val="Hipervnculo"/>
                <w:noProof/>
              </w:rPr>
              <w:t>5.5.3 Tecnologías del lado del cliente - Open Web Stack (HTML, CSS y JS)</w:t>
            </w:r>
            <w:r>
              <w:rPr>
                <w:noProof/>
                <w:webHidden/>
              </w:rPr>
              <w:tab/>
            </w:r>
            <w:r>
              <w:rPr>
                <w:noProof/>
                <w:webHidden/>
              </w:rPr>
              <w:fldChar w:fldCharType="begin"/>
            </w:r>
            <w:r>
              <w:rPr>
                <w:noProof/>
                <w:webHidden/>
              </w:rPr>
              <w:instrText xml:space="preserve"> PAGEREF _Toc510608531 \h </w:instrText>
            </w:r>
            <w:r>
              <w:rPr>
                <w:noProof/>
                <w:webHidden/>
              </w:rPr>
            </w:r>
            <w:r>
              <w:rPr>
                <w:noProof/>
                <w:webHidden/>
              </w:rPr>
              <w:fldChar w:fldCharType="separate"/>
            </w:r>
            <w:r>
              <w:rPr>
                <w:noProof/>
                <w:webHidden/>
              </w:rPr>
              <w:t>55</w:t>
            </w:r>
            <w:r>
              <w:rPr>
                <w:noProof/>
                <w:webHidden/>
              </w:rPr>
              <w:fldChar w:fldCharType="end"/>
            </w:r>
          </w:hyperlink>
        </w:p>
        <w:p w14:paraId="3C96C51B" w14:textId="394CA9ED" w:rsidR="007A53EB" w:rsidRDefault="007A53EB">
          <w:pPr>
            <w:pStyle w:val="TDC3"/>
            <w:tabs>
              <w:tab w:val="right" w:leader="dot" w:pos="8494"/>
            </w:tabs>
            <w:rPr>
              <w:rFonts w:asciiTheme="minorHAnsi" w:eastAsiaTheme="minorEastAsia" w:hAnsiTheme="minorHAnsi" w:cstheme="minorBidi"/>
              <w:noProof/>
              <w:color w:val="auto"/>
            </w:rPr>
          </w:pPr>
          <w:hyperlink w:anchor="_Toc510608532" w:history="1">
            <w:r w:rsidRPr="00843253">
              <w:rPr>
                <w:rStyle w:val="Hipervnculo"/>
                <w:noProof/>
              </w:rPr>
              <w:t>5.5.3.1 HTML</w:t>
            </w:r>
            <w:r>
              <w:rPr>
                <w:noProof/>
                <w:webHidden/>
              </w:rPr>
              <w:tab/>
            </w:r>
            <w:r>
              <w:rPr>
                <w:noProof/>
                <w:webHidden/>
              </w:rPr>
              <w:fldChar w:fldCharType="begin"/>
            </w:r>
            <w:r>
              <w:rPr>
                <w:noProof/>
                <w:webHidden/>
              </w:rPr>
              <w:instrText xml:space="preserve"> PAGEREF _Toc510608532 \h </w:instrText>
            </w:r>
            <w:r>
              <w:rPr>
                <w:noProof/>
                <w:webHidden/>
              </w:rPr>
            </w:r>
            <w:r>
              <w:rPr>
                <w:noProof/>
                <w:webHidden/>
              </w:rPr>
              <w:fldChar w:fldCharType="separate"/>
            </w:r>
            <w:r>
              <w:rPr>
                <w:noProof/>
                <w:webHidden/>
              </w:rPr>
              <w:t>55</w:t>
            </w:r>
            <w:r>
              <w:rPr>
                <w:noProof/>
                <w:webHidden/>
              </w:rPr>
              <w:fldChar w:fldCharType="end"/>
            </w:r>
          </w:hyperlink>
        </w:p>
        <w:p w14:paraId="7F147D8A" w14:textId="398EAE79" w:rsidR="007A53EB" w:rsidRDefault="007A53EB">
          <w:pPr>
            <w:pStyle w:val="TDC3"/>
            <w:tabs>
              <w:tab w:val="right" w:leader="dot" w:pos="8494"/>
            </w:tabs>
            <w:rPr>
              <w:rFonts w:asciiTheme="minorHAnsi" w:eastAsiaTheme="minorEastAsia" w:hAnsiTheme="minorHAnsi" w:cstheme="minorBidi"/>
              <w:noProof/>
              <w:color w:val="auto"/>
            </w:rPr>
          </w:pPr>
          <w:hyperlink w:anchor="_Toc510608533" w:history="1">
            <w:r w:rsidRPr="00843253">
              <w:rPr>
                <w:rStyle w:val="Hipervnculo"/>
                <w:noProof/>
              </w:rPr>
              <w:t>5.5.3.2 CSS</w:t>
            </w:r>
            <w:r>
              <w:rPr>
                <w:noProof/>
                <w:webHidden/>
              </w:rPr>
              <w:tab/>
            </w:r>
            <w:r>
              <w:rPr>
                <w:noProof/>
                <w:webHidden/>
              </w:rPr>
              <w:fldChar w:fldCharType="begin"/>
            </w:r>
            <w:r>
              <w:rPr>
                <w:noProof/>
                <w:webHidden/>
              </w:rPr>
              <w:instrText xml:space="preserve"> PAGEREF _Toc510608533 \h </w:instrText>
            </w:r>
            <w:r>
              <w:rPr>
                <w:noProof/>
                <w:webHidden/>
              </w:rPr>
            </w:r>
            <w:r>
              <w:rPr>
                <w:noProof/>
                <w:webHidden/>
              </w:rPr>
              <w:fldChar w:fldCharType="separate"/>
            </w:r>
            <w:r>
              <w:rPr>
                <w:noProof/>
                <w:webHidden/>
              </w:rPr>
              <w:t>55</w:t>
            </w:r>
            <w:r>
              <w:rPr>
                <w:noProof/>
                <w:webHidden/>
              </w:rPr>
              <w:fldChar w:fldCharType="end"/>
            </w:r>
          </w:hyperlink>
        </w:p>
        <w:p w14:paraId="50210414" w14:textId="23BFC4F4" w:rsidR="007A53EB" w:rsidRDefault="007A53EB">
          <w:pPr>
            <w:pStyle w:val="TDC3"/>
            <w:tabs>
              <w:tab w:val="right" w:leader="dot" w:pos="8494"/>
            </w:tabs>
            <w:rPr>
              <w:rFonts w:asciiTheme="minorHAnsi" w:eastAsiaTheme="minorEastAsia" w:hAnsiTheme="minorHAnsi" w:cstheme="minorBidi"/>
              <w:noProof/>
              <w:color w:val="auto"/>
            </w:rPr>
          </w:pPr>
          <w:hyperlink w:anchor="_Toc510608534" w:history="1">
            <w:r w:rsidRPr="00843253">
              <w:rPr>
                <w:rStyle w:val="Hipervnculo"/>
                <w:noProof/>
              </w:rPr>
              <w:t>5.5.3.3 JS</w:t>
            </w:r>
            <w:r>
              <w:rPr>
                <w:noProof/>
                <w:webHidden/>
              </w:rPr>
              <w:tab/>
            </w:r>
            <w:r>
              <w:rPr>
                <w:noProof/>
                <w:webHidden/>
              </w:rPr>
              <w:fldChar w:fldCharType="begin"/>
            </w:r>
            <w:r>
              <w:rPr>
                <w:noProof/>
                <w:webHidden/>
              </w:rPr>
              <w:instrText xml:space="preserve"> PAGEREF _Toc510608534 \h </w:instrText>
            </w:r>
            <w:r>
              <w:rPr>
                <w:noProof/>
                <w:webHidden/>
              </w:rPr>
            </w:r>
            <w:r>
              <w:rPr>
                <w:noProof/>
                <w:webHidden/>
              </w:rPr>
              <w:fldChar w:fldCharType="separate"/>
            </w:r>
            <w:r>
              <w:rPr>
                <w:noProof/>
                <w:webHidden/>
              </w:rPr>
              <w:t>55</w:t>
            </w:r>
            <w:r>
              <w:rPr>
                <w:noProof/>
                <w:webHidden/>
              </w:rPr>
              <w:fldChar w:fldCharType="end"/>
            </w:r>
          </w:hyperlink>
        </w:p>
        <w:p w14:paraId="1DA6514E" w14:textId="0EFAD724" w:rsidR="007A53EB" w:rsidRDefault="007A53EB">
          <w:pPr>
            <w:pStyle w:val="TDC3"/>
            <w:tabs>
              <w:tab w:val="right" w:leader="dot" w:pos="8494"/>
            </w:tabs>
            <w:rPr>
              <w:rFonts w:asciiTheme="minorHAnsi" w:eastAsiaTheme="minorEastAsia" w:hAnsiTheme="minorHAnsi" w:cstheme="minorBidi"/>
              <w:noProof/>
              <w:color w:val="auto"/>
            </w:rPr>
          </w:pPr>
          <w:hyperlink w:anchor="_Toc510608535" w:history="1">
            <w:r w:rsidRPr="00843253">
              <w:rPr>
                <w:rStyle w:val="Hipervnculo"/>
                <w:noProof/>
              </w:rPr>
              <w:t>5.5.3.4 SASS</w:t>
            </w:r>
            <w:r>
              <w:rPr>
                <w:noProof/>
                <w:webHidden/>
              </w:rPr>
              <w:tab/>
            </w:r>
            <w:r>
              <w:rPr>
                <w:noProof/>
                <w:webHidden/>
              </w:rPr>
              <w:fldChar w:fldCharType="begin"/>
            </w:r>
            <w:r>
              <w:rPr>
                <w:noProof/>
                <w:webHidden/>
              </w:rPr>
              <w:instrText xml:space="preserve"> PAGEREF _Toc510608535 \h </w:instrText>
            </w:r>
            <w:r>
              <w:rPr>
                <w:noProof/>
                <w:webHidden/>
              </w:rPr>
            </w:r>
            <w:r>
              <w:rPr>
                <w:noProof/>
                <w:webHidden/>
              </w:rPr>
              <w:fldChar w:fldCharType="separate"/>
            </w:r>
            <w:r>
              <w:rPr>
                <w:noProof/>
                <w:webHidden/>
              </w:rPr>
              <w:t>56</w:t>
            </w:r>
            <w:r>
              <w:rPr>
                <w:noProof/>
                <w:webHidden/>
              </w:rPr>
              <w:fldChar w:fldCharType="end"/>
            </w:r>
          </w:hyperlink>
        </w:p>
        <w:p w14:paraId="1089CF3E" w14:textId="61BCFE60" w:rsidR="007A53EB" w:rsidRDefault="007A53EB">
          <w:pPr>
            <w:pStyle w:val="TDC3"/>
            <w:tabs>
              <w:tab w:val="right" w:leader="dot" w:pos="8494"/>
            </w:tabs>
            <w:rPr>
              <w:rFonts w:asciiTheme="minorHAnsi" w:eastAsiaTheme="minorEastAsia" w:hAnsiTheme="minorHAnsi" w:cstheme="minorBidi"/>
              <w:noProof/>
              <w:color w:val="auto"/>
            </w:rPr>
          </w:pPr>
          <w:hyperlink w:anchor="_Toc510608536" w:history="1">
            <w:r w:rsidRPr="00843253">
              <w:rPr>
                <w:rStyle w:val="Hipervnculo"/>
                <w:noProof/>
              </w:rPr>
              <w:t>5.5.3.5 Angular JS</w:t>
            </w:r>
            <w:r>
              <w:rPr>
                <w:noProof/>
                <w:webHidden/>
              </w:rPr>
              <w:tab/>
            </w:r>
            <w:r>
              <w:rPr>
                <w:noProof/>
                <w:webHidden/>
              </w:rPr>
              <w:fldChar w:fldCharType="begin"/>
            </w:r>
            <w:r>
              <w:rPr>
                <w:noProof/>
                <w:webHidden/>
              </w:rPr>
              <w:instrText xml:space="preserve"> PAGEREF _Toc510608536 \h </w:instrText>
            </w:r>
            <w:r>
              <w:rPr>
                <w:noProof/>
                <w:webHidden/>
              </w:rPr>
            </w:r>
            <w:r>
              <w:rPr>
                <w:noProof/>
                <w:webHidden/>
              </w:rPr>
              <w:fldChar w:fldCharType="separate"/>
            </w:r>
            <w:r>
              <w:rPr>
                <w:noProof/>
                <w:webHidden/>
              </w:rPr>
              <w:t>56</w:t>
            </w:r>
            <w:r>
              <w:rPr>
                <w:noProof/>
                <w:webHidden/>
              </w:rPr>
              <w:fldChar w:fldCharType="end"/>
            </w:r>
          </w:hyperlink>
        </w:p>
        <w:p w14:paraId="11E02FF4" w14:textId="2BCE52BE" w:rsidR="007A53EB" w:rsidRDefault="007A53EB">
          <w:pPr>
            <w:pStyle w:val="TDC3"/>
            <w:tabs>
              <w:tab w:val="right" w:leader="dot" w:pos="8494"/>
            </w:tabs>
            <w:rPr>
              <w:rFonts w:asciiTheme="minorHAnsi" w:eastAsiaTheme="minorEastAsia" w:hAnsiTheme="minorHAnsi" w:cstheme="minorBidi"/>
              <w:noProof/>
              <w:color w:val="auto"/>
            </w:rPr>
          </w:pPr>
          <w:hyperlink w:anchor="_Toc510608537" w:history="1">
            <w:r w:rsidRPr="00843253">
              <w:rPr>
                <w:rStyle w:val="Hipervnculo"/>
                <w:noProof/>
              </w:rPr>
              <w:t>5.5.4 Cordova</w:t>
            </w:r>
            <w:r>
              <w:rPr>
                <w:noProof/>
                <w:webHidden/>
              </w:rPr>
              <w:tab/>
            </w:r>
            <w:r>
              <w:rPr>
                <w:noProof/>
                <w:webHidden/>
              </w:rPr>
              <w:fldChar w:fldCharType="begin"/>
            </w:r>
            <w:r>
              <w:rPr>
                <w:noProof/>
                <w:webHidden/>
              </w:rPr>
              <w:instrText xml:space="preserve"> PAGEREF _Toc510608537 \h </w:instrText>
            </w:r>
            <w:r>
              <w:rPr>
                <w:noProof/>
                <w:webHidden/>
              </w:rPr>
            </w:r>
            <w:r>
              <w:rPr>
                <w:noProof/>
                <w:webHidden/>
              </w:rPr>
              <w:fldChar w:fldCharType="separate"/>
            </w:r>
            <w:r>
              <w:rPr>
                <w:noProof/>
                <w:webHidden/>
              </w:rPr>
              <w:t>56</w:t>
            </w:r>
            <w:r>
              <w:rPr>
                <w:noProof/>
                <w:webHidden/>
              </w:rPr>
              <w:fldChar w:fldCharType="end"/>
            </w:r>
          </w:hyperlink>
        </w:p>
        <w:p w14:paraId="609C607B" w14:textId="414D11C1" w:rsidR="007A53EB" w:rsidRDefault="007A53EB">
          <w:pPr>
            <w:pStyle w:val="TDC3"/>
            <w:tabs>
              <w:tab w:val="right" w:leader="dot" w:pos="8494"/>
            </w:tabs>
            <w:rPr>
              <w:rFonts w:asciiTheme="minorHAnsi" w:eastAsiaTheme="minorEastAsia" w:hAnsiTheme="minorHAnsi" w:cstheme="minorBidi"/>
              <w:noProof/>
              <w:color w:val="auto"/>
            </w:rPr>
          </w:pPr>
          <w:hyperlink w:anchor="_Toc510608538" w:history="1">
            <w:r w:rsidRPr="00843253">
              <w:rPr>
                <w:rStyle w:val="Hipervnculo"/>
                <w:noProof/>
              </w:rPr>
              <w:t>5.5.5 Intel XDK</w:t>
            </w:r>
            <w:r>
              <w:rPr>
                <w:noProof/>
                <w:webHidden/>
              </w:rPr>
              <w:tab/>
            </w:r>
            <w:r>
              <w:rPr>
                <w:noProof/>
                <w:webHidden/>
              </w:rPr>
              <w:fldChar w:fldCharType="begin"/>
            </w:r>
            <w:r>
              <w:rPr>
                <w:noProof/>
                <w:webHidden/>
              </w:rPr>
              <w:instrText xml:space="preserve"> PAGEREF _Toc510608538 \h </w:instrText>
            </w:r>
            <w:r>
              <w:rPr>
                <w:noProof/>
                <w:webHidden/>
              </w:rPr>
            </w:r>
            <w:r>
              <w:rPr>
                <w:noProof/>
                <w:webHidden/>
              </w:rPr>
              <w:fldChar w:fldCharType="separate"/>
            </w:r>
            <w:r>
              <w:rPr>
                <w:noProof/>
                <w:webHidden/>
              </w:rPr>
              <w:t>56</w:t>
            </w:r>
            <w:r>
              <w:rPr>
                <w:noProof/>
                <w:webHidden/>
              </w:rPr>
              <w:fldChar w:fldCharType="end"/>
            </w:r>
          </w:hyperlink>
        </w:p>
        <w:p w14:paraId="6A2E3B67" w14:textId="71DF6AF3" w:rsidR="007A53EB" w:rsidRDefault="007A53EB">
          <w:pPr>
            <w:pStyle w:val="TDC3"/>
            <w:tabs>
              <w:tab w:val="right" w:leader="dot" w:pos="8494"/>
            </w:tabs>
            <w:rPr>
              <w:rFonts w:asciiTheme="minorHAnsi" w:eastAsiaTheme="minorEastAsia" w:hAnsiTheme="minorHAnsi" w:cstheme="minorBidi"/>
              <w:noProof/>
              <w:color w:val="auto"/>
            </w:rPr>
          </w:pPr>
          <w:hyperlink w:anchor="_Toc510608539" w:history="1">
            <w:r w:rsidRPr="00843253">
              <w:rPr>
                <w:rStyle w:val="Hipervnculo"/>
                <w:noProof/>
              </w:rPr>
              <w:t>5.5.6 Ionic</w:t>
            </w:r>
            <w:r>
              <w:rPr>
                <w:noProof/>
                <w:webHidden/>
              </w:rPr>
              <w:tab/>
            </w:r>
            <w:r>
              <w:rPr>
                <w:noProof/>
                <w:webHidden/>
              </w:rPr>
              <w:fldChar w:fldCharType="begin"/>
            </w:r>
            <w:r>
              <w:rPr>
                <w:noProof/>
                <w:webHidden/>
              </w:rPr>
              <w:instrText xml:space="preserve"> PAGEREF _Toc510608539 \h </w:instrText>
            </w:r>
            <w:r>
              <w:rPr>
                <w:noProof/>
                <w:webHidden/>
              </w:rPr>
            </w:r>
            <w:r>
              <w:rPr>
                <w:noProof/>
                <w:webHidden/>
              </w:rPr>
              <w:fldChar w:fldCharType="separate"/>
            </w:r>
            <w:r>
              <w:rPr>
                <w:noProof/>
                <w:webHidden/>
              </w:rPr>
              <w:t>57</w:t>
            </w:r>
            <w:r>
              <w:rPr>
                <w:noProof/>
                <w:webHidden/>
              </w:rPr>
              <w:fldChar w:fldCharType="end"/>
            </w:r>
          </w:hyperlink>
        </w:p>
        <w:p w14:paraId="0AA9CDC4" w14:textId="29441F1F" w:rsidR="007A53EB" w:rsidRDefault="007A53EB">
          <w:pPr>
            <w:pStyle w:val="TDC3"/>
            <w:tabs>
              <w:tab w:val="right" w:leader="dot" w:pos="8494"/>
            </w:tabs>
            <w:rPr>
              <w:rFonts w:asciiTheme="minorHAnsi" w:eastAsiaTheme="minorEastAsia" w:hAnsiTheme="minorHAnsi" w:cstheme="minorBidi"/>
              <w:noProof/>
              <w:color w:val="auto"/>
            </w:rPr>
          </w:pPr>
          <w:hyperlink w:anchor="_Toc510608540" w:history="1">
            <w:r w:rsidRPr="00843253">
              <w:rPr>
                <w:rStyle w:val="Hipervnculo"/>
                <w:noProof/>
              </w:rPr>
              <w:t>5.5.6 Meteor</w:t>
            </w:r>
            <w:r>
              <w:rPr>
                <w:noProof/>
                <w:webHidden/>
              </w:rPr>
              <w:tab/>
            </w:r>
            <w:r>
              <w:rPr>
                <w:noProof/>
                <w:webHidden/>
              </w:rPr>
              <w:fldChar w:fldCharType="begin"/>
            </w:r>
            <w:r>
              <w:rPr>
                <w:noProof/>
                <w:webHidden/>
              </w:rPr>
              <w:instrText xml:space="preserve"> PAGEREF _Toc510608540 \h </w:instrText>
            </w:r>
            <w:r>
              <w:rPr>
                <w:noProof/>
                <w:webHidden/>
              </w:rPr>
            </w:r>
            <w:r>
              <w:rPr>
                <w:noProof/>
                <w:webHidden/>
              </w:rPr>
              <w:fldChar w:fldCharType="separate"/>
            </w:r>
            <w:r>
              <w:rPr>
                <w:noProof/>
                <w:webHidden/>
              </w:rPr>
              <w:t>57</w:t>
            </w:r>
            <w:r>
              <w:rPr>
                <w:noProof/>
                <w:webHidden/>
              </w:rPr>
              <w:fldChar w:fldCharType="end"/>
            </w:r>
          </w:hyperlink>
        </w:p>
        <w:p w14:paraId="2F478889" w14:textId="3CFCEE29" w:rsidR="007A53EB" w:rsidRDefault="007A53EB">
          <w:pPr>
            <w:pStyle w:val="TDC3"/>
            <w:tabs>
              <w:tab w:val="right" w:leader="dot" w:pos="8494"/>
            </w:tabs>
            <w:rPr>
              <w:rFonts w:asciiTheme="minorHAnsi" w:eastAsiaTheme="minorEastAsia" w:hAnsiTheme="minorHAnsi" w:cstheme="minorBidi"/>
              <w:noProof/>
              <w:color w:val="auto"/>
            </w:rPr>
          </w:pPr>
          <w:hyperlink w:anchor="_Toc510608541" w:history="1">
            <w:r w:rsidRPr="00843253">
              <w:rPr>
                <w:rStyle w:val="Hipervnculo"/>
                <w:noProof/>
              </w:rPr>
              <w:t>5.5.7 Meteor y Cordova</w:t>
            </w:r>
            <w:r>
              <w:rPr>
                <w:noProof/>
                <w:webHidden/>
              </w:rPr>
              <w:tab/>
            </w:r>
            <w:r>
              <w:rPr>
                <w:noProof/>
                <w:webHidden/>
              </w:rPr>
              <w:fldChar w:fldCharType="begin"/>
            </w:r>
            <w:r>
              <w:rPr>
                <w:noProof/>
                <w:webHidden/>
              </w:rPr>
              <w:instrText xml:space="preserve"> PAGEREF _Toc510608541 \h </w:instrText>
            </w:r>
            <w:r>
              <w:rPr>
                <w:noProof/>
                <w:webHidden/>
              </w:rPr>
            </w:r>
            <w:r>
              <w:rPr>
                <w:noProof/>
                <w:webHidden/>
              </w:rPr>
              <w:fldChar w:fldCharType="separate"/>
            </w:r>
            <w:r>
              <w:rPr>
                <w:noProof/>
                <w:webHidden/>
              </w:rPr>
              <w:t>57</w:t>
            </w:r>
            <w:r>
              <w:rPr>
                <w:noProof/>
                <w:webHidden/>
              </w:rPr>
              <w:fldChar w:fldCharType="end"/>
            </w:r>
          </w:hyperlink>
        </w:p>
        <w:p w14:paraId="664DA950" w14:textId="53583355" w:rsidR="007A53EB" w:rsidRDefault="007A53EB">
          <w:pPr>
            <w:pStyle w:val="TDC2"/>
            <w:tabs>
              <w:tab w:val="right" w:leader="dot" w:pos="8494"/>
            </w:tabs>
            <w:rPr>
              <w:rFonts w:asciiTheme="minorHAnsi" w:eastAsiaTheme="minorEastAsia" w:hAnsiTheme="minorHAnsi" w:cstheme="minorBidi"/>
              <w:noProof/>
              <w:color w:val="auto"/>
            </w:rPr>
          </w:pPr>
          <w:hyperlink w:anchor="_Toc510608542" w:history="1">
            <w:r w:rsidRPr="00843253">
              <w:rPr>
                <w:rStyle w:val="Hipervnculo"/>
                <w:noProof/>
              </w:rPr>
              <w:t>Resumen</w:t>
            </w:r>
            <w:r>
              <w:rPr>
                <w:noProof/>
                <w:webHidden/>
              </w:rPr>
              <w:tab/>
            </w:r>
            <w:r>
              <w:rPr>
                <w:noProof/>
                <w:webHidden/>
              </w:rPr>
              <w:fldChar w:fldCharType="begin"/>
            </w:r>
            <w:r>
              <w:rPr>
                <w:noProof/>
                <w:webHidden/>
              </w:rPr>
              <w:instrText xml:space="preserve"> PAGEREF _Toc510608542 \h </w:instrText>
            </w:r>
            <w:r>
              <w:rPr>
                <w:noProof/>
                <w:webHidden/>
              </w:rPr>
            </w:r>
            <w:r>
              <w:rPr>
                <w:noProof/>
                <w:webHidden/>
              </w:rPr>
              <w:fldChar w:fldCharType="separate"/>
            </w:r>
            <w:r>
              <w:rPr>
                <w:noProof/>
                <w:webHidden/>
              </w:rPr>
              <w:t>58</w:t>
            </w:r>
            <w:r>
              <w:rPr>
                <w:noProof/>
                <w:webHidden/>
              </w:rPr>
              <w:fldChar w:fldCharType="end"/>
            </w:r>
          </w:hyperlink>
        </w:p>
        <w:p w14:paraId="4C654F15" w14:textId="5C4A8A68" w:rsidR="007A53EB" w:rsidRDefault="007A53EB">
          <w:pPr>
            <w:pStyle w:val="TDC1"/>
            <w:tabs>
              <w:tab w:val="right" w:leader="dot" w:pos="8494"/>
            </w:tabs>
            <w:rPr>
              <w:rFonts w:asciiTheme="minorHAnsi" w:eastAsiaTheme="minorEastAsia" w:hAnsiTheme="minorHAnsi" w:cstheme="minorBidi"/>
              <w:noProof/>
              <w:color w:val="auto"/>
            </w:rPr>
          </w:pPr>
          <w:hyperlink w:anchor="_Toc510608543" w:history="1">
            <w:r w:rsidRPr="00843253">
              <w:rPr>
                <w:rStyle w:val="Hipervnculo"/>
                <w:noProof/>
              </w:rPr>
              <w:t>Capítulo 6 – Stack MEAN</w:t>
            </w:r>
            <w:r>
              <w:rPr>
                <w:noProof/>
                <w:webHidden/>
              </w:rPr>
              <w:tab/>
            </w:r>
            <w:r>
              <w:rPr>
                <w:noProof/>
                <w:webHidden/>
              </w:rPr>
              <w:fldChar w:fldCharType="begin"/>
            </w:r>
            <w:r>
              <w:rPr>
                <w:noProof/>
                <w:webHidden/>
              </w:rPr>
              <w:instrText xml:space="preserve"> PAGEREF _Toc510608543 \h </w:instrText>
            </w:r>
            <w:r>
              <w:rPr>
                <w:noProof/>
                <w:webHidden/>
              </w:rPr>
            </w:r>
            <w:r>
              <w:rPr>
                <w:noProof/>
                <w:webHidden/>
              </w:rPr>
              <w:fldChar w:fldCharType="separate"/>
            </w:r>
            <w:r>
              <w:rPr>
                <w:noProof/>
                <w:webHidden/>
              </w:rPr>
              <w:t>59</w:t>
            </w:r>
            <w:r>
              <w:rPr>
                <w:noProof/>
                <w:webHidden/>
              </w:rPr>
              <w:fldChar w:fldCharType="end"/>
            </w:r>
          </w:hyperlink>
        </w:p>
        <w:p w14:paraId="6597BD7B" w14:textId="2369CDD9" w:rsidR="007A53EB" w:rsidRDefault="007A53EB">
          <w:pPr>
            <w:pStyle w:val="TDC2"/>
            <w:tabs>
              <w:tab w:val="right" w:leader="dot" w:pos="8494"/>
            </w:tabs>
            <w:rPr>
              <w:rFonts w:asciiTheme="minorHAnsi" w:eastAsiaTheme="minorEastAsia" w:hAnsiTheme="minorHAnsi" w:cstheme="minorBidi"/>
              <w:noProof/>
              <w:color w:val="auto"/>
            </w:rPr>
          </w:pPr>
          <w:hyperlink w:anchor="_Toc510608544" w:history="1">
            <w:r w:rsidRPr="00843253">
              <w:rPr>
                <w:rStyle w:val="Hipervnculo"/>
                <w:b/>
                <w:noProof/>
              </w:rPr>
              <w:t>6.1 ¿Qué es MEAN?</w:t>
            </w:r>
            <w:r>
              <w:rPr>
                <w:noProof/>
                <w:webHidden/>
              </w:rPr>
              <w:tab/>
            </w:r>
            <w:r>
              <w:rPr>
                <w:noProof/>
                <w:webHidden/>
              </w:rPr>
              <w:fldChar w:fldCharType="begin"/>
            </w:r>
            <w:r>
              <w:rPr>
                <w:noProof/>
                <w:webHidden/>
              </w:rPr>
              <w:instrText xml:space="preserve"> PAGEREF _Toc510608544 \h </w:instrText>
            </w:r>
            <w:r>
              <w:rPr>
                <w:noProof/>
                <w:webHidden/>
              </w:rPr>
            </w:r>
            <w:r>
              <w:rPr>
                <w:noProof/>
                <w:webHidden/>
              </w:rPr>
              <w:fldChar w:fldCharType="separate"/>
            </w:r>
            <w:r>
              <w:rPr>
                <w:noProof/>
                <w:webHidden/>
              </w:rPr>
              <w:t>59</w:t>
            </w:r>
            <w:r>
              <w:rPr>
                <w:noProof/>
                <w:webHidden/>
              </w:rPr>
              <w:fldChar w:fldCharType="end"/>
            </w:r>
          </w:hyperlink>
        </w:p>
        <w:p w14:paraId="094D0442" w14:textId="2F6BF555" w:rsidR="007A53EB" w:rsidRDefault="007A53EB">
          <w:pPr>
            <w:pStyle w:val="TDC2"/>
            <w:tabs>
              <w:tab w:val="right" w:leader="dot" w:pos="8494"/>
            </w:tabs>
            <w:rPr>
              <w:rFonts w:asciiTheme="minorHAnsi" w:eastAsiaTheme="minorEastAsia" w:hAnsiTheme="minorHAnsi" w:cstheme="minorBidi"/>
              <w:noProof/>
              <w:color w:val="auto"/>
            </w:rPr>
          </w:pPr>
          <w:hyperlink w:anchor="_Toc510608545" w:history="1">
            <w:r w:rsidRPr="00843253">
              <w:rPr>
                <w:rStyle w:val="Hipervnculo"/>
                <w:b/>
                <w:noProof/>
              </w:rPr>
              <w:t>6.2 Componentes de MEAN</w:t>
            </w:r>
            <w:r>
              <w:rPr>
                <w:noProof/>
                <w:webHidden/>
              </w:rPr>
              <w:tab/>
            </w:r>
            <w:r>
              <w:rPr>
                <w:noProof/>
                <w:webHidden/>
              </w:rPr>
              <w:fldChar w:fldCharType="begin"/>
            </w:r>
            <w:r>
              <w:rPr>
                <w:noProof/>
                <w:webHidden/>
              </w:rPr>
              <w:instrText xml:space="preserve"> PAGEREF _Toc510608545 \h </w:instrText>
            </w:r>
            <w:r>
              <w:rPr>
                <w:noProof/>
                <w:webHidden/>
              </w:rPr>
            </w:r>
            <w:r>
              <w:rPr>
                <w:noProof/>
                <w:webHidden/>
              </w:rPr>
              <w:fldChar w:fldCharType="separate"/>
            </w:r>
            <w:r>
              <w:rPr>
                <w:noProof/>
                <w:webHidden/>
              </w:rPr>
              <w:t>60</w:t>
            </w:r>
            <w:r>
              <w:rPr>
                <w:noProof/>
                <w:webHidden/>
              </w:rPr>
              <w:fldChar w:fldCharType="end"/>
            </w:r>
          </w:hyperlink>
        </w:p>
        <w:p w14:paraId="6AA91305" w14:textId="1939B650" w:rsidR="007A53EB" w:rsidRDefault="007A53EB">
          <w:pPr>
            <w:pStyle w:val="TDC3"/>
            <w:tabs>
              <w:tab w:val="right" w:leader="dot" w:pos="8494"/>
            </w:tabs>
            <w:rPr>
              <w:rFonts w:asciiTheme="minorHAnsi" w:eastAsiaTheme="minorEastAsia" w:hAnsiTheme="minorHAnsi" w:cstheme="minorBidi"/>
              <w:noProof/>
              <w:color w:val="auto"/>
            </w:rPr>
          </w:pPr>
          <w:hyperlink w:anchor="_Toc510608546" w:history="1">
            <w:r w:rsidRPr="00843253">
              <w:rPr>
                <w:rStyle w:val="Hipervnculo"/>
                <w:noProof/>
              </w:rPr>
              <w:t>6.2.1 MongoDB</w:t>
            </w:r>
            <w:r>
              <w:rPr>
                <w:noProof/>
                <w:webHidden/>
              </w:rPr>
              <w:tab/>
            </w:r>
            <w:r>
              <w:rPr>
                <w:noProof/>
                <w:webHidden/>
              </w:rPr>
              <w:fldChar w:fldCharType="begin"/>
            </w:r>
            <w:r>
              <w:rPr>
                <w:noProof/>
                <w:webHidden/>
              </w:rPr>
              <w:instrText xml:space="preserve"> PAGEREF _Toc510608546 \h </w:instrText>
            </w:r>
            <w:r>
              <w:rPr>
                <w:noProof/>
                <w:webHidden/>
              </w:rPr>
            </w:r>
            <w:r>
              <w:rPr>
                <w:noProof/>
                <w:webHidden/>
              </w:rPr>
              <w:fldChar w:fldCharType="separate"/>
            </w:r>
            <w:r>
              <w:rPr>
                <w:noProof/>
                <w:webHidden/>
              </w:rPr>
              <w:t>60</w:t>
            </w:r>
            <w:r>
              <w:rPr>
                <w:noProof/>
                <w:webHidden/>
              </w:rPr>
              <w:fldChar w:fldCharType="end"/>
            </w:r>
          </w:hyperlink>
        </w:p>
        <w:p w14:paraId="734B85BF" w14:textId="677E37C5" w:rsidR="007A53EB" w:rsidRDefault="007A53EB">
          <w:pPr>
            <w:pStyle w:val="TDC3"/>
            <w:tabs>
              <w:tab w:val="right" w:leader="dot" w:pos="8494"/>
            </w:tabs>
            <w:rPr>
              <w:rFonts w:asciiTheme="minorHAnsi" w:eastAsiaTheme="minorEastAsia" w:hAnsiTheme="minorHAnsi" w:cstheme="minorBidi"/>
              <w:noProof/>
              <w:color w:val="auto"/>
            </w:rPr>
          </w:pPr>
          <w:hyperlink w:anchor="_Toc510608547" w:history="1">
            <w:r w:rsidRPr="00843253">
              <w:rPr>
                <w:rStyle w:val="Hipervnculo"/>
                <w:noProof/>
              </w:rPr>
              <w:t>6.2.2 Express</w:t>
            </w:r>
            <w:r>
              <w:rPr>
                <w:noProof/>
                <w:webHidden/>
              </w:rPr>
              <w:tab/>
            </w:r>
            <w:r>
              <w:rPr>
                <w:noProof/>
                <w:webHidden/>
              </w:rPr>
              <w:fldChar w:fldCharType="begin"/>
            </w:r>
            <w:r>
              <w:rPr>
                <w:noProof/>
                <w:webHidden/>
              </w:rPr>
              <w:instrText xml:space="preserve"> PAGEREF _Toc510608547 \h </w:instrText>
            </w:r>
            <w:r>
              <w:rPr>
                <w:noProof/>
                <w:webHidden/>
              </w:rPr>
            </w:r>
            <w:r>
              <w:rPr>
                <w:noProof/>
                <w:webHidden/>
              </w:rPr>
              <w:fldChar w:fldCharType="separate"/>
            </w:r>
            <w:r>
              <w:rPr>
                <w:noProof/>
                <w:webHidden/>
              </w:rPr>
              <w:t>60</w:t>
            </w:r>
            <w:r>
              <w:rPr>
                <w:noProof/>
                <w:webHidden/>
              </w:rPr>
              <w:fldChar w:fldCharType="end"/>
            </w:r>
          </w:hyperlink>
        </w:p>
        <w:p w14:paraId="3356F5E9" w14:textId="26EA7D65" w:rsidR="007A53EB" w:rsidRDefault="007A53EB">
          <w:pPr>
            <w:pStyle w:val="TDC3"/>
            <w:tabs>
              <w:tab w:val="right" w:leader="dot" w:pos="8494"/>
            </w:tabs>
            <w:rPr>
              <w:rFonts w:asciiTheme="minorHAnsi" w:eastAsiaTheme="minorEastAsia" w:hAnsiTheme="minorHAnsi" w:cstheme="minorBidi"/>
              <w:noProof/>
              <w:color w:val="auto"/>
            </w:rPr>
          </w:pPr>
          <w:hyperlink w:anchor="_Toc510608548" w:history="1">
            <w:r w:rsidRPr="00843253">
              <w:rPr>
                <w:rStyle w:val="Hipervnculo"/>
                <w:noProof/>
              </w:rPr>
              <w:t>6.2.3 Angular</w:t>
            </w:r>
            <w:r>
              <w:rPr>
                <w:noProof/>
                <w:webHidden/>
              </w:rPr>
              <w:tab/>
            </w:r>
            <w:r>
              <w:rPr>
                <w:noProof/>
                <w:webHidden/>
              </w:rPr>
              <w:fldChar w:fldCharType="begin"/>
            </w:r>
            <w:r>
              <w:rPr>
                <w:noProof/>
                <w:webHidden/>
              </w:rPr>
              <w:instrText xml:space="preserve"> PAGEREF _Toc510608548 \h </w:instrText>
            </w:r>
            <w:r>
              <w:rPr>
                <w:noProof/>
                <w:webHidden/>
              </w:rPr>
            </w:r>
            <w:r>
              <w:rPr>
                <w:noProof/>
                <w:webHidden/>
              </w:rPr>
              <w:fldChar w:fldCharType="separate"/>
            </w:r>
            <w:r>
              <w:rPr>
                <w:noProof/>
                <w:webHidden/>
              </w:rPr>
              <w:t>60</w:t>
            </w:r>
            <w:r>
              <w:rPr>
                <w:noProof/>
                <w:webHidden/>
              </w:rPr>
              <w:fldChar w:fldCharType="end"/>
            </w:r>
          </w:hyperlink>
        </w:p>
        <w:p w14:paraId="2A24B97F" w14:textId="157F3AC3" w:rsidR="007A53EB" w:rsidRDefault="007A53EB">
          <w:pPr>
            <w:pStyle w:val="TDC3"/>
            <w:tabs>
              <w:tab w:val="right" w:leader="dot" w:pos="8494"/>
            </w:tabs>
            <w:rPr>
              <w:rFonts w:asciiTheme="minorHAnsi" w:eastAsiaTheme="minorEastAsia" w:hAnsiTheme="minorHAnsi" w:cstheme="minorBidi"/>
              <w:noProof/>
              <w:color w:val="auto"/>
            </w:rPr>
          </w:pPr>
          <w:hyperlink w:anchor="_Toc510608549" w:history="1">
            <w:r w:rsidRPr="00843253">
              <w:rPr>
                <w:rStyle w:val="Hipervnculo"/>
                <w:noProof/>
              </w:rPr>
              <w:t>6.2.4 NodeJS</w:t>
            </w:r>
            <w:r>
              <w:rPr>
                <w:noProof/>
                <w:webHidden/>
              </w:rPr>
              <w:tab/>
            </w:r>
            <w:r>
              <w:rPr>
                <w:noProof/>
                <w:webHidden/>
              </w:rPr>
              <w:fldChar w:fldCharType="begin"/>
            </w:r>
            <w:r>
              <w:rPr>
                <w:noProof/>
                <w:webHidden/>
              </w:rPr>
              <w:instrText xml:space="preserve"> PAGEREF _Toc510608549 \h </w:instrText>
            </w:r>
            <w:r>
              <w:rPr>
                <w:noProof/>
                <w:webHidden/>
              </w:rPr>
            </w:r>
            <w:r>
              <w:rPr>
                <w:noProof/>
                <w:webHidden/>
              </w:rPr>
              <w:fldChar w:fldCharType="separate"/>
            </w:r>
            <w:r>
              <w:rPr>
                <w:noProof/>
                <w:webHidden/>
              </w:rPr>
              <w:t>60</w:t>
            </w:r>
            <w:r>
              <w:rPr>
                <w:noProof/>
                <w:webHidden/>
              </w:rPr>
              <w:fldChar w:fldCharType="end"/>
            </w:r>
          </w:hyperlink>
        </w:p>
        <w:p w14:paraId="5DED0C69" w14:textId="6C397560" w:rsidR="007A53EB" w:rsidRDefault="007A53EB">
          <w:pPr>
            <w:pStyle w:val="TDC2"/>
            <w:tabs>
              <w:tab w:val="right" w:leader="dot" w:pos="8494"/>
            </w:tabs>
            <w:rPr>
              <w:rFonts w:asciiTheme="minorHAnsi" w:eastAsiaTheme="minorEastAsia" w:hAnsiTheme="minorHAnsi" w:cstheme="minorBidi"/>
              <w:noProof/>
              <w:color w:val="auto"/>
            </w:rPr>
          </w:pPr>
          <w:hyperlink w:anchor="_Toc510608550" w:history="1">
            <w:r w:rsidRPr="00843253">
              <w:rPr>
                <w:rStyle w:val="Hipervnculo"/>
                <w:b/>
                <w:noProof/>
              </w:rPr>
              <w:t>6.3 Otros complementos</w:t>
            </w:r>
            <w:r>
              <w:rPr>
                <w:noProof/>
                <w:webHidden/>
              </w:rPr>
              <w:tab/>
            </w:r>
            <w:r>
              <w:rPr>
                <w:noProof/>
                <w:webHidden/>
              </w:rPr>
              <w:fldChar w:fldCharType="begin"/>
            </w:r>
            <w:r>
              <w:rPr>
                <w:noProof/>
                <w:webHidden/>
              </w:rPr>
              <w:instrText xml:space="preserve"> PAGEREF _Toc510608550 \h </w:instrText>
            </w:r>
            <w:r>
              <w:rPr>
                <w:noProof/>
                <w:webHidden/>
              </w:rPr>
            </w:r>
            <w:r>
              <w:rPr>
                <w:noProof/>
                <w:webHidden/>
              </w:rPr>
              <w:fldChar w:fldCharType="separate"/>
            </w:r>
            <w:r>
              <w:rPr>
                <w:noProof/>
                <w:webHidden/>
              </w:rPr>
              <w:t>63</w:t>
            </w:r>
            <w:r>
              <w:rPr>
                <w:noProof/>
                <w:webHidden/>
              </w:rPr>
              <w:fldChar w:fldCharType="end"/>
            </w:r>
          </w:hyperlink>
        </w:p>
        <w:p w14:paraId="6A01F8BA" w14:textId="35B71459" w:rsidR="007A53EB" w:rsidRDefault="007A53EB">
          <w:pPr>
            <w:pStyle w:val="TDC3"/>
            <w:tabs>
              <w:tab w:val="right" w:leader="dot" w:pos="8494"/>
            </w:tabs>
            <w:rPr>
              <w:rFonts w:asciiTheme="minorHAnsi" w:eastAsiaTheme="minorEastAsia" w:hAnsiTheme="minorHAnsi" w:cstheme="minorBidi"/>
              <w:noProof/>
              <w:color w:val="auto"/>
            </w:rPr>
          </w:pPr>
          <w:hyperlink w:anchor="_Toc510608551" w:history="1">
            <w:r w:rsidRPr="00843253">
              <w:rPr>
                <w:rStyle w:val="Hipervnculo"/>
                <w:noProof/>
              </w:rPr>
              <w:t>6.3.1 Twitter Bootstrap</w:t>
            </w:r>
            <w:r>
              <w:rPr>
                <w:noProof/>
                <w:webHidden/>
              </w:rPr>
              <w:tab/>
            </w:r>
            <w:r>
              <w:rPr>
                <w:noProof/>
                <w:webHidden/>
              </w:rPr>
              <w:fldChar w:fldCharType="begin"/>
            </w:r>
            <w:r>
              <w:rPr>
                <w:noProof/>
                <w:webHidden/>
              </w:rPr>
              <w:instrText xml:space="preserve"> PAGEREF _Toc510608551 \h </w:instrText>
            </w:r>
            <w:r>
              <w:rPr>
                <w:noProof/>
                <w:webHidden/>
              </w:rPr>
            </w:r>
            <w:r>
              <w:rPr>
                <w:noProof/>
                <w:webHidden/>
              </w:rPr>
              <w:fldChar w:fldCharType="separate"/>
            </w:r>
            <w:r>
              <w:rPr>
                <w:noProof/>
                <w:webHidden/>
              </w:rPr>
              <w:t>63</w:t>
            </w:r>
            <w:r>
              <w:rPr>
                <w:noProof/>
                <w:webHidden/>
              </w:rPr>
              <w:fldChar w:fldCharType="end"/>
            </w:r>
          </w:hyperlink>
        </w:p>
        <w:p w14:paraId="68AFD694" w14:textId="1B7D603C" w:rsidR="007A53EB" w:rsidRDefault="007A53EB">
          <w:pPr>
            <w:pStyle w:val="TDC3"/>
            <w:tabs>
              <w:tab w:val="right" w:leader="dot" w:pos="8494"/>
            </w:tabs>
            <w:rPr>
              <w:rFonts w:asciiTheme="minorHAnsi" w:eastAsiaTheme="minorEastAsia" w:hAnsiTheme="minorHAnsi" w:cstheme="minorBidi"/>
              <w:noProof/>
              <w:color w:val="auto"/>
            </w:rPr>
          </w:pPr>
          <w:hyperlink w:anchor="_Toc510608552" w:history="1">
            <w:r w:rsidRPr="00843253">
              <w:rPr>
                <w:rStyle w:val="Hipervnculo"/>
                <w:noProof/>
              </w:rPr>
              <w:t>6.3.2 Compodoc</w:t>
            </w:r>
            <w:r>
              <w:rPr>
                <w:noProof/>
                <w:webHidden/>
              </w:rPr>
              <w:tab/>
            </w:r>
            <w:r>
              <w:rPr>
                <w:noProof/>
                <w:webHidden/>
              </w:rPr>
              <w:fldChar w:fldCharType="begin"/>
            </w:r>
            <w:r>
              <w:rPr>
                <w:noProof/>
                <w:webHidden/>
              </w:rPr>
              <w:instrText xml:space="preserve"> PAGEREF _Toc510608552 \h </w:instrText>
            </w:r>
            <w:r>
              <w:rPr>
                <w:noProof/>
                <w:webHidden/>
              </w:rPr>
            </w:r>
            <w:r>
              <w:rPr>
                <w:noProof/>
                <w:webHidden/>
              </w:rPr>
              <w:fldChar w:fldCharType="separate"/>
            </w:r>
            <w:r>
              <w:rPr>
                <w:noProof/>
                <w:webHidden/>
              </w:rPr>
              <w:t>63</w:t>
            </w:r>
            <w:r>
              <w:rPr>
                <w:noProof/>
                <w:webHidden/>
              </w:rPr>
              <w:fldChar w:fldCharType="end"/>
            </w:r>
          </w:hyperlink>
        </w:p>
        <w:p w14:paraId="3CC7D1E5" w14:textId="6AE0CFA1" w:rsidR="007A53EB" w:rsidRDefault="007A53EB">
          <w:pPr>
            <w:pStyle w:val="TDC3"/>
            <w:tabs>
              <w:tab w:val="right" w:leader="dot" w:pos="8494"/>
            </w:tabs>
            <w:rPr>
              <w:rFonts w:asciiTheme="minorHAnsi" w:eastAsiaTheme="minorEastAsia" w:hAnsiTheme="minorHAnsi" w:cstheme="minorBidi"/>
              <w:noProof/>
              <w:color w:val="auto"/>
            </w:rPr>
          </w:pPr>
          <w:hyperlink w:anchor="_Toc510608553" w:history="1">
            <w:r w:rsidRPr="00843253">
              <w:rPr>
                <w:rStyle w:val="Hipervnculo"/>
                <w:noProof/>
              </w:rPr>
              <w:t>6.3.3 JSON</w:t>
            </w:r>
            <w:r>
              <w:rPr>
                <w:noProof/>
                <w:webHidden/>
              </w:rPr>
              <w:tab/>
            </w:r>
            <w:r>
              <w:rPr>
                <w:noProof/>
                <w:webHidden/>
              </w:rPr>
              <w:fldChar w:fldCharType="begin"/>
            </w:r>
            <w:r>
              <w:rPr>
                <w:noProof/>
                <w:webHidden/>
              </w:rPr>
              <w:instrText xml:space="preserve"> PAGEREF _Toc510608553 \h </w:instrText>
            </w:r>
            <w:r>
              <w:rPr>
                <w:noProof/>
                <w:webHidden/>
              </w:rPr>
            </w:r>
            <w:r>
              <w:rPr>
                <w:noProof/>
                <w:webHidden/>
              </w:rPr>
              <w:fldChar w:fldCharType="separate"/>
            </w:r>
            <w:r>
              <w:rPr>
                <w:noProof/>
                <w:webHidden/>
              </w:rPr>
              <w:t>63</w:t>
            </w:r>
            <w:r>
              <w:rPr>
                <w:noProof/>
                <w:webHidden/>
              </w:rPr>
              <w:fldChar w:fldCharType="end"/>
            </w:r>
          </w:hyperlink>
        </w:p>
        <w:p w14:paraId="58CC07C5" w14:textId="6A986210" w:rsidR="007A53EB" w:rsidRDefault="007A53EB">
          <w:pPr>
            <w:pStyle w:val="TDC3"/>
            <w:tabs>
              <w:tab w:val="right" w:leader="dot" w:pos="8494"/>
            </w:tabs>
            <w:rPr>
              <w:rFonts w:asciiTheme="minorHAnsi" w:eastAsiaTheme="minorEastAsia" w:hAnsiTheme="minorHAnsi" w:cstheme="minorBidi"/>
              <w:noProof/>
              <w:color w:val="auto"/>
            </w:rPr>
          </w:pPr>
          <w:hyperlink w:anchor="_Toc510608554" w:history="1">
            <w:r w:rsidRPr="00843253">
              <w:rPr>
                <w:rStyle w:val="Hipervnculo"/>
                <w:noProof/>
              </w:rPr>
              <w:t>6.3.3 JQuery</w:t>
            </w:r>
            <w:r>
              <w:rPr>
                <w:noProof/>
                <w:webHidden/>
              </w:rPr>
              <w:tab/>
            </w:r>
            <w:r>
              <w:rPr>
                <w:noProof/>
                <w:webHidden/>
              </w:rPr>
              <w:fldChar w:fldCharType="begin"/>
            </w:r>
            <w:r>
              <w:rPr>
                <w:noProof/>
                <w:webHidden/>
              </w:rPr>
              <w:instrText xml:space="preserve"> PAGEREF _Toc510608554 \h </w:instrText>
            </w:r>
            <w:r>
              <w:rPr>
                <w:noProof/>
                <w:webHidden/>
              </w:rPr>
            </w:r>
            <w:r>
              <w:rPr>
                <w:noProof/>
                <w:webHidden/>
              </w:rPr>
              <w:fldChar w:fldCharType="separate"/>
            </w:r>
            <w:r>
              <w:rPr>
                <w:noProof/>
                <w:webHidden/>
              </w:rPr>
              <w:t>64</w:t>
            </w:r>
            <w:r>
              <w:rPr>
                <w:noProof/>
                <w:webHidden/>
              </w:rPr>
              <w:fldChar w:fldCharType="end"/>
            </w:r>
          </w:hyperlink>
        </w:p>
        <w:p w14:paraId="2652F8A5" w14:textId="7210BC85" w:rsidR="007A53EB" w:rsidRDefault="007A53EB">
          <w:pPr>
            <w:pStyle w:val="TDC3"/>
            <w:tabs>
              <w:tab w:val="right" w:leader="dot" w:pos="8494"/>
            </w:tabs>
            <w:rPr>
              <w:rFonts w:asciiTheme="minorHAnsi" w:eastAsiaTheme="minorEastAsia" w:hAnsiTheme="minorHAnsi" w:cstheme="minorBidi"/>
              <w:noProof/>
              <w:color w:val="auto"/>
            </w:rPr>
          </w:pPr>
          <w:hyperlink w:anchor="_Toc510608555" w:history="1">
            <w:r w:rsidRPr="00843253">
              <w:rPr>
                <w:rStyle w:val="Hipervnculo"/>
                <w:noProof/>
              </w:rPr>
              <w:t>Resumen</w:t>
            </w:r>
            <w:r>
              <w:rPr>
                <w:noProof/>
                <w:webHidden/>
              </w:rPr>
              <w:tab/>
            </w:r>
            <w:r>
              <w:rPr>
                <w:noProof/>
                <w:webHidden/>
              </w:rPr>
              <w:fldChar w:fldCharType="begin"/>
            </w:r>
            <w:r>
              <w:rPr>
                <w:noProof/>
                <w:webHidden/>
              </w:rPr>
              <w:instrText xml:space="preserve"> PAGEREF _Toc510608555 \h </w:instrText>
            </w:r>
            <w:r>
              <w:rPr>
                <w:noProof/>
                <w:webHidden/>
              </w:rPr>
            </w:r>
            <w:r>
              <w:rPr>
                <w:noProof/>
                <w:webHidden/>
              </w:rPr>
              <w:fldChar w:fldCharType="separate"/>
            </w:r>
            <w:r>
              <w:rPr>
                <w:noProof/>
                <w:webHidden/>
              </w:rPr>
              <w:t>65</w:t>
            </w:r>
            <w:r>
              <w:rPr>
                <w:noProof/>
                <w:webHidden/>
              </w:rPr>
              <w:fldChar w:fldCharType="end"/>
            </w:r>
          </w:hyperlink>
        </w:p>
        <w:p w14:paraId="581990E1" w14:textId="09CFCB54" w:rsidR="007A53EB" w:rsidRDefault="007A53EB">
          <w:pPr>
            <w:pStyle w:val="TDC1"/>
            <w:tabs>
              <w:tab w:val="right" w:leader="dot" w:pos="8494"/>
            </w:tabs>
            <w:rPr>
              <w:rFonts w:asciiTheme="minorHAnsi" w:eastAsiaTheme="minorEastAsia" w:hAnsiTheme="minorHAnsi" w:cstheme="minorBidi"/>
              <w:noProof/>
              <w:color w:val="auto"/>
            </w:rPr>
          </w:pPr>
          <w:hyperlink w:anchor="_Toc510608556" w:history="1">
            <w:r w:rsidRPr="00843253">
              <w:rPr>
                <w:rStyle w:val="Hipervnculo"/>
                <w:noProof/>
              </w:rPr>
              <w:t>Capítulo 7 – Comunicación NodeJS con Arduino</w:t>
            </w:r>
            <w:r>
              <w:rPr>
                <w:noProof/>
                <w:webHidden/>
              </w:rPr>
              <w:tab/>
            </w:r>
            <w:r>
              <w:rPr>
                <w:noProof/>
                <w:webHidden/>
              </w:rPr>
              <w:fldChar w:fldCharType="begin"/>
            </w:r>
            <w:r>
              <w:rPr>
                <w:noProof/>
                <w:webHidden/>
              </w:rPr>
              <w:instrText xml:space="preserve"> PAGEREF _Toc510608556 \h </w:instrText>
            </w:r>
            <w:r>
              <w:rPr>
                <w:noProof/>
                <w:webHidden/>
              </w:rPr>
            </w:r>
            <w:r>
              <w:rPr>
                <w:noProof/>
                <w:webHidden/>
              </w:rPr>
              <w:fldChar w:fldCharType="separate"/>
            </w:r>
            <w:r>
              <w:rPr>
                <w:noProof/>
                <w:webHidden/>
              </w:rPr>
              <w:t>66</w:t>
            </w:r>
            <w:r>
              <w:rPr>
                <w:noProof/>
                <w:webHidden/>
              </w:rPr>
              <w:fldChar w:fldCharType="end"/>
            </w:r>
          </w:hyperlink>
        </w:p>
        <w:p w14:paraId="67D7F7C1" w14:textId="20B366E5" w:rsidR="007A53EB" w:rsidRDefault="007A53EB">
          <w:pPr>
            <w:pStyle w:val="TDC2"/>
            <w:tabs>
              <w:tab w:val="right" w:leader="dot" w:pos="8494"/>
            </w:tabs>
            <w:rPr>
              <w:rFonts w:asciiTheme="minorHAnsi" w:eastAsiaTheme="minorEastAsia" w:hAnsiTheme="minorHAnsi" w:cstheme="minorBidi"/>
              <w:noProof/>
              <w:color w:val="auto"/>
            </w:rPr>
          </w:pPr>
          <w:hyperlink w:anchor="_Toc510608557" w:history="1">
            <w:r w:rsidRPr="00843253">
              <w:rPr>
                <w:rStyle w:val="Hipervnculo"/>
                <w:b/>
                <w:noProof/>
              </w:rPr>
              <w:t>7.1 Johnny-five</w:t>
            </w:r>
            <w:r>
              <w:rPr>
                <w:noProof/>
                <w:webHidden/>
              </w:rPr>
              <w:tab/>
            </w:r>
            <w:r>
              <w:rPr>
                <w:noProof/>
                <w:webHidden/>
              </w:rPr>
              <w:fldChar w:fldCharType="begin"/>
            </w:r>
            <w:r>
              <w:rPr>
                <w:noProof/>
                <w:webHidden/>
              </w:rPr>
              <w:instrText xml:space="preserve"> PAGEREF _Toc510608557 \h </w:instrText>
            </w:r>
            <w:r>
              <w:rPr>
                <w:noProof/>
                <w:webHidden/>
              </w:rPr>
            </w:r>
            <w:r>
              <w:rPr>
                <w:noProof/>
                <w:webHidden/>
              </w:rPr>
              <w:fldChar w:fldCharType="separate"/>
            </w:r>
            <w:r>
              <w:rPr>
                <w:noProof/>
                <w:webHidden/>
              </w:rPr>
              <w:t>66</w:t>
            </w:r>
            <w:r>
              <w:rPr>
                <w:noProof/>
                <w:webHidden/>
              </w:rPr>
              <w:fldChar w:fldCharType="end"/>
            </w:r>
          </w:hyperlink>
        </w:p>
        <w:p w14:paraId="63489628" w14:textId="0C956149" w:rsidR="007A53EB" w:rsidRDefault="007A53EB">
          <w:pPr>
            <w:pStyle w:val="TDC2"/>
            <w:tabs>
              <w:tab w:val="right" w:leader="dot" w:pos="8494"/>
            </w:tabs>
            <w:rPr>
              <w:rFonts w:asciiTheme="minorHAnsi" w:eastAsiaTheme="minorEastAsia" w:hAnsiTheme="minorHAnsi" w:cstheme="minorBidi"/>
              <w:noProof/>
              <w:color w:val="auto"/>
            </w:rPr>
          </w:pPr>
          <w:hyperlink w:anchor="_Toc510608558" w:history="1">
            <w:r w:rsidRPr="00843253">
              <w:rPr>
                <w:rStyle w:val="Hipervnculo"/>
                <w:b/>
                <w:noProof/>
              </w:rPr>
              <w:t>7.2 Instalación</w:t>
            </w:r>
            <w:r>
              <w:rPr>
                <w:noProof/>
                <w:webHidden/>
              </w:rPr>
              <w:tab/>
            </w:r>
            <w:r>
              <w:rPr>
                <w:noProof/>
                <w:webHidden/>
              </w:rPr>
              <w:fldChar w:fldCharType="begin"/>
            </w:r>
            <w:r>
              <w:rPr>
                <w:noProof/>
                <w:webHidden/>
              </w:rPr>
              <w:instrText xml:space="preserve"> PAGEREF _Toc510608558 \h </w:instrText>
            </w:r>
            <w:r>
              <w:rPr>
                <w:noProof/>
                <w:webHidden/>
              </w:rPr>
            </w:r>
            <w:r>
              <w:rPr>
                <w:noProof/>
                <w:webHidden/>
              </w:rPr>
              <w:fldChar w:fldCharType="separate"/>
            </w:r>
            <w:r>
              <w:rPr>
                <w:noProof/>
                <w:webHidden/>
              </w:rPr>
              <w:t>66</w:t>
            </w:r>
            <w:r>
              <w:rPr>
                <w:noProof/>
                <w:webHidden/>
              </w:rPr>
              <w:fldChar w:fldCharType="end"/>
            </w:r>
          </w:hyperlink>
        </w:p>
        <w:p w14:paraId="72B55DB6" w14:textId="163E5FDA" w:rsidR="007A53EB" w:rsidRDefault="007A53EB">
          <w:pPr>
            <w:pStyle w:val="TDC2"/>
            <w:tabs>
              <w:tab w:val="right" w:leader="dot" w:pos="8494"/>
            </w:tabs>
            <w:rPr>
              <w:rFonts w:asciiTheme="minorHAnsi" w:eastAsiaTheme="minorEastAsia" w:hAnsiTheme="minorHAnsi" w:cstheme="minorBidi"/>
              <w:noProof/>
              <w:color w:val="auto"/>
            </w:rPr>
          </w:pPr>
          <w:hyperlink w:anchor="_Toc510608559" w:history="1">
            <w:r w:rsidRPr="00843253">
              <w:rPr>
                <w:rStyle w:val="Hipervnculo"/>
                <w:b/>
                <w:noProof/>
                <w:lang w:val="en-US"/>
              </w:rPr>
              <w:t>7.3 Arduino Firmata</w:t>
            </w:r>
            <w:r>
              <w:rPr>
                <w:noProof/>
                <w:webHidden/>
              </w:rPr>
              <w:tab/>
            </w:r>
            <w:r>
              <w:rPr>
                <w:noProof/>
                <w:webHidden/>
              </w:rPr>
              <w:fldChar w:fldCharType="begin"/>
            </w:r>
            <w:r>
              <w:rPr>
                <w:noProof/>
                <w:webHidden/>
              </w:rPr>
              <w:instrText xml:space="preserve"> PAGEREF _Toc510608559 \h </w:instrText>
            </w:r>
            <w:r>
              <w:rPr>
                <w:noProof/>
                <w:webHidden/>
              </w:rPr>
            </w:r>
            <w:r>
              <w:rPr>
                <w:noProof/>
                <w:webHidden/>
              </w:rPr>
              <w:fldChar w:fldCharType="separate"/>
            </w:r>
            <w:r>
              <w:rPr>
                <w:noProof/>
                <w:webHidden/>
              </w:rPr>
              <w:t>67</w:t>
            </w:r>
            <w:r>
              <w:rPr>
                <w:noProof/>
                <w:webHidden/>
              </w:rPr>
              <w:fldChar w:fldCharType="end"/>
            </w:r>
          </w:hyperlink>
        </w:p>
        <w:p w14:paraId="32D8FF83" w14:textId="47361162" w:rsidR="007A53EB" w:rsidRDefault="007A53EB">
          <w:pPr>
            <w:pStyle w:val="TDC2"/>
            <w:tabs>
              <w:tab w:val="right" w:leader="dot" w:pos="8494"/>
            </w:tabs>
            <w:rPr>
              <w:rFonts w:asciiTheme="minorHAnsi" w:eastAsiaTheme="minorEastAsia" w:hAnsiTheme="minorHAnsi" w:cstheme="minorBidi"/>
              <w:noProof/>
              <w:color w:val="auto"/>
            </w:rPr>
          </w:pPr>
          <w:hyperlink w:anchor="_Toc510608560" w:history="1">
            <w:r w:rsidRPr="00843253">
              <w:rPr>
                <w:rStyle w:val="Hipervnculo"/>
                <w:b/>
                <w:noProof/>
              </w:rPr>
              <w:t>7.4 Surgimiento y funcionamiento de Firmata</w:t>
            </w:r>
            <w:r>
              <w:rPr>
                <w:noProof/>
                <w:webHidden/>
              </w:rPr>
              <w:tab/>
            </w:r>
            <w:r>
              <w:rPr>
                <w:noProof/>
                <w:webHidden/>
              </w:rPr>
              <w:fldChar w:fldCharType="begin"/>
            </w:r>
            <w:r>
              <w:rPr>
                <w:noProof/>
                <w:webHidden/>
              </w:rPr>
              <w:instrText xml:space="preserve"> PAGEREF _Toc510608560 \h </w:instrText>
            </w:r>
            <w:r>
              <w:rPr>
                <w:noProof/>
                <w:webHidden/>
              </w:rPr>
            </w:r>
            <w:r>
              <w:rPr>
                <w:noProof/>
                <w:webHidden/>
              </w:rPr>
              <w:fldChar w:fldCharType="separate"/>
            </w:r>
            <w:r>
              <w:rPr>
                <w:noProof/>
                <w:webHidden/>
              </w:rPr>
              <w:t>67</w:t>
            </w:r>
            <w:r>
              <w:rPr>
                <w:noProof/>
                <w:webHidden/>
              </w:rPr>
              <w:fldChar w:fldCharType="end"/>
            </w:r>
          </w:hyperlink>
        </w:p>
        <w:p w14:paraId="49CF09C0" w14:textId="2C95C625" w:rsidR="007A53EB" w:rsidRDefault="007A53EB">
          <w:pPr>
            <w:pStyle w:val="TDC2"/>
            <w:tabs>
              <w:tab w:val="right" w:leader="dot" w:pos="8494"/>
            </w:tabs>
            <w:rPr>
              <w:rFonts w:asciiTheme="minorHAnsi" w:eastAsiaTheme="minorEastAsia" w:hAnsiTheme="minorHAnsi" w:cstheme="minorBidi"/>
              <w:noProof/>
              <w:color w:val="auto"/>
            </w:rPr>
          </w:pPr>
          <w:hyperlink w:anchor="_Toc510608561" w:history="1">
            <w:r w:rsidRPr="00843253">
              <w:rPr>
                <w:rStyle w:val="Hipervnculo"/>
                <w:b/>
                <w:noProof/>
              </w:rPr>
              <w:t>7.5 Métodos de librería Firmata en Arduino</w:t>
            </w:r>
            <w:r>
              <w:rPr>
                <w:noProof/>
                <w:webHidden/>
              </w:rPr>
              <w:tab/>
            </w:r>
            <w:r>
              <w:rPr>
                <w:noProof/>
                <w:webHidden/>
              </w:rPr>
              <w:fldChar w:fldCharType="begin"/>
            </w:r>
            <w:r>
              <w:rPr>
                <w:noProof/>
                <w:webHidden/>
              </w:rPr>
              <w:instrText xml:space="preserve"> PAGEREF _Toc510608561 \h </w:instrText>
            </w:r>
            <w:r>
              <w:rPr>
                <w:noProof/>
                <w:webHidden/>
              </w:rPr>
            </w:r>
            <w:r>
              <w:rPr>
                <w:noProof/>
                <w:webHidden/>
              </w:rPr>
              <w:fldChar w:fldCharType="separate"/>
            </w:r>
            <w:r>
              <w:rPr>
                <w:noProof/>
                <w:webHidden/>
              </w:rPr>
              <w:t>68</w:t>
            </w:r>
            <w:r>
              <w:rPr>
                <w:noProof/>
                <w:webHidden/>
              </w:rPr>
              <w:fldChar w:fldCharType="end"/>
            </w:r>
          </w:hyperlink>
        </w:p>
        <w:p w14:paraId="26B5D754" w14:textId="0A4C2C55" w:rsidR="007A53EB" w:rsidRDefault="007A53EB">
          <w:pPr>
            <w:pStyle w:val="TDC3"/>
            <w:tabs>
              <w:tab w:val="right" w:leader="dot" w:pos="8494"/>
            </w:tabs>
            <w:rPr>
              <w:rFonts w:asciiTheme="minorHAnsi" w:eastAsiaTheme="minorEastAsia" w:hAnsiTheme="minorHAnsi" w:cstheme="minorBidi"/>
              <w:noProof/>
              <w:color w:val="auto"/>
            </w:rPr>
          </w:pPr>
          <w:hyperlink w:anchor="_Toc510608562" w:history="1">
            <w:r w:rsidRPr="00843253">
              <w:rPr>
                <w:rStyle w:val="Hipervnculo"/>
                <w:noProof/>
              </w:rPr>
              <w:t>7.5.1 Métodos de propósito general</w:t>
            </w:r>
            <w:r>
              <w:rPr>
                <w:noProof/>
                <w:webHidden/>
              </w:rPr>
              <w:tab/>
            </w:r>
            <w:r>
              <w:rPr>
                <w:noProof/>
                <w:webHidden/>
              </w:rPr>
              <w:fldChar w:fldCharType="begin"/>
            </w:r>
            <w:r>
              <w:rPr>
                <w:noProof/>
                <w:webHidden/>
              </w:rPr>
              <w:instrText xml:space="preserve"> PAGEREF _Toc510608562 \h </w:instrText>
            </w:r>
            <w:r>
              <w:rPr>
                <w:noProof/>
                <w:webHidden/>
              </w:rPr>
            </w:r>
            <w:r>
              <w:rPr>
                <w:noProof/>
                <w:webHidden/>
              </w:rPr>
              <w:fldChar w:fldCharType="separate"/>
            </w:r>
            <w:r>
              <w:rPr>
                <w:noProof/>
                <w:webHidden/>
              </w:rPr>
              <w:t>68</w:t>
            </w:r>
            <w:r>
              <w:rPr>
                <w:noProof/>
                <w:webHidden/>
              </w:rPr>
              <w:fldChar w:fldCharType="end"/>
            </w:r>
          </w:hyperlink>
        </w:p>
        <w:p w14:paraId="29127D6B" w14:textId="090E0652" w:rsidR="007A53EB" w:rsidRDefault="007A53EB">
          <w:pPr>
            <w:pStyle w:val="TDC3"/>
            <w:tabs>
              <w:tab w:val="right" w:leader="dot" w:pos="8494"/>
            </w:tabs>
            <w:rPr>
              <w:rFonts w:asciiTheme="minorHAnsi" w:eastAsiaTheme="minorEastAsia" w:hAnsiTheme="minorHAnsi" w:cstheme="minorBidi"/>
              <w:noProof/>
              <w:color w:val="auto"/>
            </w:rPr>
          </w:pPr>
          <w:hyperlink w:anchor="_Toc510608563" w:history="1">
            <w:r w:rsidRPr="00843253">
              <w:rPr>
                <w:rStyle w:val="Hipervnculo"/>
                <w:noProof/>
              </w:rPr>
              <w:t>7.5.2 Métodos para el envío de mensajes</w:t>
            </w:r>
            <w:r>
              <w:rPr>
                <w:noProof/>
                <w:webHidden/>
              </w:rPr>
              <w:tab/>
            </w:r>
            <w:r>
              <w:rPr>
                <w:noProof/>
                <w:webHidden/>
              </w:rPr>
              <w:fldChar w:fldCharType="begin"/>
            </w:r>
            <w:r>
              <w:rPr>
                <w:noProof/>
                <w:webHidden/>
              </w:rPr>
              <w:instrText xml:space="preserve"> PAGEREF _Toc510608563 \h </w:instrText>
            </w:r>
            <w:r>
              <w:rPr>
                <w:noProof/>
                <w:webHidden/>
              </w:rPr>
            </w:r>
            <w:r>
              <w:rPr>
                <w:noProof/>
                <w:webHidden/>
              </w:rPr>
              <w:fldChar w:fldCharType="separate"/>
            </w:r>
            <w:r>
              <w:rPr>
                <w:noProof/>
                <w:webHidden/>
              </w:rPr>
              <w:t>69</w:t>
            </w:r>
            <w:r>
              <w:rPr>
                <w:noProof/>
                <w:webHidden/>
              </w:rPr>
              <w:fldChar w:fldCharType="end"/>
            </w:r>
          </w:hyperlink>
        </w:p>
        <w:p w14:paraId="45624BC9" w14:textId="011F46E7" w:rsidR="007A53EB" w:rsidRDefault="007A53EB">
          <w:pPr>
            <w:pStyle w:val="TDC3"/>
            <w:tabs>
              <w:tab w:val="right" w:leader="dot" w:pos="8494"/>
            </w:tabs>
            <w:rPr>
              <w:rFonts w:asciiTheme="minorHAnsi" w:eastAsiaTheme="minorEastAsia" w:hAnsiTheme="minorHAnsi" w:cstheme="minorBidi"/>
              <w:noProof/>
              <w:color w:val="auto"/>
            </w:rPr>
          </w:pPr>
          <w:hyperlink w:anchor="_Toc510608564" w:history="1">
            <w:r w:rsidRPr="00843253">
              <w:rPr>
                <w:rStyle w:val="Hipervnculo"/>
                <w:noProof/>
              </w:rPr>
              <w:t>7.5.3 Métodos para la recepción de mensajes</w:t>
            </w:r>
            <w:r>
              <w:rPr>
                <w:noProof/>
                <w:webHidden/>
              </w:rPr>
              <w:tab/>
            </w:r>
            <w:r>
              <w:rPr>
                <w:noProof/>
                <w:webHidden/>
              </w:rPr>
              <w:fldChar w:fldCharType="begin"/>
            </w:r>
            <w:r>
              <w:rPr>
                <w:noProof/>
                <w:webHidden/>
              </w:rPr>
              <w:instrText xml:space="preserve"> PAGEREF _Toc510608564 \h </w:instrText>
            </w:r>
            <w:r>
              <w:rPr>
                <w:noProof/>
                <w:webHidden/>
              </w:rPr>
            </w:r>
            <w:r>
              <w:rPr>
                <w:noProof/>
                <w:webHidden/>
              </w:rPr>
              <w:fldChar w:fldCharType="separate"/>
            </w:r>
            <w:r>
              <w:rPr>
                <w:noProof/>
                <w:webHidden/>
              </w:rPr>
              <w:t>69</w:t>
            </w:r>
            <w:r>
              <w:rPr>
                <w:noProof/>
                <w:webHidden/>
              </w:rPr>
              <w:fldChar w:fldCharType="end"/>
            </w:r>
          </w:hyperlink>
        </w:p>
        <w:p w14:paraId="670236A8" w14:textId="4225748C" w:rsidR="007A53EB" w:rsidRDefault="007A53EB">
          <w:pPr>
            <w:pStyle w:val="TDC3"/>
            <w:tabs>
              <w:tab w:val="right" w:leader="dot" w:pos="8494"/>
            </w:tabs>
            <w:rPr>
              <w:rFonts w:asciiTheme="minorHAnsi" w:eastAsiaTheme="minorEastAsia" w:hAnsiTheme="minorHAnsi" w:cstheme="minorBidi"/>
              <w:noProof/>
              <w:color w:val="auto"/>
            </w:rPr>
          </w:pPr>
          <w:hyperlink w:anchor="_Toc510608565" w:history="1">
            <w:r w:rsidRPr="00843253">
              <w:rPr>
                <w:rStyle w:val="Hipervnculo"/>
                <w:noProof/>
              </w:rPr>
              <w:t>7.5.4 Otros métodos</w:t>
            </w:r>
            <w:r>
              <w:rPr>
                <w:noProof/>
                <w:webHidden/>
              </w:rPr>
              <w:tab/>
            </w:r>
            <w:r>
              <w:rPr>
                <w:noProof/>
                <w:webHidden/>
              </w:rPr>
              <w:fldChar w:fldCharType="begin"/>
            </w:r>
            <w:r>
              <w:rPr>
                <w:noProof/>
                <w:webHidden/>
              </w:rPr>
              <w:instrText xml:space="preserve"> PAGEREF _Toc510608565 \h </w:instrText>
            </w:r>
            <w:r>
              <w:rPr>
                <w:noProof/>
                <w:webHidden/>
              </w:rPr>
            </w:r>
            <w:r>
              <w:rPr>
                <w:noProof/>
                <w:webHidden/>
              </w:rPr>
              <w:fldChar w:fldCharType="separate"/>
            </w:r>
            <w:r>
              <w:rPr>
                <w:noProof/>
                <w:webHidden/>
              </w:rPr>
              <w:t>69</w:t>
            </w:r>
            <w:r>
              <w:rPr>
                <w:noProof/>
                <w:webHidden/>
              </w:rPr>
              <w:fldChar w:fldCharType="end"/>
            </w:r>
          </w:hyperlink>
        </w:p>
        <w:p w14:paraId="5AF7C6A9" w14:textId="27D4E0B2" w:rsidR="007A53EB" w:rsidRDefault="007A53EB">
          <w:pPr>
            <w:pStyle w:val="TDC2"/>
            <w:tabs>
              <w:tab w:val="right" w:leader="dot" w:pos="8494"/>
            </w:tabs>
            <w:rPr>
              <w:rFonts w:asciiTheme="minorHAnsi" w:eastAsiaTheme="minorEastAsia" w:hAnsiTheme="minorHAnsi" w:cstheme="minorBidi"/>
              <w:noProof/>
              <w:color w:val="auto"/>
            </w:rPr>
          </w:pPr>
          <w:hyperlink w:anchor="_Toc510608566" w:history="1">
            <w:r w:rsidRPr="00843253">
              <w:rPr>
                <w:rStyle w:val="Hipervnculo"/>
                <w:b/>
                <w:noProof/>
              </w:rPr>
              <w:t>7.6 Instalación de Firmata en Arduino</w:t>
            </w:r>
            <w:r>
              <w:rPr>
                <w:noProof/>
                <w:webHidden/>
              </w:rPr>
              <w:tab/>
            </w:r>
            <w:r>
              <w:rPr>
                <w:noProof/>
                <w:webHidden/>
              </w:rPr>
              <w:fldChar w:fldCharType="begin"/>
            </w:r>
            <w:r>
              <w:rPr>
                <w:noProof/>
                <w:webHidden/>
              </w:rPr>
              <w:instrText xml:space="preserve"> PAGEREF _Toc510608566 \h </w:instrText>
            </w:r>
            <w:r>
              <w:rPr>
                <w:noProof/>
                <w:webHidden/>
              </w:rPr>
            </w:r>
            <w:r>
              <w:rPr>
                <w:noProof/>
                <w:webHidden/>
              </w:rPr>
              <w:fldChar w:fldCharType="separate"/>
            </w:r>
            <w:r>
              <w:rPr>
                <w:noProof/>
                <w:webHidden/>
              </w:rPr>
              <w:t>70</w:t>
            </w:r>
            <w:r>
              <w:rPr>
                <w:noProof/>
                <w:webHidden/>
              </w:rPr>
              <w:fldChar w:fldCharType="end"/>
            </w:r>
          </w:hyperlink>
        </w:p>
        <w:p w14:paraId="6E8D365B" w14:textId="2580948B" w:rsidR="007A53EB" w:rsidRDefault="007A53EB">
          <w:pPr>
            <w:pStyle w:val="TDC2"/>
            <w:tabs>
              <w:tab w:val="right" w:leader="dot" w:pos="8494"/>
            </w:tabs>
            <w:rPr>
              <w:rFonts w:asciiTheme="minorHAnsi" w:eastAsiaTheme="minorEastAsia" w:hAnsiTheme="minorHAnsi" w:cstheme="minorBidi"/>
              <w:noProof/>
              <w:color w:val="auto"/>
            </w:rPr>
          </w:pPr>
          <w:hyperlink w:anchor="_Toc510608567" w:history="1">
            <w:r w:rsidRPr="00843253">
              <w:rPr>
                <w:rStyle w:val="Hipervnculo"/>
                <w:b/>
                <w:noProof/>
              </w:rPr>
              <w:t>Resumen</w:t>
            </w:r>
            <w:r>
              <w:rPr>
                <w:noProof/>
                <w:webHidden/>
              </w:rPr>
              <w:tab/>
            </w:r>
            <w:r>
              <w:rPr>
                <w:noProof/>
                <w:webHidden/>
              </w:rPr>
              <w:fldChar w:fldCharType="begin"/>
            </w:r>
            <w:r>
              <w:rPr>
                <w:noProof/>
                <w:webHidden/>
              </w:rPr>
              <w:instrText xml:space="preserve"> PAGEREF _Toc510608567 \h </w:instrText>
            </w:r>
            <w:r>
              <w:rPr>
                <w:noProof/>
                <w:webHidden/>
              </w:rPr>
            </w:r>
            <w:r>
              <w:rPr>
                <w:noProof/>
                <w:webHidden/>
              </w:rPr>
              <w:fldChar w:fldCharType="separate"/>
            </w:r>
            <w:r>
              <w:rPr>
                <w:noProof/>
                <w:webHidden/>
              </w:rPr>
              <w:t>73</w:t>
            </w:r>
            <w:r>
              <w:rPr>
                <w:noProof/>
                <w:webHidden/>
              </w:rPr>
              <w:fldChar w:fldCharType="end"/>
            </w:r>
          </w:hyperlink>
        </w:p>
        <w:p w14:paraId="3A6B2FA7" w14:textId="2B5E3F42" w:rsidR="007A53EB" w:rsidRDefault="007A53EB">
          <w:pPr>
            <w:pStyle w:val="TDC1"/>
            <w:tabs>
              <w:tab w:val="right" w:leader="dot" w:pos="8494"/>
            </w:tabs>
            <w:rPr>
              <w:rFonts w:asciiTheme="minorHAnsi" w:eastAsiaTheme="minorEastAsia" w:hAnsiTheme="minorHAnsi" w:cstheme="minorBidi"/>
              <w:noProof/>
              <w:color w:val="auto"/>
            </w:rPr>
          </w:pPr>
          <w:hyperlink w:anchor="_Toc510608568" w:history="1">
            <w:r w:rsidRPr="00843253">
              <w:rPr>
                <w:rStyle w:val="Hipervnculo"/>
                <w:noProof/>
              </w:rPr>
              <w:t>Capítulo 8 - Análisis y selección de tecnologías para desarrollo del SAR</w:t>
            </w:r>
            <w:r>
              <w:rPr>
                <w:noProof/>
                <w:webHidden/>
              </w:rPr>
              <w:tab/>
            </w:r>
            <w:r>
              <w:rPr>
                <w:noProof/>
                <w:webHidden/>
              </w:rPr>
              <w:fldChar w:fldCharType="begin"/>
            </w:r>
            <w:r>
              <w:rPr>
                <w:noProof/>
                <w:webHidden/>
              </w:rPr>
              <w:instrText xml:space="preserve"> PAGEREF _Toc510608568 \h </w:instrText>
            </w:r>
            <w:r>
              <w:rPr>
                <w:noProof/>
                <w:webHidden/>
              </w:rPr>
            </w:r>
            <w:r>
              <w:rPr>
                <w:noProof/>
                <w:webHidden/>
              </w:rPr>
              <w:fldChar w:fldCharType="separate"/>
            </w:r>
            <w:r>
              <w:rPr>
                <w:noProof/>
                <w:webHidden/>
              </w:rPr>
              <w:t>74</w:t>
            </w:r>
            <w:r>
              <w:rPr>
                <w:noProof/>
                <w:webHidden/>
              </w:rPr>
              <w:fldChar w:fldCharType="end"/>
            </w:r>
          </w:hyperlink>
        </w:p>
        <w:p w14:paraId="3D0FF767" w14:textId="22413DEC" w:rsidR="007A53EB" w:rsidRDefault="007A53EB">
          <w:pPr>
            <w:pStyle w:val="TDC2"/>
            <w:tabs>
              <w:tab w:val="right" w:leader="dot" w:pos="8494"/>
            </w:tabs>
            <w:rPr>
              <w:rFonts w:asciiTheme="minorHAnsi" w:eastAsiaTheme="minorEastAsia" w:hAnsiTheme="minorHAnsi" w:cstheme="minorBidi"/>
              <w:noProof/>
              <w:color w:val="auto"/>
            </w:rPr>
          </w:pPr>
          <w:hyperlink w:anchor="_Toc510608569" w:history="1">
            <w:r w:rsidRPr="00843253">
              <w:rPr>
                <w:rStyle w:val="Hipervnculo"/>
                <w:b/>
                <w:noProof/>
              </w:rPr>
              <w:t>8.1 Primer análisis</w:t>
            </w:r>
            <w:r>
              <w:rPr>
                <w:noProof/>
                <w:webHidden/>
              </w:rPr>
              <w:tab/>
            </w:r>
            <w:r>
              <w:rPr>
                <w:noProof/>
                <w:webHidden/>
              </w:rPr>
              <w:fldChar w:fldCharType="begin"/>
            </w:r>
            <w:r>
              <w:rPr>
                <w:noProof/>
                <w:webHidden/>
              </w:rPr>
              <w:instrText xml:space="preserve"> PAGEREF _Toc510608569 \h </w:instrText>
            </w:r>
            <w:r>
              <w:rPr>
                <w:noProof/>
                <w:webHidden/>
              </w:rPr>
            </w:r>
            <w:r>
              <w:rPr>
                <w:noProof/>
                <w:webHidden/>
              </w:rPr>
              <w:fldChar w:fldCharType="separate"/>
            </w:r>
            <w:r>
              <w:rPr>
                <w:noProof/>
                <w:webHidden/>
              </w:rPr>
              <w:t>74</w:t>
            </w:r>
            <w:r>
              <w:rPr>
                <w:noProof/>
                <w:webHidden/>
              </w:rPr>
              <w:fldChar w:fldCharType="end"/>
            </w:r>
          </w:hyperlink>
        </w:p>
        <w:p w14:paraId="28930D2D" w14:textId="14003C71" w:rsidR="007A53EB" w:rsidRDefault="007A53EB">
          <w:pPr>
            <w:pStyle w:val="TDC2"/>
            <w:tabs>
              <w:tab w:val="right" w:leader="dot" w:pos="8494"/>
            </w:tabs>
            <w:rPr>
              <w:rFonts w:asciiTheme="minorHAnsi" w:eastAsiaTheme="minorEastAsia" w:hAnsiTheme="minorHAnsi" w:cstheme="minorBidi"/>
              <w:noProof/>
              <w:color w:val="auto"/>
            </w:rPr>
          </w:pPr>
          <w:hyperlink w:anchor="_Toc510608570" w:history="1">
            <w:r w:rsidRPr="00843253">
              <w:rPr>
                <w:rStyle w:val="Hipervnculo"/>
                <w:b/>
                <w:noProof/>
              </w:rPr>
              <w:t>8.2 Selección tecnologías hardware</w:t>
            </w:r>
            <w:r>
              <w:rPr>
                <w:noProof/>
                <w:webHidden/>
              </w:rPr>
              <w:tab/>
            </w:r>
            <w:r>
              <w:rPr>
                <w:noProof/>
                <w:webHidden/>
              </w:rPr>
              <w:fldChar w:fldCharType="begin"/>
            </w:r>
            <w:r>
              <w:rPr>
                <w:noProof/>
                <w:webHidden/>
              </w:rPr>
              <w:instrText xml:space="preserve"> PAGEREF _Toc510608570 \h </w:instrText>
            </w:r>
            <w:r>
              <w:rPr>
                <w:noProof/>
                <w:webHidden/>
              </w:rPr>
            </w:r>
            <w:r>
              <w:rPr>
                <w:noProof/>
                <w:webHidden/>
              </w:rPr>
              <w:fldChar w:fldCharType="separate"/>
            </w:r>
            <w:r>
              <w:rPr>
                <w:noProof/>
                <w:webHidden/>
              </w:rPr>
              <w:t>75</w:t>
            </w:r>
            <w:r>
              <w:rPr>
                <w:noProof/>
                <w:webHidden/>
              </w:rPr>
              <w:fldChar w:fldCharType="end"/>
            </w:r>
          </w:hyperlink>
        </w:p>
        <w:p w14:paraId="2C6D3A43" w14:textId="7AA87207" w:rsidR="007A53EB" w:rsidRDefault="007A53EB">
          <w:pPr>
            <w:pStyle w:val="TDC3"/>
            <w:tabs>
              <w:tab w:val="right" w:leader="dot" w:pos="8494"/>
            </w:tabs>
            <w:rPr>
              <w:rFonts w:asciiTheme="minorHAnsi" w:eastAsiaTheme="minorEastAsia" w:hAnsiTheme="minorHAnsi" w:cstheme="minorBidi"/>
              <w:noProof/>
              <w:color w:val="auto"/>
            </w:rPr>
          </w:pPr>
          <w:hyperlink w:anchor="_Toc510608571" w:history="1">
            <w:r w:rsidRPr="00843253">
              <w:rPr>
                <w:rStyle w:val="Hipervnculo"/>
                <w:noProof/>
              </w:rPr>
              <w:t>8.2.1 Razones para la elección de Arduino</w:t>
            </w:r>
            <w:r>
              <w:rPr>
                <w:noProof/>
                <w:webHidden/>
              </w:rPr>
              <w:tab/>
            </w:r>
            <w:r>
              <w:rPr>
                <w:noProof/>
                <w:webHidden/>
              </w:rPr>
              <w:fldChar w:fldCharType="begin"/>
            </w:r>
            <w:r>
              <w:rPr>
                <w:noProof/>
                <w:webHidden/>
              </w:rPr>
              <w:instrText xml:space="preserve"> PAGEREF _Toc510608571 \h </w:instrText>
            </w:r>
            <w:r>
              <w:rPr>
                <w:noProof/>
                <w:webHidden/>
              </w:rPr>
            </w:r>
            <w:r>
              <w:rPr>
                <w:noProof/>
                <w:webHidden/>
              </w:rPr>
              <w:fldChar w:fldCharType="separate"/>
            </w:r>
            <w:r>
              <w:rPr>
                <w:noProof/>
                <w:webHidden/>
              </w:rPr>
              <w:t>75</w:t>
            </w:r>
            <w:r>
              <w:rPr>
                <w:noProof/>
                <w:webHidden/>
              </w:rPr>
              <w:fldChar w:fldCharType="end"/>
            </w:r>
          </w:hyperlink>
        </w:p>
        <w:p w14:paraId="7560D7AE" w14:textId="5A4BF764" w:rsidR="007A53EB" w:rsidRDefault="007A53EB">
          <w:pPr>
            <w:pStyle w:val="TDC3"/>
            <w:tabs>
              <w:tab w:val="right" w:leader="dot" w:pos="8494"/>
            </w:tabs>
            <w:rPr>
              <w:rFonts w:asciiTheme="minorHAnsi" w:eastAsiaTheme="minorEastAsia" w:hAnsiTheme="minorHAnsi" w:cstheme="minorBidi"/>
              <w:noProof/>
              <w:color w:val="auto"/>
            </w:rPr>
          </w:pPr>
          <w:hyperlink w:anchor="_Toc510608572" w:history="1">
            <w:r w:rsidRPr="00843253">
              <w:rPr>
                <w:rStyle w:val="Hipervnculo"/>
                <w:noProof/>
              </w:rPr>
              <w:t>8.2.2 Razones para la elección de Raspbery Pi</w:t>
            </w:r>
            <w:r>
              <w:rPr>
                <w:noProof/>
                <w:webHidden/>
              </w:rPr>
              <w:tab/>
            </w:r>
            <w:r>
              <w:rPr>
                <w:noProof/>
                <w:webHidden/>
              </w:rPr>
              <w:fldChar w:fldCharType="begin"/>
            </w:r>
            <w:r>
              <w:rPr>
                <w:noProof/>
                <w:webHidden/>
              </w:rPr>
              <w:instrText xml:space="preserve"> PAGEREF _Toc510608572 \h </w:instrText>
            </w:r>
            <w:r>
              <w:rPr>
                <w:noProof/>
                <w:webHidden/>
              </w:rPr>
            </w:r>
            <w:r>
              <w:rPr>
                <w:noProof/>
                <w:webHidden/>
              </w:rPr>
              <w:fldChar w:fldCharType="separate"/>
            </w:r>
            <w:r>
              <w:rPr>
                <w:noProof/>
                <w:webHidden/>
              </w:rPr>
              <w:t>75</w:t>
            </w:r>
            <w:r>
              <w:rPr>
                <w:noProof/>
                <w:webHidden/>
              </w:rPr>
              <w:fldChar w:fldCharType="end"/>
            </w:r>
          </w:hyperlink>
        </w:p>
        <w:p w14:paraId="1F3F2905" w14:textId="0310EFF0" w:rsidR="007A53EB" w:rsidRDefault="007A53EB">
          <w:pPr>
            <w:pStyle w:val="TDC3"/>
            <w:tabs>
              <w:tab w:val="right" w:leader="dot" w:pos="8494"/>
            </w:tabs>
            <w:rPr>
              <w:rFonts w:asciiTheme="minorHAnsi" w:eastAsiaTheme="minorEastAsia" w:hAnsiTheme="minorHAnsi" w:cstheme="minorBidi"/>
              <w:noProof/>
              <w:color w:val="auto"/>
            </w:rPr>
          </w:pPr>
          <w:hyperlink w:anchor="_Toc510608573" w:history="1">
            <w:r w:rsidRPr="00843253">
              <w:rPr>
                <w:rStyle w:val="Hipervnculo"/>
                <w:noProof/>
              </w:rPr>
              <w:t>8.2.3 Comparativa entre Arduino Mega, Arduino Nano y Raspberry Pi 3 Model b</w:t>
            </w:r>
            <w:r>
              <w:rPr>
                <w:noProof/>
                <w:webHidden/>
              </w:rPr>
              <w:tab/>
            </w:r>
            <w:r>
              <w:rPr>
                <w:noProof/>
                <w:webHidden/>
              </w:rPr>
              <w:fldChar w:fldCharType="begin"/>
            </w:r>
            <w:r>
              <w:rPr>
                <w:noProof/>
                <w:webHidden/>
              </w:rPr>
              <w:instrText xml:space="preserve"> PAGEREF _Toc510608573 \h </w:instrText>
            </w:r>
            <w:r>
              <w:rPr>
                <w:noProof/>
                <w:webHidden/>
              </w:rPr>
            </w:r>
            <w:r>
              <w:rPr>
                <w:noProof/>
                <w:webHidden/>
              </w:rPr>
              <w:fldChar w:fldCharType="separate"/>
            </w:r>
            <w:r>
              <w:rPr>
                <w:noProof/>
                <w:webHidden/>
              </w:rPr>
              <w:t>76</w:t>
            </w:r>
            <w:r>
              <w:rPr>
                <w:noProof/>
                <w:webHidden/>
              </w:rPr>
              <w:fldChar w:fldCharType="end"/>
            </w:r>
          </w:hyperlink>
        </w:p>
        <w:p w14:paraId="55157391" w14:textId="53CBB75E" w:rsidR="007A53EB" w:rsidRDefault="007A53EB">
          <w:pPr>
            <w:pStyle w:val="TDC3"/>
            <w:tabs>
              <w:tab w:val="right" w:leader="dot" w:pos="8494"/>
            </w:tabs>
            <w:rPr>
              <w:rFonts w:asciiTheme="minorHAnsi" w:eastAsiaTheme="minorEastAsia" w:hAnsiTheme="minorHAnsi" w:cstheme="minorBidi"/>
              <w:noProof/>
              <w:color w:val="auto"/>
            </w:rPr>
          </w:pPr>
          <w:hyperlink w:anchor="_Toc510608574" w:history="1">
            <w:r w:rsidRPr="00843253">
              <w:rPr>
                <w:rStyle w:val="Hipervnculo"/>
                <w:noProof/>
              </w:rPr>
              <w:t>8.2.4 Cámara V2 de Raspberry Pi</w:t>
            </w:r>
            <w:r>
              <w:rPr>
                <w:noProof/>
                <w:webHidden/>
              </w:rPr>
              <w:tab/>
            </w:r>
            <w:r>
              <w:rPr>
                <w:noProof/>
                <w:webHidden/>
              </w:rPr>
              <w:fldChar w:fldCharType="begin"/>
            </w:r>
            <w:r>
              <w:rPr>
                <w:noProof/>
                <w:webHidden/>
              </w:rPr>
              <w:instrText xml:space="preserve"> PAGEREF _Toc510608574 \h </w:instrText>
            </w:r>
            <w:r>
              <w:rPr>
                <w:noProof/>
                <w:webHidden/>
              </w:rPr>
            </w:r>
            <w:r>
              <w:rPr>
                <w:noProof/>
                <w:webHidden/>
              </w:rPr>
              <w:fldChar w:fldCharType="separate"/>
            </w:r>
            <w:r>
              <w:rPr>
                <w:noProof/>
                <w:webHidden/>
              </w:rPr>
              <w:t>77</w:t>
            </w:r>
            <w:r>
              <w:rPr>
                <w:noProof/>
                <w:webHidden/>
              </w:rPr>
              <w:fldChar w:fldCharType="end"/>
            </w:r>
          </w:hyperlink>
        </w:p>
        <w:p w14:paraId="32FF57D8" w14:textId="03D66FA6" w:rsidR="007A53EB" w:rsidRDefault="007A53EB">
          <w:pPr>
            <w:pStyle w:val="TDC3"/>
            <w:tabs>
              <w:tab w:val="right" w:leader="dot" w:pos="8494"/>
            </w:tabs>
            <w:rPr>
              <w:rFonts w:asciiTheme="minorHAnsi" w:eastAsiaTheme="minorEastAsia" w:hAnsiTheme="minorHAnsi" w:cstheme="minorBidi"/>
              <w:noProof/>
              <w:color w:val="auto"/>
            </w:rPr>
          </w:pPr>
          <w:hyperlink w:anchor="_Toc510608575" w:history="1">
            <w:r w:rsidRPr="00843253">
              <w:rPr>
                <w:rStyle w:val="Hipervnculo"/>
                <w:noProof/>
              </w:rPr>
              <w:t>8.2.5 Módulos de Arduino</w:t>
            </w:r>
            <w:r>
              <w:rPr>
                <w:noProof/>
                <w:webHidden/>
              </w:rPr>
              <w:tab/>
            </w:r>
            <w:r>
              <w:rPr>
                <w:noProof/>
                <w:webHidden/>
              </w:rPr>
              <w:fldChar w:fldCharType="begin"/>
            </w:r>
            <w:r>
              <w:rPr>
                <w:noProof/>
                <w:webHidden/>
              </w:rPr>
              <w:instrText xml:space="preserve"> PAGEREF _Toc510608575 \h </w:instrText>
            </w:r>
            <w:r>
              <w:rPr>
                <w:noProof/>
                <w:webHidden/>
              </w:rPr>
            </w:r>
            <w:r>
              <w:rPr>
                <w:noProof/>
                <w:webHidden/>
              </w:rPr>
              <w:fldChar w:fldCharType="separate"/>
            </w:r>
            <w:r>
              <w:rPr>
                <w:noProof/>
                <w:webHidden/>
              </w:rPr>
              <w:t>77</w:t>
            </w:r>
            <w:r>
              <w:rPr>
                <w:noProof/>
                <w:webHidden/>
              </w:rPr>
              <w:fldChar w:fldCharType="end"/>
            </w:r>
          </w:hyperlink>
        </w:p>
        <w:p w14:paraId="08D9CEF7" w14:textId="4A3716D0" w:rsidR="007A53EB" w:rsidRDefault="007A53EB">
          <w:pPr>
            <w:pStyle w:val="TDC2"/>
            <w:tabs>
              <w:tab w:val="right" w:leader="dot" w:pos="8494"/>
            </w:tabs>
            <w:rPr>
              <w:rFonts w:asciiTheme="minorHAnsi" w:eastAsiaTheme="minorEastAsia" w:hAnsiTheme="minorHAnsi" w:cstheme="minorBidi"/>
              <w:noProof/>
              <w:color w:val="auto"/>
            </w:rPr>
          </w:pPr>
          <w:hyperlink w:anchor="_Toc510608576" w:history="1">
            <w:r w:rsidRPr="00843253">
              <w:rPr>
                <w:rStyle w:val="Hipervnculo"/>
                <w:b/>
                <w:noProof/>
              </w:rPr>
              <w:t>8.3 Selección tecnologías software</w:t>
            </w:r>
            <w:r>
              <w:rPr>
                <w:noProof/>
                <w:webHidden/>
              </w:rPr>
              <w:tab/>
            </w:r>
            <w:r>
              <w:rPr>
                <w:noProof/>
                <w:webHidden/>
              </w:rPr>
              <w:fldChar w:fldCharType="begin"/>
            </w:r>
            <w:r>
              <w:rPr>
                <w:noProof/>
                <w:webHidden/>
              </w:rPr>
              <w:instrText xml:space="preserve"> PAGEREF _Toc510608576 \h </w:instrText>
            </w:r>
            <w:r>
              <w:rPr>
                <w:noProof/>
                <w:webHidden/>
              </w:rPr>
            </w:r>
            <w:r>
              <w:rPr>
                <w:noProof/>
                <w:webHidden/>
              </w:rPr>
              <w:fldChar w:fldCharType="separate"/>
            </w:r>
            <w:r>
              <w:rPr>
                <w:noProof/>
                <w:webHidden/>
              </w:rPr>
              <w:t>78</w:t>
            </w:r>
            <w:r>
              <w:rPr>
                <w:noProof/>
                <w:webHidden/>
              </w:rPr>
              <w:fldChar w:fldCharType="end"/>
            </w:r>
          </w:hyperlink>
        </w:p>
        <w:p w14:paraId="26E596E0" w14:textId="558B38C6" w:rsidR="007A53EB" w:rsidRDefault="007A53EB">
          <w:pPr>
            <w:pStyle w:val="TDC2"/>
            <w:tabs>
              <w:tab w:val="right" w:leader="dot" w:pos="8494"/>
            </w:tabs>
            <w:rPr>
              <w:rFonts w:asciiTheme="minorHAnsi" w:eastAsiaTheme="minorEastAsia" w:hAnsiTheme="minorHAnsi" w:cstheme="minorBidi"/>
              <w:noProof/>
              <w:color w:val="auto"/>
            </w:rPr>
          </w:pPr>
          <w:hyperlink w:anchor="_Toc510608577" w:history="1">
            <w:r w:rsidRPr="00843253">
              <w:rPr>
                <w:rStyle w:val="Hipervnculo"/>
                <w:b/>
                <w:noProof/>
              </w:rPr>
              <w:t>Resumen</w:t>
            </w:r>
            <w:r>
              <w:rPr>
                <w:noProof/>
                <w:webHidden/>
              </w:rPr>
              <w:tab/>
            </w:r>
            <w:r>
              <w:rPr>
                <w:noProof/>
                <w:webHidden/>
              </w:rPr>
              <w:fldChar w:fldCharType="begin"/>
            </w:r>
            <w:r>
              <w:rPr>
                <w:noProof/>
                <w:webHidden/>
              </w:rPr>
              <w:instrText xml:space="preserve"> PAGEREF _Toc510608577 \h </w:instrText>
            </w:r>
            <w:r>
              <w:rPr>
                <w:noProof/>
                <w:webHidden/>
              </w:rPr>
            </w:r>
            <w:r>
              <w:rPr>
                <w:noProof/>
                <w:webHidden/>
              </w:rPr>
              <w:fldChar w:fldCharType="separate"/>
            </w:r>
            <w:r>
              <w:rPr>
                <w:noProof/>
                <w:webHidden/>
              </w:rPr>
              <w:t>81</w:t>
            </w:r>
            <w:r>
              <w:rPr>
                <w:noProof/>
                <w:webHidden/>
              </w:rPr>
              <w:fldChar w:fldCharType="end"/>
            </w:r>
          </w:hyperlink>
        </w:p>
        <w:p w14:paraId="50D9CB3E" w14:textId="3D1A9C09" w:rsidR="007A53EB" w:rsidRDefault="007A53EB">
          <w:pPr>
            <w:pStyle w:val="TDC1"/>
            <w:tabs>
              <w:tab w:val="right" w:leader="dot" w:pos="8494"/>
            </w:tabs>
            <w:rPr>
              <w:rFonts w:asciiTheme="minorHAnsi" w:eastAsiaTheme="minorEastAsia" w:hAnsiTheme="minorHAnsi" w:cstheme="minorBidi"/>
              <w:noProof/>
              <w:color w:val="auto"/>
            </w:rPr>
          </w:pPr>
          <w:hyperlink w:anchor="_Toc510608578" w:history="1">
            <w:r w:rsidRPr="00843253">
              <w:rPr>
                <w:rStyle w:val="Hipervnculo"/>
                <w:noProof/>
                <w:shd w:val="clear" w:color="auto" w:fill="FFFFFF"/>
              </w:rPr>
              <w:t>Capítulo 9 – Arquitectura y Ensamblado del SAR</w:t>
            </w:r>
            <w:r>
              <w:rPr>
                <w:noProof/>
                <w:webHidden/>
              </w:rPr>
              <w:tab/>
            </w:r>
            <w:r>
              <w:rPr>
                <w:noProof/>
                <w:webHidden/>
              </w:rPr>
              <w:fldChar w:fldCharType="begin"/>
            </w:r>
            <w:r>
              <w:rPr>
                <w:noProof/>
                <w:webHidden/>
              </w:rPr>
              <w:instrText xml:space="preserve"> PAGEREF _Toc510608578 \h </w:instrText>
            </w:r>
            <w:r>
              <w:rPr>
                <w:noProof/>
                <w:webHidden/>
              </w:rPr>
            </w:r>
            <w:r>
              <w:rPr>
                <w:noProof/>
                <w:webHidden/>
              </w:rPr>
              <w:fldChar w:fldCharType="separate"/>
            </w:r>
            <w:r>
              <w:rPr>
                <w:noProof/>
                <w:webHidden/>
              </w:rPr>
              <w:t>82</w:t>
            </w:r>
            <w:r>
              <w:rPr>
                <w:noProof/>
                <w:webHidden/>
              </w:rPr>
              <w:fldChar w:fldCharType="end"/>
            </w:r>
          </w:hyperlink>
        </w:p>
        <w:p w14:paraId="4E56E862" w14:textId="6D4666CD" w:rsidR="007A53EB" w:rsidRDefault="007A53EB">
          <w:pPr>
            <w:pStyle w:val="TDC2"/>
            <w:tabs>
              <w:tab w:val="right" w:leader="dot" w:pos="8494"/>
            </w:tabs>
            <w:rPr>
              <w:rFonts w:asciiTheme="minorHAnsi" w:eastAsiaTheme="minorEastAsia" w:hAnsiTheme="minorHAnsi" w:cstheme="minorBidi"/>
              <w:noProof/>
              <w:color w:val="auto"/>
            </w:rPr>
          </w:pPr>
          <w:hyperlink w:anchor="_Toc510608579" w:history="1">
            <w:r w:rsidRPr="00843253">
              <w:rPr>
                <w:rStyle w:val="Hipervnculo"/>
                <w:b/>
                <w:noProof/>
                <w:shd w:val="clear" w:color="auto" w:fill="FFFFFF"/>
              </w:rPr>
              <w:t>9.1 Componentes</w:t>
            </w:r>
            <w:r>
              <w:rPr>
                <w:noProof/>
                <w:webHidden/>
              </w:rPr>
              <w:tab/>
            </w:r>
            <w:r>
              <w:rPr>
                <w:noProof/>
                <w:webHidden/>
              </w:rPr>
              <w:fldChar w:fldCharType="begin"/>
            </w:r>
            <w:r>
              <w:rPr>
                <w:noProof/>
                <w:webHidden/>
              </w:rPr>
              <w:instrText xml:space="preserve"> PAGEREF _Toc510608579 \h </w:instrText>
            </w:r>
            <w:r>
              <w:rPr>
                <w:noProof/>
                <w:webHidden/>
              </w:rPr>
            </w:r>
            <w:r>
              <w:rPr>
                <w:noProof/>
                <w:webHidden/>
              </w:rPr>
              <w:fldChar w:fldCharType="separate"/>
            </w:r>
            <w:r>
              <w:rPr>
                <w:noProof/>
                <w:webHidden/>
              </w:rPr>
              <w:t>82</w:t>
            </w:r>
            <w:r>
              <w:rPr>
                <w:noProof/>
                <w:webHidden/>
              </w:rPr>
              <w:fldChar w:fldCharType="end"/>
            </w:r>
          </w:hyperlink>
        </w:p>
        <w:p w14:paraId="771DCFCA" w14:textId="2FB97ACE" w:rsidR="007A53EB" w:rsidRDefault="007A53EB">
          <w:pPr>
            <w:pStyle w:val="TDC2"/>
            <w:tabs>
              <w:tab w:val="right" w:leader="dot" w:pos="8494"/>
            </w:tabs>
            <w:rPr>
              <w:rFonts w:asciiTheme="minorHAnsi" w:eastAsiaTheme="minorEastAsia" w:hAnsiTheme="minorHAnsi" w:cstheme="minorBidi"/>
              <w:noProof/>
              <w:color w:val="auto"/>
            </w:rPr>
          </w:pPr>
          <w:hyperlink w:anchor="_Toc510608580" w:history="1">
            <w:r>
              <w:rPr>
                <w:noProof/>
                <w:webHidden/>
              </w:rPr>
              <w:tab/>
            </w:r>
            <w:r>
              <w:rPr>
                <w:noProof/>
                <w:webHidden/>
              </w:rPr>
              <w:fldChar w:fldCharType="begin"/>
            </w:r>
            <w:r>
              <w:rPr>
                <w:noProof/>
                <w:webHidden/>
              </w:rPr>
              <w:instrText xml:space="preserve"> PAGEREF _Toc510608580 \h </w:instrText>
            </w:r>
            <w:r>
              <w:rPr>
                <w:noProof/>
                <w:webHidden/>
              </w:rPr>
            </w:r>
            <w:r>
              <w:rPr>
                <w:noProof/>
                <w:webHidden/>
              </w:rPr>
              <w:fldChar w:fldCharType="separate"/>
            </w:r>
            <w:r>
              <w:rPr>
                <w:noProof/>
                <w:webHidden/>
              </w:rPr>
              <w:t>85</w:t>
            </w:r>
            <w:r>
              <w:rPr>
                <w:noProof/>
                <w:webHidden/>
              </w:rPr>
              <w:fldChar w:fldCharType="end"/>
            </w:r>
          </w:hyperlink>
        </w:p>
        <w:p w14:paraId="4DB97091" w14:textId="2347F998" w:rsidR="007A53EB" w:rsidRDefault="007A53EB">
          <w:pPr>
            <w:pStyle w:val="TDC2"/>
            <w:tabs>
              <w:tab w:val="right" w:leader="dot" w:pos="8494"/>
            </w:tabs>
            <w:rPr>
              <w:rFonts w:asciiTheme="minorHAnsi" w:eastAsiaTheme="minorEastAsia" w:hAnsiTheme="minorHAnsi" w:cstheme="minorBidi"/>
              <w:noProof/>
              <w:color w:val="auto"/>
            </w:rPr>
          </w:pPr>
          <w:hyperlink w:anchor="_Toc510608581" w:history="1">
            <w:r w:rsidRPr="00843253">
              <w:rPr>
                <w:rStyle w:val="Hipervnculo"/>
                <w:b/>
                <w:noProof/>
                <w:shd w:val="clear" w:color="auto" w:fill="FFFFFF"/>
              </w:rPr>
              <w:t>9.2 Estructura</w:t>
            </w:r>
            <w:r>
              <w:rPr>
                <w:noProof/>
                <w:webHidden/>
              </w:rPr>
              <w:tab/>
            </w:r>
            <w:r>
              <w:rPr>
                <w:noProof/>
                <w:webHidden/>
              </w:rPr>
              <w:fldChar w:fldCharType="begin"/>
            </w:r>
            <w:r>
              <w:rPr>
                <w:noProof/>
                <w:webHidden/>
              </w:rPr>
              <w:instrText xml:space="preserve"> PAGEREF _Toc510608581 \h </w:instrText>
            </w:r>
            <w:r>
              <w:rPr>
                <w:noProof/>
                <w:webHidden/>
              </w:rPr>
            </w:r>
            <w:r>
              <w:rPr>
                <w:noProof/>
                <w:webHidden/>
              </w:rPr>
              <w:fldChar w:fldCharType="separate"/>
            </w:r>
            <w:r>
              <w:rPr>
                <w:noProof/>
                <w:webHidden/>
              </w:rPr>
              <w:t>85</w:t>
            </w:r>
            <w:r>
              <w:rPr>
                <w:noProof/>
                <w:webHidden/>
              </w:rPr>
              <w:fldChar w:fldCharType="end"/>
            </w:r>
          </w:hyperlink>
        </w:p>
        <w:p w14:paraId="5E205200" w14:textId="526C68AA" w:rsidR="007A53EB" w:rsidRDefault="007A53EB">
          <w:pPr>
            <w:pStyle w:val="TDC3"/>
            <w:tabs>
              <w:tab w:val="right" w:leader="dot" w:pos="8494"/>
            </w:tabs>
            <w:rPr>
              <w:rFonts w:asciiTheme="minorHAnsi" w:eastAsiaTheme="minorEastAsia" w:hAnsiTheme="minorHAnsi" w:cstheme="minorBidi"/>
              <w:noProof/>
              <w:color w:val="auto"/>
            </w:rPr>
          </w:pPr>
          <w:hyperlink w:anchor="_Toc510608582" w:history="1">
            <w:r w:rsidRPr="00843253">
              <w:rPr>
                <w:rStyle w:val="Hipervnculo"/>
                <w:noProof/>
              </w:rPr>
              <w:t>9.2.1 Diseño</w:t>
            </w:r>
            <w:r>
              <w:rPr>
                <w:noProof/>
                <w:webHidden/>
              </w:rPr>
              <w:tab/>
            </w:r>
            <w:r>
              <w:rPr>
                <w:noProof/>
                <w:webHidden/>
              </w:rPr>
              <w:fldChar w:fldCharType="begin"/>
            </w:r>
            <w:r>
              <w:rPr>
                <w:noProof/>
                <w:webHidden/>
              </w:rPr>
              <w:instrText xml:space="preserve"> PAGEREF _Toc510608582 \h </w:instrText>
            </w:r>
            <w:r>
              <w:rPr>
                <w:noProof/>
                <w:webHidden/>
              </w:rPr>
            </w:r>
            <w:r>
              <w:rPr>
                <w:noProof/>
                <w:webHidden/>
              </w:rPr>
              <w:fldChar w:fldCharType="separate"/>
            </w:r>
            <w:r>
              <w:rPr>
                <w:noProof/>
                <w:webHidden/>
              </w:rPr>
              <w:t>85</w:t>
            </w:r>
            <w:r>
              <w:rPr>
                <w:noProof/>
                <w:webHidden/>
              </w:rPr>
              <w:fldChar w:fldCharType="end"/>
            </w:r>
          </w:hyperlink>
        </w:p>
        <w:p w14:paraId="18F6B659" w14:textId="79D0A322" w:rsidR="007A53EB" w:rsidRDefault="007A53EB">
          <w:pPr>
            <w:pStyle w:val="TDC3"/>
            <w:tabs>
              <w:tab w:val="right" w:leader="dot" w:pos="8494"/>
            </w:tabs>
            <w:rPr>
              <w:rFonts w:asciiTheme="minorHAnsi" w:eastAsiaTheme="minorEastAsia" w:hAnsiTheme="minorHAnsi" w:cstheme="minorBidi"/>
              <w:noProof/>
              <w:color w:val="auto"/>
            </w:rPr>
          </w:pPr>
          <w:hyperlink w:anchor="_Toc510608583" w:history="1">
            <w:r w:rsidRPr="00843253">
              <w:rPr>
                <w:rStyle w:val="Hipervnculo"/>
                <w:noProof/>
              </w:rPr>
              <w:t>9.2.2 Los 4 niveles</w:t>
            </w:r>
            <w:r>
              <w:rPr>
                <w:noProof/>
                <w:webHidden/>
              </w:rPr>
              <w:tab/>
            </w:r>
            <w:r>
              <w:rPr>
                <w:noProof/>
                <w:webHidden/>
              </w:rPr>
              <w:fldChar w:fldCharType="begin"/>
            </w:r>
            <w:r>
              <w:rPr>
                <w:noProof/>
                <w:webHidden/>
              </w:rPr>
              <w:instrText xml:space="preserve"> PAGEREF _Toc510608583 \h </w:instrText>
            </w:r>
            <w:r>
              <w:rPr>
                <w:noProof/>
                <w:webHidden/>
              </w:rPr>
            </w:r>
            <w:r>
              <w:rPr>
                <w:noProof/>
                <w:webHidden/>
              </w:rPr>
              <w:fldChar w:fldCharType="separate"/>
            </w:r>
            <w:r>
              <w:rPr>
                <w:noProof/>
                <w:webHidden/>
              </w:rPr>
              <w:t>86</w:t>
            </w:r>
            <w:r>
              <w:rPr>
                <w:noProof/>
                <w:webHidden/>
              </w:rPr>
              <w:fldChar w:fldCharType="end"/>
            </w:r>
          </w:hyperlink>
        </w:p>
        <w:p w14:paraId="4BBE40D5" w14:textId="15DE3B3C" w:rsidR="007A53EB" w:rsidRDefault="007A53EB">
          <w:pPr>
            <w:pStyle w:val="TDC2"/>
            <w:tabs>
              <w:tab w:val="right" w:leader="dot" w:pos="8494"/>
            </w:tabs>
            <w:rPr>
              <w:rFonts w:asciiTheme="minorHAnsi" w:eastAsiaTheme="minorEastAsia" w:hAnsiTheme="minorHAnsi" w:cstheme="minorBidi"/>
              <w:noProof/>
              <w:color w:val="auto"/>
            </w:rPr>
          </w:pPr>
          <w:hyperlink w:anchor="_Toc510608584" w:history="1">
            <w:r w:rsidRPr="00843253">
              <w:rPr>
                <w:rStyle w:val="Hipervnculo"/>
                <w:b/>
                <w:noProof/>
                <w:shd w:val="clear" w:color="auto" w:fill="FFFFFF"/>
              </w:rPr>
              <w:t>9.3 Esquemas de conexión de componentes Arduino</w:t>
            </w:r>
            <w:r>
              <w:rPr>
                <w:noProof/>
                <w:webHidden/>
              </w:rPr>
              <w:tab/>
            </w:r>
            <w:r>
              <w:rPr>
                <w:noProof/>
                <w:webHidden/>
              </w:rPr>
              <w:fldChar w:fldCharType="begin"/>
            </w:r>
            <w:r>
              <w:rPr>
                <w:noProof/>
                <w:webHidden/>
              </w:rPr>
              <w:instrText xml:space="preserve"> PAGEREF _Toc510608584 \h </w:instrText>
            </w:r>
            <w:r>
              <w:rPr>
                <w:noProof/>
                <w:webHidden/>
              </w:rPr>
            </w:r>
            <w:r>
              <w:rPr>
                <w:noProof/>
                <w:webHidden/>
              </w:rPr>
              <w:fldChar w:fldCharType="separate"/>
            </w:r>
            <w:r>
              <w:rPr>
                <w:noProof/>
                <w:webHidden/>
              </w:rPr>
              <w:t>87</w:t>
            </w:r>
            <w:r>
              <w:rPr>
                <w:noProof/>
                <w:webHidden/>
              </w:rPr>
              <w:fldChar w:fldCharType="end"/>
            </w:r>
          </w:hyperlink>
        </w:p>
        <w:p w14:paraId="5CCA16AD" w14:textId="2F2B958C" w:rsidR="007A53EB" w:rsidRDefault="007A53EB">
          <w:pPr>
            <w:pStyle w:val="TDC2"/>
            <w:tabs>
              <w:tab w:val="right" w:leader="dot" w:pos="8494"/>
            </w:tabs>
            <w:rPr>
              <w:rFonts w:asciiTheme="minorHAnsi" w:eastAsiaTheme="minorEastAsia" w:hAnsiTheme="minorHAnsi" w:cstheme="minorBidi"/>
              <w:noProof/>
              <w:color w:val="auto"/>
            </w:rPr>
          </w:pPr>
          <w:hyperlink w:anchor="_Toc510608585" w:history="1">
            <w:r w:rsidRPr="00843253">
              <w:rPr>
                <w:rStyle w:val="Hipervnculo"/>
                <w:b/>
                <w:noProof/>
                <w:shd w:val="clear" w:color="auto" w:fill="FFFFFF"/>
              </w:rPr>
              <w:t>Resumen</w:t>
            </w:r>
            <w:r>
              <w:rPr>
                <w:noProof/>
                <w:webHidden/>
              </w:rPr>
              <w:tab/>
            </w:r>
            <w:r>
              <w:rPr>
                <w:noProof/>
                <w:webHidden/>
              </w:rPr>
              <w:fldChar w:fldCharType="begin"/>
            </w:r>
            <w:r>
              <w:rPr>
                <w:noProof/>
                <w:webHidden/>
              </w:rPr>
              <w:instrText xml:space="preserve"> PAGEREF _Toc510608585 \h </w:instrText>
            </w:r>
            <w:r>
              <w:rPr>
                <w:noProof/>
                <w:webHidden/>
              </w:rPr>
            </w:r>
            <w:r>
              <w:rPr>
                <w:noProof/>
                <w:webHidden/>
              </w:rPr>
              <w:fldChar w:fldCharType="separate"/>
            </w:r>
            <w:r>
              <w:rPr>
                <w:noProof/>
                <w:webHidden/>
              </w:rPr>
              <w:t>90</w:t>
            </w:r>
            <w:r>
              <w:rPr>
                <w:noProof/>
                <w:webHidden/>
              </w:rPr>
              <w:fldChar w:fldCharType="end"/>
            </w:r>
          </w:hyperlink>
        </w:p>
        <w:p w14:paraId="4FD4C8E2" w14:textId="2CCF5071" w:rsidR="007A53EB" w:rsidRDefault="007A53EB">
          <w:pPr>
            <w:pStyle w:val="TDC1"/>
            <w:tabs>
              <w:tab w:val="right" w:leader="dot" w:pos="8494"/>
            </w:tabs>
            <w:rPr>
              <w:rFonts w:asciiTheme="minorHAnsi" w:eastAsiaTheme="minorEastAsia" w:hAnsiTheme="minorHAnsi" w:cstheme="minorBidi"/>
              <w:noProof/>
              <w:color w:val="auto"/>
            </w:rPr>
          </w:pPr>
          <w:hyperlink w:anchor="_Toc510608586" w:history="1">
            <w:r w:rsidRPr="00843253">
              <w:rPr>
                <w:rStyle w:val="Hipervnculo"/>
                <w:noProof/>
              </w:rPr>
              <w:t xml:space="preserve">Capítulo 10 </w:t>
            </w:r>
            <w:r w:rsidRPr="00843253">
              <w:rPr>
                <w:rStyle w:val="Hipervnculo"/>
                <w:noProof/>
              </w:rPr>
              <w:t>–</w:t>
            </w:r>
            <w:r w:rsidRPr="00843253">
              <w:rPr>
                <w:rStyle w:val="Hipervnculo"/>
                <w:noProof/>
              </w:rPr>
              <w:t xml:space="preserve"> Desarrollo del SAR</w:t>
            </w:r>
            <w:r>
              <w:rPr>
                <w:noProof/>
                <w:webHidden/>
              </w:rPr>
              <w:tab/>
            </w:r>
            <w:r>
              <w:rPr>
                <w:noProof/>
                <w:webHidden/>
              </w:rPr>
              <w:fldChar w:fldCharType="begin"/>
            </w:r>
            <w:r>
              <w:rPr>
                <w:noProof/>
                <w:webHidden/>
              </w:rPr>
              <w:instrText xml:space="preserve"> PAGEREF _Toc510608586 \h </w:instrText>
            </w:r>
            <w:r>
              <w:rPr>
                <w:noProof/>
                <w:webHidden/>
              </w:rPr>
            </w:r>
            <w:r>
              <w:rPr>
                <w:noProof/>
                <w:webHidden/>
              </w:rPr>
              <w:fldChar w:fldCharType="separate"/>
            </w:r>
            <w:r>
              <w:rPr>
                <w:noProof/>
                <w:webHidden/>
              </w:rPr>
              <w:t>91</w:t>
            </w:r>
            <w:r>
              <w:rPr>
                <w:noProof/>
                <w:webHidden/>
              </w:rPr>
              <w:fldChar w:fldCharType="end"/>
            </w:r>
          </w:hyperlink>
        </w:p>
        <w:p w14:paraId="312B5E5E" w14:textId="05C8F2BB" w:rsidR="007A53EB" w:rsidRDefault="007A53EB">
          <w:pPr>
            <w:pStyle w:val="TDC2"/>
            <w:tabs>
              <w:tab w:val="right" w:leader="dot" w:pos="8494"/>
            </w:tabs>
            <w:rPr>
              <w:rFonts w:asciiTheme="minorHAnsi" w:eastAsiaTheme="minorEastAsia" w:hAnsiTheme="minorHAnsi" w:cstheme="minorBidi"/>
              <w:noProof/>
              <w:color w:val="auto"/>
            </w:rPr>
          </w:pPr>
          <w:hyperlink w:anchor="_Toc510608587" w:history="1">
            <w:r w:rsidRPr="00843253">
              <w:rPr>
                <w:rStyle w:val="Hipervnculo"/>
                <w:b/>
                <w:noProof/>
              </w:rPr>
              <w:t>10.1 Estructura de la aplicación (</w:t>
            </w:r>
            <w:r w:rsidRPr="00843253">
              <w:rPr>
                <w:rStyle w:val="Hipervnculo"/>
                <w:b/>
                <w:i/>
                <w:noProof/>
              </w:rPr>
              <w:t>front-end</w:t>
            </w:r>
            <w:r w:rsidRPr="00843253">
              <w:rPr>
                <w:rStyle w:val="Hipervnculo"/>
                <w:b/>
                <w:noProof/>
              </w:rPr>
              <w:t>)</w:t>
            </w:r>
            <w:r>
              <w:rPr>
                <w:noProof/>
                <w:webHidden/>
              </w:rPr>
              <w:tab/>
            </w:r>
            <w:r>
              <w:rPr>
                <w:noProof/>
                <w:webHidden/>
              </w:rPr>
              <w:fldChar w:fldCharType="begin"/>
            </w:r>
            <w:r>
              <w:rPr>
                <w:noProof/>
                <w:webHidden/>
              </w:rPr>
              <w:instrText xml:space="preserve"> PAGEREF _Toc510608587 \h </w:instrText>
            </w:r>
            <w:r>
              <w:rPr>
                <w:noProof/>
                <w:webHidden/>
              </w:rPr>
            </w:r>
            <w:r>
              <w:rPr>
                <w:noProof/>
                <w:webHidden/>
              </w:rPr>
              <w:fldChar w:fldCharType="separate"/>
            </w:r>
            <w:r>
              <w:rPr>
                <w:noProof/>
                <w:webHidden/>
              </w:rPr>
              <w:t>91</w:t>
            </w:r>
            <w:r>
              <w:rPr>
                <w:noProof/>
                <w:webHidden/>
              </w:rPr>
              <w:fldChar w:fldCharType="end"/>
            </w:r>
          </w:hyperlink>
        </w:p>
        <w:p w14:paraId="67D014F0" w14:textId="07075CA6" w:rsidR="007A53EB" w:rsidRDefault="007A53EB">
          <w:pPr>
            <w:pStyle w:val="TDC2"/>
            <w:tabs>
              <w:tab w:val="right" w:leader="dot" w:pos="8494"/>
            </w:tabs>
            <w:rPr>
              <w:rFonts w:asciiTheme="minorHAnsi" w:eastAsiaTheme="minorEastAsia" w:hAnsiTheme="minorHAnsi" w:cstheme="minorBidi"/>
              <w:noProof/>
              <w:color w:val="auto"/>
            </w:rPr>
          </w:pPr>
          <w:hyperlink w:anchor="_Toc510608588" w:history="1">
            <w:r w:rsidRPr="00843253">
              <w:rPr>
                <w:rStyle w:val="Hipervnculo"/>
                <w:b/>
                <w:noProof/>
              </w:rPr>
              <w:t>10.2 Desarrollo del servidor (</w:t>
            </w:r>
            <w:r w:rsidRPr="00843253">
              <w:rPr>
                <w:rStyle w:val="Hipervnculo"/>
                <w:b/>
                <w:i/>
                <w:noProof/>
              </w:rPr>
              <w:t>back-end</w:t>
            </w:r>
            <w:r w:rsidRPr="00843253">
              <w:rPr>
                <w:rStyle w:val="Hipervnculo"/>
                <w:b/>
                <w:noProof/>
              </w:rPr>
              <w:t>)</w:t>
            </w:r>
            <w:r>
              <w:rPr>
                <w:noProof/>
                <w:webHidden/>
              </w:rPr>
              <w:tab/>
            </w:r>
            <w:r>
              <w:rPr>
                <w:noProof/>
                <w:webHidden/>
              </w:rPr>
              <w:fldChar w:fldCharType="begin"/>
            </w:r>
            <w:r>
              <w:rPr>
                <w:noProof/>
                <w:webHidden/>
              </w:rPr>
              <w:instrText xml:space="preserve"> PAGEREF _Toc510608588 \h </w:instrText>
            </w:r>
            <w:r>
              <w:rPr>
                <w:noProof/>
                <w:webHidden/>
              </w:rPr>
            </w:r>
            <w:r>
              <w:rPr>
                <w:noProof/>
                <w:webHidden/>
              </w:rPr>
              <w:fldChar w:fldCharType="separate"/>
            </w:r>
            <w:r>
              <w:rPr>
                <w:noProof/>
                <w:webHidden/>
              </w:rPr>
              <w:t>92</w:t>
            </w:r>
            <w:r>
              <w:rPr>
                <w:noProof/>
                <w:webHidden/>
              </w:rPr>
              <w:fldChar w:fldCharType="end"/>
            </w:r>
          </w:hyperlink>
        </w:p>
        <w:p w14:paraId="34C01E65" w14:textId="0D3AEE7B" w:rsidR="007A53EB" w:rsidRDefault="007A53EB">
          <w:pPr>
            <w:pStyle w:val="TDC2"/>
            <w:tabs>
              <w:tab w:val="right" w:leader="dot" w:pos="8494"/>
            </w:tabs>
            <w:rPr>
              <w:rFonts w:asciiTheme="minorHAnsi" w:eastAsiaTheme="minorEastAsia" w:hAnsiTheme="minorHAnsi" w:cstheme="minorBidi"/>
              <w:noProof/>
              <w:color w:val="auto"/>
            </w:rPr>
          </w:pPr>
          <w:hyperlink w:anchor="_Toc510608589" w:history="1">
            <w:r w:rsidRPr="00843253">
              <w:rPr>
                <w:rStyle w:val="Hipervnculo"/>
                <w:b/>
                <w:noProof/>
              </w:rPr>
              <w:t>10.3 Esquema de la arquitectura lógica</w:t>
            </w:r>
            <w:r>
              <w:rPr>
                <w:noProof/>
                <w:webHidden/>
              </w:rPr>
              <w:tab/>
            </w:r>
            <w:r>
              <w:rPr>
                <w:noProof/>
                <w:webHidden/>
              </w:rPr>
              <w:fldChar w:fldCharType="begin"/>
            </w:r>
            <w:r>
              <w:rPr>
                <w:noProof/>
                <w:webHidden/>
              </w:rPr>
              <w:instrText xml:space="preserve"> PAGEREF _Toc510608589 \h </w:instrText>
            </w:r>
            <w:r>
              <w:rPr>
                <w:noProof/>
                <w:webHidden/>
              </w:rPr>
            </w:r>
            <w:r>
              <w:rPr>
                <w:noProof/>
                <w:webHidden/>
              </w:rPr>
              <w:fldChar w:fldCharType="separate"/>
            </w:r>
            <w:r>
              <w:rPr>
                <w:noProof/>
                <w:webHidden/>
              </w:rPr>
              <w:t>93</w:t>
            </w:r>
            <w:r>
              <w:rPr>
                <w:noProof/>
                <w:webHidden/>
              </w:rPr>
              <w:fldChar w:fldCharType="end"/>
            </w:r>
          </w:hyperlink>
        </w:p>
        <w:p w14:paraId="495ACF0D" w14:textId="5736854C" w:rsidR="007A53EB" w:rsidRDefault="007A53EB">
          <w:pPr>
            <w:pStyle w:val="TDC2"/>
            <w:tabs>
              <w:tab w:val="right" w:leader="dot" w:pos="8494"/>
            </w:tabs>
            <w:rPr>
              <w:rFonts w:asciiTheme="minorHAnsi" w:eastAsiaTheme="minorEastAsia" w:hAnsiTheme="minorHAnsi" w:cstheme="minorBidi"/>
              <w:noProof/>
              <w:color w:val="auto"/>
            </w:rPr>
          </w:pPr>
          <w:hyperlink w:anchor="_Toc510608590" w:history="1">
            <w:r w:rsidRPr="00843253">
              <w:rPr>
                <w:rStyle w:val="Hipervnculo"/>
                <w:b/>
                <w:noProof/>
              </w:rPr>
              <w:t>10.4 Funcionamiento de la App</w:t>
            </w:r>
            <w:r>
              <w:rPr>
                <w:noProof/>
                <w:webHidden/>
              </w:rPr>
              <w:tab/>
            </w:r>
            <w:r>
              <w:rPr>
                <w:noProof/>
                <w:webHidden/>
              </w:rPr>
              <w:fldChar w:fldCharType="begin"/>
            </w:r>
            <w:r>
              <w:rPr>
                <w:noProof/>
                <w:webHidden/>
              </w:rPr>
              <w:instrText xml:space="preserve"> PAGEREF _Toc510608590 \h </w:instrText>
            </w:r>
            <w:r>
              <w:rPr>
                <w:noProof/>
                <w:webHidden/>
              </w:rPr>
            </w:r>
            <w:r>
              <w:rPr>
                <w:noProof/>
                <w:webHidden/>
              </w:rPr>
              <w:fldChar w:fldCharType="separate"/>
            </w:r>
            <w:r>
              <w:rPr>
                <w:noProof/>
                <w:webHidden/>
              </w:rPr>
              <w:t>94</w:t>
            </w:r>
            <w:r>
              <w:rPr>
                <w:noProof/>
                <w:webHidden/>
              </w:rPr>
              <w:fldChar w:fldCharType="end"/>
            </w:r>
          </w:hyperlink>
        </w:p>
        <w:p w14:paraId="3BC5EEB4" w14:textId="0B66B831" w:rsidR="007A53EB" w:rsidRDefault="007A53EB">
          <w:pPr>
            <w:pStyle w:val="TDC2"/>
            <w:tabs>
              <w:tab w:val="right" w:leader="dot" w:pos="8494"/>
            </w:tabs>
            <w:rPr>
              <w:rFonts w:asciiTheme="minorHAnsi" w:eastAsiaTheme="minorEastAsia" w:hAnsiTheme="minorHAnsi" w:cstheme="minorBidi"/>
              <w:noProof/>
              <w:color w:val="auto"/>
            </w:rPr>
          </w:pPr>
          <w:hyperlink w:anchor="_Toc510608591" w:history="1">
            <w:r w:rsidRPr="00843253">
              <w:rPr>
                <w:rStyle w:val="Hipervnculo"/>
                <w:b/>
                <w:noProof/>
              </w:rPr>
              <w:t>10.5 Puesta en producción del SAR</w:t>
            </w:r>
            <w:r>
              <w:rPr>
                <w:noProof/>
                <w:webHidden/>
              </w:rPr>
              <w:tab/>
            </w:r>
            <w:r>
              <w:rPr>
                <w:noProof/>
                <w:webHidden/>
              </w:rPr>
              <w:fldChar w:fldCharType="begin"/>
            </w:r>
            <w:r>
              <w:rPr>
                <w:noProof/>
                <w:webHidden/>
              </w:rPr>
              <w:instrText xml:space="preserve"> PAGEREF _Toc510608591 \h </w:instrText>
            </w:r>
            <w:r>
              <w:rPr>
                <w:noProof/>
                <w:webHidden/>
              </w:rPr>
            </w:r>
            <w:r>
              <w:rPr>
                <w:noProof/>
                <w:webHidden/>
              </w:rPr>
              <w:fldChar w:fldCharType="separate"/>
            </w:r>
            <w:r>
              <w:rPr>
                <w:noProof/>
                <w:webHidden/>
              </w:rPr>
              <w:t>95</w:t>
            </w:r>
            <w:r>
              <w:rPr>
                <w:noProof/>
                <w:webHidden/>
              </w:rPr>
              <w:fldChar w:fldCharType="end"/>
            </w:r>
          </w:hyperlink>
        </w:p>
        <w:p w14:paraId="33634615" w14:textId="51D6DAE5" w:rsidR="007A53EB" w:rsidRDefault="007A53EB">
          <w:pPr>
            <w:pStyle w:val="TDC3"/>
            <w:tabs>
              <w:tab w:val="right" w:leader="dot" w:pos="8494"/>
            </w:tabs>
            <w:rPr>
              <w:rFonts w:asciiTheme="minorHAnsi" w:eastAsiaTheme="minorEastAsia" w:hAnsiTheme="minorHAnsi" w:cstheme="minorBidi"/>
              <w:noProof/>
              <w:color w:val="auto"/>
            </w:rPr>
          </w:pPr>
          <w:hyperlink w:anchor="_Toc510608592" w:history="1">
            <w:r w:rsidRPr="00843253">
              <w:rPr>
                <w:rStyle w:val="Hipervnculo"/>
                <w:noProof/>
              </w:rPr>
              <w:t>10.5.1 Configuración de Raspberry como AP</w:t>
            </w:r>
            <w:r>
              <w:rPr>
                <w:noProof/>
                <w:webHidden/>
              </w:rPr>
              <w:tab/>
            </w:r>
            <w:r>
              <w:rPr>
                <w:noProof/>
                <w:webHidden/>
              </w:rPr>
              <w:fldChar w:fldCharType="begin"/>
            </w:r>
            <w:r>
              <w:rPr>
                <w:noProof/>
                <w:webHidden/>
              </w:rPr>
              <w:instrText xml:space="preserve"> PAGEREF _Toc510608592 \h </w:instrText>
            </w:r>
            <w:r>
              <w:rPr>
                <w:noProof/>
                <w:webHidden/>
              </w:rPr>
            </w:r>
            <w:r>
              <w:rPr>
                <w:noProof/>
                <w:webHidden/>
              </w:rPr>
              <w:fldChar w:fldCharType="separate"/>
            </w:r>
            <w:r>
              <w:rPr>
                <w:noProof/>
                <w:webHidden/>
              </w:rPr>
              <w:t>95</w:t>
            </w:r>
            <w:r>
              <w:rPr>
                <w:noProof/>
                <w:webHidden/>
              </w:rPr>
              <w:fldChar w:fldCharType="end"/>
            </w:r>
          </w:hyperlink>
        </w:p>
        <w:p w14:paraId="0284738B" w14:textId="3C984070" w:rsidR="007A53EB" w:rsidRDefault="007A53EB">
          <w:pPr>
            <w:pStyle w:val="TDC3"/>
            <w:tabs>
              <w:tab w:val="right" w:leader="dot" w:pos="8494"/>
            </w:tabs>
            <w:rPr>
              <w:rFonts w:asciiTheme="minorHAnsi" w:eastAsiaTheme="minorEastAsia" w:hAnsiTheme="minorHAnsi" w:cstheme="minorBidi"/>
              <w:noProof/>
              <w:color w:val="auto"/>
            </w:rPr>
          </w:pPr>
          <w:hyperlink w:anchor="_Toc510608593" w:history="1">
            <w:r w:rsidRPr="00843253">
              <w:rPr>
                <w:rStyle w:val="Hipervnculo"/>
                <w:noProof/>
              </w:rPr>
              <w:t>10.5.2 Configuración del servicio Motion</w:t>
            </w:r>
            <w:r>
              <w:rPr>
                <w:noProof/>
                <w:webHidden/>
              </w:rPr>
              <w:tab/>
            </w:r>
            <w:r>
              <w:rPr>
                <w:noProof/>
                <w:webHidden/>
              </w:rPr>
              <w:fldChar w:fldCharType="begin"/>
            </w:r>
            <w:r>
              <w:rPr>
                <w:noProof/>
                <w:webHidden/>
              </w:rPr>
              <w:instrText xml:space="preserve"> PAGEREF _Toc510608593 \h </w:instrText>
            </w:r>
            <w:r>
              <w:rPr>
                <w:noProof/>
                <w:webHidden/>
              </w:rPr>
            </w:r>
            <w:r>
              <w:rPr>
                <w:noProof/>
                <w:webHidden/>
              </w:rPr>
              <w:fldChar w:fldCharType="separate"/>
            </w:r>
            <w:r>
              <w:rPr>
                <w:noProof/>
                <w:webHidden/>
              </w:rPr>
              <w:t>98</w:t>
            </w:r>
            <w:r>
              <w:rPr>
                <w:noProof/>
                <w:webHidden/>
              </w:rPr>
              <w:fldChar w:fldCharType="end"/>
            </w:r>
          </w:hyperlink>
        </w:p>
        <w:p w14:paraId="2E513BCB" w14:textId="00E045E5" w:rsidR="007A53EB" w:rsidRDefault="007A53EB">
          <w:pPr>
            <w:pStyle w:val="TDC3"/>
            <w:tabs>
              <w:tab w:val="right" w:leader="dot" w:pos="8494"/>
            </w:tabs>
            <w:rPr>
              <w:rFonts w:asciiTheme="minorHAnsi" w:eastAsiaTheme="minorEastAsia" w:hAnsiTheme="minorHAnsi" w:cstheme="minorBidi"/>
              <w:noProof/>
              <w:color w:val="auto"/>
            </w:rPr>
          </w:pPr>
          <w:hyperlink w:anchor="_Toc510608594" w:history="1">
            <w:r w:rsidRPr="00843253">
              <w:rPr>
                <w:rStyle w:val="Hipervnculo"/>
                <w:noProof/>
              </w:rPr>
              <w:t>10.5.3 Instalación del gestor de procesos PM2</w:t>
            </w:r>
            <w:r>
              <w:rPr>
                <w:noProof/>
                <w:webHidden/>
              </w:rPr>
              <w:tab/>
            </w:r>
            <w:r>
              <w:rPr>
                <w:noProof/>
                <w:webHidden/>
              </w:rPr>
              <w:fldChar w:fldCharType="begin"/>
            </w:r>
            <w:r>
              <w:rPr>
                <w:noProof/>
                <w:webHidden/>
              </w:rPr>
              <w:instrText xml:space="preserve"> PAGEREF _Toc510608594 \h </w:instrText>
            </w:r>
            <w:r>
              <w:rPr>
                <w:noProof/>
                <w:webHidden/>
              </w:rPr>
            </w:r>
            <w:r>
              <w:rPr>
                <w:noProof/>
                <w:webHidden/>
              </w:rPr>
              <w:fldChar w:fldCharType="separate"/>
            </w:r>
            <w:r>
              <w:rPr>
                <w:noProof/>
                <w:webHidden/>
              </w:rPr>
              <w:t>100</w:t>
            </w:r>
            <w:r>
              <w:rPr>
                <w:noProof/>
                <w:webHidden/>
              </w:rPr>
              <w:fldChar w:fldCharType="end"/>
            </w:r>
          </w:hyperlink>
        </w:p>
        <w:p w14:paraId="7D6F993C" w14:textId="373CAAF9" w:rsidR="007A53EB" w:rsidRDefault="007A53EB">
          <w:pPr>
            <w:pStyle w:val="TDC2"/>
            <w:tabs>
              <w:tab w:val="right" w:leader="dot" w:pos="8494"/>
            </w:tabs>
            <w:rPr>
              <w:rFonts w:asciiTheme="minorHAnsi" w:eastAsiaTheme="minorEastAsia" w:hAnsiTheme="minorHAnsi" w:cstheme="minorBidi"/>
              <w:noProof/>
              <w:color w:val="auto"/>
            </w:rPr>
          </w:pPr>
          <w:hyperlink w:anchor="_Toc510608595" w:history="1">
            <w:r w:rsidRPr="00843253">
              <w:rPr>
                <w:rStyle w:val="Hipervnculo"/>
                <w:b/>
                <w:noProof/>
              </w:rPr>
              <w:t>Resumen</w:t>
            </w:r>
            <w:r>
              <w:rPr>
                <w:noProof/>
                <w:webHidden/>
              </w:rPr>
              <w:tab/>
            </w:r>
            <w:r>
              <w:rPr>
                <w:noProof/>
                <w:webHidden/>
              </w:rPr>
              <w:fldChar w:fldCharType="begin"/>
            </w:r>
            <w:r>
              <w:rPr>
                <w:noProof/>
                <w:webHidden/>
              </w:rPr>
              <w:instrText xml:space="preserve"> PAGEREF _Toc510608595 \h </w:instrText>
            </w:r>
            <w:r>
              <w:rPr>
                <w:noProof/>
                <w:webHidden/>
              </w:rPr>
            </w:r>
            <w:r>
              <w:rPr>
                <w:noProof/>
                <w:webHidden/>
              </w:rPr>
              <w:fldChar w:fldCharType="separate"/>
            </w:r>
            <w:r>
              <w:rPr>
                <w:noProof/>
                <w:webHidden/>
              </w:rPr>
              <w:t>102</w:t>
            </w:r>
            <w:r>
              <w:rPr>
                <w:noProof/>
                <w:webHidden/>
              </w:rPr>
              <w:fldChar w:fldCharType="end"/>
            </w:r>
          </w:hyperlink>
        </w:p>
        <w:p w14:paraId="3D56965F" w14:textId="4CBEC8C1" w:rsidR="007A53EB" w:rsidRDefault="007A53EB">
          <w:pPr>
            <w:pStyle w:val="TDC1"/>
            <w:tabs>
              <w:tab w:val="right" w:leader="dot" w:pos="8494"/>
            </w:tabs>
            <w:rPr>
              <w:rFonts w:asciiTheme="minorHAnsi" w:eastAsiaTheme="minorEastAsia" w:hAnsiTheme="minorHAnsi" w:cstheme="minorBidi"/>
              <w:noProof/>
              <w:color w:val="auto"/>
            </w:rPr>
          </w:pPr>
          <w:hyperlink w:anchor="_Toc510608596" w:history="1">
            <w:r w:rsidRPr="00843253">
              <w:rPr>
                <w:rStyle w:val="Hipervnculo"/>
                <w:noProof/>
              </w:rPr>
              <w:t>Anexo de casos de pruebas</w:t>
            </w:r>
            <w:r>
              <w:rPr>
                <w:noProof/>
                <w:webHidden/>
              </w:rPr>
              <w:tab/>
            </w:r>
            <w:r>
              <w:rPr>
                <w:noProof/>
                <w:webHidden/>
              </w:rPr>
              <w:fldChar w:fldCharType="begin"/>
            </w:r>
            <w:r>
              <w:rPr>
                <w:noProof/>
                <w:webHidden/>
              </w:rPr>
              <w:instrText xml:space="preserve"> PAGEREF _Toc510608596 \h </w:instrText>
            </w:r>
            <w:r>
              <w:rPr>
                <w:noProof/>
                <w:webHidden/>
              </w:rPr>
            </w:r>
            <w:r>
              <w:rPr>
                <w:noProof/>
                <w:webHidden/>
              </w:rPr>
              <w:fldChar w:fldCharType="separate"/>
            </w:r>
            <w:r>
              <w:rPr>
                <w:noProof/>
                <w:webHidden/>
              </w:rPr>
              <w:t>103</w:t>
            </w:r>
            <w:r>
              <w:rPr>
                <w:noProof/>
                <w:webHidden/>
              </w:rPr>
              <w:fldChar w:fldCharType="end"/>
            </w:r>
          </w:hyperlink>
        </w:p>
        <w:p w14:paraId="3DD392DA" w14:textId="18CFC890" w:rsidR="007A53EB" w:rsidRDefault="007A53EB">
          <w:pPr>
            <w:pStyle w:val="TDC2"/>
            <w:tabs>
              <w:tab w:val="right" w:leader="dot" w:pos="8494"/>
            </w:tabs>
            <w:rPr>
              <w:rFonts w:asciiTheme="minorHAnsi" w:eastAsiaTheme="minorEastAsia" w:hAnsiTheme="minorHAnsi" w:cstheme="minorBidi"/>
              <w:noProof/>
              <w:color w:val="auto"/>
            </w:rPr>
          </w:pPr>
          <w:hyperlink w:anchor="_Toc510608597" w:history="1">
            <w:r w:rsidRPr="00843253">
              <w:rPr>
                <w:rStyle w:val="Hipervnculo"/>
                <w:b/>
                <w:noProof/>
              </w:rPr>
              <w:t>Servomotor SG90</w:t>
            </w:r>
            <w:r>
              <w:rPr>
                <w:noProof/>
                <w:webHidden/>
              </w:rPr>
              <w:tab/>
            </w:r>
            <w:r>
              <w:rPr>
                <w:noProof/>
                <w:webHidden/>
              </w:rPr>
              <w:fldChar w:fldCharType="begin"/>
            </w:r>
            <w:r>
              <w:rPr>
                <w:noProof/>
                <w:webHidden/>
              </w:rPr>
              <w:instrText xml:space="preserve"> PAGEREF _Toc510608597 \h </w:instrText>
            </w:r>
            <w:r>
              <w:rPr>
                <w:noProof/>
                <w:webHidden/>
              </w:rPr>
            </w:r>
            <w:r>
              <w:rPr>
                <w:noProof/>
                <w:webHidden/>
              </w:rPr>
              <w:fldChar w:fldCharType="separate"/>
            </w:r>
            <w:r>
              <w:rPr>
                <w:noProof/>
                <w:webHidden/>
              </w:rPr>
              <w:t>103</w:t>
            </w:r>
            <w:r>
              <w:rPr>
                <w:noProof/>
                <w:webHidden/>
              </w:rPr>
              <w:fldChar w:fldCharType="end"/>
            </w:r>
          </w:hyperlink>
        </w:p>
        <w:p w14:paraId="78B594F3" w14:textId="10960BBD" w:rsidR="007A53EB" w:rsidRDefault="007A53EB">
          <w:pPr>
            <w:pStyle w:val="TDC3"/>
            <w:tabs>
              <w:tab w:val="right" w:leader="dot" w:pos="8494"/>
            </w:tabs>
            <w:rPr>
              <w:rFonts w:asciiTheme="minorHAnsi" w:eastAsiaTheme="minorEastAsia" w:hAnsiTheme="minorHAnsi" w:cstheme="minorBidi"/>
              <w:noProof/>
              <w:color w:val="auto"/>
            </w:rPr>
          </w:pPr>
          <w:hyperlink w:anchor="_Toc510608598" w:history="1">
            <w:r w:rsidRPr="00843253">
              <w:rPr>
                <w:rStyle w:val="Hipervnculo"/>
                <w:noProof/>
              </w:rPr>
              <w:t>Código sg90-01-funcionamiento</w:t>
            </w:r>
            <w:r>
              <w:rPr>
                <w:noProof/>
                <w:webHidden/>
              </w:rPr>
              <w:tab/>
            </w:r>
            <w:r>
              <w:rPr>
                <w:noProof/>
                <w:webHidden/>
              </w:rPr>
              <w:fldChar w:fldCharType="begin"/>
            </w:r>
            <w:r>
              <w:rPr>
                <w:noProof/>
                <w:webHidden/>
              </w:rPr>
              <w:instrText xml:space="preserve"> PAGEREF _Toc510608598 \h </w:instrText>
            </w:r>
            <w:r>
              <w:rPr>
                <w:noProof/>
                <w:webHidden/>
              </w:rPr>
            </w:r>
            <w:r>
              <w:rPr>
                <w:noProof/>
                <w:webHidden/>
              </w:rPr>
              <w:fldChar w:fldCharType="separate"/>
            </w:r>
            <w:r>
              <w:rPr>
                <w:noProof/>
                <w:webHidden/>
              </w:rPr>
              <w:t>104</w:t>
            </w:r>
            <w:r>
              <w:rPr>
                <w:noProof/>
                <w:webHidden/>
              </w:rPr>
              <w:fldChar w:fldCharType="end"/>
            </w:r>
          </w:hyperlink>
        </w:p>
        <w:p w14:paraId="692033B9" w14:textId="5A059DFD" w:rsidR="007A53EB" w:rsidRDefault="007A53EB">
          <w:pPr>
            <w:pStyle w:val="TDC2"/>
            <w:tabs>
              <w:tab w:val="right" w:leader="dot" w:pos="8494"/>
            </w:tabs>
            <w:rPr>
              <w:rFonts w:asciiTheme="minorHAnsi" w:eastAsiaTheme="minorEastAsia" w:hAnsiTheme="minorHAnsi" w:cstheme="minorBidi"/>
              <w:noProof/>
              <w:color w:val="auto"/>
            </w:rPr>
          </w:pPr>
          <w:hyperlink w:anchor="_Toc510608599" w:history="1">
            <w:r w:rsidRPr="00843253">
              <w:rPr>
                <w:rStyle w:val="Hipervnculo"/>
                <w:b/>
                <w:noProof/>
              </w:rPr>
              <w:t>Pruebas en el sensor de Monóxido de Carbono</w:t>
            </w:r>
            <w:r>
              <w:rPr>
                <w:noProof/>
                <w:webHidden/>
              </w:rPr>
              <w:tab/>
            </w:r>
            <w:r>
              <w:rPr>
                <w:noProof/>
                <w:webHidden/>
              </w:rPr>
              <w:fldChar w:fldCharType="begin"/>
            </w:r>
            <w:r>
              <w:rPr>
                <w:noProof/>
                <w:webHidden/>
              </w:rPr>
              <w:instrText xml:space="preserve"> PAGEREF _Toc510608599 \h </w:instrText>
            </w:r>
            <w:r>
              <w:rPr>
                <w:noProof/>
                <w:webHidden/>
              </w:rPr>
            </w:r>
            <w:r>
              <w:rPr>
                <w:noProof/>
                <w:webHidden/>
              </w:rPr>
              <w:fldChar w:fldCharType="separate"/>
            </w:r>
            <w:r>
              <w:rPr>
                <w:noProof/>
                <w:webHidden/>
              </w:rPr>
              <w:t>105</w:t>
            </w:r>
            <w:r>
              <w:rPr>
                <w:noProof/>
                <w:webHidden/>
              </w:rPr>
              <w:fldChar w:fldCharType="end"/>
            </w:r>
          </w:hyperlink>
        </w:p>
        <w:p w14:paraId="136D2D61" w14:textId="5E301A6C" w:rsidR="007A53EB" w:rsidRDefault="007A53EB">
          <w:pPr>
            <w:pStyle w:val="TDC3"/>
            <w:tabs>
              <w:tab w:val="right" w:leader="dot" w:pos="8494"/>
            </w:tabs>
            <w:rPr>
              <w:rFonts w:asciiTheme="minorHAnsi" w:eastAsiaTheme="minorEastAsia" w:hAnsiTheme="minorHAnsi" w:cstheme="minorBidi"/>
              <w:noProof/>
              <w:color w:val="auto"/>
            </w:rPr>
          </w:pPr>
          <w:hyperlink w:anchor="_Toc510608600" w:history="1">
            <w:r w:rsidRPr="00843253">
              <w:rPr>
                <w:rStyle w:val="Hipervnculo"/>
                <w:noProof/>
              </w:rPr>
              <w:t>Código MQ7-01-funcionamiento</w:t>
            </w:r>
            <w:r>
              <w:rPr>
                <w:noProof/>
                <w:webHidden/>
              </w:rPr>
              <w:tab/>
            </w:r>
            <w:r>
              <w:rPr>
                <w:noProof/>
                <w:webHidden/>
              </w:rPr>
              <w:fldChar w:fldCharType="begin"/>
            </w:r>
            <w:r>
              <w:rPr>
                <w:noProof/>
                <w:webHidden/>
              </w:rPr>
              <w:instrText xml:space="preserve"> PAGEREF _Toc510608600 \h </w:instrText>
            </w:r>
            <w:r>
              <w:rPr>
                <w:noProof/>
                <w:webHidden/>
              </w:rPr>
            </w:r>
            <w:r>
              <w:rPr>
                <w:noProof/>
                <w:webHidden/>
              </w:rPr>
              <w:fldChar w:fldCharType="separate"/>
            </w:r>
            <w:r>
              <w:rPr>
                <w:noProof/>
                <w:webHidden/>
              </w:rPr>
              <w:t>106</w:t>
            </w:r>
            <w:r>
              <w:rPr>
                <w:noProof/>
                <w:webHidden/>
              </w:rPr>
              <w:fldChar w:fldCharType="end"/>
            </w:r>
          </w:hyperlink>
        </w:p>
        <w:p w14:paraId="5E72AEAA" w14:textId="680BE8D7" w:rsidR="007A53EB" w:rsidRDefault="007A53EB">
          <w:pPr>
            <w:pStyle w:val="TDC2"/>
            <w:tabs>
              <w:tab w:val="right" w:leader="dot" w:pos="8494"/>
            </w:tabs>
            <w:rPr>
              <w:rFonts w:asciiTheme="minorHAnsi" w:eastAsiaTheme="minorEastAsia" w:hAnsiTheme="minorHAnsi" w:cstheme="minorBidi"/>
              <w:noProof/>
              <w:color w:val="auto"/>
            </w:rPr>
          </w:pPr>
          <w:hyperlink w:anchor="_Toc510608601" w:history="1">
            <w:r w:rsidRPr="00843253">
              <w:rPr>
                <w:rStyle w:val="Hipervnculo"/>
                <w:b/>
                <w:noProof/>
              </w:rPr>
              <w:t>Caso de prueba N 1 Módulo WIFI ESP8266 Velocidad</w:t>
            </w:r>
            <w:r>
              <w:rPr>
                <w:noProof/>
                <w:webHidden/>
              </w:rPr>
              <w:tab/>
            </w:r>
            <w:r>
              <w:rPr>
                <w:noProof/>
                <w:webHidden/>
              </w:rPr>
              <w:fldChar w:fldCharType="begin"/>
            </w:r>
            <w:r>
              <w:rPr>
                <w:noProof/>
                <w:webHidden/>
              </w:rPr>
              <w:instrText xml:space="preserve"> PAGEREF _Toc510608601 \h </w:instrText>
            </w:r>
            <w:r>
              <w:rPr>
                <w:noProof/>
                <w:webHidden/>
              </w:rPr>
            </w:r>
            <w:r>
              <w:rPr>
                <w:noProof/>
                <w:webHidden/>
              </w:rPr>
              <w:fldChar w:fldCharType="separate"/>
            </w:r>
            <w:r>
              <w:rPr>
                <w:noProof/>
                <w:webHidden/>
              </w:rPr>
              <w:t>107</w:t>
            </w:r>
            <w:r>
              <w:rPr>
                <w:noProof/>
                <w:webHidden/>
              </w:rPr>
              <w:fldChar w:fldCharType="end"/>
            </w:r>
          </w:hyperlink>
        </w:p>
        <w:p w14:paraId="70A39416" w14:textId="5DDB4561" w:rsidR="007A53EB" w:rsidRDefault="007A53EB">
          <w:pPr>
            <w:pStyle w:val="TDC2"/>
            <w:tabs>
              <w:tab w:val="right" w:leader="dot" w:pos="8494"/>
            </w:tabs>
            <w:rPr>
              <w:rFonts w:asciiTheme="minorHAnsi" w:eastAsiaTheme="minorEastAsia" w:hAnsiTheme="minorHAnsi" w:cstheme="minorBidi"/>
              <w:noProof/>
              <w:color w:val="auto"/>
            </w:rPr>
          </w:pPr>
          <w:hyperlink w:anchor="_Toc510608602" w:history="1">
            <w:r w:rsidRPr="00843253">
              <w:rPr>
                <w:rStyle w:val="Hipervnculo"/>
                <w:b/>
                <w:noProof/>
              </w:rPr>
              <w:t>Caso de prueba N 2 Módulo WIFI ESP8266 Velocidad</w:t>
            </w:r>
            <w:r>
              <w:rPr>
                <w:noProof/>
                <w:webHidden/>
              </w:rPr>
              <w:tab/>
            </w:r>
            <w:r>
              <w:rPr>
                <w:noProof/>
                <w:webHidden/>
              </w:rPr>
              <w:fldChar w:fldCharType="begin"/>
            </w:r>
            <w:r>
              <w:rPr>
                <w:noProof/>
                <w:webHidden/>
              </w:rPr>
              <w:instrText xml:space="preserve"> PAGEREF _Toc510608602 \h </w:instrText>
            </w:r>
            <w:r>
              <w:rPr>
                <w:noProof/>
                <w:webHidden/>
              </w:rPr>
            </w:r>
            <w:r>
              <w:rPr>
                <w:noProof/>
                <w:webHidden/>
              </w:rPr>
              <w:fldChar w:fldCharType="separate"/>
            </w:r>
            <w:r>
              <w:rPr>
                <w:noProof/>
                <w:webHidden/>
              </w:rPr>
              <w:t>109</w:t>
            </w:r>
            <w:r>
              <w:rPr>
                <w:noProof/>
                <w:webHidden/>
              </w:rPr>
              <w:fldChar w:fldCharType="end"/>
            </w:r>
          </w:hyperlink>
        </w:p>
        <w:p w14:paraId="4E74F226" w14:textId="4E5A555A" w:rsidR="007A53EB" w:rsidRDefault="007A53EB">
          <w:pPr>
            <w:pStyle w:val="TDC2"/>
            <w:tabs>
              <w:tab w:val="right" w:leader="dot" w:pos="8494"/>
            </w:tabs>
            <w:rPr>
              <w:rFonts w:asciiTheme="minorHAnsi" w:eastAsiaTheme="minorEastAsia" w:hAnsiTheme="minorHAnsi" w:cstheme="minorBidi"/>
              <w:noProof/>
              <w:color w:val="auto"/>
            </w:rPr>
          </w:pPr>
          <w:hyperlink w:anchor="_Toc510608603" w:history="1">
            <w:r w:rsidRPr="00843253">
              <w:rPr>
                <w:rStyle w:val="Hipervnculo"/>
                <w:b/>
                <w:noProof/>
              </w:rPr>
              <w:t>Caso de prueba Módulo WIFI ESP8266 Velocidad y configuración AP</w:t>
            </w:r>
            <w:r>
              <w:rPr>
                <w:noProof/>
                <w:webHidden/>
              </w:rPr>
              <w:tab/>
            </w:r>
            <w:r>
              <w:rPr>
                <w:noProof/>
                <w:webHidden/>
              </w:rPr>
              <w:fldChar w:fldCharType="begin"/>
            </w:r>
            <w:r>
              <w:rPr>
                <w:noProof/>
                <w:webHidden/>
              </w:rPr>
              <w:instrText xml:space="preserve"> PAGEREF _Toc510608603 \h </w:instrText>
            </w:r>
            <w:r>
              <w:rPr>
                <w:noProof/>
                <w:webHidden/>
              </w:rPr>
            </w:r>
            <w:r>
              <w:rPr>
                <w:noProof/>
                <w:webHidden/>
              </w:rPr>
              <w:fldChar w:fldCharType="separate"/>
            </w:r>
            <w:r>
              <w:rPr>
                <w:noProof/>
                <w:webHidden/>
              </w:rPr>
              <w:t>111</w:t>
            </w:r>
            <w:r>
              <w:rPr>
                <w:noProof/>
                <w:webHidden/>
              </w:rPr>
              <w:fldChar w:fldCharType="end"/>
            </w:r>
          </w:hyperlink>
        </w:p>
        <w:p w14:paraId="777A73D8" w14:textId="7175AC64" w:rsidR="007A53EB" w:rsidRDefault="007A53EB">
          <w:pPr>
            <w:pStyle w:val="TDC3"/>
            <w:tabs>
              <w:tab w:val="right" w:leader="dot" w:pos="8494"/>
            </w:tabs>
            <w:rPr>
              <w:rFonts w:asciiTheme="minorHAnsi" w:eastAsiaTheme="minorEastAsia" w:hAnsiTheme="minorHAnsi" w:cstheme="minorBidi"/>
              <w:noProof/>
              <w:color w:val="auto"/>
            </w:rPr>
          </w:pPr>
          <w:hyperlink w:anchor="_Toc510608604" w:history="1">
            <w:r w:rsidRPr="00843253">
              <w:rPr>
                <w:rStyle w:val="Hipervnculo"/>
                <w:noProof/>
              </w:rPr>
              <w:t>Código comandosAT-configuracionWIfi.ino</w:t>
            </w:r>
            <w:r>
              <w:rPr>
                <w:noProof/>
                <w:webHidden/>
              </w:rPr>
              <w:tab/>
            </w:r>
            <w:r>
              <w:rPr>
                <w:noProof/>
                <w:webHidden/>
              </w:rPr>
              <w:fldChar w:fldCharType="begin"/>
            </w:r>
            <w:r>
              <w:rPr>
                <w:noProof/>
                <w:webHidden/>
              </w:rPr>
              <w:instrText xml:space="preserve"> PAGEREF _Toc510608604 \h </w:instrText>
            </w:r>
            <w:r>
              <w:rPr>
                <w:noProof/>
                <w:webHidden/>
              </w:rPr>
            </w:r>
            <w:r>
              <w:rPr>
                <w:noProof/>
                <w:webHidden/>
              </w:rPr>
              <w:fldChar w:fldCharType="separate"/>
            </w:r>
            <w:r>
              <w:rPr>
                <w:noProof/>
                <w:webHidden/>
              </w:rPr>
              <w:t>113</w:t>
            </w:r>
            <w:r>
              <w:rPr>
                <w:noProof/>
                <w:webHidden/>
              </w:rPr>
              <w:fldChar w:fldCharType="end"/>
            </w:r>
          </w:hyperlink>
        </w:p>
        <w:p w14:paraId="2FBB0FB8" w14:textId="327B80DD" w:rsidR="007A53EB" w:rsidRDefault="007A53EB">
          <w:pPr>
            <w:pStyle w:val="TDC2"/>
            <w:tabs>
              <w:tab w:val="right" w:leader="dot" w:pos="8494"/>
            </w:tabs>
            <w:rPr>
              <w:rFonts w:asciiTheme="minorHAnsi" w:eastAsiaTheme="minorEastAsia" w:hAnsiTheme="minorHAnsi" w:cstheme="minorBidi"/>
              <w:noProof/>
              <w:color w:val="auto"/>
            </w:rPr>
          </w:pPr>
          <w:hyperlink w:anchor="_Toc510608605" w:history="1">
            <w:r w:rsidRPr="00843253">
              <w:rPr>
                <w:rStyle w:val="Hipervnculo"/>
                <w:b/>
                <w:noProof/>
              </w:rPr>
              <w:t>Caso de prueba N 3 Módulo WIFI ESP8266 Velocidad</w:t>
            </w:r>
            <w:r>
              <w:rPr>
                <w:noProof/>
                <w:webHidden/>
              </w:rPr>
              <w:tab/>
            </w:r>
            <w:r>
              <w:rPr>
                <w:noProof/>
                <w:webHidden/>
              </w:rPr>
              <w:fldChar w:fldCharType="begin"/>
            </w:r>
            <w:r>
              <w:rPr>
                <w:noProof/>
                <w:webHidden/>
              </w:rPr>
              <w:instrText xml:space="preserve"> PAGEREF _Toc510608605 \h </w:instrText>
            </w:r>
            <w:r>
              <w:rPr>
                <w:noProof/>
                <w:webHidden/>
              </w:rPr>
            </w:r>
            <w:r>
              <w:rPr>
                <w:noProof/>
                <w:webHidden/>
              </w:rPr>
              <w:fldChar w:fldCharType="separate"/>
            </w:r>
            <w:r>
              <w:rPr>
                <w:noProof/>
                <w:webHidden/>
              </w:rPr>
              <w:t>114</w:t>
            </w:r>
            <w:r>
              <w:rPr>
                <w:noProof/>
                <w:webHidden/>
              </w:rPr>
              <w:fldChar w:fldCharType="end"/>
            </w:r>
          </w:hyperlink>
        </w:p>
        <w:p w14:paraId="3656CF33" w14:textId="50B3DE9E" w:rsidR="007A53EB" w:rsidRDefault="007A53EB">
          <w:pPr>
            <w:pStyle w:val="TDC3"/>
            <w:tabs>
              <w:tab w:val="right" w:leader="dot" w:pos="8494"/>
            </w:tabs>
            <w:rPr>
              <w:rFonts w:asciiTheme="minorHAnsi" w:eastAsiaTheme="minorEastAsia" w:hAnsiTheme="minorHAnsi" w:cstheme="minorBidi"/>
              <w:noProof/>
              <w:color w:val="auto"/>
            </w:rPr>
          </w:pPr>
          <w:hyperlink w:anchor="_Toc510608606" w:history="1">
            <w:r w:rsidRPr="00843253">
              <w:rPr>
                <w:rStyle w:val="Hipervnculo"/>
                <w:noProof/>
              </w:rPr>
              <w:t>Código pruebaVelocidad6-configuracionWifi</w:t>
            </w:r>
            <w:r>
              <w:rPr>
                <w:noProof/>
                <w:webHidden/>
              </w:rPr>
              <w:tab/>
            </w:r>
            <w:r>
              <w:rPr>
                <w:noProof/>
                <w:webHidden/>
              </w:rPr>
              <w:fldChar w:fldCharType="begin"/>
            </w:r>
            <w:r>
              <w:rPr>
                <w:noProof/>
                <w:webHidden/>
              </w:rPr>
              <w:instrText xml:space="preserve"> PAGEREF _Toc510608606 \h </w:instrText>
            </w:r>
            <w:r>
              <w:rPr>
                <w:noProof/>
                <w:webHidden/>
              </w:rPr>
            </w:r>
            <w:r>
              <w:rPr>
                <w:noProof/>
                <w:webHidden/>
              </w:rPr>
              <w:fldChar w:fldCharType="separate"/>
            </w:r>
            <w:r>
              <w:rPr>
                <w:noProof/>
                <w:webHidden/>
              </w:rPr>
              <w:t>118</w:t>
            </w:r>
            <w:r>
              <w:rPr>
                <w:noProof/>
                <w:webHidden/>
              </w:rPr>
              <w:fldChar w:fldCharType="end"/>
            </w:r>
          </w:hyperlink>
        </w:p>
        <w:p w14:paraId="3B57AAB3" w14:textId="36A6D8F3" w:rsidR="007A53EB" w:rsidRDefault="007A53EB">
          <w:pPr>
            <w:pStyle w:val="TDC2"/>
            <w:tabs>
              <w:tab w:val="right" w:leader="dot" w:pos="8494"/>
            </w:tabs>
            <w:rPr>
              <w:rFonts w:asciiTheme="minorHAnsi" w:eastAsiaTheme="minorEastAsia" w:hAnsiTheme="minorHAnsi" w:cstheme="minorBidi"/>
              <w:noProof/>
              <w:color w:val="auto"/>
            </w:rPr>
          </w:pPr>
          <w:hyperlink w:anchor="_Toc510608607" w:history="1">
            <w:r w:rsidRPr="00843253">
              <w:rPr>
                <w:rStyle w:val="Hipervnculo"/>
                <w:b/>
                <w:noProof/>
              </w:rPr>
              <w:t>Caso de prueba Módulo GPS</w:t>
            </w:r>
            <w:r>
              <w:rPr>
                <w:noProof/>
                <w:webHidden/>
              </w:rPr>
              <w:tab/>
            </w:r>
            <w:r>
              <w:rPr>
                <w:noProof/>
                <w:webHidden/>
              </w:rPr>
              <w:fldChar w:fldCharType="begin"/>
            </w:r>
            <w:r>
              <w:rPr>
                <w:noProof/>
                <w:webHidden/>
              </w:rPr>
              <w:instrText xml:space="preserve"> PAGEREF _Toc510608607 \h </w:instrText>
            </w:r>
            <w:r>
              <w:rPr>
                <w:noProof/>
                <w:webHidden/>
              </w:rPr>
            </w:r>
            <w:r>
              <w:rPr>
                <w:noProof/>
                <w:webHidden/>
              </w:rPr>
              <w:fldChar w:fldCharType="separate"/>
            </w:r>
            <w:r>
              <w:rPr>
                <w:noProof/>
                <w:webHidden/>
              </w:rPr>
              <w:t>121</w:t>
            </w:r>
            <w:r>
              <w:rPr>
                <w:noProof/>
                <w:webHidden/>
              </w:rPr>
              <w:fldChar w:fldCharType="end"/>
            </w:r>
          </w:hyperlink>
        </w:p>
        <w:p w14:paraId="2D3C6055" w14:textId="180D933C" w:rsidR="007A53EB" w:rsidRDefault="007A53EB">
          <w:pPr>
            <w:pStyle w:val="TDC3"/>
            <w:tabs>
              <w:tab w:val="right" w:leader="dot" w:pos="8494"/>
            </w:tabs>
            <w:rPr>
              <w:rFonts w:asciiTheme="minorHAnsi" w:eastAsiaTheme="minorEastAsia" w:hAnsiTheme="minorHAnsi" w:cstheme="minorBidi"/>
              <w:noProof/>
              <w:color w:val="auto"/>
            </w:rPr>
          </w:pPr>
          <w:hyperlink w:anchor="_Toc510608608" w:history="1">
            <w:r w:rsidRPr="00843253">
              <w:rPr>
                <w:rStyle w:val="Hipervnculo"/>
                <w:noProof/>
              </w:rPr>
              <w:t>Código GPS-NEO6-01Conectividad</w:t>
            </w:r>
            <w:r>
              <w:rPr>
                <w:noProof/>
                <w:webHidden/>
              </w:rPr>
              <w:tab/>
            </w:r>
            <w:r>
              <w:rPr>
                <w:noProof/>
                <w:webHidden/>
              </w:rPr>
              <w:fldChar w:fldCharType="begin"/>
            </w:r>
            <w:r>
              <w:rPr>
                <w:noProof/>
                <w:webHidden/>
              </w:rPr>
              <w:instrText xml:space="preserve"> PAGEREF _Toc510608608 \h </w:instrText>
            </w:r>
            <w:r>
              <w:rPr>
                <w:noProof/>
                <w:webHidden/>
              </w:rPr>
            </w:r>
            <w:r>
              <w:rPr>
                <w:noProof/>
                <w:webHidden/>
              </w:rPr>
              <w:fldChar w:fldCharType="separate"/>
            </w:r>
            <w:r>
              <w:rPr>
                <w:noProof/>
                <w:webHidden/>
              </w:rPr>
              <w:t>123</w:t>
            </w:r>
            <w:r>
              <w:rPr>
                <w:noProof/>
                <w:webHidden/>
              </w:rPr>
              <w:fldChar w:fldCharType="end"/>
            </w:r>
          </w:hyperlink>
        </w:p>
        <w:p w14:paraId="0048656A" w14:textId="6491568D" w:rsidR="007A53EB" w:rsidRDefault="007A53EB">
          <w:pPr>
            <w:pStyle w:val="TDC2"/>
            <w:tabs>
              <w:tab w:val="right" w:leader="dot" w:pos="8494"/>
            </w:tabs>
            <w:rPr>
              <w:rFonts w:asciiTheme="minorHAnsi" w:eastAsiaTheme="minorEastAsia" w:hAnsiTheme="minorHAnsi" w:cstheme="minorBidi"/>
              <w:noProof/>
              <w:color w:val="auto"/>
            </w:rPr>
          </w:pPr>
          <w:hyperlink w:anchor="_Toc510608609" w:history="1">
            <w:r w:rsidRPr="00843253">
              <w:rPr>
                <w:rStyle w:val="Hipervnculo"/>
                <w:b/>
                <w:noProof/>
              </w:rPr>
              <w:t>Caso de prueba Módulo microSD Card Adapter</w:t>
            </w:r>
            <w:r>
              <w:rPr>
                <w:noProof/>
                <w:webHidden/>
              </w:rPr>
              <w:tab/>
            </w:r>
            <w:r>
              <w:rPr>
                <w:noProof/>
                <w:webHidden/>
              </w:rPr>
              <w:fldChar w:fldCharType="begin"/>
            </w:r>
            <w:r>
              <w:rPr>
                <w:noProof/>
                <w:webHidden/>
              </w:rPr>
              <w:instrText xml:space="preserve"> PAGEREF _Toc510608609 \h </w:instrText>
            </w:r>
            <w:r>
              <w:rPr>
                <w:noProof/>
                <w:webHidden/>
              </w:rPr>
            </w:r>
            <w:r>
              <w:rPr>
                <w:noProof/>
                <w:webHidden/>
              </w:rPr>
              <w:fldChar w:fldCharType="separate"/>
            </w:r>
            <w:r>
              <w:rPr>
                <w:noProof/>
                <w:webHidden/>
              </w:rPr>
              <w:t>124</w:t>
            </w:r>
            <w:r>
              <w:rPr>
                <w:noProof/>
                <w:webHidden/>
              </w:rPr>
              <w:fldChar w:fldCharType="end"/>
            </w:r>
          </w:hyperlink>
        </w:p>
        <w:p w14:paraId="74674063" w14:textId="76E92D9C" w:rsidR="007A53EB" w:rsidRDefault="007A53EB">
          <w:pPr>
            <w:pStyle w:val="TDC3"/>
            <w:tabs>
              <w:tab w:val="right" w:leader="dot" w:pos="8494"/>
            </w:tabs>
            <w:rPr>
              <w:rFonts w:asciiTheme="minorHAnsi" w:eastAsiaTheme="minorEastAsia" w:hAnsiTheme="minorHAnsi" w:cstheme="minorBidi"/>
              <w:noProof/>
              <w:color w:val="auto"/>
            </w:rPr>
          </w:pPr>
          <w:hyperlink w:anchor="_Toc510608610" w:history="1">
            <w:r w:rsidRPr="00843253">
              <w:rPr>
                <w:rStyle w:val="Hipervnculo"/>
                <w:noProof/>
              </w:rPr>
              <w:t>Código microSD-01-LeerEscribir</w:t>
            </w:r>
            <w:r>
              <w:rPr>
                <w:noProof/>
                <w:webHidden/>
              </w:rPr>
              <w:tab/>
            </w:r>
            <w:r>
              <w:rPr>
                <w:noProof/>
                <w:webHidden/>
              </w:rPr>
              <w:fldChar w:fldCharType="begin"/>
            </w:r>
            <w:r>
              <w:rPr>
                <w:noProof/>
                <w:webHidden/>
              </w:rPr>
              <w:instrText xml:space="preserve"> PAGEREF _Toc510608610 \h </w:instrText>
            </w:r>
            <w:r>
              <w:rPr>
                <w:noProof/>
                <w:webHidden/>
              </w:rPr>
            </w:r>
            <w:r>
              <w:rPr>
                <w:noProof/>
                <w:webHidden/>
              </w:rPr>
              <w:fldChar w:fldCharType="separate"/>
            </w:r>
            <w:r>
              <w:rPr>
                <w:noProof/>
                <w:webHidden/>
              </w:rPr>
              <w:t>126</w:t>
            </w:r>
            <w:r>
              <w:rPr>
                <w:noProof/>
                <w:webHidden/>
              </w:rPr>
              <w:fldChar w:fldCharType="end"/>
            </w:r>
          </w:hyperlink>
        </w:p>
        <w:p w14:paraId="381E0E9A" w14:textId="17DC815A" w:rsidR="007A53EB" w:rsidRDefault="007A53EB">
          <w:pPr>
            <w:pStyle w:val="TDC2"/>
            <w:tabs>
              <w:tab w:val="right" w:leader="dot" w:pos="8494"/>
            </w:tabs>
            <w:rPr>
              <w:rFonts w:asciiTheme="minorHAnsi" w:eastAsiaTheme="minorEastAsia" w:hAnsiTheme="minorHAnsi" w:cstheme="minorBidi"/>
              <w:noProof/>
              <w:color w:val="auto"/>
            </w:rPr>
          </w:pPr>
          <w:hyperlink w:anchor="_Toc510608611" w:history="1">
            <w:r w:rsidRPr="00843253">
              <w:rPr>
                <w:rStyle w:val="Hipervnculo"/>
                <w:b/>
                <w:noProof/>
              </w:rPr>
              <w:t>Caso de prueba Integración WIFI y Cámara</w:t>
            </w:r>
            <w:r>
              <w:rPr>
                <w:noProof/>
                <w:webHidden/>
              </w:rPr>
              <w:tab/>
            </w:r>
            <w:r>
              <w:rPr>
                <w:noProof/>
                <w:webHidden/>
              </w:rPr>
              <w:fldChar w:fldCharType="begin"/>
            </w:r>
            <w:r>
              <w:rPr>
                <w:noProof/>
                <w:webHidden/>
              </w:rPr>
              <w:instrText xml:space="preserve"> PAGEREF _Toc510608611 \h </w:instrText>
            </w:r>
            <w:r>
              <w:rPr>
                <w:noProof/>
                <w:webHidden/>
              </w:rPr>
            </w:r>
            <w:r>
              <w:rPr>
                <w:noProof/>
                <w:webHidden/>
              </w:rPr>
              <w:fldChar w:fldCharType="separate"/>
            </w:r>
            <w:r>
              <w:rPr>
                <w:noProof/>
                <w:webHidden/>
              </w:rPr>
              <w:t>128</w:t>
            </w:r>
            <w:r>
              <w:rPr>
                <w:noProof/>
                <w:webHidden/>
              </w:rPr>
              <w:fldChar w:fldCharType="end"/>
            </w:r>
          </w:hyperlink>
        </w:p>
        <w:p w14:paraId="7422FCBD" w14:textId="07C87D68" w:rsidR="007A53EB" w:rsidRDefault="007A53EB">
          <w:pPr>
            <w:pStyle w:val="TDC2"/>
            <w:tabs>
              <w:tab w:val="right" w:leader="dot" w:pos="8494"/>
            </w:tabs>
            <w:rPr>
              <w:rFonts w:asciiTheme="minorHAnsi" w:eastAsiaTheme="minorEastAsia" w:hAnsiTheme="minorHAnsi" w:cstheme="minorBidi"/>
              <w:noProof/>
              <w:color w:val="auto"/>
            </w:rPr>
          </w:pPr>
          <w:hyperlink w:anchor="_Toc510608612" w:history="1">
            <w:r w:rsidRPr="00843253">
              <w:rPr>
                <w:rStyle w:val="Hipervnculo"/>
                <w:b/>
                <w:noProof/>
              </w:rPr>
              <w:t>Caso de prueba Cámara OV 7670</w:t>
            </w:r>
            <w:r>
              <w:rPr>
                <w:noProof/>
                <w:webHidden/>
              </w:rPr>
              <w:tab/>
            </w:r>
            <w:r>
              <w:rPr>
                <w:noProof/>
                <w:webHidden/>
              </w:rPr>
              <w:fldChar w:fldCharType="begin"/>
            </w:r>
            <w:r>
              <w:rPr>
                <w:noProof/>
                <w:webHidden/>
              </w:rPr>
              <w:instrText xml:space="preserve"> PAGEREF _Toc510608612 \h </w:instrText>
            </w:r>
            <w:r>
              <w:rPr>
                <w:noProof/>
                <w:webHidden/>
              </w:rPr>
            </w:r>
            <w:r>
              <w:rPr>
                <w:noProof/>
                <w:webHidden/>
              </w:rPr>
              <w:fldChar w:fldCharType="separate"/>
            </w:r>
            <w:r>
              <w:rPr>
                <w:noProof/>
                <w:webHidden/>
              </w:rPr>
              <w:t>130</w:t>
            </w:r>
            <w:r>
              <w:rPr>
                <w:noProof/>
                <w:webHidden/>
              </w:rPr>
              <w:fldChar w:fldCharType="end"/>
            </w:r>
          </w:hyperlink>
        </w:p>
        <w:p w14:paraId="7D46D3D8" w14:textId="06EFCAC7" w:rsidR="007A53EB" w:rsidRDefault="007A53EB">
          <w:pPr>
            <w:pStyle w:val="TDC3"/>
            <w:tabs>
              <w:tab w:val="right" w:leader="dot" w:pos="8494"/>
            </w:tabs>
            <w:rPr>
              <w:rFonts w:asciiTheme="minorHAnsi" w:eastAsiaTheme="minorEastAsia" w:hAnsiTheme="minorHAnsi" w:cstheme="minorBidi"/>
              <w:noProof/>
              <w:color w:val="auto"/>
            </w:rPr>
          </w:pPr>
          <w:hyperlink w:anchor="_Toc510608613" w:history="1">
            <w:r w:rsidRPr="00843253">
              <w:rPr>
                <w:rStyle w:val="Hipervnculo"/>
                <w:noProof/>
                <w:lang w:val="en-US"/>
              </w:rPr>
              <w:t>Código OV7670</w:t>
            </w:r>
            <w:r>
              <w:rPr>
                <w:noProof/>
                <w:webHidden/>
              </w:rPr>
              <w:tab/>
            </w:r>
            <w:r>
              <w:rPr>
                <w:noProof/>
                <w:webHidden/>
              </w:rPr>
              <w:fldChar w:fldCharType="begin"/>
            </w:r>
            <w:r>
              <w:rPr>
                <w:noProof/>
                <w:webHidden/>
              </w:rPr>
              <w:instrText xml:space="preserve"> PAGEREF _Toc510608613 \h </w:instrText>
            </w:r>
            <w:r>
              <w:rPr>
                <w:noProof/>
                <w:webHidden/>
              </w:rPr>
            </w:r>
            <w:r>
              <w:rPr>
                <w:noProof/>
                <w:webHidden/>
              </w:rPr>
              <w:fldChar w:fldCharType="separate"/>
            </w:r>
            <w:r>
              <w:rPr>
                <w:noProof/>
                <w:webHidden/>
              </w:rPr>
              <w:t>132</w:t>
            </w:r>
            <w:r>
              <w:rPr>
                <w:noProof/>
                <w:webHidden/>
              </w:rPr>
              <w:fldChar w:fldCharType="end"/>
            </w:r>
          </w:hyperlink>
        </w:p>
        <w:p w14:paraId="213A08F8" w14:textId="6DBD3C89" w:rsidR="007A53EB" w:rsidRDefault="007A53EB">
          <w:pPr>
            <w:pStyle w:val="TDC2"/>
            <w:tabs>
              <w:tab w:val="right" w:leader="dot" w:pos="8494"/>
            </w:tabs>
            <w:rPr>
              <w:rFonts w:asciiTheme="minorHAnsi" w:eastAsiaTheme="minorEastAsia" w:hAnsiTheme="minorHAnsi" w:cstheme="minorBidi"/>
              <w:noProof/>
              <w:color w:val="auto"/>
            </w:rPr>
          </w:pPr>
          <w:hyperlink w:anchor="_Toc510608614" w:history="1">
            <w:r w:rsidRPr="00843253">
              <w:rPr>
                <w:rStyle w:val="Hipervnculo"/>
                <w:b/>
                <w:noProof/>
              </w:rPr>
              <w:t>Caso de prueba Módulo Bluetooth HC05-01</w:t>
            </w:r>
            <w:r>
              <w:rPr>
                <w:noProof/>
                <w:webHidden/>
              </w:rPr>
              <w:tab/>
            </w:r>
            <w:r>
              <w:rPr>
                <w:noProof/>
                <w:webHidden/>
              </w:rPr>
              <w:fldChar w:fldCharType="begin"/>
            </w:r>
            <w:r>
              <w:rPr>
                <w:noProof/>
                <w:webHidden/>
              </w:rPr>
              <w:instrText xml:space="preserve"> PAGEREF _Toc510608614 \h </w:instrText>
            </w:r>
            <w:r>
              <w:rPr>
                <w:noProof/>
                <w:webHidden/>
              </w:rPr>
            </w:r>
            <w:r>
              <w:rPr>
                <w:noProof/>
                <w:webHidden/>
              </w:rPr>
              <w:fldChar w:fldCharType="separate"/>
            </w:r>
            <w:r>
              <w:rPr>
                <w:noProof/>
                <w:webHidden/>
              </w:rPr>
              <w:t>147</w:t>
            </w:r>
            <w:r>
              <w:rPr>
                <w:noProof/>
                <w:webHidden/>
              </w:rPr>
              <w:fldChar w:fldCharType="end"/>
            </w:r>
          </w:hyperlink>
        </w:p>
        <w:p w14:paraId="4A76E38A" w14:textId="0CB14178" w:rsidR="007A53EB" w:rsidRDefault="007A53EB">
          <w:pPr>
            <w:pStyle w:val="TDC3"/>
            <w:tabs>
              <w:tab w:val="right" w:leader="dot" w:pos="8494"/>
            </w:tabs>
            <w:rPr>
              <w:rFonts w:asciiTheme="minorHAnsi" w:eastAsiaTheme="minorEastAsia" w:hAnsiTheme="minorHAnsi" w:cstheme="minorBidi"/>
              <w:noProof/>
              <w:color w:val="auto"/>
            </w:rPr>
          </w:pPr>
          <w:hyperlink w:anchor="_Toc510608615" w:history="1">
            <w:r w:rsidRPr="00843253">
              <w:rPr>
                <w:rStyle w:val="Hipervnculo"/>
                <w:noProof/>
              </w:rPr>
              <w:t>Comunicación Bluetooth.ino</w:t>
            </w:r>
            <w:r>
              <w:rPr>
                <w:noProof/>
                <w:webHidden/>
              </w:rPr>
              <w:tab/>
            </w:r>
            <w:r>
              <w:rPr>
                <w:noProof/>
                <w:webHidden/>
              </w:rPr>
              <w:fldChar w:fldCharType="begin"/>
            </w:r>
            <w:r>
              <w:rPr>
                <w:noProof/>
                <w:webHidden/>
              </w:rPr>
              <w:instrText xml:space="preserve"> PAGEREF _Toc510608615 \h </w:instrText>
            </w:r>
            <w:r>
              <w:rPr>
                <w:noProof/>
                <w:webHidden/>
              </w:rPr>
            </w:r>
            <w:r>
              <w:rPr>
                <w:noProof/>
                <w:webHidden/>
              </w:rPr>
              <w:fldChar w:fldCharType="separate"/>
            </w:r>
            <w:r>
              <w:rPr>
                <w:noProof/>
                <w:webHidden/>
              </w:rPr>
              <w:t>149</w:t>
            </w:r>
            <w:r>
              <w:rPr>
                <w:noProof/>
                <w:webHidden/>
              </w:rPr>
              <w:fldChar w:fldCharType="end"/>
            </w:r>
          </w:hyperlink>
        </w:p>
        <w:p w14:paraId="4E040FFB" w14:textId="06ED625A" w:rsidR="007A53EB" w:rsidRDefault="007A53EB">
          <w:pPr>
            <w:pStyle w:val="TDC1"/>
            <w:tabs>
              <w:tab w:val="right" w:leader="dot" w:pos="8494"/>
            </w:tabs>
            <w:rPr>
              <w:rFonts w:asciiTheme="minorHAnsi" w:eastAsiaTheme="minorEastAsia" w:hAnsiTheme="minorHAnsi" w:cstheme="minorBidi"/>
              <w:noProof/>
              <w:color w:val="auto"/>
            </w:rPr>
          </w:pPr>
          <w:hyperlink w:anchor="_Toc510608616" w:history="1">
            <w:r w:rsidRPr="00843253">
              <w:rPr>
                <w:rStyle w:val="Hipervnculo"/>
                <w:noProof/>
              </w:rPr>
              <w:t>Glosario</w:t>
            </w:r>
            <w:r>
              <w:rPr>
                <w:noProof/>
                <w:webHidden/>
              </w:rPr>
              <w:tab/>
            </w:r>
            <w:r>
              <w:rPr>
                <w:noProof/>
                <w:webHidden/>
              </w:rPr>
              <w:fldChar w:fldCharType="begin"/>
            </w:r>
            <w:r>
              <w:rPr>
                <w:noProof/>
                <w:webHidden/>
              </w:rPr>
              <w:instrText xml:space="preserve"> PAGEREF _Toc510608616 \h </w:instrText>
            </w:r>
            <w:r>
              <w:rPr>
                <w:noProof/>
                <w:webHidden/>
              </w:rPr>
            </w:r>
            <w:r>
              <w:rPr>
                <w:noProof/>
                <w:webHidden/>
              </w:rPr>
              <w:fldChar w:fldCharType="separate"/>
            </w:r>
            <w:r>
              <w:rPr>
                <w:noProof/>
                <w:webHidden/>
              </w:rPr>
              <w:t>150</w:t>
            </w:r>
            <w:r>
              <w:rPr>
                <w:noProof/>
                <w:webHidden/>
              </w:rPr>
              <w:fldChar w:fldCharType="end"/>
            </w:r>
          </w:hyperlink>
        </w:p>
        <w:p w14:paraId="0CE5EAC6" w14:textId="5BF0AA6D" w:rsidR="007A53EB" w:rsidRDefault="007A53EB">
          <w:pPr>
            <w:pStyle w:val="TDC2"/>
            <w:tabs>
              <w:tab w:val="right" w:leader="dot" w:pos="8494"/>
            </w:tabs>
            <w:rPr>
              <w:rFonts w:asciiTheme="minorHAnsi" w:eastAsiaTheme="minorEastAsia" w:hAnsiTheme="minorHAnsi" w:cstheme="minorBidi"/>
              <w:noProof/>
              <w:color w:val="auto"/>
            </w:rPr>
          </w:pPr>
          <w:hyperlink w:anchor="_Toc510608617" w:history="1">
            <w:r w:rsidRPr="00843253">
              <w:rPr>
                <w:rStyle w:val="Hipervnculo"/>
                <w:b/>
                <w:i/>
                <w:noProof/>
              </w:rPr>
              <w:t>Ampere</w:t>
            </w:r>
            <w:r>
              <w:rPr>
                <w:noProof/>
                <w:webHidden/>
              </w:rPr>
              <w:tab/>
            </w:r>
            <w:r>
              <w:rPr>
                <w:noProof/>
                <w:webHidden/>
              </w:rPr>
              <w:fldChar w:fldCharType="begin"/>
            </w:r>
            <w:r>
              <w:rPr>
                <w:noProof/>
                <w:webHidden/>
              </w:rPr>
              <w:instrText xml:space="preserve"> PAGEREF _Toc510608617 \h </w:instrText>
            </w:r>
            <w:r>
              <w:rPr>
                <w:noProof/>
                <w:webHidden/>
              </w:rPr>
            </w:r>
            <w:r>
              <w:rPr>
                <w:noProof/>
                <w:webHidden/>
              </w:rPr>
              <w:fldChar w:fldCharType="separate"/>
            </w:r>
            <w:r>
              <w:rPr>
                <w:noProof/>
                <w:webHidden/>
              </w:rPr>
              <w:t>150</w:t>
            </w:r>
            <w:r>
              <w:rPr>
                <w:noProof/>
                <w:webHidden/>
              </w:rPr>
              <w:fldChar w:fldCharType="end"/>
            </w:r>
          </w:hyperlink>
        </w:p>
        <w:p w14:paraId="6B6C788E" w14:textId="0F388CB9" w:rsidR="007A53EB" w:rsidRDefault="007A53EB">
          <w:pPr>
            <w:pStyle w:val="TDC2"/>
            <w:tabs>
              <w:tab w:val="right" w:leader="dot" w:pos="8494"/>
            </w:tabs>
            <w:rPr>
              <w:rFonts w:asciiTheme="minorHAnsi" w:eastAsiaTheme="minorEastAsia" w:hAnsiTheme="minorHAnsi" w:cstheme="minorBidi"/>
              <w:noProof/>
              <w:color w:val="auto"/>
            </w:rPr>
          </w:pPr>
          <w:hyperlink w:anchor="_Toc510608618" w:history="1">
            <w:r w:rsidRPr="00843253">
              <w:rPr>
                <w:rStyle w:val="Hipervnculo"/>
                <w:b/>
                <w:i/>
                <w:noProof/>
              </w:rPr>
              <w:t>AP (Access Point)</w:t>
            </w:r>
            <w:r>
              <w:rPr>
                <w:noProof/>
                <w:webHidden/>
              </w:rPr>
              <w:tab/>
            </w:r>
            <w:r>
              <w:rPr>
                <w:noProof/>
                <w:webHidden/>
              </w:rPr>
              <w:fldChar w:fldCharType="begin"/>
            </w:r>
            <w:r>
              <w:rPr>
                <w:noProof/>
                <w:webHidden/>
              </w:rPr>
              <w:instrText xml:space="preserve"> PAGEREF _Toc510608618 \h </w:instrText>
            </w:r>
            <w:r>
              <w:rPr>
                <w:noProof/>
                <w:webHidden/>
              </w:rPr>
            </w:r>
            <w:r>
              <w:rPr>
                <w:noProof/>
                <w:webHidden/>
              </w:rPr>
              <w:fldChar w:fldCharType="separate"/>
            </w:r>
            <w:r>
              <w:rPr>
                <w:noProof/>
                <w:webHidden/>
              </w:rPr>
              <w:t>150</w:t>
            </w:r>
            <w:r>
              <w:rPr>
                <w:noProof/>
                <w:webHidden/>
              </w:rPr>
              <w:fldChar w:fldCharType="end"/>
            </w:r>
          </w:hyperlink>
        </w:p>
        <w:p w14:paraId="3B59DC7E" w14:textId="43BF91AD" w:rsidR="007A53EB" w:rsidRDefault="007A53EB">
          <w:pPr>
            <w:pStyle w:val="TDC2"/>
            <w:tabs>
              <w:tab w:val="right" w:leader="dot" w:pos="8494"/>
            </w:tabs>
            <w:rPr>
              <w:rFonts w:asciiTheme="minorHAnsi" w:eastAsiaTheme="minorEastAsia" w:hAnsiTheme="minorHAnsi" w:cstheme="minorBidi"/>
              <w:noProof/>
              <w:color w:val="auto"/>
            </w:rPr>
          </w:pPr>
          <w:hyperlink w:anchor="_Toc510608619" w:history="1">
            <w:r w:rsidRPr="00843253">
              <w:rPr>
                <w:rStyle w:val="Hipervnculo"/>
                <w:b/>
                <w:i/>
                <w:noProof/>
              </w:rPr>
              <w:t>API (Application Programming Interface)</w:t>
            </w:r>
            <w:r>
              <w:rPr>
                <w:noProof/>
                <w:webHidden/>
              </w:rPr>
              <w:tab/>
            </w:r>
            <w:r>
              <w:rPr>
                <w:noProof/>
                <w:webHidden/>
              </w:rPr>
              <w:fldChar w:fldCharType="begin"/>
            </w:r>
            <w:r>
              <w:rPr>
                <w:noProof/>
                <w:webHidden/>
              </w:rPr>
              <w:instrText xml:space="preserve"> PAGEREF _Toc510608619 \h </w:instrText>
            </w:r>
            <w:r>
              <w:rPr>
                <w:noProof/>
                <w:webHidden/>
              </w:rPr>
            </w:r>
            <w:r>
              <w:rPr>
                <w:noProof/>
                <w:webHidden/>
              </w:rPr>
              <w:fldChar w:fldCharType="separate"/>
            </w:r>
            <w:r>
              <w:rPr>
                <w:noProof/>
                <w:webHidden/>
              </w:rPr>
              <w:t>150</w:t>
            </w:r>
            <w:r>
              <w:rPr>
                <w:noProof/>
                <w:webHidden/>
              </w:rPr>
              <w:fldChar w:fldCharType="end"/>
            </w:r>
          </w:hyperlink>
        </w:p>
        <w:p w14:paraId="016C9FD3" w14:textId="0A1F6BC3" w:rsidR="007A53EB" w:rsidRDefault="007A53EB">
          <w:pPr>
            <w:pStyle w:val="TDC2"/>
            <w:tabs>
              <w:tab w:val="right" w:leader="dot" w:pos="8494"/>
            </w:tabs>
            <w:rPr>
              <w:rFonts w:asciiTheme="minorHAnsi" w:eastAsiaTheme="minorEastAsia" w:hAnsiTheme="minorHAnsi" w:cstheme="minorBidi"/>
              <w:noProof/>
              <w:color w:val="auto"/>
            </w:rPr>
          </w:pPr>
          <w:hyperlink w:anchor="_Toc510608620" w:history="1">
            <w:r w:rsidRPr="00843253">
              <w:rPr>
                <w:rStyle w:val="Hipervnculo"/>
                <w:b/>
                <w:i/>
                <w:noProof/>
              </w:rPr>
              <w:t>Back-End</w:t>
            </w:r>
            <w:r>
              <w:rPr>
                <w:noProof/>
                <w:webHidden/>
              </w:rPr>
              <w:tab/>
            </w:r>
            <w:r>
              <w:rPr>
                <w:noProof/>
                <w:webHidden/>
              </w:rPr>
              <w:fldChar w:fldCharType="begin"/>
            </w:r>
            <w:r>
              <w:rPr>
                <w:noProof/>
                <w:webHidden/>
              </w:rPr>
              <w:instrText xml:space="preserve"> PAGEREF _Toc510608620 \h </w:instrText>
            </w:r>
            <w:r>
              <w:rPr>
                <w:noProof/>
                <w:webHidden/>
              </w:rPr>
            </w:r>
            <w:r>
              <w:rPr>
                <w:noProof/>
                <w:webHidden/>
              </w:rPr>
              <w:fldChar w:fldCharType="separate"/>
            </w:r>
            <w:r>
              <w:rPr>
                <w:noProof/>
                <w:webHidden/>
              </w:rPr>
              <w:t>150</w:t>
            </w:r>
            <w:r>
              <w:rPr>
                <w:noProof/>
                <w:webHidden/>
              </w:rPr>
              <w:fldChar w:fldCharType="end"/>
            </w:r>
          </w:hyperlink>
        </w:p>
        <w:p w14:paraId="3F3C1128" w14:textId="08401326" w:rsidR="007A53EB" w:rsidRDefault="007A53EB">
          <w:pPr>
            <w:pStyle w:val="TDC2"/>
            <w:tabs>
              <w:tab w:val="right" w:leader="dot" w:pos="8494"/>
            </w:tabs>
            <w:rPr>
              <w:rFonts w:asciiTheme="minorHAnsi" w:eastAsiaTheme="minorEastAsia" w:hAnsiTheme="minorHAnsi" w:cstheme="minorBidi"/>
              <w:noProof/>
              <w:color w:val="auto"/>
            </w:rPr>
          </w:pPr>
          <w:hyperlink w:anchor="_Toc510608621" w:history="1">
            <w:r w:rsidRPr="00843253">
              <w:rPr>
                <w:rStyle w:val="Hipervnculo"/>
                <w:b/>
                <w:i/>
                <w:noProof/>
              </w:rPr>
              <w:t>Open Source</w:t>
            </w:r>
            <w:r>
              <w:rPr>
                <w:noProof/>
                <w:webHidden/>
              </w:rPr>
              <w:tab/>
            </w:r>
            <w:r>
              <w:rPr>
                <w:noProof/>
                <w:webHidden/>
              </w:rPr>
              <w:fldChar w:fldCharType="begin"/>
            </w:r>
            <w:r>
              <w:rPr>
                <w:noProof/>
                <w:webHidden/>
              </w:rPr>
              <w:instrText xml:space="preserve"> PAGEREF _Toc510608621 \h </w:instrText>
            </w:r>
            <w:r>
              <w:rPr>
                <w:noProof/>
                <w:webHidden/>
              </w:rPr>
            </w:r>
            <w:r>
              <w:rPr>
                <w:noProof/>
                <w:webHidden/>
              </w:rPr>
              <w:fldChar w:fldCharType="separate"/>
            </w:r>
            <w:r>
              <w:rPr>
                <w:noProof/>
                <w:webHidden/>
              </w:rPr>
              <w:t>150</w:t>
            </w:r>
            <w:r>
              <w:rPr>
                <w:noProof/>
                <w:webHidden/>
              </w:rPr>
              <w:fldChar w:fldCharType="end"/>
            </w:r>
          </w:hyperlink>
        </w:p>
        <w:p w14:paraId="7E6B0B83" w14:textId="0C6498F5" w:rsidR="007A53EB" w:rsidRDefault="007A53EB">
          <w:pPr>
            <w:pStyle w:val="TDC2"/>
            <w:tabs>
              <w:tab w:val="right" w:leader="dot" w:pos="8494"/>
            </w:tabs>
            <w:rPr>
              <w:rFonts w:asciiTheme="minorHAnsi" w:eastAsiaTheme="minorEastAsia" w:hAnsiTheme="minorHAnsi" w:cstheme="minorBidi"/>
              <w:noProof/>
              <w:color w:val="auto"/>
            </w:rPr>
          </w:pPr>
          <w:hyperlink w:anchor="_Toc510608622" w:history="1">
            <w:r w:rsidRPr="00843253">
              <w:rPr>
                <w:rStyle w:val="Hipervnculo"/>
                <w:b/>
                <w:i/>
                <w:noProof/>
              </w:rPr>
              <w:t>Daemon</w:t>
            </w:r>
            <w:r>
              <w:rPr>
                <w:noProof/>
                <w:webHidden/>
              </w:rPr>
              <w:tab/>
            </w:r>
            <w:r>
              <w:rPr>
                <w:noProof/>
                <w:webHidden/>
              </w:rPr>
              <w:fldChar w:fldCharType="begin"/>
            </w:r>
            <w:r>
              <w:rPr>
                <w:noProof/>
                <w:webHidden/>
              </w:rPr>
              <w:instrText xml:space="preserve"> PAGEREF _Toc510608622 \h </w:instrText>
            </w:r>
            <w:r>
              <w:rPr>
                <w:noProof/>
                <w:webHidden/>
              </w:rPr>
            </w:r>
            <w:r>
              <w:rPr>
                <w:noProof/>
                <w:webHidden/>
              </w:rPr>
              <w:fldChar w:fldCharType="separate"/>
            </w:r>
            <w:r>
              <w:rPr>
                <w:noProof/>
                <w:webHidden/>
              </w:rPr>
              <w:t>150</w:t>
            </w:r>
            <w:r>
              <w:rPr>
                <w:noProof/>
                <w:webHidden/>
              </w:rPr>
              <w:fldChar w:fldCharType="end"/>
            </w:r>
          </w:hyperlink>
        </w:p>
        <w:p w14:paraId="6BA5A00A" w14:textId="048628D6" w:rsidR="007A53EB" w:rsidRDefault="007A53EB">
          <w:pPr>
            <w:pStyle w:val="TDC2"/>
            <w:tabs>
              <w:tab w:val="right" w:leader="dot" w:pos="8494"/>
            </w:tabs>
            <w:rPr>
              <w:rFonts w:asciiTheme="minorHAnsi" w:eastAsiaTheme="minorEastAsia" w:hAnsiTheme="minorHAnsi" w:cstheme="minorBidi"/>
              <w:noProof/>
              <w:color w:val="auto"/>
            </w:rPr>
          </w:pPr>
          <w:hyperlink w:anchor="_Toc510608623" w:history="1">
            <w:r w:rsidRPr="00843253">
              <w:rPr>
                <w:rStyle w:val="Hipervnculo"/>
                <w:b/>
                <w:i/>
                <w:noProof/>
              </w:rPr>
              <w:t>Datos raw</w:t>
            </w:r>
            <w:r>
              <w:rPr>
                <w:noProof/>
                <w:webHidden/>
              </w:rPr>
              <w:tab/>
            </w:r>
            <w:r>
              <w:rPr>
                <w:noProof/>
                <w:webHidden/>
              </w:rPr>
              <w:fldChar w:fldCharType="begin"/>
            </w:r>
            <w:r>
              <w:rPr>
                <w:noProof/>
                <w:webHidden/>
              </w:rPr>
              <w:instrText xml:space="preserve"> PAGEREF _Toc510608623 \h </w:instrText>
            </w:r>
            <w:r>
              <w:rPr>
                <w:noProof/>
                <w:webHidden/>
              </w:rPr>
            </w:r>
            <w:r>
              <w:rPr>
                <w:noProof/>
                <w:webHidden/>
              </w:rPr>
              <w:fldChar w:fldCharType="separate"/>
            </w:r>
            <w:r>
              <w:rPr>
                <w:noProof/>
                <w:webHidden/>
              </w:rPr>
              <w:t>150</w:t>
            </w:r>
            <w:r>
              <w:rPr>
                <w:noProof/>
                <w:webHidden/>
              </w:rPr>
              <w:fldChar w:fldCharType="end"/>
            </w:r>
          </w:hyperlink>
        </w:p>
        <w:p w14:paraId="4BF99EC9" w14:textId="65A2F19E" w:rsidR="007A53EB" w:rsidRDefault="007A53EB">
          <w:pPr>
            <w:pStyle w:val="TDC2"/>
            <w:tabs>
              <w:tab w:val="right" w:leader="dot" w:pos="8494"/>
            </w:tabs>
            <w:rPr>
              <w:rFonts w:asciiTheme="minorHAnsi" w:eastAsiaTheme="minorEastAsia" w:hAnsiTheme="minorHAnsi" w:cstheme="minorBidi"/>
              <w:noProof/>
              <w:color w:val="auto"/>
            </w:rPr>
          </w:pPr>
          <w:hyperlink w:anchor="_Toc510608624" w:history="1">
            <w:r w:rsidRPr="00843253">
              <w:rPr>
                <w:rStyle w:val="Hipervnculo"/>
                <w:b/>
                <w:i/>
                <w:noProof/>
                <w:lang w:val="en-US"/>
              </w:rPr>
              <w:t>DHCP (Dynamic Host Configuration Protocol)</w:t>
            </w:r>
            <w:r>
              <w:rPr>
                <w:noProof/>
                <w:webHidden/>
              </w:rPr>
              <w:tab/>
            </w:r>
            <w:r>
              <w:rPr>
                <w:noProof/>
                <w:webHidden/>
              </w:rPr>
              <w:fldChar w:fldCharType="begin"/>
            </w:r>
            <w:r>
              <w:rPr>
                <w:noProof/>
                <w:webHidden/>
              </w:rPr>
              <w:instrText xml:space="preserve"> PAGEREF _Toc510608624 \h </w:instrText>
            </w:r>
            <w:r>
              <w:rPr>
                <w:noProof/>
                <w:webHidden/>
              </w:rPr>
            </w:r>
            <w:r>
              <w:rPr>
                <w:noProof/>
                <w:webHidden/>
              </w:rPr>
              <w:fldChar w:fldCharType="separate"/>
            </w:r>
            <w:r>
              <w:rPr>
                <w:noProof/>
                <w:webHidden/>
              </w:rPr>
              <w:t>150</w:t>
            </w:r>
            <w:r>
              <w:rPr>
                <w:noProof/>
                <w:webHidden/>
              </w:rPr>
              <w:fldChar w:fldCharType="end"/>
            </w:r>
          </w:hyperlink>
        </w:p>
        <w:p w14:paraId="424D684D" w14:textId="0450E6D8" w:rsidR="007A53EB" w:rsidRDefault="007A53EB">
          <w:pPr>
            <w:pStyle w:val="TDC2"/>
            <w:tabs>
              <w:tab w:val="right" w:leader="dot" w:pos="8494"/>
            </w:tabs>
            <w:rPr>
              <w:rFonts w:asciiTheme="minorHAnsi" w:eastAsiaTheme="minorEastAsia" w:hAnsiTheme="minorHAnsi" w:cstheme="minorBidi"/>
              <w:noProof/>
              <w:color w:val="auto"/>
            </w:rPr>
          </w:pPr>
          <w:hyperlink w:anchor="_Toc510608625" w:history="1">
            <w:r w:rsidRPr="00843253">
              <w:rPr>
                <w:rStyle w:val="Hipervnculo"/>
                <w:b/>
                <w:i/>
                <w:noProof/>
              </w:rPr>
              <w:t>DOM (Document object Model)</w:t>
            </w:r>
            <w:r>
              <w:rPr>
                <w:noProof/>
                <w:webHidden/>
              </w:rPr>
              <w:tab/>
            </w:r>
            <w:r>
              <w:rPr>
                <w:noProof/>
                <w:webHidden/>
              </w:rPr>
              <w:fldChar w:fldCharType="begin"/>
            </w:r>
            <w:r>
              <w:rPr>
                <w:noProof/>
                <w:webHidden/>
              </w:rPr>
              <w:instrText xml:space="preserve"> PAGEREF _Toc510608625 \h </w:instrText>
            </w:r>
            <w:r>
              <w:rPr>
                <w:noProof/>
                <w:webHidden/>
              </w:rPr>
            </w:r>
            <w:r>
              <w:rPr>
                <w:noProof/>
                <w:webHidden/>
              </w:rPr>
              <w:fldChar w:fldCharType="separate"/>
            </w:r>
            <w:r>
              <w:rPr>
                <w:noProof/>
                <w:webHidden/>
              </w:rPr>
              <w:t>151</w:t>
            </w:r>
            <w:r>
              <w:rPr>
                <w:noProof/>
                <w:webHidden/>
              </w:rPr>
              <w:fldChar w:fldCharType="end"/>
            </w:r>
          </w:hyperlink>
        </w:p>
        <w:p w14:paraId="2EA71F4D" w14:textId="75E04502" w:rsidR="007A53EB" w:rsidRDefault="007A53EB">
          <w:pPr>
            <w:pStyle w:val="TDC2"/>
            <w:tabs>
              <w:tab w:val="right" w:leader="dot" w:pos="8494"/>
            </w:tabs>
            <w:rPr>
              <w:rFonts w:asciiTheme="minorHAnsi" w:eastAsiaTheme="minorEastAsia" w:hAnsiTheme="minorHAnsi" w:cstheme="minorBidi"/>
              <w:noProof/>
              <w:color w:val="auto"/>
            </w:rPr>
          </w:pPr>
          <w:hyperlink w:anchor="_Toc510608626" w:history="1">
            <w:r w:rsidRPr="00843253">
              <w:rPr>
                <w:rStyle w:val="Hipervnculo"/>
                <w:b/>
                <w:i/>
                <w:noProof/>
              </w:rPr>
              <w:t>Framework</w:t>
            </w:r>
            <w:r>
              <w:rPr>
                <w:noProof/>
                <w:webHidden/>
              </w:rPr>
              <w:tab/>
            </w:r>
            <w:r>
              <w:rPr>
                <w:noProof/>
                <w:webHidden/>
              </w:rPr>
              <w:fldChar w:fldCharType="begin"/>
            </w:r>
            <w:r>
              <w:rPr>
                <w:noProof/>
                <w:webHidden/>
              </w:rPr>
              <w:instrText xml:space="preserve"> PAGEREF _Toc510608626 \h </w:instrText>
            </w:r>
            <w:r>
              <w:rPr>
                <w:noProof/>
                <w:webHidden/>
              </w:rPr>
            </w:r>
            <w:r>
              <w:rPr>
                <w:noProof/>
                <w:webHidden/>
              </w:rPr>
              <w:fldChar w:fldCharType="separate"/>
            </w:r>
            <w:r>
              <w:rPr>
                <w:noProof/>
                <w:webHidden/>
              </w:rPr>
              <w:t>151</w:t>
            </w:r>
            <w:r>
              <w:rPr>
                <w:noProof/>
                <w:webHidden/>
              </w:rPr>
              <w:fldChar w:fldCharType="end"/>
            </w:r>
          </w:hyperlink>
        </w:p>
        <w:p w14:paraId="5C6891D5" w14:textId="7FB3D1ED" w:rsidR="007A53EB" w:rsidRDefault="007A53EB">
          <w:pPr>
            <w:pStyle w:val="TDC2"/>
            <w:tabs>
              <w:tab w:val="right" w:leader="dot" w:pos="8494"/>
            </w:tabs>
            <w:rPr>
              <w:rFonts w:asciiTheme="minorHAnsi" w:eastAsiaTheme="minorEastAsia" w:hAnsiTheme="minorHAnsi" w:cstheme="minorBidi"/>
              <w:noProof/>
              <w:color w:val="auto"/>
            </w:rPr>
          </w:pPr>
          <w:hyperlink w:anchor="_Toc510608627" w:history="1">
            <w:r w:rsidRPr="00843253">
              <w:rPr>
                <w:rStyle w:val="Hipervnculo"/>
                <w:b/>
                <w:i/>
                <w:noProof/>
              </w:rPr>
              <w:t>Front-End</w:t>
            </w:r>
            <w:r>
              <w:rPr>
                <w:noProof/>
                <w:webHidden/>
              </w:rPr>
              <w:tab/>
            </w:r>
            <w:r>
              <w:rPr>
                <w:noProof/>
                <w:webHidden/>
              </w:rPr>
              <w:fldChar w:fldCharType="begin"/>
            </w:r>
            <w:r>
              <w:rPr>
                <w:noProof/>
                <w:webHidden/>
              </w:rPr>
              <w:instrText xml:space="preserve"> PAGEREF _Toc510608627 \h </w:instrText>
            </w:r>
            <w:r>
              <w:rPr>
                <w:noProof/>
                <w:webHidden/>
              </w:rPr>
            </w:r>
            <w:r>
              <w:rPr>
                <w:noProof/>
                <w:webHidden/>
              </w:rPr>
              <w:fldChar w:fldCharType="separate"/>
            </w:r>
            <w:r>
              <w:rPr>
                <w:noProof/>
                <w:webHidden/>
              </w:rPr>
              <w:t>151</w:t>
            </w:r>
            <w:r>
              <w:rPr>
                <w:noProof/>
                <w:webHidden/>
              </w:rPr>
              <w:fldChar w:fldCharType="end"/>
            </w:r>
          </w:hyperlink>
        </w:p>
        <w:p w14:paraId="32AF6F72" w14:textId="47C5B51F" w:rsidR="007A53EB" w:rsidRDefault="007A53EB">
          <w:pPr>
            <w:pStyle w:val="TDC2"/>
            <w:tabs>
              <w:tab w:val="right" w:leader="dot" w:pos="8494"/>
            </w:tabs>
            <w:rPr>
              <w:rFonts w:asciiTheme="minorHAnsi" w:eastAsiaTheme="minorEastAsia" w:hAnsiTheme="minorHAnsi" w:cstheme="minorBidi"/>
              <w:noProof/>
              <w:color w:val="auto"/>
            </w:rPr>
          </w:pPr>
          <w:hyperlink w:anchor="_Toc510608628" w:history="1">
            <w:r w:rsidRPr="00843253">
              <w:rPr>
                <w:rStyle w:val="Hipervnculo"/>
                <w:b/>
                <w:i/>
                <w:noProof/>
              </w:rPr>
              <w:t>Host</w:t>
            </w:r>
            <w:r>
              <w:rPr>
                <w:noProof/>
                <w:webHidden/>
              </w:rPr>
              <w:tab/>
            </w:r>
            <w:r>
              <w:rPr>
                <w:noProof/>
                <w:webHidden/>
              </w:rPr>
              <w:fldChar w:fldCharType="begin"/>
            </w:r>
            <w:r>
              <w:rPr>
                <w:noProof/>
                <w:webHidden/>
              </w:rPr>
              <w:instrText xml:space="preserve"> PAGEREF _Toc510608628 \h </w:instrText>
            </w:r>
            <w:r>
              <w:rPr>
                <w:noProof/>
                <w:webHidden/>
              </w:rPr>
            </w:r>
            <w:r>
              <w:rPr>
                <w:noProof/>
                <w:webHidden/>
              </w:rPr>
              <w:fldChar w:fldCharType="separate"/>
            </w:r>
            <w:r>
              <w:rPr>
                <w:noProof/>
                <w:webHidden/>
              </w:rPr>
              <w:t>151</w:t>
            </w:r>
            <w:r>
              <w:rPr>
                <w:noProof/>
                <w:webHidden/>
              </w:rPr>
              <w:fldChar w:fldCharType="end"/>
            </w:r>
          </w:hyperlink>
        </w:p>
        <w:p w14:paraId="0F5344CE" w14:textId="21F19C8A" w:rsidR="007A53EB" w:rsidRDefault="007A53EB">
          <w:pPr>
            <w:pStyle w:val="TDC2"/>
            <w:tabs>
              <w:tab w:val="right" w:leader="dot" w:pos="8494"/>
            </w:tabs>
            <w:rPr>
              <w:rFonts w:asciiTheme="minorHAnsi" w:eastAsiaTheme="minorEastAsia" w:hAnsiTheme="minorHAnsi" w:cstheme="minorBidi"/>
              <w:noProof/>
              <w:color w:val="auto"/>
            </w:rPr>
          </w:pPr>
          <w:hyperlink w:anchor="_Toc510608629" w:history="1">
            <w:r w:rsidRPr="00843253">
              <w:rPr>
                <w:rStyle w:val="Hipervnculo"/>
                <w:b/>
                <w:i/>
                <w:noProof/>
              </w:rPr>
              <w:t>HTML (HyperText Markup Language)</w:t>
            </w:r>
            <w:r>
              <w:rPr>
                <w:noProof/>
                <w:webHidden/>
              </w:rPr>
              <w:tab/>
            </w:r>
            <w:r>
              <w:rPr>
                <w:noProof/>
                <w:webHidden/>
              </w:rPr>
              <w:fldChar w:fldCharType="begin"/>
            </w:r>
            <w:r>
              <w:rPr>
                <w:noProof/>
                <w:webHidden/>
              </w:rPr>
              <w:instrText xml:space="preserve"> PAGEREF _Toc510608629 \h </w:instrText>
            </w:r>
            <w:r>
              <w:rPr>
                <w:noProof/>
                <w:webHidden/>
              </w:rPr>
            </w:r>
            <w:r>
              <w:rPr>
                <w:noProof/>
                <w:webHidden/>
              </w:rPr>
              <w:fldChar w:fldCharType="separate"/>
            </w:r>
            <w:r>
              <w:rPr>
                <w:noProof/>
                <w:webHidden/>
              </w:rPr>
              <w:t>151</w:t>
            </w:r>
            <w:r>
              <w:rPr>
                <w:noProof/>
                <w:webHidden/>
              </w:rPr>
              <w:fldChar w:fldCharType="end"/>
            </w:r>
          </w:hyperlink>
        </w:p>
        <w:p w14:paraId="088344E4" w14:textId="2AB747CF" w:rsidR="007A53EB" w:rsidRDefault="007A53EB">
          <w:pPr>
            <w:pStyle w:val="TDC2"/>
            <w:tabs>
              <w:tab w:val="right" w:leader="dot" w:pos="8494"/>
            </w:tabs>
            <w:rPr>
              <w:rFonts w:asciiTheme="minorHAnsi" w:eastAsiaTheme="minorEastAsia" w:hAnsiTheme="minorHAnsi" w:cstheme="minorBidi"/>
              <w:noProof/>
              <w:color w:val="auto"/>
            </w:rPr>
          </w:pPr>
          <w:hyperlink w:anchor="_Toc510608630" w:history="1">
            <w:r w:rsidRPr="00843253">
              <w:rPr>
                <w:rStyle w:val="Hipervnculo"/>
                <w:b/>
                <w:i/>
                <w:noProof/>
              </w:rPr>
              <w:t>HTTP (Hypertext Transfer Protocol)</w:t>
            </w:r>
            <w:r>
              <w:rPr>
                <w:noProof/>
                <w:webHidden/>
              </w:rPr>
              <w:tab/>
            </w:r>
            <w:r>
              <w:rPr>
                <w:noProof/>
                <w:webHidden/>
              </w:rPr>
              <w:fldChar w:fldCharType="begin"/>
            </w:r>
            <w:r>
              <w:rPr>
                <w:noProof/>
                <w:webHidden/>
              </w:rPr>
              <w:instrText xml:space="preserve"> PAGEREF _Toc510608630 \h </w:instrText>
            </w:r>
            <w:r>
              <w:rPr>
                <w:noProof/>
                <w:webHidden/>
              </w:rPr>
            </w:r>
            <w:r>
              <w:rPr>
                <w:noProof/>
                <w:webHidden/>
              </w:rPr>
              <w:fldChar w:fldCharType="separate"/>
            </w:r>
            <w:r>
              <w:rPr>
                <w:noProof/>
                <w:webHidden/>
              </w:rPr>
              <w:t>151</w:t>
            </w:r>
            <w:r>
              <w:rPr>
                <w:noProof/>
                <w:webHidden/>
              </w:rPr>
              <w:fldChar w:fldCharType="end"/>
            </w:r>
          </w:hyperlink>
        </w:p>
        <w:p w14:paraId="2EF69F31" w14:textId="0F0BC46A" w:rsidR="007A53EB" w:rsidRDefault="007A53EB">
          <w:pPr>
            <w:pStyle w:val="TDC2"/>
            <w:tabs>
              <w:tab w:val="right" w:leader="dot" w:pos="8494"/>
            </w:tabs>
            <w:rPr>
              <w:rFonts w:asciiTheme="minorHAnsi" w:eastAsiaTheme="minorEastAsia" w:hAnsiTheme="minorHAnsi" w:cstheme="minorBidi"/>
              <w:noProof/>
              <w:color w:val="auto"/>
            </w:rPr>
          </w:pPr>
          <w:hyperlink w:anchor="_Toc510608631" w:history="1">
            <w:r w:rsidRPr="00843253">
              <w:rPr>
                <w:rStyle w:val="Hipervnculo"/>
                <w:b/>
                <w:i/>
                <w:noProof/>
              </w:rPr>
              <w:t>IDE (Integrated Development Environment)</w:t>
            </w:r>
            <w:r>
              <w:rPr>
                <w:noProof/>
                <w:webHidden/>
              </w:rPr>
              <w:tab/>
            </w:r>
            <w:r>
              <w:rPr>
                <w:noProof/>
                <w:webHidden/>
              </w:rPr>
              <w:fldChar w:fldCharType="begin"/>
            </w:r>
            <w:r>
              <w:rPr>
                <w:noProof/>
                <w:webHidden/>
              </w:rPr>
              <w:instrText xml:space="preserve"> PAGEREF _Toc510608631 \h </w:instrText>
            </w:r>
            <w:r>
              <w:rPr>
                <w:noProof/>
                <w:webHidden/>
              </w:rPr>
            </w:r>
            <w:r>
              <w:rPr>
                <w:noProof/>
                <w:webHidden/>
              </w:rPr>
              <w:fldChar w:fldCharType="separate"/>
            </w:r>
            <w:r>
              <w:rPr>
                <w:noProof/>
                <w:webHidden/>
              </w:rPr>
              <w:t>151</w:t>
            </w:r>
            <w:r>
              <w:rPr>
                <w:noProof/>
                <w:webHidden/>
              </w:rPr>
              <w:fldChar w:fldCharType="end"/>
            </w:r>
          </w:hyperlink>
        </w:p>
        <w:p w14:paraId="4645F5C3" w14:textId="08FDDED6" w:rsidR="007A53EB" w:rsidRDefault="007A53EB">
          <w:pPr>
            <w:pStyle w:val="TDC2"/>
            <w:tabs>
              <w:tab w:val="right" w:leader="dot" w:pos="8494"/>
            </w:tabs>
            <w:rPr>
              <w:rFonts w:asciiTheme="minorHAnsi" w:eastAsiaTheme="minorEastAsia" w:hAnsiTheme="minorHAnsi" w:cstheme="minorBidi"/>
              <w:noProof/>
              <w:color w:val="auto"/>
            </w:rPr>
          </w:pPr>
          <w:hyperlink w:anchor="_Toc510608632" w:history="1">
            <w:r w:rsidRPr="00843253">
              <w:rPr>
                <w:rStyle w:val="Hipervnculo"/>
                <w:b/>
                <w:i/>
                <w:iCs/>
                <w:noProof/>
              </w:rPr>
              <w:t>Inteligencia Artificial</w:t>
            </w:r>
            <w:r>
              <w:rPr>
                <w:noProof/>
                <w:webHidden/>
              </w:rPr>
              <w:tab/>
            </w:r>
            <w:r>
              <w:rPr>
                <w:noProof/>
                <w:webHidden/>
              </w:rPr>
              <w:fldChar w:fldCharType="begin"/>
            </w:r>
            <w:r>
              <w:rPr>
                <w:noProof/>
                <w:webHidden/>
              </w:rPr>
              <w:instrText xml:space="preserve"> PAGEREF _Toc510608632 \h </w:instrText>
            </w:r>
            <w:r>
              <w:rPr>
                <w:noProof/>
                <w:webHidden/>
              </w:rPr>
            </w:r>
            <w:r>
              <w:rPr>
                <w:noProof/>
                <w:webHidden/>
              </w:rPr>
              <w:fldChar w:fldCharType="separate"/>
            </w:r>
            <w:r>
              <w:rPr>
                <w:noProof/>
                <w:webHidden/>
              </w:rPr>
              <w:t>151</w:t>
            </w:r>
            <w:r>
              <w:rPr>
                <w:noProof/>
                <w:webHidden/>
              </w:rPr>
              <w:fldChar w:fldCharType="end"/>
            </w:r>
          </w:hyperlink>
        </w:p>
        <w:p w14:paraId="04F22750" w14:textId="261E6F9F" w:rsidR="007A53EB" w:rsidRDefault="007A53EB">
          <w:pPr>
            <w:pStyle w:val="TDC2"/>
            <w:tabs>
              <w:tab w:val="right" w:leader="dot" w:pos="8494"/>
            </w:tabs>
            <w:rPr>
              <w:rFonts w:asciiTheme="minorHAnsi" w:eastAsiaTheme="minorEastAsia" w:hAnsiTheme="minorHAnsi" w:cstheme="minorBidi"/>
              <w:noProof/>
              <w:color w:val="auto"/>
            </w:rPr>
          </w:pPr>
          <w:hyperlink w:anchor="_Toc510608633" w:history="1">
            <w:r w:rsidRPr="00843253">
              <w:rPr>
                <w:rStyle w:val="Hipervnculo"/>
                <w:b/>
                <w:i/>
                <w:noProof/>
              </w:rPr>
              <w:t>Internet</w:t>
            </w:r>
            <w:r>
              <w:rPr>
                <w:noProof/>
                <w:webHidden/>
              </w:rPr>
              <w:tab/>
            </w:r>
            <w:r>
              <w:rPr>
                <w:noProof/>
                <w:webHidden/>
              </w:rPr>
              <w:fldChar w:fldCharType="begin"/>
            </w:r>
            <w:r>
              <w:rPr>
                <w:noProof/>
                <w:webHidden/>
              </w:rPr>
              <w:instrText xml:space="preserve"> PAGEREF _Toc510608633 \h </w:instrText>
            </w:r>
            <w:r>
              <w:rPr>
                <w:noProof/>
                <w:webHidden/>
              </w:rPr>
            </w:r>
            <w:r>
              <w:rPr>
                <w:noProof/>
                <w:webHidden/>
              </w:rPr>
              <w:fldChar w:fldCharType="separate"/>
            </w:r>
            <w:r>
              <w:rPr>
                <w:noProof/>
                <w:webHidden/>
              </w:rPr>
              <w:t>152</w:t>
            </w:r>
            <w:r>
              <w:rPr>
                <w:noProof/>
                <w:webHidden/>
              </w:rPr>
              <w:fldChar w:fldCharType="end"/>
            </w:r>
          </w:hyperlink>
        </w:p>
        <w:p w14:paraId="58DAEA00" w14:textId="0B2C8CD8" w:rsidR="007A53EB" w:rsidRDefault="007A53EB">
          <w:pPr>
            <w:pStyle w:val="TDC2"/>
            <w:tabs>
              <w:tab w:val="right" w:leader="dot" w:pos="8494"/>
            </w:tabs>
            <w:rPr>
              <w:rFonts w:asciiTheme="minorHAnsi" w:eastAsiaTheme="minorEastAsia" w:hAnsiTheme="minorHAnsi" w:cstheme="minorBidi"/>
              <w:noProof/>
              <w:color w:val="auto"/>
            </w:rPr>
          </w:pPr>
          <w:hyperlink w:anchor="_Toc510608634" w:history="1">
            <w:r w:rsidRPr="00843253">
              <w:rPr>
                <w:rStyle w:val="Hipervnculo"/>
                <w:b/>
                <w:i/>
                <w:noProof/>
              </w:rPr>
              <w:t>Iot (Internet of Things)</w:t>
            </w:r>
            <w:r>
              <w:rPr>
                <w:noProof/>
                <w:webHidden/>
              </w:rPr>
              <w:tab/>
            </w:r>
            <w:r>
              <w:rPr>
                <w:noProof/>
                <w:webHidden/>
              </w:rPr>
              <w:fldChar w:fldCharType="begin"/>
            </w:r>
            <w:r>
              <w:rPr>
                <w:noProof/>
                <w:webHidden/>
              </w:rPr>
              <w:instrText xml:space="preserve"> PAGEREF _Toc510608634 \h </w:instrText>
            </w:r>
            <w:r>
              <w:rPr>
                <w:noProof/>
                <w:webHidden/>
              </w:rPr>
            </w:r>
            <w:r>
              <w:rPr>
                <w:noProof/>
                <w:webHidden/>
              </w:rPr>
              <w:fldChar w:fldCharType="separate"/>
            </w:r>
            <w:r>
              <w:rPr>
                <w:noProof/>
                <w:webHidden/>
              </w:rPr>
              <w:t>152</w:t>
            </w:r>
            <w:r>
              <w:rPr>
                <w:noProof/>
                <w:webHidden/>
              </w:rPr>
              <w:fldChar w:fldCharType="end"/>
            </w:r>
          </w:hyperlink>
        </w:p>
        <w:p w14:paraId="614FD5D8" w14:textId="6A801BA4" w:rsidR="007A53EB" w:rsidRDefault="007A53EB">
          <w:pPr>
            <w:pStyle w:val="TDC2"/>
            <w:tabs>
              <w:tab w:val="right" w:leader="dot" w:pos="8494"/>
            </w:tabs>
            <w:rPr>
              <w:rFonts w:asciiTheme="minorHAnsi" w:eastAsiaTheme="minorEastAsia" w:hAnsiTheme="minorHAnsi" w:cstheme="minorBidi"/>
              <w:noProof/>
              <w:color w:val="auto"/>
            </w:rPr>
          </w:pPr>
          <w:hyperlink w:anchor="_Toc510608635" w:history="1">
            <w:r w:rsidRPr="00843253">
              <w:rPr>
                <w:rStyle w:val="Hipervnculo"/>
                <w:b/>
                <w:i/>
                <w:iCs/>
                <w:noProof/>
              </w:rPr>
              <w:t>IP (Internet Protocol)</w:t>
            </w:r>
            <w:r>
              <w:rPr>
                <w:noProof/>
                <w:webHidden/>
              </w:rPr>
              <w:tab/>
            </w:r>
            <w:r>
              <w:rPr>
                <w:noProof/>
                <w:webHidden/>
              </w:rPr>
              <w:fldChar w:fldCharType="begin"/>
            </w:r>
            <w:r>
              <w:rPr>
                <w:noProof/>
                <w:webHidden/>
              </w:rPr>
              <w:instrText xml:space="preserve"> PAGEREF _Toc510608635 \h </w:instrText>
            </w:r>
            <w:r>
              <w:rPr>
                <w:noProof/>
                <w:webHidden/>
              </w:rPr>
            </w:r>
            <w:r>
              <w:rPr>
                <w:noProof/>
                <w:webHidden/>
              </w:rPr>
              <w:fldChar w:fldCharType="separate"/>
            </w:r>
            <w:r>
              <w:rPr>
                <w:noProof/>
                <w:webHidden/>
              </w:rPr>
              <w:t>152</w:t>
            </w:r>
            <w:r>
              <w:rPr>
                <w:noProof/>
                <w:webHidden/>
              </w:rPr>
              <w:fldChar w:fldCharType="end"/>
            </w:r>
          </w:hyperlink>
        </w:p>
        <w:p w14:paraId="4ECBA31F" w14:textId="3093E862" w:rsidR="007A53EB" w:rsidRDefault="007A53EB">
          <w:pPr>
            <w:pStyle w:val="TDC2"/>
            <w:tabs>
              <w:tab w:val="right" w:leader="dot" w:pos="8494"/>
            </w:tabs>
            <w:rPr>
              <w:rFonts w:asciiTheme="minorHAnsi" w:eastAsiaTheme="minorEastAsia" w:hAnsiTheme="minorHAnsi" w:cstheme="minorBidi"/>
              <w:noProof/>
              <w:color w:val="auto"/>
            </w:rPr>
          </w:pPr>
          <w:hyperlink w:anchor="_Toc510608636" w:history="1">
            <w:r w:rsidRPr="00843253">
              <w:rPr>
                <w:rStyle w:val="Hipervnculo"/>
                <w:b/>
                <w:i/>
                <w:iCs/>
                <w:noProof/>
              </w:rPr>
              <w:t>LAN (Local Area Network)</w:t>
            </w:r>
            <w:r>
              <w:rPr>
                <w:noProof/>
                <w:webHidden/>
              </w:rPr>
              <w:tab/>
            </w:r>
            <w:r>
              <w:rPr>
                <w:noProof/>
                <w:webHidden/>
              </w:rPr>
              <w:fldChar w:fldCharType="begin"/>
            </w:r>
            <w:r>
              <w:rPr>
                <w:noProof/>
                <w:webHidden/>
              </w:rPr>
              <w:instrText xml:space="preserve"> PAGEREF _Toc510608636 \h </w:instrText>
            </w:r>
            <w:r>
              <w:rPr>
                <w:noProof/>
                <w:webHidden/>
              </w:rPr>
            </w:r>
            <w:r>
              <w:rPr>
                <w:noProof/>
                <w:webHidden/>
              </w:rPr>
              <w:fldChar w:fldCharType="separate"/>
            </w:r>
            <w:r>
              <w:rPr>
                <w:noProof/>
                <w:webHidden/>
              </w:rPr>
              <w:t>152</w:t>
            </w:r>
            <w:r>
              <w:rPr>
                <w:noProof/>
                <w:webHidden/>
              </w:rPr>
              <w:fldChar w:fldCharType="end"/>
            </w:r>
          </w:hyperlink>
        </w:p>
        <w:p w14:paraId="753DCC6D" w14:textId="3F8AD22B" w:rsidR="007A53EB" w:rsidRDefault="007A53EB">
          <w:pPr>
            <w:pStyle w:val="TDC2"/>
            <w:tabs>
              <w:tab w:val="right" w:leader="dot" w:pos="8494"/>
            </w:tabs>
            <w:rPr>
              <w:rFonts w:asciiTheme="minorHAnsi" w:eastAsiaTheme="minorEastAsia" w:hAnsiTheme="minorHAnsi" w:cstheme="minorBidi"/>
              <w:noProof/>
              <w:color w:val="auto"/>
            </w:rPr>
          </w:pPr>
          <w:hyperlink w:anchor="_Toc510608637" w:history="1">
            <w:r w:rsidRPr="00843253">
              <w:rPr>
                <w:rStyle w:val="Hipervnculo"/>
                <w:b/>
                <w:i/>
                <w:noProof/>
              </w:rPr>
              <w:t>Lenguaje de programación</w:t>
            </w:r>
            <w:r>
              <w:rPr>
                <w:noProof/>
                <w:webHidden/>
              </w:rPr>
              <w:tab/>
            </w:r>
            <w:r>
              <w:rPr>
                <w:noProof/>
                <w:webHidden/>
              </w:rPr>
              <w:fldChar w:fldCharType="begin"/>
            </w:r>
            <w:r>
              <w:rPr>
                <w:noProof/>
                <w:webHidden/>
              </w:rPr>
              <w:instrText xml:space="preserve"> PAGEREF _Toc510608637 \h </w:instrText>
            </w:r>
            <w:r>
              <w:rPr>
                <w:noProof/>
                <w:webHidden/>
              </w:rPr>
            </w:r>
            <w:r>
              <w:rPr>
                <w:noProof/>
                <w:webHidden/>
              </w:rPr>
              <w:fldChar w:fldCharType="separate"/>
            </w:r>
            <w:r>
              <w:rPr>
                <w:noProof/>
                <w:webHidden/>
              </w:rPr>
              <w:t>152</w:t>
            </w:r>
            <w:r>
              <w:rPr>
                <w:noProof/>
                <w:webHidden/>
              </w:rPr>
              <w:fldChar w:fldCharType="end"/>
            </w:r>
          </w:hyperlink>
        </w:p>
        <w:p w14:paraId="5ED86E94" w14:textId="5D2206DE" w:rsidR="007A53EB" w:rsidRDefault="007A53EB">
          <w:pPr>
            <w:pStyle w:val="TDC2"/>
            <w:tabs>
              <w:tab w:val="right" w:leader="dot" w:pos="8494"/>
            </w:tabs>
            <w:rPr>
              <w:rFonts w:asciiTheme="minorHAnsi" w:eastAsiaTheme="minorEastAsia" w:hAnsiTheme="minorHAnsi" w:cstheme="minorBidi"/>
              <w:noProof/>
              <w:color w:val="auto"/>
            </w:rPr>
          </w:pPr>
          <w:hyperlink w:anchor="_Toc510608638" w:history="1">
            <w:r w:rsidRPr="00843253">
              <w:rPr>
                <w:rStyle w:val="Hipervnculo"/>
                <w:b/>
                <w:i/>
                <w:iCs/>
                <w:noProof/>
              </w:rPr>
              <w:t>LESS</w:t>
            </w:r>
            <w:r>
              <w:rPr>
                <w:noProof/>
                <w:webHidden/>
              </w:rPr>
              <w:tab/>
            </w:r>
            <w:r>
              <w:rPr>
                <w:noProof/>
                <w:webHidden/>
              </w:rPr>
              <w:fldChar w:fldCharType="begin"/>
            </w:r>
            <w:r>
              <w:rPr>
                <w:noProof/>
                <w:webHidden/>
              </w:rPr>
              <w:instrText xml:space="preserve"> PAGEREF _Toc510608638 \h </w:instrText>
            </w:r>
            <w:r>
              <w:rPr>
                <w:noProof/>
                <w:webHidden/>
              </w:rPr>
            </w:r>
            <w:r>
              <w:rPr>
                <w:noProof/>
                <w:webHidden/>
              </w:rPr>
              <w:fldChar w:fldCharType="separate"/>
            </w:r>
            <w:r>
              <w:rPr>
                <w:noProof/>
                <w:webHidden/>
              </w:rPr>
              <w:t>152</w:t>
            </w:r>
            <w:r>
              <w:rPr>
                <w:noProof/>
                <w:webHidden/>
              </w:rPr>
              <w:fldChar w:fldCharType="end"/>
            </w:r>
          </w:hyperlink>
        </w:p>
        <w:p w14:paraId="3016FCB5" w14:textId="0DCC0802" w:rsidR="007A53EB" w:rsidRDefault="007A53EB">
          <w:pPr>
            <w:pStyle w:val="TDC2"/>
            <w:tabs>
              <w:tab w:val="right" w:leader="dot" w:pos="8494"/>
            </w:tabs>
            <w:rPr>
              <w:rFonts w:asciiTheme="minorHAnsi" w:eastAsiaTheme="minorEastAsia" w:hAnsiTheme="minorHAnsi" w:cstheme="minorBidi"/>
              <w:noProof/>
              <w:color w:val="auto"/>
            </w:rPr>
          </w:pPr>
          <w:hyperlink w:anchor="_Toc510608639" w:history="1">
            <w:r w:rsidRPr="00843253">
              <w:rPr>
                <w:rStyle w:val="Hipervnculo"/>
                <w:b/>
                <w:i/>
                <w:noProof/>
              </w:rPr>
              <w:t>Linux</w:t>
            </w:r>
            <w:r>
              <w:rPr>
                <w:noProof/>
                <w:webHidden/>
              </w:rPr>
              <w:tab/>
            </w:r>
            <w:r>
              <w:rPr>
                <w:noProof/>
                <w:webHidden/>
              </w:rPr>
              <w:fldChar w:fldCharType="begin"/>
            </w:r>
            <w:r>
              <w:rPr>
                <w:noProof/>
                <w:webHidden/>
              </w:rPr>
              <w:instrText xml:space="preserve"> PAGEREF _Toc510608639 \h </w:instrText>
            </w:r>
            <w:r>
              <w:rPr>
                <w:noProof/>
                <w:webHidden/>
              </w:rPr>
            </w:r>
            <w:r>
              <w:rPr>
                <w:noProof/>
                <w:webHidden/>
              </w:rPr>
              <w:fldChar w:fldCharType="separate"/>
            </w:r>
            <w:r>
              <w:rPr>
                <w:noProof/>
                <w:webHidden/>
              </w:rPr>
              <w:t>152</w:t>
            </w:r>
            <w:r>
              <w:rPr>
                <w:noProof/>
                <w:webHidden/>
              </w:rPr>
              <w:fldChar w:fldCharType="end"/>
            </w:r>
          </w:hyperlink>
        </w:p>
        <w:p w14:paraId="7CE97687" w14:textId="62EA64C5" w:rsidR="007A53EB" w:rsidRDefault="007A53EB">
          <w:pPr>
            <w:pStyle w:val="TDC2"/>
            <w:tabs>
              <w:tab w:val="right" w:leader="dot" w:pos="8494"/>
            </w:tabs>
            <w:rPr>
              <w:rFonts w:asciiTheme="minorHAnsi" w:eastAsiaTheme="minorEastAsia" w:hAnsiTheme="minorHAnsi" w:cstheme="minorBidi"/>
              <w:noProof/>
              <w:color w:val="auto"/>
            </w:rPr>
          </w:pPr>
          <w:hyperlink w:anchor="_Toc510608640" w:history="1">
            <w:r w:rsidRPr="00843253">
              <w:rPr>
                <w:rStyle w:val="Hipervnculo"/>
                <w:b/>
                <w:i/>
                <w:noProof/>
              </w:rPr>
              <w:t>Marshaling</w:t>
            </w:r>
            <w:r>
              <w:rPr>
                <w:noProof/>
                <w:webHidden/>
              </w:rPr>
              <w:tab/>
            </w:r>
            <w:r>
              <w:rPr>
                <w:noProof/>
                <w:webHidden/>
              </w:rPr>
              <w:fldChar w:fldCharType="begin"/>
            </w:r>
            <w:r>
              <w:rPr>
                <w:noProof/>
                <w:webHidden/>
              </w:rPr>
              <w:instrText xml:space="preserve"> PAGEREF _Toc510608640 \h </w:instrText>
            </w:r>
            <w:r>
              <w:rPr>
                <w:noProof/>
                <w:webHidden/>
              </w:rPr>
            </w:r>
            <w:r>
              <w:rPr>
                <w:noProof/>
                <w:webHidden/>
              </w:rPr>
              <w:fldChar w:fldCharType="separate"/>
            </w:r>
            <w:r>
              <w:rPr>
                <w:noProof/>
                <w:webHidden/>
              </w:rPr>
              <w:t>152</w:t>
            </w:r>
            <w:r>
              <w:rPr>
                <w:noProof/>
                <w:webHidden/>
              </w:rPr>
              <w:fldChar w:fldCharType="end"/>
            </w:r>
          </w:hyperlink>
        </w:p>
        <w:p w14:paraId="237523E3" w14:textId="6E5E75F8" w:rsidR="007A53EB" w:rsidRDefault="007A53EB">
          <w:pPr>
            <w:pStyle w:val="TDC2"/>
            <w:tabs>
              <w:tab w:val="right" w:leader="dot" w:pos="8494"/>
            </w:tabs>
            <w:rPr>
              <w:rFonts w:asciiTheme="minorHAnsi" w:eastAsiaTheme="minorEastAsia" w:hAnsiTheme="minorHAnsi" w:cstheme="minorBidi"/>
              <w:noProof/>
              <w:color w:val="auto"/>
            </w:rPr>
          </w:pPr>
          <w:hyperlink w:anchor="_Toc510608641" w:history="1">
            <w:r w:rsidRPr="00843253">
              <w:rPr>
                <w:rStyle w:val="Hipervnculo"/>
                <w:b/>
                <w:i/>
                <w:iCs/>
                <w:noProof/>
              </w:rPr>
              <w:t>Navegador web (browser)</w:t>
            </w:r>
            <w:r>
              <w:rPr>
                <w:noProof/>
                <w:webHidden/>
              </w:rPr>
              <w:tab/>
            </w:r>
            <w:r>
              <w:rPr>
                <w:noProof/>
                <w:webHidden/>
              </w:rPr>
              <w:fldChar w:fldCharType="begin"/>
            </w:r>
            <w:r>
              <w:rPr>
                <w:noProof/>
                <w:webHidden/>
              </w:rPr>
              <w:instrText xml:space="preserve"> PAGEREF _Toc510608641 \h </w:instrText>
            </w:r>
            <w:r>
              <w:rPr>
                <w:noProof/>
                <w:webHidden/>
              </w:rPr>
            </w:r>
            <w:r>
              <w:rPr>
                <w:noProof/>
                <w:webHidden/>
              </w:rPr>
              <w:fldChar w:fldCharType="separate"/>
            </w:r>
            <w:r>
              <w:rPr>
                <w:noProof/>
                <w:webHidden/>
              </w:rPr>
              <w:t>152</w:t>
            </w:r>
            <w:r>
              <w:rPr>
                <w:noProof/>
                <w:webHidden/>
              </w:rPr>
              <w:fldChar w:fldCharType="end"/>
            </w:r>
          </w:hyperlink>
        </w:p>
        <w:p w14:paraId="5FEE8545" w14:textId="0023CB24" w:rsidR="007A53EB" w:rsidRDefault="007A53EB">
          <w:pPr>
            <w:pStyle w:val="TDC2"/>
            <w:tabs>
              <w:tab w:val="right" w:leader="dot" w:pos="8494"/>
            </w:tabs>
            <w:rPr>
              <w:rFonts w:asciiTheme="minorHAnsi" w:eastAsiaTheme="minorEastAsia" w:hAnsiTheme="minorHAnsi" w:cstheme="minorBidi"/>
              <w:noProof/>
              <w:color w:val="auto"/>
            </w:rPr>
          </w:pPr>
          <w:hyperlink w:anchor="_Toc510608642" w:history="1">
            <w:r w:rsidRPr="00843253">
              <w:rPr>
                <w:rStyle w:val="Hipervnculo"/>
                <w:b/>
                <w:i/>
                <w:noProof/>
              </w:rPr>
              <w:t>Protoboard</w:t>
            </w:r>
            <w:r>
              <w:rPr>
                <w:noProof/>
                <w:webHidden/>
              </w:rPr>
              <w:tab/>
            </w:r>
            <w:r>
              <w:rPr>
                <w:noProof/>
                <w:webHidden/>
              </w:rPr>
              <w:fldChar w:fldCharType="begin"/>
            </w:r>
            <w:r>
              <w:rPr>
                <w:noProof/>
                <w:webHidden/>
              </w:rPr>
              <w:instrText xml:space="preserve"> PAGEREF _Toc510608642 \h </w:instrText>
            </w:r>
            <w:r>
              <w:rPr>
                <w:noProof/>
                <w:webHidden/>
              </w:rPr>
            </w:r>
            <w:r>
              <w:rPr>
                <w:noProof/>
                <w:webHidden/>
              </w:rPr>
              <w:fldChar w:fldCharType="separate"/>
            </w:r>
            <w:r>
              <w:rPr>
                <w:noProof/>
                <w:webHidden/>
              </w:rPr>
              <w:t>153</w:t>
            </w:r>
            <w:r>
              <w:rPr>
                <w:noProof/>
                <w:webHidden/>
              </w:rPr>
              <w:fldChar w:fldCharType="end"/>
            </w:r>
          </w:hyperlink>
        </w:p>
        <w:p w14:paraId="5C7B7EAF" w14:textId="309CF250" w:rsidR="007A53EB" w:rsidRDefault="007A53EB">
          <w:pPr>
            <w:pStyle w:val="TDC2"/>
            <w:tabs>
              <w:tab w:val="right" w:leader="dot" w:pos="8494"/>
            </w:tabs>
            <w:rPr>
              <w:rFonts w:asciiTheme="minorHAnsi" w:eastAsiaTheme="minorEastAsia" w:hAnsiTheme="minorHAnsi" w:cstheme="minorBidi"/>
              <w:noProof/>
              <w:color w:val="auto"/>
            </w:rPr>
          </w:pPr>
          <w:hyperlink w:anchor="_Toc510608643" w:history="1">
            <w:r w:rsidRPr="00843253">
              <w:rPr>
                <w:rStyle w:val="Hipervnculo"/>
                <w:b/>
                <w:i/>
                <w:noProof/>
              </w:rPr>
              <w:t>Query</w:t>
            </w:r>
            <w:r>
              <w:rPr>
                <w:noProof/>
                <w:webHidden/>
              </w:rPr>
              <w:tab/>
            </w:r>
            <w:r>
              <w:rPr>
                <w:noProof/>
                <w:webHidden/>
              </w:rPr>
              <w:fldChar w:fldCharType="begin"/>
            </w:r>
            <w:r>
              <w:rPr>
                <w:noProof/>
                <w:webHidden/>
              </w:rPr>
              <w:instrText xml:space="preserve"> PAGEREF _Toc510608643 \h </w:instrText>
            </w:r>
            <w:r>
              <w:rPr>
                <w:noProof/>
                <w:webHidden/>
              </w:rPr>
            </w:r>
            <w:r>
              <w:rPr>
                <w:noProof/>
                <w:webHidden/>
              </w:rPr>
              <w:fldChar w:fldCharType="separate"/>
            </w:r>
            <w:r>
              <w:rPr>
                <w:noProof/>
                <w:webHidden/>
              </w:rPr>
              <w:t>153</w:t>
            </w:r>
            <w:r>
              <w:rPr>
                <w:noProof/>
                <w:webHidden/>
              </w:rPr>
              <w:fldChar w:fldCharType="end"/>
            </w:r>
          </w:hyperlink>
        </w:p>
        <w:p w14:paraId="08B7D885" w14:textId="22FB0912" w:rsidR="007A53EB" w:rsidRDefault="007A53EB">
          <w:pPr>
            <w:pStyle w:val="TDC2"/>
            <w:tabs>
              <w:tab w:val="right" w:leader="dot" w:pos="8494"/>
            </w:tabs>
            <w:rPr>
              <w:rFonts w:asciiTheme="minorHAnsi" w:eastAsiaTheme="minorEastAsia" w:hAnsiTheme="minorHAnsi" w:cstheme="minorBidi"/>
              <w:noProof/>
              <w:color w:val="auto"/>
            </w:rPr>
          </w:pPr>
          <w:hyperlink w:anchor="_Toc510608644" w:history="1">
            <w:r w:rsidRPr="00843253">
              <w:rPr>
                <w:rStyle w:val="Hipervnculo"/>
                <w:b/>
                <w:i/>
                <w:noProof/>
              </w:rPr>
              <w:t>RAW</w:t>
            </w:r>
            <w:r>
              <w:rPr>
                <w:noProof/>
                <w:webHidden/>
              </w:rPr>
              <w:tab/>
            </w:r>
            <w:r>
              <w:rPr>
                <w:noProof/>
                <w:webHidden/>
              </w:rPr>
              <w:fldChar w:fldCharType="begin"/>
            </w:r>
            <w:r>
              <w:rPr>
                <w:noProof/>
                <w:webHidden/>
              </w:rPr>
              <w:instrText xml:space="preserve"> PAGEREF _Toc510608644 \h </w:instrText>
            </w:r>
            <w:r>
              <w:rPr>
                <w:noProof/>
                <w:webHidden/>
              </w:rPr>
            </w:r>
            <w:r>
              <w:rPr>
                <w:noProof/>
                <w:webHidden/>
              </w:rPr>
              <w:fldChar w:fldCharType="separate"/>
            </w:r>
            <w:r>
              <w:rPr>
                <w:noProof/>
                <w:webHidden/>
              </w:rPr>
              <w:t>153</w:t>
            </w:r>
            <w:r>
              <w:rPr>
                <w:noProof/>
                <w:webHidden/>
              </w:rPr>
              <w:fldChar w:fldCharType="end"/>
            </w:r>
          </w:hyperlink>
        </w:p>
        <w:p w14:paraId="0FFA0ABC" w14:textId="56849DA6" w:rsidR="007A53EB" w:rsidRDefault="007A53EB">
          <w:pPr>
            <w:pStyle w:val="TDC2"/>
            <w:tabs>
              <w:tab w:val="right" w:leader="dot" w:pos="8494"/>
            </w:tabs>
            <w:rPr>
              <w:rFonts w:asciiTheme="minorHAnsi" w:eastAsiaTheme="minorEastAsia" w:hAnsiTheme="minorHAnsi" w:cstheme="minorBidi"/>
              <w:noProof/>
              <w:color w:val="auto"/>
            </w:rPr>
          </w:pPr>
          <w:hyperlink w:anchor="_Toc510608645" w:history="1">
            <w:r w:rsidRPr="00843253">
              <w:rPr>
                <w:rStyle w:val="Hipervnculo"/>
                <w:b/>
                <w:i/>
                <w:noProof/>
              </w:rPr>
              <w:t>Resolución de pantalla</w:t>
            </w:r>
            <w:r>
              <w:rPr>
                <w:noProof/>
                <w:webHidden/>
              </w:rPr>
              <w:tab/>
            </w:r>
            <w:r>
              <w:rPr>
                <w:noProof/>
                <w:webHidden/>
              </w:rPr>
              <w:fldChar w:fldCharType="begin"/>
            </w:r>
            <w:r>
              <w:rPr>
                <w:noProof/>
                <w:webHidden/>
              </w:rPr>
              <w:instrText xml:space="preserve"> PAGEREF _Toc510608645 \h </w:instrText>
            </w:r>
            <w:r>
              <w:rPr>
                <w:noProof/>
                <w:webHidden/>
              </w:rPr>
            </w:r>
            <w:r>
              <w:rPr>
                <w:noProof/>
                <w:webHidden/>
              </w:rPr>
              <w:fldChar w:fldCharType="separate"/>
            </w:r>
            <w:r>
              <w:rPr>
                <w:noProof/>
                <w:webHidden/>
              </w:rPr>
              <w:t>153</w:t>
            </w:r>
            <w:r>
              <w:rPr>
                <w:noProof/>
                <w:webHidden/>
              </w:rPr>
              <w:fldChar w:fldCharType="end"/>
            </w:r>
          </w:hyperlink>
        </w:p>
        <w:p w14:paraId="067A8C6B" w14:textId="77984A64" w:rsidR="007A53EB" w:rsidRDefault="007A53EB">
          <w:pPr>
            <w:pStyle w:val="TDC2"/>
            <w:tabs>
              <w:tab w:val="right" w:leader="dot" w:pos="8494"/>
            </w:tabs>
            <w:rPr>
              <w:rFonts w:asciiTheme="minorHAnsi" w:eastAsiaTheme="minorEastAsia" w:hAnsiTheme="minorHAnsi" w:cstheme="minorBidi"/>
              <w:noProof/>
              <w:color w:val="auto"/>
            </w:rPr>
          </w:pPr>
          <w:hyperlink w:anchor="_Toc510608646" w:history="1">
            <w:r w:rsidRPr="00843253">
              <w:rPr>
                <w:rStyle w:val="Hipervnculo"/>
                <w:b/>
                <w:i/>
                <w:noProof/>
                <w:lang w:val="en-US"/>
              </w:rPr>
              <w:t>Template</w:t>
            </w:r>
            <w:r>
              <w:rPr>
                <w:noProof/>
                <w:webHidden/>
              </w:rPr>
              <w:tab/>
            </w:r>
            <w:r>
              <w:rPr>
                <w:noProof/>
                <w:webHidden/>
              </w:rPr>
              <w:fldChar w:fldCharType="begin"/>
            </w:r>
            <w:r>
              <w:rPr>
                <w:noProof/>
                <w:webHidden/>
              </w:rPr>
              <w:instrText xml:space="preserve"> PAGEREF _Toc510608646 \h </w:instrText>
            </w:r>
            <w:r>
              <w:rPr>
                <w:noProof/>
                <w:webHidden/>
              </w:rPr>
            </w:r>
            <w:r>
              <w:rPr>
                <w:noProof/>
                <w:webHidden/>
              </w:rPr>
              <w:fldChar w:fldCharType="separate"/>
            </w:r>
            <w:r>
              <w:rPr>
                <w:noProof/>
                <w:webHidden/>
              </w:rPr>
              <w:t>153</w:t>
            </w:r>
            <w:r>
              <w:rPr>
                <w:noProof/>
                <w:webHidden/>
              </w:rPr>
              <w:fldChar w:fldCharType="end"/>
            </w:r>
          </w:hyperlink>
        </w:p>
        <w:p w14:paraId="2669883D" w14:textId="55555941" w:rsidR="007A53EB" w:rsidRDefault="007A53EB">
          <w:pPr>
            <w:pStyle w:val="TDC2"/>
            <w:tabs>
              <w:tab w:val="right" w:leader="dot" w:pos="8494"/>
            </w:tabs>
            <w:rPr>
              <w:rFonts w:asciiTheme="minorHAnsi" w:eastAsiaTheme="minorEastAsia" w:hAnsiTheme="minorHAnsi" w:cstheme="minorBidi"/>
              <w:noProof/>
              <w:color w:val="auto"/>
            </w:rPr>
          </w:pPr>
          <w:hyperlink w:anchor="_Toc510608647" w:history="1">
            <w:r w:rsidRPr="00843253">
              <w:rPr>
                <w:rStyle w:val="Hipervnculo"/>
                <w:b/>
                <w:i/>
                <w:noProof/>
                <w:lang w:val="en-US"/>
              </w:rPr>
              <w:t xml:space="preserve">UART </w:t>
            </w:r>
            <w:r w:rsidRPr="00843253">
              <w:rPr>
                <w:rStyle w:val="Hipervnculo"/>
                <w:b/>
                <w:i/>
                <w:iCs/>
                <w:noProof/>
                <w:lang w:val="en-US"/>
              </w:rPr>
              <w:t>(universally asynchronous receiver/transmitter)</w:t>
            </w:r>
            <w:r>
              <w:rPr>
                <w:noProof/>
                <w:webHidden/>
              </w:rPr>
              <w:tab/>
            </w:r>
            <w:r>
              <w:rPr>
                <w:noProof/>
                <w:webHidden/>
              </w:rPr>
              <w:fldChar w:fldCharType="begin"/>
            </w:r>
            <w:r>
              <w:rPr>
                <w:noProof/>
                <w:webHidden/>
              </w:rPr>
              <w:instrText xml:space="preserve"> PAGEREF _Toc510608647 \h </w:instrText>
            </w:r>
            <w:r>
              <w:rPr>
                <w:noProof/>
                <w:webHidden/>
              </w:rPr>
            </w:r>
            <w:r>
              <w:rPr>
                <w:noProof/>
                <w:webHidden/>
              </w:rPr>
              <w:fldChar w:fldCharType="separate"/>
            </w:r>
            <w:r>
              <w:rPr>
                <w:noProof/>
                <w:webHidden/>
              </w:rPr>
              <w:t>153</w:t>
            </w:r>
            <w:r>
              <w:rPr>
                <w:noProof/>
                <w:webHidden/>
              </w:rPr>
              <w:fldChar w:fldCharType="end"/>
            </w:r>
          </w:hyperlink>
        </w:p>
        <w:p w14:paraId="399C5BCF" w14:textId="17291659" w:rsidR="007A53EB" w:rsidRDefault="007A53EB">
          <w:pPr>
            <w:pStyle w:val="TDC2"/>
            <w:tabs>
              <w:tab w:val="right" w:leader="dot" w:pos="8494"/>
            </w:tabs>
            <w:rPr>
              <w:rFonts w:asciiTheme="minorHAnsi" w:eastAsiaTheme="minorEastAsia" w:hAnsiTheme="minorHAnsi" w:cstheme="minorBidi"/>
              <w:noProof/>
              <w:color w:val="auto"/>
            </w:rPr>
          </w:pPr>
          <w:hyperlink w:anchor="_Toc510608648" w:history="1">
            <w:r w:rsidRPr="00843253">
              <w:rPr>
                <w:rStyle w:val="Hipervnculo"/>
                <w:b/>
                <w:i/>
                <w:noProof/>
              </w:rPr>
              <w:t>WIFI</w:t>
            </w:r>
            <w:r>
              <w:rPr>
                <w:noProof/>
                <w:webHidden/>
              </w:rPr>
              <w:tab/>
            </w:r>
            <w:r>
              <w:rPr>
                <w:noProof/>
                <w:webHidden/>
              </w:rPr>
              <w:fldChar w:fldCharType="begin"/>
            </w:r>
            <w:r>
              <w:rPr>
                <w:noProof/>
                <w:webHidden/>
              </w:rPr>
              <w:instrText xml:space="preserve"> PAGEREF _Toc510608648 \h </w:instrText>
            </w:r>
            <w:r>
              <w:rPr>
                <w:noProof/>
                <w:webHidden/>
              </w:rPr>
            </w:r>
            <w:r>
              <w:rPr>
                <w:noProof/>
                <w:webHidden/>
              </w:rPr>
              <w:fldChar w:fldCharType="separate"/>
            </w:r>
            <w:r>
              <w:rPr>
                <w:noProof/>
                <w:webHidden/>
              </w:rPr>
              <w:t>153</w:t>
            </w:r>
            <w:r>
              <w:rPr>
                <w:noProof/>
                <w:webHidden/>
              </w:rPr>
              <w:fldChar w:fldCharType="end"/>
            </w:r>
          </w:hyperlink>
        </w:p>
        <w:p w14:paraId="3E7AF143" w14:textId="41A83CFD" w:rsidR="007A53EB" w:rsidRDefault="007A53EB">
          <w:pPr>
            <w:pStyle w:val="TDC1"/>
            <w:tabs>
              <w:tab w:val="right" w:leader="dot" w:pos="8494"/>
            </w:tabs>
            <w:rPr>
              <w:rFonts w:asciiTheme="minorHAnsi" w:eastAsiaTheme="minorEastAsia" w:hAnsiTheme="minorHAnsi" w:cstheme="minorBidi"/>
              <w:noProof/>
              <w:color w:val="auto"/>
            </w:rPr>
          </w:pPr>
          <w:hyperlink w:anchor="_Toc510608649" w:history="1">
            <w:r w:rsidRPr="00843253">
              <w:rPr>
                <w:rStyle w:val="Hipervnculo"/>
                <w:noProof/>
                <w:lang w:val="es-ES"/>
              </w:rPr>
              <w:t>Bibliografía</w:t>
            </w:r>
            <w:r>
              <w:rPr>
                <w:noProof/>
                <w:webHidden/>
              </w:rPr>
              <w:tab/>
            </w:r>
            <w:r>
              <w:rPr>
                <w:noProof/>
                <w:webHidden/>
              </w:rPr>
              <w:fldChar w:fldCharType="begin"/>
            </w:r>
            <w:r>
              <w:rPr>
                <w:noProof/>
                <w:webHidden/>
              </w:rPr>
              <w:instrText xml:space="preserve"> PAGEREF _Toc510608649 \h </w:instrText>
            </w:r>
            <w:r>
              <w:rPr>
                <w:noProof/>
                <w:webHidden/>
              </w:rPr>
            </w:r>
            <w:r>
              <w:rPr>
                <w:noProof/>
                <w:webHidden/>
              </w:rPr>
              <w:fldChar w:fldCharType="separate"/>
            </w:r>
            <w:r>
              <w:rPr>
                <w:noProof/>
                <w:webHidden/>
              </w:rPr>
              <w:t>154</w:t>
            </w:r>
            <w:r>
              <w:rPr>
                <w:noProof/>
                <w:webHidden/>
              </w:rPr>
              <w:fldChar w:fldCharType="end"/>
            </w:r>
          </w:hyperlink>
        </w:p>
        <w:p w14:paraId="25E7EC54" w14:textId="57B67FE3" w:rsidR="00830DFC" w:rsidRDefault="00A457C5" w:rsidP="00A40C50">
          <w:r>
            <w:rPr>
              <w:b/>
              <w:bCs/>
              <w:lang w:val="es-ES"/>
            </w:rPr>
            <w:fldChar w:fldCharType="end"/>
          </w:r>
        </w:p>
      </w:sdtContent>
    </w:sdt>
    <w:bookmarkStart w:id="2" w:name="_uqmgjcr5bp2d" w:colFirst="0" w:colLast="0" w:displacedByCustomXml="prev"/>
    <w:bookmarkEnd w:id="2" w:displacedByCustomXml="prev"/>
    <w:p w14:paraId="4D622B88" w14:textId="77777777" w:rsidR="00830DFC" w:rsidRDefault="00CF57F7">
      <w:r>
        <w:br w:type="page"/>
      </w:r>
    </w:p>
    <w:bookmarkStart w:id="3" w:name="_dk1yrowdqlcy" w:colFirst="0" w:colLast="0"/>
    <w:bookmarkStart w:id="4" w:name="_7bgi7w1gad5d" w:colFirst="0" w:colLast="0"/>
    <w:bookmarkEnd w:id="3"/>
    <w:bookmarkEnd w:id="4"/>
    <w:p w14:paraId="475D47C9" w14:textId="0181D6E7" w:rsidR="00975822" w:rsidRDefault="00DB1DBD">
      <w:pPr>
        <w:pStyle w:val="Tabladeilustraciones"/>
        <w:tabs>
          <w:tab w:val="right" w:leader="dot" w:pos="8494"/>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08877157" w:history="1">
        <w:r w:rsidR="00975822" w:rsidRPr="009E485E">
          <w:rPr>
            <w:rStyle w:val="Hipervnculo"/>
            <w:noProof/>
          </w:rPr>
          <w:t>Ilustración 1 - Esquema básico de un robot</w:t>
        </w:r>
        <w:r w:rsidR="00975822">
          <w:rPr>
            <w:noProof/>
            <w:webHidden/>
          </w:rPr>
          <w:tab/>
        </w:r>
        <w:r w:rsidR="00975822">
          <w:rPr>
            <w:noProof/>
            <w:webHidden/>
          </w:rPr>
          <w:fldChar w:fldCharType="begin"/>
        </w:r>
        <w:r w:rsidR="00975822">
          <w:rPr>
            <w:noProof/>
            <w:webHidden/>
          </w:rPr>
          <w:instrText xml:space="preserve"> PAGEREF _Toc508877157 \h </w:instrText>
        </w:r>
        <w:r w:rsidR="00975822">
          <w:rPr>
            <w:noProof/>
            <w:webHidden/>
          </w:rPr>
        </w:r>
        <w:r w:rsidR="00975822">
          <w:rPr>
            <w:noProof/>
            <w:webHidden/>
          </w:rPr>
          <w:fldChar w:fldCharType="separate"/>
        </w:r>
        <w:r w:rsidR="00975822">
          <w:rPr>
            <w:noProof/>
            <w:webHidden/>
          </w:rPr>
          <w:t>12</w:t>
        </w:r>
        <w:r w:rsidR="00975822">
          <w:rPr>
            <w:noProof/>
            <w:webHidden/>
          </w:rPr>
          <w:fldChar w:fldCharType="end"/>
        </w:r>
      </w:hyperlink>
    </w:p>
    <w:p w14:paraId="6097D41E" w14:textId="15F01A1B" w:rsidR="00975822" w:rsidRDefault="009F3AB5">
      <w:pPr>
        <w:pStyle w:val="Tabladeilustraciones"/>
        <w:tabs>
          <w:tab w:val="right" w:leader="dot" w:pos="8494"/>
        </w:tabs>
        <w:rPr>
          <w:rFonts w:asciiTheme="minorHAnsi" w:eastAsiaTheme="minorEastAsia" w:hAnsiTheme="minorHAnsi" w:cstheme="minorBidi"/>
          <w:noProof/>
          <w:color w:val="auto"/>
        </w:rPr>
      </w:pPr>
      <w:hyperlink r:id="rId9" w:anchor="_Toc508877158" w:history="1">
        <w:r w:rsidR="00975822" w:rsidRPr="009E485E">
          <w:rPr>
            <w:rStyle w:val="Hipervnculo"/>
            <w:noProof/>
          </w:rPr>
          <w:t>Ilustración 2 - Ejemplo de robot poliarticulado</w:t>
        </w:r>
        <w:r w:rsidR="00975822">
          <w:rPr>
            <w:noProof/>
            <w:webHidden/>
          </w:rPr>
          <w:tab/>
        </w:r>
        <w:r w:rsidR="00975822">
          <w:rPr>
            <w:noProof/>
            <w:webHidden/>
          </w:rPr>
          <w:fldChar w:fldCharType="begin"/>
        </w:r>
        <w:r w:rsidR="00975822">
          <w:rPr>
            <w:noProof/>
            <w:webHidden/>
          </w:rPr>
          <w:instrText xml:space="preserve"> PAGEREF _Toc508877158 \h </w:instrText>
        </w:r>
        <w:r w:rsidR="00975822">
          <w:rPr>
            <w:noProof/>
            <w:webHidden/>
          </w:rPr>
        </w:r>
        <w:r w:rsidR="00975822">
          <w:rPr>
            <w:noProof/>
            <w:webHidden/>
          </w:rPr>
          <w:fldChar w:fldCharType="separate"/>
        </w:r>
        <w:r w:rsidR="00975822">
          <w:rPr>
            <w:noProof/>
            <w:webHidden/>
          </w:rPr>
          <w:t>13</w:t>
        </w:r>
        <w:r w:rsidR="00975822">
          <w:rPr>
            <w:noProof/>
            <w:webHidden/>
          </w:rPr>
          <w:fldChar w:fldCharType="end"/>
        </w:r>
      </w:hyperlink>
    </w:p>
    <w:p w14:paraId="3BB16488" w14:textId="07F11EA7" w:rsidR="00975822" w:rsidRDefault="009F3AB5">
      <w:pPr>
        <w:pStyle w:val="Tabladeilustraciones"/>
        <w:tabs>
          <w:tab w:val="right" w:leader="dot" w:pos="8494"/>
        </w:tabs>
        <w:rPr>
          <w:rFonts w:asciiTheme="minorHAnsi" w:eastAsiaTheme="minorEastAsia" w:hAnsiTheme="minorHAnsi" w:cstheme="minorBidi"/>
          <w:noProof/>
          <w:color w:val="auto"/>
        </w:rPr>
      </w:pPr>
      <w:hyperlink r:id="rId10" w:anchor="_Toc508877159" w:history="1">
        <w:r w:rsidR="00975822" w:rsidRPr="009E485E">
          <w:rPr>
            <w:rStyle w:val="Hipervnculo"/>
            <w:noProof/>
          </w:rPr>
          <w:t>Ilustración 3 - Ejemplo de robot móvil</w:t>
        </w:r>
        <w:r w:rsidR="00975822">
          <w:rPr>
            <w:noProof/>
            <w:webHidden/>
          </w:rPr>
          <w:tab/>
        </w:r>
        <w:r w:rsidR="00975822">
          <w:rPr>
            <w:noProof/>
            <w:webHidden/>
          </w:rPr>
          <w:fldChar w:fldCharType="begin"/>
        </w:r>
        <w:r w:rsidR="00975822">
          <w:rPr>
            <w:noProof/>
            <w:webHidden/>
          </w:rPr>
          <w:instrText xml:space="preserve"> PAGEREF _Toc508877159 \h </w:instrText>
        </w:r>
        <w:r w:rsidR="00975822">
          <w:rPr>
            <w:noProof/>
            <w:webHidden/>
          </w:rPr>
        </w:r>
        <w:r w:rsidR="00975822">
          <w:rPr>
            <w:noProof/>
            <w:webHidden/>
          </w:rPr>
          <w:fldChar w:fldCharType="separate"/>
        </w:r>
        <w:r w:rsidR="00975822">
          <w:rPr>
            <w:noProof/>
            <w:webHidden/>
          </w:rPr>
          <w:t>13</w:t>
        </w:r>
        <w:r w:rsidR="00975822">
          <w:rPr>
            <w:noProof/>
            <w:webHidden/>
          </w:rPr>
          <w:fldChar w:fldCharType="end"/>
        </w:r>
      </w:hyperlink>
    </w:p>
    <w:p w14:paraId="1F6A82E2" w14:textId="2C0717CC" w:rsidR="00975822" w:rsidRDefault="009F3AB5">
      <w:pPr>
        <w:pStyle w:val="Tabladeilustraciones"/>
        <w:tabs>
          <w:tab w:val="right" w:leader="dot" w:pos="8494"/>
        </w:tabs>
        <w:rPr>
          <w:rFonts w:asciiTheme="minorHAnsi" w:eastAsiaTheme="minorEastAsia" w:hAnsiTheme="minorHAnsi" w:cstheme="minorBidi"/>
          <w:noProof/>
          <w:color w:val="auto"/>
        </w:rPr>
      </w:pPr>
      <w:hyperlink r:id="rId11" w:anchor="_Toc508877160" w:history="1">
        <w:r w:rsidR="00975822" w:rsidRPr="009E485E">
          <w:rPr>
            <w:rStyle w:val="Hipervnculo"/>
            <w:noProof/>
          </w:rPr>
          <w:t>Ilustración 4 - Androide Asimo de Honda</w:t>
        </w:r>
        <w:r w:rsidR="00975822">
          <w:rPr>
            <w:noProof/>
            <w:webHidden/>
          </w:rPr>
          <w:tab/>
        </w:r>
        <w:r w:rsidR="00975822">
          <w:rPr>
            <w:noProof/>
            <w:webHidden/>
          </w:rPr>
          <w:fldChar w:fldCharType="begin"/>
        </w:r>
        <w:r w:rsidR="00975822">
          <w:rPr>
            <w:noProof/>
            <w:webHidden/>
          </w:rPr>
          <w:instrText xml:space="preserve"> PAGEREF _Toc508877160 \h </w:instrText>
        </w:r>
        <w:r w:rsidR="00975822">
          <w:rPr>
            <w:noProof/>
            <w:webHidden/>
          </w:rPr>
        </w:r>
        <w:r w:rsidR="00975822">
          <w:rPr>
            <w:noProof/>
            <w:webHidden/>
          </w:rPr>
          <w:fldChar w:fldCharType="separate"/>
        </w:r>
        <w:r w:rsidR="00975822">
          <w:rPr>
            <w:noProof/>
            <w:webHidden/>
          </w:rPr>
          <w:t>14</w:t>
        </w:r>
        <w:r w:rsidR="00975822">
          <w:rPr>
            <w:noProof/>
            <w:webHidden/>
          </w:rPr>
          <w:fldChar w:fldCharType="end"/>
        </w:r>
      </w:hyperlink>
    </w:p>
    <w:p w14:paraId="542BEAE5" w14:textId="02A4BC6B" w:rsidR="00975822" w:rsidRDefault="009F3AB5">
      <w:pPr>
        <w:pStyle w:val="Tabladeilustraciones"/>
        <w:tabs>
          <w:tab w:val="right" w:leader="dot" w:pos="8494"/>
        </w:tabs>
        <w:rPr>
          <w:rFonts w:asciiTheme="minorHAnsi" w:eastAsiaTheme="minorEastAsia" w:hAnsiTheme="minorHAnsi" w:cstheme="minorBidi"/>
          <w:noProof/>
          <w:color w:val="auto"/>
        </w:rPr>
      </w:pPr>
      <w:hyperlink r:id="rId12" w:anchor="_Toc508877161" w:history="1">
        <w:r w:rsidR="00975822" w:rsidRPr="009E485E">
          <w:rPr>
            <w:rStyle w:val="Hipervnculo"/>
            <w:noProof/>
          </w:rPr>
          <w:t>Ilustración 5 - Robot Zoomórfico caminador</w:t>
        </w:r>
        <w:r w:rsidR="00975822">
          <w:rPr>
            <w:noProof/>
            <w:webHidden/>
          </w:rPr>
          <w:tab/>
        </w:r>
        <w:r w:rsidR="00975822">
          <w:rPr>
            <w:noProof/>
            <w:webHidden/>
          </w:rPr>
          <w:fldChar w:fldCharType="begin"/>
        </w:r>
        <w:r w:rsidR="00975822">
          <w:rPr>
            <w:noProof/>
            <w:webHidden/>
          </w:rPr>
          <w:instrText xml:space="preserve"> PAGEREF _Toc508877161 \h </w:instrText>
        </w:r>
        <w:r w:rsidR="00975822">
          <w:rPr>
            <w:noProof/>
            <w:webHidden/>
          </w:rPr>
        </w:r>
        <w:r w:rsidR="00975822">
          <w:rPr>
            <w:noProof/>
            <w:webHidden/>
          </w:rPr>
          <w:fldChar w:fldCharType="separate"/>
        </w:r>
        <w:r w:rsidR="00975822">
          <w:rPr>
            <w:noProof/>
            <w:webHidden/>
          </w:rPr>
          <w:t>14</w:t>
        </w:r>
        <w:r w:rsidR="00975822">
          <w:rPr>
            <w:noProof/>
            <w:webHidden/>
          </w:rPr>
          <w:fldChar w:fldCharType="end"/>
        </w:r>
      </w:hyperlink>
    </w:p>
    <w:p w14:paraId="33DF4861" w14:textId="4BFD4CF5" w:rsidR="00975822" w:rsidRDefault="009F3AB5">
      <w:pPr>
        <w:pStyle w:val="Tabladeilustraciones"/>
        <w:tabs>
          <w:tab w:val="right" w:leader="dot" w:pos="8494"/>
        </w:tabs>
        <w:rPr>
          <w:rFonts w:asciiTheme="minorHAnsi" w:eastAsiaTheme="minorEastAsia" w:hAnsiTheme="minorHAnsi" w:cstheme="minorBidi"/>
          <w:noProof/>
          <w:color w:val="auto"/>
        </w:rPr>
      </w:pPr>
      <w:hyperlink r:id="rId13" w:anchor="_Toc508877162" w:history="1">
        <w:r w:rsidR="00975822" w:rsidRPr="009E485E">
          <w:rPr>
            <w:rStyle w:val="Hipervnculo"/>
            <w:noProof/>
          </w:rPr>
          <w:t>Ilustración 6 - Robot móvil-poliarticulado</w:t>
        </w:r>
        <w:r w:rsidR="00975822">
          <w:rPr>
            <w:noProof/>
            <w:webHidden/>
          </w:rPr>
          <w:tab/>
        </w:r>
        <w:r w:rsidR="00975822">
          <w:rPr>
            <w:noProof/>
            <w:webHidden/>
          </w:rPr>
          <w:fldChar w:fldCharType="begin"/>
        </w:r>
        <w:r w:rsidR="00975822">
          <w:rPr>
            <w:noProof/>
            <w:webHidden/>
          </w:rPr>
          <w:instrText xml:space="preserve"> PAGEREF _Toc508877162 \h </w:instrText>
        </w:r>
        <w:r w:rsidR="00975822">
          <w:rPr>
            <w:noProof/>
            <w:webHidden/>
          </w:rPr>
        </w:r>
        <w:r w:rsidR="00975822">
          <w:rPr>
            <w:noProof/>
            <w:webHidden/>
          </w:rPr>
          <w:fldChar w:fldCharType="separate"/>
        </w:r>
        <w:r w:rsidR="00975822">
          <w:rPr>
            <w:noProof/>
            <w:webHidden/>
          </w:rPr>
          <w:t>14</w:t>
        </w:r>
        <w:r w:rsidR="00975822">
          <w:rPr>
            <w:noProof/>
            <w:webHidden/>
          </w:rPr>
          <w:fldChar w:fldCharType="end"/>
        </w:r>
      </w:hyperlink>
    </w:p>
    <w:p w14:paraId="17E88E60" w14:textId="0C60346A"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63" w:history="1">
        <w:r w:rsidR="00975822" w:rsidRPr="009E485E">
          <w:rPr>
            <w:rStyle w:val="Hipervnculo"/>
            <w:noProof/>
          </w:rPr>
          <w:t>Ilustración 7 - Arquitectura de un microcontrolador</w:t>
        </w:r>
        <w:r w:rsidR="00975822">
          <w:rPr>
            <w:noProof/>
            <w:webHidden/>
          </w:rPr>
          <w:tab/>
        </w:r>
        <w:r w:rsidR="00975822">
          <w:rPr>
            <w:noProof/>
            <w:webHidden/>
          </w:rPr>
          <w:fldChar w:fldCharType="begin"/>
        </w:r>
        <w:r w:rsidR="00975822">
          <w:rPr>
            <w:noProof/>
            <w:webHidden/>
          </w:rPr>
          <w:instrText xml:space="preserve"> PAGEREF _Toc508877163 \h </w:instrText>
        </w:r>
        <w:r w:rsidR="00975822">
          <w:rPr>
            <w:noProof/>
            <w:webHidden/>
          </w:rPr>
        </w:r>
        <w:r w:rsidR="00975822">
          <w:rPr>
            <w:noProof/>
            <w:webHidden/>
          </w:rPr>
          <w:fldChar w:fldCharType="separate"/>
        </w:r>
        <w:r w:rsidR="00975822">
          <w:rPr>
            <w:noProof/>
            <w:webHidden/>
          </w:rPr>
          <w:t>16</w:t>
        </w:r>
        <w:r w:rsidR="00975822">
          <w:rPr>
            <w:noProof/>
            <w:webHidden/>
          </w:rPr>
          <w:fldChar w:fldCharType="end"/>
        </w:r>
      </w:hyperlink>
    </w:p>
    <w:p w14:paraId="4FAACA3F" w14:textId="3476B2F4"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64" w:history="1">
        <w:r w:rsidR="00975822" w:rsidRPr="009E485E">
          <w:rPr>
            <w:rStyle w:val="Hipervnculo"/>
            <w:noProof/>
          </w:rPr>
          <w:t>Ilustración 8 - Esquema conceptual orientado a servicios</w:t>
        </w:r>
        <w:r w:rsidR="00975822">
          <w:rPr>
            <w:noProof/>
            <w:webHidden/>
          </w:rPr>
          <w:tab/>
        </w:r>
        <w:r w:rsidR="00975822">
          <w:rPr>
            <w:noProof/>
            <w:webHidden/>
          </w:rPr>
          <w:fldChar w:fldCharType="begin"/>
        </w:r>
        <w:r w:rsidR="00975822">
          <w:rPr>
            <w:noProof/>
            <w:webHidden/>
          </w:rPr>
          <w:instrText xml:space="preserve"> PAGEREF _Toc508877164 \h </w:instrText>
        </w:r>
        <w:r w:rsidR="00975822">
          <w:rPr>
            <w:noProof/>
            <w:webHidden/>
          </w:rPr>
        </w:r>
        <w:r w:rsidR="00975822">
          <w:rPr>
            <w:noProof/>
            <w:webHidden/>
          </w:rPr>
          <w:fldChar w:fldCharType="separate"/>
        </w:r>
        <w:r w:rsidR="00975822">
          <w:rPr>
            <w:noProof/>
            <w:webHidden/>
          </w:rPr>
          <w:t>20</w:t>
        </w:r>
        <w:r w:rsidR="00975822">
          <w:rPr>
            <w:noProof/>
            <w:webHidden/>
          </w:rPr>
          <w:fldChar w:fldCharType="end"/>
        </w:r>
      </w:hyperlink>
    </w:p>
    <w:p w14:paraId="661DB6C4" w14:textId="0FAB7270" w:rsidR="00975822" w:rsidRDefault="009F3AB5">
      <w:pPr>
        <w:pStyle w:val="Tabladeilustraciones"/>
        <w:tabs>
          <w:tab w:val="right" w:leader="dot" w:pos="8494"/>
        </w:tabs>
        <w:rPr>
          <w:rFonts w:asciiTheme="minorHAnsi" w:eastAsiaTheme="minorEastAsia" w:hAnsiTheme="minorHAnsi" w:cstheme="minorBidi"/>
          <w:noProof/>
          <w:color w:val="auto"/>
        </w:rPr>
      </w:pPr>
      <w:hyperlink r:id="rId14" w:anchor="_Toc508877165" w:history="1">
        <w:r w:rsidR="00975822" w:rsidRPr="009E485E">
          <w:rPr>
            <w:rStyle w:val="Hipervnculo"/>
            <w:noProof/>
          </w:rPr>
          <w:t>Ilustración 9 - Logo de Arduino</w:t>
        </w:r>
        <w:r w:rsidR="00975822">
          <w:rPr>
            <w:noProof/>
            <w:webHidden/>
          </w:rPr>
          <w:tab/>
        </w:r>
        <w:r w:rsidR="00975822">
          <w:rPr>
            <w:noProof/>
            <w:webHidden/>
          </w:rPr>
          <w:fldChar w:fldCharType="begin"/>
        </w:r>
        <w:r w:rsidR="00975822">
          <w:rPr>
            <w:noProof/>
            <w:webHidden/>
          </w:rPr>
          <w:instrText xml:space="preserve"> PAGEREF _Toc508877165 \h </w:instrText>
        </w:r>
        <w:r w:rsidR="00975822">
          <w:rPr>
            <w:noProof/>
            <w:webHidden/>
          </w:rPr>
        </w:r>
        <w:r w:rsidR="00975822">
          <w:rPr>
            <w:noProof/>
            <w:webHidden/>
          </w:rPr>
          <w:fldChar w:fldCharType="separate"/>
        </w:r>
        <w:r w:rsidR="00975822">
          <w:rPr>
            <w:noProof/>
            <w:webHidden/>
          </w:rPr>
          <w:t>22</w:t>
        </w:r>
        <w:r w:rsidR="00975822">
          <w:rPr>
            <w:noProof/>
            <w:webHidden/>
          </w:rPr>
          <w:fldChar w:fldCharType="end"/>
        </w:r>
      </w:hyperlink>
    </w:p>
    <w:p w14:paraId="1CF95BEA" w14:textId="5E43D335"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66" w:history="1">
        <w:r w:rsidR="00975822" w:rsidRPr="009E485E">
          <w:rPr>
            <w:rStyle w:val="Hipervnculo"/>
            <w:noProof/>
          </w:rPr>
          <w:t>Ilustración 10 – Código de Blink en Wiring IDE</w:t>
        </w:r>
        <w:r w:rsidR="00975822">
          <w:rPr>
            <w:noProof/>
            <w:webHidden/>
          </w:rPr>
          <w:tab/>
        </w:r>
        <w:r w:rsidR="00975822">
          <w:rPr>
            <w:noProof/>
            <w:webHidden/>
          </w:rPr>
          <w:fldChar w:fldCharType="begin"/>
        </w:r>
        <w:r w:rsidR="00975822">
          <w:rPr>
            <w:noProof/>
            <w:webHidden/>
          </w:rPr>
          <w:instrText xml:space="preserve"> PAGEREF _Toc508877166 \h </w:instrText>
        </w:r>
        <w:r w:rsidR="00975822">
          <w:rPr>
            <w:noProof/>
            <w:webHidden/>
          </w:rPr>
        </w:r>
        <w:r w:rsidR="00975822">
          <w:rPr>
            <w:noProof/>
            <w:webHidden/>
          </w:rPr>
          <w:fldChar w:fldCharType="separate"/>
        </w:r>
        <w:r w:rsidR="00975822">
          <w:rPr>
            <w:noProof/>
            <w:webHidden/>
          </w:rPr>
          <w:t>24</w:t>
        </w:r>
        <w:r w:rsidR="00975822">
          <w:rPr>
            <w:noProof/>
            <w:webHidden/>
          </w:rPr>
          <w:fldChar w:fldCharType="end"/>
        </w:r>
      </w:hyperlink>
    </w:p>
    <w:p w14:paraId="2547EA44" w14:textId="5441AC0F"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67" w:history="1">
        <w:r w:rsidR="00975822" w:rsidRPr="009E485E">
          <w:rPr>
            <w:rStyle w:val="Hipervnculo"/>
            <w:noProof/>
          </w:rPr>
          <w:t>Ilustración 11 - C++ Blink ejemplo</w:t>
        </w:r>
        <w:r w:rsidR="00975822">
          <w:rPr>
            <w:noProof/>
            <w:webHidden/>
          </w:rPr>
          <w:tab/>
        </w:r>
        <w:r w:rsidR="00975822">
          <w:rPr>
            <w:noProof/>
            <w:webHidden/>
          </w:rPr>
          <w:fldChar w:fldCharType="begin"/>
        </w:r>
        <w:r w:rsidR="00975822">
          <w:rPr>
            <w:noProof/>
            <w:webHidden/>
          </w:rPr>
          <w:instrText xml:space="preserve"> PAGEREF _Toc508877167 \h </w:instrText>
        </w:r>
        <w:r w:rsidR="00975822">
          <w:rPr>
            <w:noProof/>
            <w:webHidden/>
          </w:rPr>
        </w:r>
        <w:r w:rsidR="00975822">
          <w:rPr>
            <w:noProof/>
            <w:webHidden/>
          </w:rPr>
          <w:fldChar w:fldCharType="separate"/>
        </w:r>
        <w:r w:rsidR="00975822">
          <w:rPr>
            <w:noProof/>
            <w:webHidden/>
          </w:rPr>
          <w:t>24</w:t>
        </w:r>
        <w:r w:rsidR="00975822">
          <w:rPr>
            <w:noProof/>
            <w:webHidden/>
          </w:rPr>
          <w:fldChar w:fldCharType="end"/>
        </w:r>
      </w:hyperlink>
    </w:p>
    <w:p w14:paraId="52F2E667" w14:textId="553D5B85" w:rsidR="00975822" w:rsidRDefault="009F3AB5">
      <w:pPr>
        <w:pStyle w:val="Tabladeilustraciones"/>
        <w:tabs>
          <w:tab w:val="right" w:leader="dot" w:pos="8494"/>
        </w:tabs>
        <w:rPr>
          <w:rFonts w:asciiTheme="minorHAnsi" w:eastAsiaTheme="minorEastAsia" w:hAnsiTheme="minorHAnsi" w:cstheme="minorBidi"/>
          <w:noProof/>
          <w:color w:val="auto"/>
        </w:rPr>
      </w:pPr>
      <w:hyperlink r:id="rId15" w:anchor="_Toc508877168" w:history="1">
        <w:r w:rsidR="00975822" w:rsidRPr="009E485E">
          <w:rPr>
            <w:rStyle w:val="Hipervnculo"/>
            <w:noProof/>
          </w:rPr>
          <w:t>Ilustración 12 - Logo de Processing</w:t>
        </w:r>
        <w:r w:rsidR="00975822">
          <w:rPr>
            <w:noProof/>
            <w:webHidden/>
          </w:rPr>
          <w:tab/>
        </w:r>
        <w:r w:rsidR="00975822">
          <w:rPr>
            <w:noProof/>
            <w:webHidden/>
          </w:rPr>
          <w:fldChar w:fldCharType="begin"/>
        </w:r>
        <w:r w:rsidR="00975822">
          <w:rPr>
            <w:noProof/>
            <w:webHidden/>
          </w:rPr>
          <w:instrText xml:space="preserve"> PAGEREF _Toc508877168 \h </w:instrText>
        </w:r>
        <w:r w:rsidR="00975822">
          <w:rPr>
            <w:noProof/>
            <w:webHidden/>
          </w:rPr>
        </w:r>
        <w:r w:rsidR="00975822">
          <w:rPr>
            <w:noProof/>
            <w:webHidden/>
          </w:rPr>
          <w:fldChar w:fldCharType="separate"/>
        </w:r>
        <w:r w:rsidR="00975822">
          <w:rPr>
            <w:noProof/>
            <w:webHidden/>
          </w:rPr>
          <w:t>25</w:t>
        </w:r>
        <w:r w:rsidR="00975822">
          <w:rPr>
            <w:noProof/>
            <w:webHidden/>
          </w:rPr>
          <w:fldChar w:fldCharType="end"/>
        </w:r>
      </w:hyperlink>
    </w:p>
    <w:p w14:paraId="4B7DE3FF" w14:textId="369A1F9B"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69" w:history="1">
        <w:r w:rsidR="00975822" w:rsidRPr="009E485E">
          <w:rPr>
            <w:rStyle w:val="Hipervnculo"/>
            <w:noProof/>
          </w:rPr>
          <w:t>Ilustración 13 - Processing ejemplo</w:t>
        </w:r>
        <w:r w:rsidR="00975822">
          <w:rPr>
            <w:noProof/>
            <w:webHidden/>
          </w:rPr>
          <w:tab/>
        </w:r>
        <w:r w:rsidR="00975822">
          <w:rPr>
            <w:noProof/>
            <w:webHidden/>
          </w:rPr>
          <w:fldChar w:fldCharType="begin"/>
        </w:r>
        <w:r w:rsidR="00975822">
          <w:rPr>
            <w:noProof/>
            <w:webHidden/>
          </w:rPr>
          <w:instrText xml:space="preserve"> PAGEREF _Toc508877169 \h </w:instrText>
        </w:r>
        <w:r w:rsidR="00975822">
          <w:rPr>
            <w:noProof/>
            <w:webHidden/>
          </w:rPr>
        </w:r>
        <w:r w:rsidR="00975822">
          <w:rPr>
            <w:noProof/>
            <w:webHidden/>
          </w:rPr>
          <w:fldChar w:fldCharType="separate"/>
        </w:r>
        <w:r w:rsidR="00975822">
          <w:rPr>
            <w:noProof/>
            <w:webHidden/>
          </w:rPr>
          <w:t>26</w:t>
        </w:r>
        <w:r w:rsidR="00975822">
          <w:rPr>
            <w:noProof/>
            <w:webHidden/>
          </w:rPr>
          <w:fldChar w:fldCharType="end"/>
        </w:r>
      </w:hyperlink>
    </w:p>
    <w:p w14:paraId="37A07AAA" w14:textId="40C45C84"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70" w:history="1">
        <w:r w:rsidR="00975822" w:rsidRPr="009E485E">
          <w:rPr>
            <w:rStyle w:val="Hipervnculo"/>
            <w:noProof/>
          </w:rPr>
          <w:t>Ilustración 14 - Entorno Fritzing</w:t>
        </w:r>
        <w:r w:rsidR="00975822">
          <w:rPr>
            <w:noProof/>
            <w:webHidden/>
          </w:rPr>
          <w:tab/>
        </w:r>
        <w:r w:rsidR="00975822">
          <w:rPr>
            <w:noProof/>
            <w:webHidden/>
          </w:rPr>
          <w:fldChar w:fldCharType="begin"/>
        </w:r>
        <w:r w:rsidR="00975822">
          <w:rPr>
            <w:noProof/>
            <w:webHidden/>
          </w:rPr>
          <w:instrText xml:space="preserve"> PAGEREF _Toc508877170 \h </w:instrText>
        </w:r>
        <w:r w:rsidR="00975822">
          <w:rPr>
            <w:noProof/>
            <w:webHidden/>
          </w:rPr>
        </w:r>
        <w:r w:rsidR="00975822">
          <w:rPr>
            <w:noProof/>
            <w:webHidden/>
          </w:rPr>
          <w:fldChar w:fldCharType="separate"/>
        </w:r>
        <w:r w:rsidR="00975822">
          <w:rPr>
            <w:noProof/>
            <w:webHidden/>
          </w:rPr>
          <w:t>26</w:t>
        </w:r>
        <w:r w:rsidR="00975822">
          <w:rPr>
            <w:noProof/>
            <w:webHidden/>
          </w:rPr>
          <w:fldChar w:fldCharType="end"/>
        </w:r>
      </w:hyperlink>
    </w:p>
    <w:p w14:paraId="228E9B1C" w14:textId="04137784"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71" w:history="1">
        <w:r w:rsidR="00975822" w:rsidRPr="009E485E">
          <w:rPr>
            <w:rStyle w:val="Hipervnculo"/>
            <w:noProof/>
          </w:rPr>
          <w:t>Ilustración 15 - Ejemplo serie</w:t>
        </w:r>
        <w:r w:rsidR="00975822">
          <w:rPr>
            <w:noProof/>
            <w:webHidden/>
          </w:rPr>
          <w:tab/>
        </w:r>
        <w:r w:rsidR="00975822">
          <w:rPr>
            <w:noProof/>
            <w:webHidden/>
          </w:rPr>
          <w:fldChar w:fldCharType="begin"/>
        </w:r>
        <w:r w:rsidR="00975822">
          <w:rPr>
            <w:noProof/>
            <w:webHidden/>
          </w:rPr>
          <w:instrText xml:space="preserve"> PAGEREF _Toc508877171 \h </w:instrText>
        </w:r>
        <w:r w:rsidR="00975822">
          <w:rPr>
            <w:noProof/>
            <w:webHidden/>
          </w:rPr>
        </w:r>
        <w:r w:rsidR="00975822">
          <w:rPr>
            <w:noProof/>
            <w:webHidden/>
          </w:rPr>
          <w:fldChar w:fldCharType="separate"/>
        </w:r>
        <w:r w:rsidR="00975822">
          <w:rPr>
            <w:noProof/>
            <w:webHidden/>
          </w:rPr>
          <w:t>27</w:t>
        </w:r>
        <w:r w:rsidR="00975822">
          <w:rPr>
            <w:noProof/>
            <w:webHidden/>
          </w:rPr>
          <w:fldChar w:fldCharType="end"/>
        </w:r>
      </w:hyperlink>
    </w:p>
    <w:p w14:paraId="53E1425C" w14:textId="1E2F6C44"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72" w:history="1">
        <w:r w:rsidR="00975822" w:rsidRPr="009E485E">
          <w:rPr>
            <w:rStyle w:val="Hipervnculo"/>
            <w:noProof/>
          </w:rPr>
          <w:t>Ilustración 16 - Niveles de entrada a la plataforma Arduino</w:t>
        </w:r>
        <w:r w:rsidR="00975822">
          <w:rPr>
            <w:noProof/>
            <w:webHidden/>
          </w:rPr>
          <w:tab/>
        </w:r>
        <w:r w:rsidR="00975822">
          <w:rPr>
            <w:noProof/>
            <w:webHidden/>
          </w:rPr>
          <w:fldChar w:fldCharType="begin"/>
        </w:r>
        <w:r w:rsidR="00975822">
          <w:rPr>
            <w:noProof/>
            <w:webHidden/>
          </w:rPr>
          <w:instrText xml:space="preserve"> PAGEREF _Toc508877172 \h </w:instrText>
        </w:r>
        <w:r w:rsidR="00975822">
          <w:rPr>
            <w:noProof/>
            <w:webHidden/>
          </w:rPr>
        </w:r>
        <w:r w:rsidR="00975822">
          <w:rPr>
            <w:noProof/>
            <w:webHidden/>
          </w:rPr>
          <w:fldChar w:fldCharType="separate"/>
        </w:r>
        <w:r w:rsidR="00975822">
          <w:rPr>
            <w:noProof/>
            <w:webHidden/>
          </w:rPr>
          <w:t>28</w:t>
        </w:r>
        <w:r w:rsidR="00975822">
          <w:rPr>
            <w:noProof/>
            <w:webHidden/>
          </w:rPr>
          <w:fldChar w:fldCharType="end"/>
        </w:r>
      </w:hyperlink>
    </w:p>
    <w:p w14:paraId="03BB9E50" w14:textId="6F4AA5D1"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73" w:history="1">
        <w:r w:rsidR="00975822" w:rsidRPr="009E485E">
          <w:rPr>
            <w:rStyle w:val="Hipervnculo"/>
            <w:noProof/>
          </w:rPr>
          <w:t>Ilustración 17 - Arduino Uno</w:t>
        </w:r>
        <w:r w:rsidR="00975822">
          <w:rPr>
            <w:noProof/>
            <w:webHidden/>
          </w:rPr>
          <w:tab/>
        </w:r>
        <w:r w:rsidR="00975822">
          <w:rPr>
            <w:noProof/>
            <w:webHidden/>
          </w:rPr>
          <w:fldChar w:fldCharType="begin"/>
        </w:r>
        <w:r w:rsidR="00975822">
          <w:rPr>
            <w:noProof/>
            <w:webHidden/>
          </w:rPr>
          <w:instrText xml:space="preserve"> PAGEREF _Toc508877173 \h </w:instrText>
        </w:r>
        <w:r w:rsidR="00975822">
          <w:rPr>
            <w:noProof/>
            <w:webHidden/>
          </w:rPr>
        </w:r>
        <w:r w:rsidR="00975822">
          <w:rPr>
            <w:noProof/>
            <w:webHidden/>
          </w:rPr>
          <w:fldChar w:fldCharType="separate"/>
        </w:r>
        <w:r w:rsidR="00975822">
          <w:rPr>
            <w:noProof/>
            <w:webHidden/>
          </w:rPr>
          <w:t>29</w:t>
        </w:r>
        <w:r w:rsidR="00975822">
          <w:rPr>
            <w:noProof/>
            <w:webHidden/>
          </w:rPr>
          <w:fldChar w:fldCharType="end"/>
        </w:r>
      </w:hyperlink>
    </w:p>
    <w:p w14:paraId="4FB52333" w14:textId="4203A268"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74" w:history="1">
        <w:r w:rsidR="00975822" w:rsidRPr="009E485E">
          <w:rPr>
            <w:rStyle w:val="Hipervnculo"/>
            <w:noProof/>
          </w:rPr>
          <w:t>Ilustración 18 - Logotipo comunidad open-source de Arduino</w:t>
        </w:r>
        <w:r w:rsidR="00975822">
          <w:rPr>
            <w:noProof/>
            <w:webHidden/>
          </w:rPr>
          <w:tab/>
        </w:r>
        <w:r w:rsidR="00975822">
          <w:rPr>
            <w:noProof/>
            <w:webHidden/>
          </w:rPr>
          <w:fldChar w:fldCharType="begin"/>
        </w:r>
        <w:r w:rsidR="00975822">
          <w:rPr>
            <w:noProof/>
            <w:webHidden/>
          </w:rPr>
          <w:instrText xml:space="preserve"> PAGEREF _Toc508877174 \h </w:instrText>
        </w:r>
        <w:r w:rsidR="00975822">
          <w:rPr>
            <w:noProof/>
            <w:webHidden/>
          </w:rPr>
        </w:r>
        <w:r w:rsidR="00975822">
          <w:rPr>
            <w:noProof/>
            <w:webHidden/>
          </w:rPr>
          <w:fldChar w:fldCharType="separate"/>
        </w:r>
        <w:r w:rsidR="00975822">
          <w:rPr>
            <w:noProof/>
            <w:webHidden/>
          </w:rPr>
          <w:t>31</w:t>
        </w:r>
        <w:r w:rsidR="00975822">
          <w:rPr>
            <w:noProof/>
            <w:webHidden/>
          </w:rPr>
          <w:fldChar w:fldCharType="end"/>
        </w:r>
      </w:hyperlink>
    </w:p>
    <w:p w14:paraId="731447F2" w14:textId="7FFF6202"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75" w:history="1">
        <w:r w:rsidR="00975822" w:rsidRPr="009E485E">
          <w:rPr>
            <w:rStyle w:val="Hipervnculo"/>
            <w:noProof/>
          </w:rPr>
          <w:t>Ilustración 19- Representación actuadores y sensores</w:t>
        </w:r>
        <w:r w:rsidR="00975822">
          <w:rPr>
            <w:noProof/>
            <w:webHidden/>
          </w:rPr>
          <w:tab/>
        </w:r>
        <w:r w:rsidR="00975822">
          <w:rPr>
            <w:noProof/>
            <w:webHidden/>
          </w:rPr>
          <w:fldChar w:fldCharType="begin"/>
        </w:r>
        <w:r w:rsidR="00975822">
          <w:rPr>
            <w:noProof/>
            <w:webHidden/>
          </w:rPr>
          <w:instrText xml:space="preserve"> PAGEREF _Toc508877175 \h </w:instrText>
        </w:r>
        <w:r w:rsidR="00975822">
          <w:rPr>
            <w:noProof/>
            <w:webHidden/>
          </w:rPr>
        </w:r>
        <w:r w:rsidR="00975822">
          <w:rPr>
            <w:noProof/>
            <w:webHidden/>
          </w:rPr>
          <w:fldChar w:fldCharType="separate"/>
        </w:r>
        <w:r w:rsidR="00975822">
          <w:rPr>
            <w:noProof/>
            <w:webHidden/>
          </w:rPr>
          <w:t>33</w:t>
        </w:r>
        <w:r w:rsidR="00975822">
          <w:rPr>
            <w:noProof/>
            <w:webHidden/>
          </w:rPr>
          <w:fldChar w:fldCharType="end"/>
        </w:r>
      </w:hyperlink>
    </w:p>
    <w:p w14:paraId="6C1908BF" w14:textId="47710B69"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76" w:history="1">
        <w:r w:rsidR="00975822" w:rsidRPr="009E485E">
          <w:rPr>
            <w:rStyle w:val="Hipervnculo"/>
            <w:noProof/>
          </w:rPr>
          <w:t>Ilustración 20 - Actuadores y sensores compatibles con Arduino</w:t>
        </w:r>
        <w:r w:rsidR="00975822">
          <w:rPr>
            <w:noProof/>
            <w:webHidden/>
          </w:rPr>
          <w:tab/>
        </w:r>
        <w:r w:rsidR="00975822">
          <w:rPr>
            <w:noProof/>
            <w:webHidden/>
          </w:rPr>
          <w:fldChar w:fldCharType="begin"/>
        </w:r>
        <w:r w:rsidR="00975822">
          <w:rPr>
            <w:noProof/>
            <w:webHidden/>
          </w:rPr>
          <w:instrText xml:space="preserve"> PAGEREF _Toc508877176 \h </w:instrText>
        </w:r>
        <w:r w:rsidR="00975822">
          <w:rPr>
            <w:noProof/>
            <w:webHidden/>
          </w:rPr>
        </w:r>
        <w:r w:rsidR="00975822">
          <w:rPr>
            <w:noProof/>
            <w:webHidden/>
          </w:rPr>
          <w:fldChar w:fldCharType="separate"/>
        </w:r>
        <w:r w:rsidR="00975822">
          <w:rPr>
            <w:noProof/>
            <w:webHidden/>
          </w:rPr>
          <w:t>34</w:t>
        </w:r>
        <w:r w:rsidR="00975822">
          <w:rPr>
            <w:noProof/>
            <w:webHidden/>
          </w:rPr>
          <w:fldChar w:fldCharType="end"/>
        </w:r>
      </w:hyperlink>
    </w:p>
    <w:p w14:paraId="17716EB7" w14:textId="6F07DF4C"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77" w:history="1">
        <w:r w:rsidR="00975822" w:rsidRPr="009E485E">
          <w:rPr>
            <w:rStyle w:val="Hipervnculo"/>
            <w:noProof/>
          </w:rPr>
          <w:t>Ilustración 21- Representación de sensores</w:t>
        </w:r>
        <w:r w:rsidR="00975822">
          <w:rPr>
            <w:noProof/>
            <w:webHidden/>
          </w:rPr>
          <w:tab/>
        </w:r>
        <w:r w:rsidR="00975822">
          <w:rPr>
            <w:noProof/>
            <w:webHidden/>
          </w:rPr>
          <w:fldChar w:fldCharType="begin"/>
        </w:r>
        <w:r w:rsidR="00975822">
          <w:rPr>
            <w:noProof/>
            <w:webHidden/>
          </w:rPr>
          <w:instrText xml:space="preserve"> PAGEREF _Toc508877177 \h </w:instrText>
        </w:r>
        <w:r w:rsidR="00975822">
          <w:rPr>
            <w:noProof/>
            <w:webHidden/>
          </w:rPr>
        </w:r>
        <w:r w:rsidR="00975822">
          <w:rPr>
            <w:noProof/>
            <w:webHidden/>
          </w:rPr>
          <w:fldChar w:fldCharType="separate"/>
        </w:r>
        <w:r w:rsidR="00975822">
          <w:rPr>
            <w:noProof/>
            <w:webHidden/>
          </w:rPr>
          <w:t>35</w:t>
        </w:r>
        <w:r w:rsidR="00975822">
          <w:rPr>
            <w:noProof/>
            <w:webHidden/>
          </w:rPr>
          <w:fldChar w:fldCharType="end"/>
        </w:r>
      </w:hyperlink>
    </w:p>
    <w:p w14:paraId="75B12889" w14:textId="4A78323D" w:rsidR="00975822" w:rsidRDefault="009F3AB5">
      <w:pPr>
        <w:pStyle w:val="Tabladeilustraciones"/>
        <w:tabs>
          <w:tab w:val="right" w:leader="dot" w:pos="8494"/>
        </w:tabs>
        <w:rPr>
          <w:rFonts w:asciiTheme="minorHAnsi" w:eastAsiaTheme="minorEastAsia" w:hAnsiTheme="minorHAnsi" w:cstheme="minorBidi"/>
          <w:noProof/>
          <w:color w:val="auto"/>
        </w:rPr>
      </w:pPr>
      <w:hyperlink r:id="rId16" w:anchor="_Toc508877178" w:history="1">
        <w:r w:rsidR="00975822" w:rsidRPr="009E485E">
          <w:rPr>
            <w:rStyle w:val="Hipervnculo"/>
            <w:noProof/>
          </w:rPr>
          <w:t>Ilustración 22 - Logo oficial de Raspberry Pi</w:t>
        </w:r>
        <w:r w:rsidR="00975822">
          <w:rPr>
            <w:noProof/>
            <w:webHidden/>
          </w:rPr>
          <w:tab/>
        </w:r>
        <w:r w:rsidR="00975822">
          <w:rPr>
            <w:noProof/>
            <w:webHidden/>
          </w:rPr>
          <w:fldChar w:fldCharType="begin"/>
        </w:r>
        <w:r w:rsidR="00975822">
          <w:rPr>
            <w:noProof/>
            <w:webHidden/>
          </w:rPr>
          <w:instrText xml:space="preserve"> PAGEREF _Toc508877178 \h </w:instrText>
        </w:r>
        <w:r w:rsidR="00975822">
          <w:rPr>
            <w:noProof/>
            <w:webHidden/>
          </w:rPr>
        </w:r>
        <w:r w:rsidR="00975822">
          <w:rPr>
            <w:noProof/>
            <w:webHidden/>
          </w:rPr>
          <w:fldChar w:fldCharType="separate"/>
        </w:r>
        <w:r w:rsidR="00975822">
          <w:rPr>
            <w:noProof/>
            <w:webHidden/>
          </w:rPr>
          <w:t>37</w:t>
        </w:r>
        <w:r w:rsidR="00975822">
          <w:rPr>
            <w:noProof/>
            <w:webHidden/>
          </w:rPr>
          <w:fldChar w:fldCharType="end"/>
        </w:r>
      </w:hyperlink>
    </w:p>
    <w:p w14:paraId="286D099B" w14:textId="692FD2A3" w:rsidR="00975822" w:rsidRDefault="009F3AB5">
      <w:pPr>
        <w:pStyle w:val="Tabladeilustraciones"/>
        <w:tabs>
          <w:tab w:val="right" w:leader="dot" w:pos="8494"/>
        </w:tabs>
        <w:rPr>
          <w:rFonts w:asciiTheme="minorHAnsi" w:eastAsiaTheme="minorEastAsia" w:hAnsiTheme="minorHAnsi" w:cstheme="minorBidi"/>
          <w:noProof/>
          <w:color w:val="auto"/>
        </w:rPr>
      </w:pPr>
      <w:hyperlink r:id="rId17" w:anchor="_Toc508877179" w:history="1">
        <w:r w:rsidR="00975822" w:rsidRPr="009E485E">
          <w:rPr>
            <w:rStyle w:val="Hipervnculo"/>
            <w:noProof/>
          </w:rPr>
          <w:t>Ilustración 23 - Raspberry Pi 2 y sus GPIOs</w:t>
        </w:r>
        <w:r w:rsidR="00975822">
          <w:rPr>
            <w:noProof/>
            <w:webHidden/>
          </w:rPr>
          <w:tab/>
        </w:r>
        <w:r w:rsidR="00975822">
          <w:rPr>
            <w:noProof/>
            <w:webHidden/>
          </w:rPr>
          <w:fldChar w:fldCharType="begin"/>
        </w:r>
        <w:r w:rsidR="00975822">
          <w:rPr>
            <w:noProof/>
            <w:webHidden/>
          </w:rPr>
          <w:instrText xml:space="preserve"> PAGEREF _Toc508877179 \h </w:instrText>
        </w:r>
        <w:r w:rsidR="00975822">
          <w:rPr>
            <w:noProof/>
            <w:webHidden/>
          </w:rPr>
        </w:r>
        <w:r w:rsidR="00975822">
          <w:rPr>
            <w:noProof/>
            <w:webHidden/>
          </w:rPr>
          <w:fldChar w:fldCharType="separate"/>
        </w:r>
        <w:r w:rsidR="00975822">
          <w:rPr>
            <w:noProof/>
            <w:webHidden/>
          </w:rPr>
          <w:t>39</w:t>
        </w:r>
        <w:r w:rsidR="00975822">
          <w:rPr>
            <w:noProof/>
            <w:webHidden/>
          </w:rPr>
          <w:fldChar w:fldCharType="end"/>
        </w:r>
      </w:hyperlink>
    </w:p>
    <w:p w14:paraId="7A164045" w14:textId="7ED54EA6" w:rsidR="00975822" w:rsidRDefault="009F3AB5">
      <w:pPr>
        <w:pStyle w:val="Tabladeilustraciones"/>
        <w:tabs>
          <w:tab w:val="right" w:leader="dot" w:pos="8494"/>
        </w:tabs>
        <w:rPr>
          <w:rFonts w:asciiTheme="minorHAnsi" w:eastAsiaTheme="minorEastAsia" w:hAnsiTheme="minorHAnsi" w:cstheme="minorBidi"/>
          <w:noProof/>
          <w:color w:val="auto"/>
        </w:rPr>
      </w:pPr>
      <w:hyperlink r:id="rId18" w:anchor="_Toc508877180" w:history="1">
        <w:r w:rsidR="00975822" w:rsidRPr="009E485E">
          <w:rPr>
            <w:rStyle w:val="Hipervnculo"/>
            <w:noProof/>
          </w:rPr>
          <w:t>Ilustración 24 - Interfaces de Raspberry Pi</w:t>
        </w:r>
        <w:r w:rsidR="00975822">
          <w:rPr>
            <w:noProof/>
            <w:webHidden/>
          </w:rPr>
          <w:tab/>
        </w:r>
        <w:r w:rsidR="00975822">
          <w:rPr>
            <w:noProof/>
            <w:webHidden/>
          </w:rPr>
          <w:fldChar w:fldCharType="begin"/>
        </w:r>
        <w:r w:rsidR="00975822">
          <w:rPr>
            <w:noProof/>
            <w:webHidden/>
          </w:rPr>
          <w:instrText xml:space="preserve"> PAGEREF _Toc508877180 \h </w:instrText>
        </w:r>
        <w:r w:rsidR="00975822">
          <w:rPr>
            <w:noProof/>
            <w:webHidden/>
          </w:rPr>
        </w:r>
        <w:r w:rsidR="00975822">
          <w:rPr>
            <w:noProof/>
            <w:webHidden/>
          </w:rPr>
          <w:fldChar w:fldCharType="separate"/>
        </w:r>
        <w:r w:rsidR="00975822">
          <w:rPr>
            <w:noProof/>
            <w:webHidden/>
          </w:rPr>
          <w:t>40</w:t>
        </w:r>
        <w:r w:rsidR="00975822">
          <w:rPr>
            <w:noProof/>
            <w:webHidden/>
          </w:rPr>
          <w:fldChar w:fldCharType="end"/>
        </w:r>
      </w:hyperlink>
    </w:p>
    <w:p w14:paraId="42AC836A" w14:textId="62493FEB" w:rsidR="00975822" w:rsidRDefault="009F3AB5">
      <w:pPr>
        <w:pStyle w:val="Tabladeilustraciones"/>
        <w:tabs>
          <w:tab w:val="right" w:leader="dot" w:pos="8494"/>
        </w:tabs>
        <w:rPr>
          <w:rFonts w:asciiTheme="minorHAnsi" w:eastAsiaTheme="minorEastAsia" w:hAnsiTheme="minorHAnsi" w:cstheme="minorBidi"/>
          <w:noProof/>
          <w:color w:val="auto"/>
        </w:rPr>
      </w:pPr>
      <w:hyperlink r:id="rId19" w:anchor="_Toc508877181" w:history="1">
        <w:r w:rsidR="00975822" w:rsidRPr="009E485E">
          <w:rPr>
            <w:rStyle w:val="Hipervnculo"/>
            <w:noProof/>
          </w:rPr>
          <w:t>Ilustración 25 - Cámara Raspberry Pi V2</w:t>
        </w:r>
        <w:r w:rsidR="00975822">
          <w:rPr>
            <w:noProof/>
            <w:webHidden/>
          </w:rPr>
          <w:tab/>
        </w:r>
        <w:r w:rsidR="00975822">
          <w:rPr>
            <w:noProof/>
            <w:webHidden/>
          </w:rPr>
          <w:fldChar w:fldCharType="begin"/>
        </w:r>
        <w:r w:rsidR="00975822">
          <w:rPr>
            <w:noProof/>
            <w:webHidden/>
          </w:rPr>
          <w:instrText xml:space="preserve"> PAGEREF _Toc508877181 \h </w:instrText>
        </w:r>
        <w:r w:rsidR="00975822">
          <w:rPr>
            <w:noProof/>
            <w:webHidden/>
          </w:rPr>
        </w:r>
        <w:r w:rsidR="00975822">
          <w:rPr>
            <w:noProof/>
            <w:webHidden/>
          </w:rPr>
          <w:fldChar w:fldCharType="separate"/>
        </w:r>
        <w:r w:rsidR="00975822">
          <w:rPr>
            <w:noProof/>
            <w:webHidden/>
          </w:rPr>
          <w:t>41</w:t>
        </w:r>
        <w:r w:rsidR="00975822">
          <w:rPr>
            <w:noProof/>
            <w:webHidden/>
          </w:rPr>
          <w:fldChar w:fldCharType="end"/>
        </w:r>
      </w:hyperlink>
    </w:p>
    <w:p w14:paraId="6F3A4628" w14:textId="73E15D8E" w:rsidR="00975822" w:rsidRDefault="009F3AB5">
      <w:pPr>
        <w:pStyle w:val="Tabladeilustraciones"/>
        <w:tabs>
          <w:tab w:val="right" w:leader="dot" w:pos="8494"/>
        </w:tabs>
        <w:rPr>
          <w:rFonts w:asciiTheme="minorHAnsi" w:eastAsiaTheme="minorEastAsia" w:hAnsiTheme="minorHAnsi" w:cstheme="minorBidi"/>
          <w:noProof/>
          <w:color w:val="auto"/>
        </w:rPr>
      </w:pPr>
      <w:hyperlink r:id="rId20" w:anchor="_Toc508877182" w:history="1">
        <w:r w:rsidR="00975822" w:rsidRPr="009E485E">
          <w:rPr>
            <w:rStyle w:val="Hipervnculo"/>
            <w:noProof/>
          </w:rPr>
          <w:t>Ilustración 26 - Pantalla táctil de Raspberry Pi</w:t>
        </w:r>
        <w:r w:rsidR="00975822">
          <w:rPr>
            <w:noProof/>
            <w:webHidden/>
          </w:rPr>
          <w:tab/>
        </w:r>
        <w:r w:rsidR="00975822">
          <w:rPr>
            <w:noProof/>
            <w:webHidden/>
          </w:rPr>
          <w:fldChar w:fldCharType="begin"/>
        </w:r>
        <w:r w:rsidR="00975822">
          <w:rPr>
            <w:noProof/>
            <w:webHidden/>
          </w:rPr>
          <w:instrText xml:space="preserve"> PAGEREF _Toc508877182 \h </w:instrText>
        </w:r>
        <w:r w:rsidR="00975822">
          <w:rPr>
            <w:noProof/>
            <w:webHidden/>
          </w:rPr>
        </w:r>
        <w:r w:rsidR="00975822">
          <w:rPr>
            <w:noProof/>
            <w:webHidden/>
          </w:rPr>
          <w:fldChar w:fldCharType="separate"/>
        </w:r>
        <w:r w:rsidR="00975822">
          <w:rPr>
            <w:noProof/>
            <w:webHidden/>
          </w:rPr>
          <w:t>41</w:t>
        </w:r>
        <w:r w:rsidR="00975822">
          <w:rPr>
            <w:noProof/>
            <w:webHidden/>
          </w:rPr>
          <w:fldChar w:fldCharType="end"/>
        </w:r>
      </w:hyperlink>
    </w:p>
    <w:p w14:paraId="29A265C4" w14:textId="5EAF1FFE" w:rsidR="00975822" w:rsidRDefault="009F3AB5">
      <w:pPr>
        <w:pStyle w:val="Tabladeilustraciones"/>
        <w:tabs>
          <w:tab w:val="right" w:leader="dot" w:pos="8494"/>
        </w:tabs>
        <w:rPr>
          <w:rFonts w:asciiTheme="minorHAnsi" w:eastAsiaTheme="minorEastAsia" w:hAnsiTheme="minorHAnsi" w:cstheme="minorBidi"/>
          <w:noProof/>
          <w:color w:val="auto"/>
        </w:rPr>
      </w:pPr>
      <w:hyperlink r:id="rId21" w:anchor="_Toc508877183" w:history="1">
        <w:r w:rsidR="00975822" w:rsidRPr="009E485E">
          <w:rPr>
            <w:rStyle w:val="Hipervnculo"/>
            <w:noProof/>
          </w:rPr>
          <w:t>Ilustración 27 - Adafruit Prototyping Pi</w:t>
        </w:r>
        <w:r w:rsidR="00975822">
          <w:rPr>
            <w:noProof/>
            <w:webHidden/>
          </w:rPr>
          <w:tab/>
        </w:r>
        <w:r w:rsidR="00975822">
          <w:rPr>
            <w:noProof/>
            <w:webHidden/>
          </w:rPr>
          <w:fldChar w:fldCharType="begin"/>
        </w:r>
        <w:r w:rsidR="00975822">
          <w:rPr>
            <w:noProof/>
            <w:webHidden/>
          </w:rPr>
          <w:instrText xml:space="preserve"> PAGEREF _Toc508877183 \h </w:instrText>
        </w:r>
        <w:r w:rsidR="00975822">
          <w:rPr>
            <w:noProof/>
            <w:webHidden/>
          </w:rPr>
        </w:r>
        <w:r w:rsidR="00975822">
          <w:rPr>
            <w:noProof/>
            <w:webHidden/>
          </w:rPr>
          <w:fldChar w:fldCharType="separate"/>
        </w:r>
        <w:r w:rsidR="00975822">
          <w:rPr>
            <w:noProof/>
            <w:webHidden/>
          </w:rPr>
          <w:t>41</w:t>
        </w:r>
        <w:r w:rsidR="00975822">
          <w:rPr>
            <w:noProof/>
            <w:webHidden/>
          </w:rPr>
          <w:fldChar w:fldCharType="end"/>
        </w:r>
      </w:hyperlink>
    </w:p>
    <w:p w14:paraId="5626E625" w14:textId="0E6ACFC4" w:rsidR="00975822" w:rsidRDefault="009F3AB5">
      <w:pPr>
        <w:pStyle w:val="Tabladeilustraciones"/>
        <w:tabs>
          <w:tab w:val="right" w:leader="dot" w:pos="8494"/>
        </w:tabs>
        <w:rPr>
          <w:rFonts w:asciiTheme="minorHAnsi" w:eastAsiaTheme="minorEastAsia" w:hAnsiTheme="minorHAnsi" w:cstheme="minorBidi"/>
          <w:noProof/>
          <w:color w:val="auto"/>
        </w:rPr>
      </w:pPr>
      <w:hyperlink r:id="rId22" w:anchor="_Toc508877184" w:history="1">
        <w:r w:rsidR="00975822" w:rsidRPr="009E485E">
          <w:rPr>
            <w:rStyle w:val="Hipervnculo"/>
            <w:noProof/>
          </w:rPr>
          <w:t>Ilustración 28 - Pidrive</w:t>
        </w:r>
        <w:r w:rsidR="00975822">
          <w:rPr>
            <w:noProof/>
            <w:webHidden/>
          </w:rPr>
          <w:tab/>
        </w:r>
        <w:r w:rsidR="00975822">
          <w:rPr>
            <w:noProof/>
            <w:webHidden/>
          </w:rPr>
          <w:fldChar w:fldCharType="begin"/>
        </w:r>
        <w:r w:rsidR="00975822">
          <w:rPr>
            <w:noProof/>
            <w:webHidden/>
          </w:rPr>
          <w:instrText xml:space="preserve"> PAGEREF _Toc508877184 \h </w:instrText>
        </w:r>
        <w:r w:rsidR="00975822">
          <w:rPr>
            <w:noProof/>
            <w:webHidden/>
          </w:rPr>
        </w:r>
        <w:r w:rsidR="00975822">
          <w:rPr>
            <w:noProof/>
            <w:webHidden/>
          </w:rPr>
          <w:fldChar w:fldCharType="separate"/>
        </w:r>
        <w:r w:rsidR="00975822">
          <w:rPr>
            <w:noProof/>
            <w:webHidden/>
          </w:rPr>
          <w:t>42</w:t>
        </w:r>
        <w:r w:rsidR="00975822">
          <w:rPr>
            <w:noProof/>
            <w:webHidden/>
          </w:rPr>
          <w:fldChar w:fldCharType="end"/>
        </w:r>
      </w:hyperlink>
    </w:p>
    <w:p w14:paraId="2D580065" w14:textId="588C3BFA" w:rsidR="00975822" w:rsidRDefault="009F3AB5">
      <w:pPr>
        <w:pStyle w:val="Tabladeilustraciones"/>
        <w:tabs>
          <w:tab w:val="right" w:leader="dot" w:pos="8494"/>
        </w:tabs>
        <w:rPr>
          <w:rFonts w:asciiTheme="minorHAnsi" w:eastAsiaTheme="minorEastAsia" w:hAnsiTheme="minorHAnsi" w:cstheme="minorBidi"/>
          <w:noProof/>
          <w:color w:val="auto"/>
        </w:rPr>
      </w:pPr>
      <w:hyperlink r:id="rId23" w:anchor="_Toc508877185" w:history="1">
        <w:r w:rsidR="00975822" w:rsidRPr="009E485E">
          <w:rPr>
            <w:rStyle w:val="Hipervnculo"/>
            <w:noProof/>
          </w:rPr>
          <w:t>Ilustración 29 - Pi TFT</w:t>
        </w:r>
        <w:r w:rsidR="00975822">
          <w:rPr>
            <w:noProof/>
            <w:webHidden/>
          </w:rPr>
          <w:tab/>
        </w:r>
        <w:r w:rsidR="00975822">
          <w:rPr>
            <w:noProof/>
            <w:webHidden/>
          </w:rPr>
          <w:fldChar w:fldCharType="begin"/>
        </w:r>
        <w:r w:rsidR="00975822">
          <w:rPr>
            <w:noProof/>
            <w:webHidden/>
          </w:rPr>
          <w:instrText xml:space="preserve"> PAGEREF _Toc508877185 \h </w:instrText>
        </w:r>
        <w:r w:rsidR="00975822">
          <w:rPr>
            <w:noProof/>
            <w:webHidden/>
          </w:rPr>
        </w:r>
        <w:r w:rsidR="00975822">
          <w:rPr>
            <w:noProof/>
            <w:webHidden/>
          </w:rPr>
          <w:fldChar w:fldCharType="separate"/>
        </w:r>
        <w:r w:rsidR="00975822">
          <w:rPr>
            <w:noProof/>
            <w:webHidden/>
          </w:rPr>
          <w:t>42</w:t>
        </w:r>
        <w:r w:rsidR="00975822">
          <w:rPr>
            <w:noProof/>
            <w:webHidden/>
          </w:rPr>
          <w:fldChar w:fldCharType="end"/>
        </w:r>
      </w:hyperlink>
    </w:p>
    <w:p w14:paraId="2413EC33" w14:textId="2F7DA286" w:rsidR="00975822" w:rsidRDefault="009F3AB5">
      <w:pPr>
        <w:pStyle w:val="Tabladeilustraciones"/>
        <w:tabs>
          <w:tab w:val="right" w:leader="dot" w:pos="8494"/>
        </w:tabs>
        <w:rPr>
          <w:rFonts w:asciiTheme="minorHAnsi" w:eastAsiaTheme="minorEastAsia" w:hAnsiTheme="minorHAnsi" w:cstheme="minorBidi"/>
          <w:noProof/>
          <w:color w:val="auto"/>
        </w:rPr>
      </w:pPr>
      <w:hyperlink r:id="rId24" w:anchor="_Toc508877186" w:history="1">
        <w:r w:rsidR="00975822" w:rsidRPr="009E485E">
          <w:rPr>
            <w:rStyle w:val="Hipervnculo"/>
            <w:noProof/>
          </w:rPr>
          <w:t>Ilustración 30 - Aplicaciones móviles</w:t>
        </w:r>
        <w:r w:rsidR="00975822">
          <w:rPr>
            <w:noProof/>
            <w:webHidden/>
          </w:rPr>
          <w:tab/>
        </w:r>
        <w:r w:rsidR="00975822">
          <w:rPr>
            <w:noProof/>
            <w:webHidden/>
          </w:rPr>
          <w:fldChar w:fldCharType="begin"/>
        </w:r>
        <w:r w:rsidR="00975822">
          <w:rPr>
            <w:noProof/>
            <w:webHidden/>
          </w:rPr>
          <w:instrText xml:space="preserve"> PAGEREF _Toc508877186 \h </w:instrText>
        </w:r>
        <w:r w:rsidR="00975822">
          <w:rPr>
            <w:noProof/>
            <w:webHidden/>
          </w:rPr>
        </w:r>
        <w:r w:rsidR="00975822">
          <w:rPr>
            <w:noProof/>
            <w:webHidden/>
          </w:rPr>
          <w:fldChar w:fldCharType="separate"/>
        </w:r>
        <w:r w:rsidR="00975822">
          <w:rPr>
            <w:noProof/>
            <w:webHidden/>
          </w:rPr>
          <w:t>45</w:t>
        </w:r>
        <w:r w:rsidR="00975822">
          <w:rPr>
            <w:noProof/>
            <w:webHidden/>
          </w:rPr>
          <w:fldChar w:fldCharType="end"/>
        </w:r>
      </w:hyperlink>
    </w:p>
    <w:p w14:paraId="2B591B46" w14:textId="0648FDD7" w:rsidR="00975822" w:rsidRDefault="009F3AB5">
      <w:pPr>
        <w:pStyle w:val="Tabladeilustraciones"/>
        <w:tabs>
          <w:tab w:val="right" w:leader="dot" w:pos="8494"/>
        </w:tabs>
        <w:rPr>
          <w:rFonts w:asciiTheme="minorHAnsi" w:eastAsiaTheme="minorEastAsia" w:hAnsiTheme="minorHAnsi" w:cstheme="minorBidi"/>
          <w:noProof/>
          <w:color w:val="auto"/>
        </w:rPr>
      </w:pPr>
      <w:hyperlink r:id="rId25" w:anchor="_Toc508877187" w:history="1">
        <w:r w:rsidR="00975822" w:rsidRPr="009E485E">
          <w:rPr>
            <w:rStyle w:val="Hipervnculo"/>
            <w:noProof/>
          </w:rPr>
          <w:t>Ilustración 31 - App nativa vs Web App</w:t>
        </w:r>
        <w:r w:rsidR="00975822">
          <w:rPr>
            <w:noProof/>
            <w:webHidden/>
          </w:rPr>
          <w:tab/>
        </w:r>
        <w:r w:rsidR="00975822">
          <w:rPr>
            <w:noProof/>
            <w:webHidden/>
          </w:rPr>
          <w:fldChar w:fldCharType="begin"/>
        </w:r>
        <w:r w:rsidR="00975822">
          <w:rPr>
            <w:noProof/>
            <w:webHidden/>
          </w:rPr>
          <w:instrText xml:space="preserve"> PAGEREF _Toc508877187 \h </w:instrText>
        </w:r>
        <w:r w:rsidR="00975822">
          <w:rPr>
            <w:noProof/>
            <w:webHidden/>
          </w:rPr>
        </w:r>
        <w:r w:rsidR="00975822">
          <w:rPr>
            <w:noProof/>
            <w:webHidden/>
          </w:rPr>
          <w:fldChar w:fldCharType="separate"/>
        </w:r>
        <w:r w:rsidR="00975822">
          <w:rPr>
            <w:noProof/>
            <w:webHidden/>
          </w:rPr>
          <w:t>46</w:t>
        </w:r>
        <w:r w:rsidR="00975822">
          <w:rPr>
            <w:noProof/>
            <w:webHidden/>
          </w:rPr>
          <w:fldChar w:fldCharType="end"/>
        </w:r>
      </w:hyperlink>
    </w:p>
    <w:p w14:paraId="14780F7E" w14:textId="4732AF2F"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88" w:history="1">
        <w:r w:rsidR="00975822" w:rsidRPr="009E485E">
          <w:rPr>
            <w:rStyle w:val="Hipervnculo"/>
            <w:noProof/>
          </w:rPr>
          <w:t>Ilustración 32 – WebApps – Diseño multipropósito</w:t>
        </w:r>
        <w:r w:rsidR="00975822">
          <w:rPr>
            <w:noProof/>
            <w:webHidden/>
          </w:rPr>
          <w:tab/>
        </w:r>
        <w:r w:rsidR="00975822">
          <w:rPr>
            <w:noProof/>
            <w:webHidden/>
          </w:rPr>
          <w:fldChar w:fldCharType="begin"/>
        </w:r>
        <w:r w:rsidR="00975822">
          <w:rPr>
            <w:noProof/>
            <w:webHidden/>
          </w:rPr>
          <w:instrText xml:space="preserve"> PAGEREF _Toc508877188 \h </w:instrText>
        </w:r>
        <w:r w:rsidR="00975822">
          <w:rPr>
            <w:noProof/>
            <w:webHidden/>
          </w:rPr>
        </w:r>
        <w:r w:rsidR="00975822">
          <w:rPr>
            <w:noProof/>
            <w:webHidden/>
          </w:rPr>
          <w:fldChar w:fldCharType="separate"/>
        </w:r>
        <w:r w:rsidR="00975822">
          <w:rPr>
            <w:noProof/>
            <w:webHidden/>
          </w:rPr>
          <w:t>47</w:t>
        </w:r>
        <w:r w:rsidR="00975822">
          <w:rPr>
            <w:noProof/>
            <w:webHidden/>
          </w:rPr>
          <w:fldChar w:fldCharType="end"/>
        </w:r>
      </w:hyperlink>
    </w:p>
    <w:p w14:paraId="5CF71E0D" w14:textId="03228387" w:rsidR="00975822" w:rsidRDefault="009F3AB5">
      <w:pPr>
        <w:pStyle w:val="Tabladeilustraciones"/>
        <w:tabs>
          <w:tab w:val="right" w:leader="dot" w:pos="8494"/>
        </w:tabs>
        <w:rPr>
          <w:rFonts w:asciiTheme="minorHAnsi" w:eastAsiaTheme="minorEastAsia" w:hAnsiTheme="minorHAnsi" w:cstheme="minorBidi"/>
          <w:noProof/>
          <w:color w:val="auto"/>
        </w:rPr>
      </w:pPr>
      <w:hyperlink r:id="rId26" w:anchor="_Toc508877189" w:history="1">
        <w:r w:rsidR="00975822" w:rsidRPr="009E485E">
          <w:rPr>
            <w:rStyle w:val="Hipervnculo"/>
            <w:noProof/>
          </w:rPr>
          <w:t>Ilustración 33 - Arquitectura de Android</w:t>
        </w:r>
        <w:r w:rsidR="00975822">
          <w:rPr>
            <w:noProof/>
            <w:webHidden/>
          </w:rPr>
          <w:tab/>
        </w:r>
        <w:r w:rsidR="00975822">
          <w:rPr>
            <w:noProof/>
            <w:webHidden/>
          </w:rPr>
          <w:fldChar w:fldCharType="begin"/>
        </w:r>
        <w:r w:rsidR="00975822">
          <w:rPr>
            <w:noProof/>
            <w:webHidden/>
          </w:rPr>
          <w:instrText xml:space="preserve"> PAGEREF _Toc508877189 \h </w:instrText>
        </w:r>
        <w:r w:rsidR="00975822">
          <w:rPr>
            <w:noProof/>
            <w:webHidden/>
          </w:rPr>
        </w:r>
        <w:r w:rsidR="00975822">
          <w:rPr>
            <w:noProof/>
            <w:webHidden/>
          </w:rPr>
          <w:fldChar w:fldCharType="separate"/>
        </w:r>
        <w:r w:rsidR="00975822">
          <w:rPr>
            <w:noProof/>
            <w:webHidden/>
          </w:rPr>
          <w:t>48</w:t>
        </w:r>
        <w:r w:rsidR="00975822">
          <w:rPr>
            <w:noProof/>
            <w:webHidden/>
          </w:rPr>
          <w:fldChar w:fldCharType="end"/>
        </w:r>
      </w:hyperlink>
    </w:p>
    <w:p w14:paraId="0F48CB4B" w14:textId="1EA61048" w:rsidR="00975822" w:rsidRDefault="009F3AB5">
      <w:pPr>
        <w:pStyle w:val="Tabladeilustraciones"/>
        <w:tabs>
          <w:tab w:val="right" w:leader="dot" w:pos="8494"/>
        </w:tabs>
        <w:rPr>
          <w:rFonts w:asciiTheme="minorHAnsi" w:eastAsiaTheme="minorEastAsia" w:hAnsiTheme="minorHAnsi" w:cstheme="minorBidi"/>
          <w:noProof/>
          <w:color w:val="auto"/>
        </w:rPr>
      </w:pPr>
      <w:hyperlink r:id="rId27" w:anchor="_Toc508877190" w:history="1">
        <w:r w:rsidR="00975822" w:rsidRPr="009E485E">
          <w:rPr>
            <w:rStyle w:val="Hipervnculo"/>
            <w:noProof/>
          </w:rPr>
          <w:t>Ilustración 34 - Logo de Android</w:t>
        </w:r>
        <w:r w:rsidR="00975822">
          <w:rPr>
            <w:noProof/>
            <w:webHidden/>
          </w:rPr>
          <w:tab/>
        </w:r>
        <w:r w:rsidR="00975822">
          <w:rPr>
            <w:noProof/>
            <w:webHidden/>
          </w:rPr>
          <w:fldChar w:fldCharType="begin"/>
        </w:r>
        <w:r w:rsidR="00975822">
          <w:rPr>
            <w:noProof/>
            <w:webHidden/>
          </w:rPr>
          <w:instrText xml:space="preserve"> PAGEREF _Toc508877190 \h </w:instrText>
        </w:r>
        <w:r w:rsidR="00975822">
          <w:rPr>
            <w:noProof/>
            <w:webHidden/>
          </w:rPr>
        </w:r>
        <w:r w:rsidR="00975822">
          <w:rPr>
            <w:noProof/>
            <w:webHidden/>
          </w:rPr>
          <w:fldChar w:fldCharType="separate"/>
        </w:r>
        <w:r w:rsidR="00975822">
          <w:rPr>
            <w:noProof/>
            <w:webHidden/>
          </w:rPr>
          <w:t>49</w:t>
        </w:r>
        <w:r w:rsidR="00975822">
          <w:rPr>
            <w:noProof/>
            <w:webHidden/>
          </w:rPr>
          <w:fldChar w:fldCharType="end"/>
        </w:r>
      </w:hyperlink>
    </w:p>
    <w:p w14:paraId="76ABA54E" w14:textId="76D90356"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91" w:history="1">
        <w:r w:rsidR="00975822" w:rsidRPr="009E485E">
          <w:rPr>
            <w:rStyle w:val="Hipervnculo"/>
            <w:noProof/>
          </w:rPr>
          <w:t>Ilustración 35 - Cuadro comparativo - Aplicaciones nativas</w:t>
        </w:r>
        <w:r w:rsidR="00975822">
          <w:rPr>
            <w:noProof/>
            <w:webHidden/>
          </w:rPr>
          <w:tab/>
        </w:r>
        <w:r w:rsidR="00975822">
          <w:rPr>
            <w:noProof/>
            <w:webHidden/>
          </w:rPr>
          <w:fldChar w:fldCharType="begin"/>
        </w:r>
        <w:r w:rsidR="00975822">
          <w:rPr>
            <w:noProof/>
            <w:webHidden/>
          </w:rPr>
          <w:instrText xml:space="preserve"> PAGEREF _Toc508877191 \h </w:instrText>
        </w:r>
        <w:r w:rsidR="00975822">
          <w:rPr>
            <w:noProof/>
            <w:webHidden/>
          </w:rPr>
        </w:r>
        <w:r w:rsidR="00975822">
          <w:rPr>
            <w:noProof/>
            <w:webHidden/>
          </w:rPr>
          <w:fldChar w:fldCharType="separate"/>
        </w:r>
        <w:r w:rsidR="00975822">
          <w:rPr>
            <w:noProof/>
            <w:webHidden/>
          </w:rPr>
          <w:t>50</w:t>
        </w:r>
        <w:r w:rsidR="00975822">
          <w:rPr>
            <w:noProof/>
            <w:webHidden/>
          </w:rPr>
          <w:fldChar w:fldCharType="end"/>
        </w:r>
      </w:hyperlink>
    </w:p>
    <w:p w14:paraId="31F18FDB" w14:textId="303E7D48"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92" w:history="1">
        <w:r w:rsidR="00975822" w:rsidRPr="009E485E">
          <w:rPr>
            <w:rStyle w:val="Hipervnculo"/>
            <w:noProof/>
          </w:rPr>
          <w:t>Ilustración 36 - Cuadro comparativo - Aplicaciones Web</w:t>
        </w:r>
        <w:r w:rsidR="00975822">
          <w:rPr>
            <w:noProof/>
            <w:webHidden/>
          </w:rPr>
          <w:tab/>
        </w:r>
        <w:r w:rsidR="00975822">
          <w:rPr>
            <w:noProof/>
            <w:webHidden/>
          </w:rPr>
          <w:fldChar w:fldCharType="begin"/>
        </w:r>
        <w:r w:rsidR="00975822">
          <w:rPr>
            <w:noProof/>
            <w:webHidden/>
          </w:rPr>
          <w:instrText xml:space="preserve"> PAGEREF _Toc508877192 \h </w:instrText>
        </w:r>
        <w:r w:rsidR="00975822">
          <w:rPr>
            <w:noProof/>
            <w:webHidden/>
          </w:rPr>
        </w:r>
        <w:r w:rsidR="00975822">
          <w:rPr>
            <w:noProof/>
            <w:webHidden/>
          </w:rPr>
          <w:fldChar w:fldCharType="separate"/>
        </w:r>
        <w:r w:rsidR="00975822">
          <w:rPr>
            <w:noProof/>
            <w:webHidden/>
          </w:rPr>
          <w:t>51</w:t>
        </w:r>
        <w:r w:rsidR="00975822">
          <w:rPr>
            <w:noProof/>
            <w:webHidden/>
          </w:rPr>
          <w:fldChar w:fldCharType="end"/>
        </w:r>
      </w:hyperlink>
    </w:p>
    <w:p w14:paraId="1B289B67" w14:textId="046CAC45"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93" w:history="1">
        <w:r w:rsidR="00975822" w:rsidRPr="009E485E">
          <w:rPr>
            <w:rStyle w:val="Hipervnculo"/>
            <w:noProof/>
          </w:rPr>
          <w:t>Ilustración 37 -  Comparativa aplicaciones híbridas</w:t>
        </w:r>
        <w:r w:rsidR="00975822">
          <w:rPr>
            <w:noProof/>
            <w:webHidden/>
          </w:rPr>
          <w:tab/>
        </w:r>
        <w:r w:rsidR="00975822">
          <w:rPr>
            <w:noProof/>
            <w:webHidden/>
          </w:rPr>
          <w:fldChar w:fldCharType="begin"/>
        </w:r>
        <w:r w:rsidR="00975822">
          <w:rPr>
            <w:noProof/>
            <w:webHidden/>
          </w:rPr>
          <w:instrText xml:space="preserve"> PAGEREF _Toc508877193 \h </w:instrText>
        </w:r>
        <w:r w:rsidR="00975822">
          <w:rPr>
            <w:noProof/>
            <w:webHidden/>
          </w:rPr>
        </w:r>
        <w:r w:rsidR="00975822">
          <w:rPr>
            <w:noProof/>
            <w:webHidden/>
          </w:rPr>
          <w:fldChar w:fldCharType="separate"/>
        </w:r>
        <w:r w:rsidR="00975822">
          <w:rPr>
            <w:noProof/>
            <w:webHidden/>
          </w:rPr>
          <w:t>52</w:t>
        </w:r>
        <w:r w:rsidR="00975822">
          <w:rPr>
            <w:noProof/>
            <w:webHidden/>
          </w:rPr>
          <w:fldChar w:fldCharType="end"/>
        </w:r>
      </w:hyperlink>
    </w:p>
    <w:p w14:paraId="7FDE85E5" w14:textId="1F92F6D7"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94" w:history="1">
        <w:r w:rsidR="00975822" w:rsidRPr="009E485E">
          <w:rPr>
            <w:rStyle w:val="Hipervnculo"/>
            <w:noProof/>
          </w:rPr>
          <w:t>Ilustración 38 - Herramientas para desarrollo de apps</w:t>
        </w:r>
        <w:r w:rsidR="00975822">
          <w:rPr>
            <w:noProof/>
            <w:webHidden/>
          </w:rPr>
          <w:tab/>
        </w:r>
        <w:r w:rsidR="00975822">
          <w:rPr>
            <w:noProof/>
            <w:webHidden/>
          </w:rPr>
          <w:fldChar w:fldCharType="begin"/>
        </w:r>
        <w:r w:rsidR="00975822">
          <w:rPr>
            <w:noProof/>
            <w:webHidden/>
          </w:rPr>
          <w:instrText xml:space="preserve"> PAGEREF _Toc508877194 \h </w:instrText>
        </w:r>
        <w:r w:rsidR="00975822">
          <w:rPr>
            <w:noProof/>
            <w:webHidden/>
          </w:rPr>
        </w:r>
        <w:r w:rsidR="00975822">
          <w:rPr>
            <w:noProof/>
            <w:webHidden/>
          </w:rPr>
          <w:fldChar w:fldCharType="separate"/>
        </w:r>
        <w:r w:rsidR="00975822">
          <w:rPr>
            <w:noProof/>
            <w:webHidden/>
          </w:rPr>
          <w:t>52</w:t>
        </w:r>
        <w:r w:rsidR="00975822">
          <w:rPr>
            <w:noProof/>
            <w:webHidden/>
          </w:rPr>
          <w:fldChar w:fldCharType="end"/>
        </w:r>
      </w:hyperlink>
    </w:p>
    <w:p w14:paraId="16C3AD56" w14:textId="47BD2018"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95" w:history="1">
        <w:r w:rsidR="00975822" w:rsidRPr="009E485E">
          <w:rPr>
            <w:rStyle w:val="Hipervnculo"/>
            <w:noProof/>
          </w:rPr>
          <w:t>Ilustración 39 - Acrónimo MEAN</w:t>
        </w:r>
        <w:r w:rsidR="00975822">
          <w:rPr>
            <w:noProof/>
            <w:webHidden/>
          </w:rPr>
          <w:tab/>
        </w:r>
        <w:r w:rsidR="00975822">
          <w:rPr>
            <w:noProof/>
            <w:webHidden/>
          </w:rPr>
          <w:fldChar w:fldCharType="begin"/>
        </w:r>
        <w:r w:rsidR="00975822">
          <w:rPr>
            <w:noProof/>
            <w:webHidden/>
          </w:rPr>
          <w:instrText xml:space="preserve"> PAGEREF _Toc508877195 \h </w:instrText>
        </w:r>
        <w:r w:rsidR="00975822">
          <w:rPr>
            <w:noProof/>
            <w:webHidden/>
          </w:rPr>
        </w:r>
        <w:r w:rsidR="00975822">
          <w:rPr>
            <w:noProof/>
            <w:webHidden/>
          </w:rPr>
          <w:fldChar w:fldCharType="separate"/>
        </w:r>
        <w:r w:rsidR="00975822">
          <w:rPr>
            <w:noProof/>
            <w:webHidden/>
          </w:rPr>
          <w:t>58</w:t>
        </w:r>
        <w:r w:rsidR="00975822">
          <w:rPr>
            <w:noProof/>
            <w:webHidden/>
          </w:rPr>
          <w:fldChar w:fldCharType="end"/>
        </w:r>
      </w:hyperlink>
    </w:p>
    <w:p w14:paraId="6BDD7B8E" w14:textId="5CD24CB4"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96" w:history="1">
        <w:r w:rsidR="00975822" w:rsidRPr="009E485E">
          <w:rPr>
            <w:rStyle w:val="Hipervnculo"/>
            <w:noProof/>
          </w:rPr>
          <w:t>Ilustración 40 - Arquitectura de interacción MEAN</w:t>
        </w:r>
        <w:r w:rsidR="00975822">
          <w:rPr>
            <w:noProof/>
            <w:webHidden/>
          </w:rPr>
          <w:tab/>
        </w:r>
        <w:r w:rsidR="00975822">
          <w:rPr>
            <w:noProof/>
            <w:webHidden/>
          </w:rPr>
          <w:fldChar w:fldCharType="begin"/>
        </w:r>
        <w:r w:rsidR="00975822">
          <w:rPr>
            <w:noProof/>
            <w:webHidden/>
          </w:rPr>
          <w:instrText xml:space="preserve"> PAGEREF _Toc508877196 \h </w:instrText>
        </w:r>
        <w:r w:rsidR="00975822">
          <w:rPr>
            <w:noProof/>
            <w:webHidden/>
          </w:rPr>
        </w:r>
        <w:r w:rsidR="00975822">
          <w:rPr>
            <w:noProof/>
            <w:webHidden/>
          </w:rPr>
          <w:fldChar w:fldCharType="separate"/>
        </w:r>
        <w:r w:rsidR="00975822">
          <w:rPr>
            <w:noProof/>
            <w:webHidden/>
          </w:rPr>
          <w:t>58</w:t>
        </w:r>
        <w:r w:rsidR="00975822">
          <w:rPr>
            <w:noProof/>
            <w:webHidden/>
          </w:rPr>
          <w:fldChar w:fldCharType="end"/>
        </w:r>
      </w:hyperlink>
    </w:p>
    <w:p w14:paraId="2AD9E315" w14:textId="77782862" w:rsidR="00975822" w:rsidRDefault="009F3AB5">
      <w:pPr>
        <w:pStyle w:val="Tabladeilustraciones"/>
        <w:tabs>
          <w:tab w:val="right" w:leader="dot" w:pos="8494"/>
        </w:tabs>
        <w:rPr>
          <w:rFonts w:asciiTheme="minorHAnsi" w:eastAsiaTheme="minorEastAsia" w:hAnsiTheme="minorHAnsi" w:cstheme="minorBidi"/>
          <w:noProof/>
          <w:color w:val="auto"/>
        </w:rPr>
      </w:pPr>
      <w:hyperlink r:id="rId28" w:anchor="_Toc508877197" w:history="1">
        <w:r w:rsidR="00975822" w:rsidRPr="009E485E">
          <w:rPr>
            <w:rStyle w:val="Hipervnculo"/>
            <w:noProof/>
          </w:rPr>
          <w:t>Ilustración 41 - Logo del motor V8</w:t>
        </w:r>
        <w:r w:rsidR="00975822">
          <w:rPr>
            <w:noProof/>
            <w:webHidden/>
          </w:rPr>
          <w:tab/>
        </w:r>
        <w:r w:rsidR="00975822">
          <w:rPr>
            <w:noProof/>
            <w:webHidden/>
          </w:rPr>
          <w:fldChar w:fldCharType="begin"/>
        </w:r>
        <w:r w:rsidR="00975822">
          <w:rPr>
            <w:noProof/>
            <w:webHidden/>
          </w:rPr>
          <w:instrText xml:space="preserve"> PAGEREF _Toc508877197 \h </w:instrText>
        </w:r>
        <w:r w:rsidR="00975822">
          <w:rPr>
            <w:noProof/>
            <w:webHidden/>
          </w:rPr>
        </w:r>
        <w:r w:rsidR="00975822">
          <w:rPr>
            <w:noProof/>
            <w:webHidden/>
          </w:rPr>
          <w:fldChar w:fldCharType="separate"/>
        </w:r>
        <w:r w:rsidR="00975822">
          <w:rPr>
            <w:noProof/>
            <w:webHidden/>
          </w:rPr>
          <w:t>59</w:t>
        </w:r>
        <w:r w:rsidR="00975822">
          <w:rPr>
            <w:noProof/>
            <w:webHidden/>
          </w:rPr>
          <w:fldChar w:fldCharType="end"/>
        </w:r>
      </w:hyperlink>
    </w:p>
    <w:p w14:paraId="03E97712" w14:textId="447232EC"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198" w:history="1">
        <w:r w:rsidR="00975822" w:rsidRPr="009E485E">
          <w:rPr>
            <w:rStyle w:val="Hipervnculo"/>
            <w:noProof/>
          </w:rPr>
          <w:t>Ilustración 42 Comparativa de servidores tradicionales y NodeJS</w:t>
        </w:r>
        <w:r w:rsidR="00975822">
          <w:rPr>
            <w:noProof/>
            <w:webHidden/>
          </w:rPr>
          <w:tab/>
        </w:r>
        <w:r w:rsidR="00975822">
          <w:rPr>
            <w:noProof/>
            <w:webHidden/>
          </w:rPr>
          <w:fldChar w:fldCharType="begin"/>
        </w:r>
        <w:r w:rsidR="00975822">
          <w:rPr>
            <w:noProof/>
            <w:webHidden/>
          </w:rPr>
          <w:instrText xml:space="preserve"> PAGEREF _Toc508877198 \h </w:instrText>
        </w:r>
        <w:r w:rsidR="00975822">
          <w:rPr>
            <w:noProof/>
            <w:webHidden/>
          </w:rPr>
        </w:r>
        <w:r w:rsidR="00975822">
          <w:rPr>
            <w:noProof/>
            <w:webHidden/>
          </w:rPr>
          <w:fldChar w:fldCharType="separate"/>
        </w:r>
        <w:r w:rsidR="00975822">
          <w:rPr>
            <w:noProof/>
            <w:webHidden/>
          </w:rPr>
          <w:t>61</w:t>
        </w:r>
        <w:r w:rsidR="00975822">
          <w:rPr>
            <w:noProof/>
            <w:webHidden/>
          </w:rPr>
          <w:fldChar w:fldCharType="end"/>
        </w:r>
      </w:hyperlink>
    </w:p>
    <w:p w14:paraId="2E89AA3B" w14:textId="50CF672A" w:rsidR="00975822" w:rsidRDefault="009F3AB5">
      <w:pPr>
        <w:pStyle w:val="Tabladeilustraciones"/>
        <w:tabs>
          <w:tab w:val="right" w:leader="dot" w:pos="8494"/>
        </w:tabs>
        <w:rPr>
          <w:rFonts w:asciiTheme="minorHAnsi" w:eastAsiaTheme="minorEastAsia" w:hAnsiTheme="minorHAnsi" w:cstheme="minorBidi"/>
          <w:noProof/>
          <w:color w:val="auto"/>
        </w:rPr>
      </w:pPr>
      <w:hyperlink r:id="rId29" w:anchor="_Toc508877199" w:history="1">
        <w:r w:rsidR="00975822" w:rsidRPr="009E485E">
          <w:rPr>
            <w:rStyle w:val="Hipervnculo"/>
            <w:noProof/>
          </w:rPr>
          <w:t>Ilustración 43 - Logo de JSON</w:t>
        </w:r>
        <w:r w:rsidR="00975822">
          <w:rPr>
            <w:noProof/>
            <w:webHidden/>
          </w:rPr>
          <w:tab/>
        </w:r>
        <w:r w:rsidR="00975822">
          <w:rPr>
            <w:noProof/>
            <w:webHidden/>
          </w:rPr>
          <w:fldChar w:fldCharType="begin"/>
        </w:r>
        <w:r w:rsidR="00975822">
          <w:rPr>
            <w:noProof/>
            <w:webHidden/>
          </w:rPr>
          <w:instrText xml:space="preserve"> PAGEREF _Toc508877199 \h </w:instrText>
        </w:r>
        <w:r w:rsidR="00975822">
          <w:rPr>
            <w:noProof/>
            <w:webHidden/>
          </w:rPr>
        </w:r>
        <w:r w:rsidR="00975822">
          <w:rPr>
            <w:noProof/>
            <w:webHidden/>
          </w:rPr>
          <w:fldChar w:fldCharType="separate"/>
        </w:r>
        <w:r w:rsidR="00975822">
          <w:rPr>
            <w:noProof/>
            <w:webHidden/>
          </w:rPr>
          <w:t>62</w:t>
        </w:r>
        <w:r w:rsidR="00975822">
          <w:rPr>
            <w:noProof/>
            <w:webHidden/>
          </w:rPr>
          <w:fldChar w:fldCharType="end"/>
        </w:r>
      </w:hyperlink>
    </w:p>
    <w:p w14:paraId="72547837" w14:textId="5B53029A" w:rsidR="00975822" w:rsidRDefault="009F3AB5">
      <w:pPr>
        <w:pStyle w:val="Tabladeilustraciones"/>
        <w:tabs>
          <w:tab w:val="right" w:leader="dot" w:pos="8494"/>
        </w:tabs>
        <w:rPr>
          <w:rFonts w:asciiTheme="minorHAnsi" w:eastAsiaTheme="minorEastAsia" w:hAnsiTheme="minorHAnsi" w:cstheme="minorBidi"/>
          <w:noProof/>
          <w:color w:val="auto"/>
        </w:rPr>
      </w:pPr>
      <w:hyperlink w:anchor="_Toc508877200" w:history="1">
        <w:r w:rsidR="00975822" w:rsidRPr="009E485E">
          <w:rPr>
            <w:rStyle w:val="Hipervnculo"/>
            <w:noProof/>
          </w:rPr>
          <w:t>Ilustración 44 - Json pegamento de tecnologías</w:t>
        </w:r>
        <w:r w:rsidR="00975822">
          <w:rPr>
            <w:noProof/>
            <w:webHidden/>
          </w:rPr>
          <w:tab/>
        </w:r>
        <w:r w:rsidR="00975822">
          <w:rPr>
            <w:noProof/>
            <w:webHidden/>
          </w:rPr>
          <w:fldChar w:fldCharType="begin"/>
        </w:r>
        <w:r w:rsidR="00975822">
          <w:rPr>
            <w:noProof/>
            <w:webHidden/>
          </w:rPr>
          <w:instrText xml:space="preserve"> PAGEREF _Toc508877200 \h </w:instrText>
        </w:r>
        <w:r w:rsidR="00975822">
          <w:rPr>
            <w:noProof/>
            <w:webHidden/>
          </w:rPr>
        </w:r>
        <w:r w:rsidR="00975822">
          <w:rPr>
            <w:noProof/>
            <w:webHidden/>
          </w:rPr>
          <w:fldChar w:fldCharType="separate"/>
        </w:r>
        <w:r w:rsidR="00975822">
          <w:rPr>
            <w:noProof/>
            <w:webHidden/>
          </w:rPr>
          <w:t>63</w:t>
        </w:r>
        <w:r w:rsidR="00975822">
          <w:rPr>
            <w:noProof/>
            <w:webHidden/>
          </w:rPr>
          <w:fldChar w:fldCharType="end"/>
        </w:r>
      </w:hyperlink>
    </w:p>
    <w:p w14:paraId="2D94CD91" w14:textId="18F70428" w:rsidR="00975822" w:rsidRDefault="009F3AB5">
      <w:pPr>
        <w:pStyle w:val="Tabladeilustraciones"/>
        <w:tabs>
          <w:tab w:val="right" w:leader="dot" w:pos="8494"/>
        </w:tabs>
        <w:rPr>
          <w:rFonts w:asciiTheme="minorHAnsi" w:eastAsiaTheme="minorEastAsia" w:hAnsiTheme="minorHAnsi" w:cstheme="minorBidi"/>
          <w:noProof/>
          <w:color w:val="auto"/>
        </w:rPr>
      </w:pPr>
      <w:hyperlink r:id="rId30" w:anchor="_Toc508877201" w:history="1">
        <w:r w:rsidR="00975822" w:rsidRPr="009E485E">
          <w:rPr>
            <w:rStyle w:val="Hipervnculo"/>
            <w:noProof/>
          </w:rPr>
          <w:t>Ilustración 45 - Sitio web oficial de Johnny-Five (http://johnny-five.io/)</w:t>
        </w:r>
        <w:r w:rsidR="00975822">
          <w:rPr>
            <w:noProof/>
            <w:webHidden/>
          </w:rPr>
          <w:tab/>
        </w:r>
        <w:r w:rsidR="00975822">
          <w:rPr>
            <w:noProof/>
            <w:webHidden/>
          </w:rPr>
          <w:fldChar w:fldCharType="begin"/>
        </w:r>
        <w:r w:rsidR="00975822">
          <w:rPr>
            <w:noProof/>
            <w:webHidden/>
          </w:rPr>
          <w:instrText xml:space="preserve"> PAGEREF _Toc508877201 \h </w:instrText>
        </w:r>
        <w:r w:rsidR="00975822">
          <w:rPr>
            <w:noProof/>
            <w:webHidden/>
          </w:rPr>
        </w:r>
        <w:r w:rsidR="00975822">
          <w:rPr>
            <w:noProof/>
            <w:webHidden/>
          </w:rPr>
          <w:fldChar w:fldCharType="separate"/>
        </w:r>
        <w:r w:rsidR="00975822">
          <w:rPr>
            <w:noProof/>
            <w:webHidden/>
          </w:rPr>
          <w:t>65</w:t>
        </w:r>
        <w:r w:rsidR="00975822">
          <w:rPr>
            <w:noProof/>
            <w:webHidden/>
          </w:rPr>
          <w:fldChar w:fldCharType="end"/>
        </w:r>
      </w:hyperlink>
    </w:p>
    <w:p w14:paraId="409F099E" w14:textId="7DB93942" w:rsidR="00975822" w:rsidRDefault="009F3AB5">
      <w:pPr>
        <w:pStyle w:val="Tabladeilustraciones"/>
        <w:tabs>
          <w:tab w:val="right" w:leader="dot" w:pos="8494"/>
        </w:tabs>
        <w:rPr>
          <w:rFonts w:asciiTheme="minorHAnsi" w:eastAsiaTheme="minorEastAsia" w:hAnsiTheme="minorHAnsi" w:cstheme="minorBidi"/>
          <w:noProof/>
          <w:color w:val="auto"/>
        </w:rPr>
      </w:pPr>
      <w:hyperlink r:id="rId31" w:anchor="_Toc508877202" w:history="1">
        <w:r w:rsidR="00975822" w:rsidRPr="009E485E">
          <w:rPr>
            <w:rStyle w:val="Hipervnculo"/>
            <w:noProof/>
          </w:rPr>
          <w:t>Ilustración 46 – Firmata como interfaz</w:t>
        </w:r>
        <w:r w:rsidR="00975822">
          <w:rPr>
            <w:noProof/>
            <w:webHidden/>
          </w:rPr>
          <w:tab/>
        </w:r>
        <w:r w:rsidR="00975822">
          <w:rPr>
            <w:noProof/>
            <w:webHidden/>
          </w:rPr>
          <w:fldChar w:fldCharType="begin"/>
        </w:r>
        <w:r w:rsidR="00975822">
          <w:rPr>
            <w:noProof/>
            <w:webHidden/>
          </w:rPr>
          <w:instrText xml:space="preserve"> PAGEREF _Toc508877202 \h </w:instrText>
        </w:r>
        <w:r w:rsidR="00975822">
          <w:rPr>
            <w:noProof/>
            <w:webHidden/>
          </w:rPr>
        </w:r>
        <w:r w:rsidR="00975822">
          <w:rPr>
            <w:noProof/>
            <w:webHidden/>
          </w:rPr>
          <w:fldChar w:fldCharType="separate"/>
        </w:r>
        <w:r w:rsidR="00975822">
          <w:rPr>
            <w:noProof/>
            <w:webHidden/>
          </w:rPr>
          <w:t>66</w:t>
        </w:r>
        <w:r w:rsidR="00975822">
          <w:rPr>
            <w:noProof/>
            <w:webHidden/>
          </w:rPr>
          <w:fldChar w:fldCharType="end"/>
        </w:r>
      </w:hyperlink>
    </w:p>
    <w:p w14:paraId="3040D95A" w14:textId="30BBCA7F" w:rsidR="00975822" w:rsidRDefault="009F3AB5">
      <w:pPr>
        <w:pStyle w:val="Tabladeilustraciones"/>
        <w:tabs>
          <w:tab w:val="right" w:leader="dot" w:pos="8494"/>
        </w:tabs>
        <w:rPr>
          <w:rFonts w:asciiTheme="minorHAnsi" w:eastAsiaTheme="minorEastAsia" w:hAnsiTheme="minorHAnsi" w:cstheme="minorBidi"/>
          <w:noProof/>
          <w:color w:val="auto"/>
        </w:rPr>
      </w:pPr>
      <w:hyperlink r:id="rId32" w:anchor="_Toc508877203" w:history="1">
        <w:r w:rsidR="00975822" w:rsidRPr="009E485E">
          <w:rPr>
            <w:rStyle w:val="Hipervnculo"/>
            <w:noProof/>
          </w:rPr>
          <w:t>Ilustración 47 - IDE de Arduino</w:t>
        </w:r>
        <w:r w:rsidR="00975822">
          <w:rPr>
            <w:noProof/>
            <w:webHidden/>
          </w:rPr>
          <w:tab/>
        </w:r>
        <w:r w:rsidR="00975822">
          <w:rPr>
            <w:noProof/>
            <w:webHidden/>
          </w:rPr>
          <w:fldChar w:fldCharType="begin"/>
        </w:r>
        <w:r w:rsidR="00975822">
          <w:rPr>
            <w:noProof/>
            <w:webHidden/>
          </w:rPr>
          <w:instrText xml:space="preserve"> PAGEREF _Toc508877203 \h </w:instrText>
        </w:r>
        <w:r w:rsidR="00975822">
          <w:rPr>
            <w:noProof/>
            <w:webHidden/>
          </w:rPr>
        </w:r>
        <w:r w:rsidR="00975822">
          <w:rPr>
            <w:noProof/>
            <w:webHidden/>
          </w:rPr>
          <w:fldChar w:fldCharType="separate"/>
        </w:r>
        <w:r w:rsidR="00975822">
          <w:rPr>
            <w:noProof/>
            <w:webHidden/>
          </w:rPr>
          <w:t>69</w:t>
        </w:r>
        <w:r w:rsidR="00975822">
          <w:rPr>
            <w:noProof/>
            <w:webHidden/>
          </w:rPr>
          <w:fldChar w:fldCharType="end"/>
        </w:r>
      </w:hyperlink>
    </w:p>
    <w:p w14:paraId="42DF1B33" w14:textId="6A1121FF" w:rsidR="00975822" w:rsidRDefault="009F3AB5">
      <w:pPr>
        <w:pStyle w:val="Tabladeilustraciones"/>
        <w:tabs>
          <w:tab w:val="right" w:leader="dot" w:pos="8494"/>
        </w:tabs>
        <w:rPr>
          <w:rFonts w:asciiTheme="minorHAnsi" w:eastAsiaTheme="minorEastAsia" w:hAnsiTheme="minorHAnsi" w:cstheme="minorBidi"/>
          <w:noProof/>
          <w:color w:val="auto"/>
        </w:rPr>
      </w:pPr>
      <w:hyperlink r:id="rId33" w:anchor="_Toc508877204" w:history="1">
        <w:r w:rsidR="00975822" w:rsidRPr="009E485E">
          <w:rPr>
            <w:rStyle w:val="Hipervnculo"/>
            <w:noProof/>
          </w:rPr>
          <w:t>Ilustración 48 - Código StandardFirmata</w:t>
        </w:r>
        <w:r w:rsidR="00975822">
          <w:rPr>
            <w:noProof/>
            <w:webHidden/>
          </w:rPr>
          <w:tab/>
        </w:r>
        <w:r w:rsidR="00975822">
          <w:rPr>
            <w:noProof/>
            <w:webHidden/>
          </w:rPr>
          <w:fldChar w:fldCharType="begin"/>
        </w:r>
        <w:r w:rsidR="00975822">
          <w:rPr>
            <w:noProof/>
            <w:webHidden/>
          </w:rPr>
          <w:instrText xml:space="preserve"> PAGEREF _Toc508877204 \h </w:instrText>
        </w:r>
        <w:r w:rsidR="00975822">
          <w:rPr>
            <w:noProof/>
            <w:webHidden/>
          </w:rPr>
        </w:r>
        <w:r w:rsidR="00975822">
          <w:rPr>
            <w:noProof/>
            <w:webHidden/>
          </w:rPr>
          <w:fldChar w:fldCharType="separate"/>
        </w:r>
        <w:r w:rsidR="00975822">
          <w:rPr>
            <w:noProof/>
            <w:webHidden/>
          </w:rPr>
          <w:t>70</w:t>
        </w:r>
        <w:r w:rsidR="00975822">
          <w:rPr>
            <w:noProof/>
            <w:webHidden/>
          </w:rPr>
          <w:fldChar w:fldCharType="end"/>
        </w:r>
      </w:hyperlink>
    </w:p>
    <w:p w14:paraId="042354A3" w14:textId="602636AA" w:rsidR="00975822" w:rsidRDefault="009F3AB5">
      <w:pPr>
        <w:pStyle w:val="Tabladeilustraciones"/>
        <w:tabs>
          <w:tab w:val="right" w:leader="dot" w:pos="8494"/>
        </w:tabs>
        <w:rPr>
          <w:rFonts w:asciiTheme="minorHAnsi" w:eastAsiaTheme="minorEastAsia" w:hAnsiTheme="minorHAnsi" w:cstheme="minorBidi"/>
          <w:noProof/>
          <w:color w:val="auto"/>
        </w:rPr>
      </w:pPr>
      <w:hyperlink r:id="rId34" w:anchor="_Toc508877205" w:history="1">
        <w:r w:rsidR="00975822" w:rsidRPr="009E485E">
          <w:rPr>
            <w:rStyle w:val="Hipervnculo"/>
            <w:noProof/>
          </w:rPr>
          <w:t>Ilustración 49 - Código ConfigurableFirmata</w:t>
        </w:r>
        <w:r w:rsidR="00975822">
          <w:rPr>
            <w:noProof/>
            <w:webHidden/>
          </w:rPr>
          <w:tab/>
        </w:r>
        <w:r w:rsidR="00975822">
          <w:rPr>
            <w:noProof/>
            <w:webHidden/>
          </w:rPr>
          <w:fldChar w:fldCharType="begin"/>
        </w:r>
        <w:r w:rsidR="00975822">
          <w:rPr>
            <w:noProof/>
            <w:webHidden/>
          </w:rPr>
          <w:instrText xml:space="preserve"> PAGEREF _Toc508877205 \h </w:instrText>
        </w:r>
        <w:r w:rsidR="00975822">
          <w:rPr>
            <w:noProof/>
            <w:webHidden/>
          </w:rPr>
        </w:r>
        <w:r w:rsidR="00975822">
          <w:rPr>
            <w:noProof/>
            <w:webHidden/>
          </w:rPr>
          <w:fldChar w:fldCharType="separate"/>
        </w:r>
        <w:r w:rsidR="00975822">
          <w:rPr>
            <w:noProof/>
            <w:webHidden/>
          </w:rPr>
          <w:t>72</w:t>
        </w:r>
        <w:r w:rsidR="00975822">
          <w:rPr>
            <w:noProof/>
            <w:webHidden/>
          </w:rPr>
          <w:fldChar w:fldCharType="end"/>
        </w:r>
      </w:hyperlink>
    </w:p>
    <w:p w14:paraId="0D5260EF" w14:textId="36FDF2ED" w:rsidR="00CB0564" w:rsidRDefault="00DB1DBD">
      <w:pPr>
        <w:rPr>
          <w:b/>
          <w:color w:val="434343"/>
          <w:sz w:val="36"/>
          <w:szCs w:val="36"/>
        </w:rPr>
      </w:pPr>
      <w:r>
        <w:rPr>
          <w:sz w:val="36"/>
          <w:szCs w:val="36"/>
        </w:rPr>
        <w:fldChar w:fldCharType="end"/>
      </w:r>
      <w:r w:rsidR="00CB0564">
        <w:rPr>
          <w:sz w:val="36"/>
          <w:szCs w:val="36"/>
        </w:rPr>
        <w:br w:type="page"/>
      </w:r>
    </w:p>
    <w:p w14:paraId="37F35B1B" w14:textId="77777777" w:rsidR="0069282B" w:rsidRPr="0043221E" w:rsidRDefault="0069282B" w:rsidP="0069282B">
      <w:pPr>
        <w:pStyle w:val="Ttulo1"/>
        <w:rPr>
          <w:sz w:val="36"/>
          <w:szCs w:val="36"/>
        </w:rPr>
      </w:pPr>
      <w:bookmarkStart w:id="5" w:name="_Toc504153874"/>
      <w:bookmarkStart w:id="6" w:name="_Toc510608462"/>
      <w:r w:rsidRPr="0043221E">
        <w:rPr>
          <w:sz w:val="36"/>
          <w:szCs w:val="36"/>
        </w:rPr>
        <w:lastRenderedPageBreak/>
        <w:t>Capítulo 1 - Introducción</w:t>
      </w:r>
      <w:bookmarkEnd w:id="5"/>
      <w:bookmarkEnd w:id="6"/>
    </w:p>
    <w:p w14:paraId="0DFAE331" w14:textId="77777777" w:rsidR="0069282B" w:rsidRDefault="0069282B" w:rsidP="0069282B">
      <w:pPr>
        <w:pStyle w:val="Ttulo7"/>
        <w:rPr>
          <w:b/>
          <w:sz w:val="28"/>
          <w:szCs w:val="28"/>
        </w:rPr>
      </w:pPr>
    </w:p>
    <w:p w14:paraId="6CEA941B" w14:textId="77777777" w:rsidR="0069282B" w:rsidRPr="006D653B" w:rsidRDefault="0069282B" w:rsidP="0069282B">
      <w:pPr>
        <w:pStyle w:val="Ttulo2"/>
        <w:rPr>
          <w:b/>
          <w:sz w:val="32"/>
          <w:szCs w:val="32"/>
        </w:rPr>
      </w:pPr>
      <w:bookmarkStart w:id="7" w:name="_Toc504153875"/>
      <w:bookmarkStart w:id="8" w:name="_Toc510608463"/>
      <w:r w:rsidRPr="006D653B">
        <w:rPr>
          <w:b/>
          <w:sz w:val="32"/>
          <w:szCs w:val="32"/>
        </w:rPr>
        <w:t>1.1 Objetivo general</w:t>
      </w:r>
      <w:bookmarkEnd w:id="7"/>
      <w:bookmarkEnd w:id="8"/>
    </w:p>
    <w:p w14:paraId="7E40D0AF" w14:textId="77777777" w:rsidR="0069282B" w:rsidRDefault="0069282B" w:rsidP="0069282B"/>
    <w:p w14:paraId="1792B39A"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Se pretende desarrollar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agente inteligente (que responda al modelo basado en objetivos</w:t>
      </w:r>
      <w:r w:rsidRPr="006936B7">
        <w:rPr>
          <w:rFonts w:ascii="Arial" w:eastAsia="Arial" w:hAnsi="Arial" w:cs="Arial"/>
          <w:sz w:val="24"/>
          <w:szCs w:val="24"/>
          <w:vertAlign w:val="superscript"/>
        </w:rPr>
        <w:footnoteReference w:id="1"/>
      </w:r>
      <w:r w:rsidRPr="006936B7">
        <w:rPr>
          <w:rFonts w:ascii="Arial" w:eastAsia="Arial" w:hAnsi="Arial" w:cs="Arial"/>
          <w:sz w:val="24"/>
          <w:szCs w:val="24"/>
        </w:rPr>
        <w:t>)</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7200CF51" w14:textId="77777777" w:rsidR="0069282B" w:rsidRPr="00C4148E" w:rsidRDefault="0069282B" w:rsidP="0069282B">
      <w:pPr>
        <w:spacing w:line="276" w:lineRule="auto"/>
        <w:rPr>
          <w:sz w:val="24"/>
          <w:szCs w:val="24"/>
        </w:rPr>
      </w:pPr>
    </w:p>
    <w:p w14:paraId="241E555B" w14:textId="77777777" w:rsidR="0069282B" w:rsidRPr="006D653B" w:rsidRDefault="0069282B" w:rsidP="0069282B">
      <w:pPr>
        <w:pStyle w:val="Ttulo3"/>
        <w:rPr>
          <w:b w:val="0"/>
          <w:sz w:val="28"/>
          <w:szCs w:val="28"/>
        </w:rPr>
      </w:pPr>
      <w:bookmarkStart w:id="9" w:name="_Toc504153876"/>
      <w:bookmarkStart w:id="10" w:name="_Toc510608464"/>
      <w:r w:rsidRPr="006D653B">
        <w:rPr>
          <w:b w:val="0"/>
          <w:sz w:val="28"/>
          <w:szCs w:val="28"/>
        </w:rPr>
        <w:t>1.1.1 Objetivos específicos</w:t>
      </w:r>
      <w:bookmarkEnd w:id="9"/>
      <w:bookmarkEnd w:id="10"/>
    </w:p>
    <w:p w14:paraId="3ABD5282" w14:textId="77777777" w:rsidR="0069282B" w:rsidRDefault="0069282B" w:rsidP="0069282B"/>
    <w:p w14:paraId="0C1325E3" w14:textId="77777777" w:rsidR="0069282B" w:rsidRPr="00FD5CB2" w:rsidRDefault="0069282B" w:rsidP="0069282B"/>
    <w:p w14:paraId="55A13514" w14:textId="77777777"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w:t>
      </w:r>
      <w:r>
        <w:rPr>
          <w:rFonts w:ascii="Arial" w:eastAsia="Arial" w:hAnsi="Arial" w:cs="Arial"/>
          <w:sz w:val="24"/>
          <w:szCs w:val="24"/>
        </w:rPr>
        <w:t>R</w:t>
      </w:r>
      <w:r w:rsidRPr="006936B7">
        <w:rPr>
          <w:rFonts w:ascii="Arial" w:eastAsia="Arial" w:hAnsi="Arial" w:cs="Arial"/>
          <w:sz w:val="24"/>
          <w:szCs w:val="24"/>
        </w:rPr>
        <w:t xml:space="preserve">obot </w:t>
      </w:r>
      <w:r>
        <w:rPr>
          <w:rFonts w:ascii="Arial" w:eastAsia="Arial" w:hAnsi="Arial" w:cs="Arial"/>
          <w:sz w:val="24"/>
          <w:szCs w:val="24"/>
        </w:rPr>
        <w:t>M</w:t>
      </w:r>
      <w:r w:rsidRPr="006936B7">
        <w:rPr>
          <w:rFonts w:ascii="Arial" w:eastAsia="Arial" w:hAnsi="Arial" w:cs="Arial"/>
          <w:sz w:val="24"/>
          <w:szCs w:val="24"/>
        </w:rPr>
        <w:t xml:space="preserve">óvil integrando </w:t>
      </w:r>
      <w:r>
        <w:rPr>
          <w:rFonts w:ascii="Arial" w:eastAsia="Arial" w:hAnsi="Arial" w:cs="Arial"/>
          <w:sz w:val="24"/>
          <w:szCs w:val="24"/>
        </w:rPr>
        <w:t xml:space="preserve">las </w:t>
      </w:r>
      <w:r w:rsidRPr="006936B7">
        <w:rPr>
          <w:rFonts w:ascii="Arial" w:eastAsia="Arial" w:hAnsi="Arial" w:cs="Arial"/>
          <w:sz w:val="24"/>
          <w:szCs w:val="24"/>
        </w:rPr>
        <w:t>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247E2246" w14:textId="77777777"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Pr>
          <w:rFonts w:ascii="Arial" w:eastAsia="Arial" w:hAnsi="Arial" w:cs="Arial"/>
          <w:sz w:val="24"/>
          <w:szCs w:val="24"/>
        </w:rPr>
        <w:t>plicación web</w:t>
      </w:r>
      <w:r w:rsidRPr="006936B7">
        <w:rPr>
          <w:rFonts w:ascii="Arial" w:eastAsia="Arial" w:hAnsi="Arial" w:cs="Arial"/>
          <w:sz w:val="24"/>
          <w:szCs w:val="24"/>
        </w:rPr>
        <w:t xml:space="preserve"> </w:t>
      </w:r>
      <w:r>
        <w:rPr>
          <w:rFonts w:ascii="Arial" w:eastAsia="Arial" w:hAnsi="Arial" w:cs="Arial"/>
          <w:sz w:val="24"/>
          <w:szCs w:val="24"/>
        </w:rPr>
        <w:t>multi</w:t>
      </w:r>
      <w:r w:rsidRPr="006936B7">
        <w:rPr>
          <w:rFonts w:ascii="Arial" w:eastAsia="Arial" w:hAnsi="Arial" w:cs="Arial"/>
          <w:sz w:val="24"/>
          <w:szCs w:val="24"/>
        </w:rPr>
        <w:t>plataforma</w:t>
      </w:r>
      <w:r>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Pr>
          <w:rFonts w:ascii="Arial" w:eastAsia="Arial" w:hAnsi="Arial" w:cs="Arial"/>
          <w:sz w:val="24"/>
          <w:szCs w:val="24"/>
        </w:rPr>
        <w:t>Robot Móvil</w:t>
      </w:r>
      <w:r w:rsidRPr="006936B7">
        <w:rPr>
          <w:rFonts w:ascii="Arial" w:eastAsia="Arial" w:hAnsi="Arial" w:cs="Arial"/>
          <w:sz w:val="24"/>
          <w:szCs w:val="24"/>
        </w:rPr>
        <w:t>.</w:t>
      </w:r>
    </w:p>
    <w:p w14:paraId="15F5A163" w14:textId="461B1AE1"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y evaluar protocolos de comunicación para la recolección</w:t>
      </w:r>
      <w:r>
        <w:rPr>
          <w:rFonts w:ascii="Arial" w:eastAsia="Arial" w:hAnsi="Arial" w:cs="Arial"/>
          <w:sz w:val="24"/>
          <w:szCs w:val="24"/>
        </w:rPr>
        <w:t xml:space="preserve"> de datos y </w:t>
      </w:r>
      <w:r w:rsidRPr="002333AE">
        <w:rPr>
          <w:rFonts w:ascii="Arial" w:eastAsia="Arial" w:hAnsi="Arial" w:cs="Arial"/>
          <w:sz w:val="24"/>
          <w:szCs w:val="24"/>
        </w:rPr>
        <w:t xml:space="preserve">control entre </w:t>
      </w:r>
      <w:r>
        <w:rPr>
          <w:rFonts w:ascii="Arial" w:eastAsia="Arial" w:hAnsi="Arial" w:cs="Arial"/>
          <w:sz w:val="24"/>
          <w:szCs w:val="24"/>
        </w:rPr>
        <w:t xml:space="preserve">microcontroladores </w:t>
      </w:r>
      <w:r w:rsidRPr="002333AE">
        <w:rPr>
          <w:rFonts w:ascii="Arial" w:eastAsia="Arial" w:hAnsi="Arial" w:cs="Arial"/>
          <w:sz w:val="24"/>
          <w:szCs w:val="24"/>
        </w:rPr>
        <w:t xml:space="preserve">y </w:t>
      </w:r>
      <w:r>
        <w:rPr>
          <w:rFonts w:ascii="Arial" w:eastAsia="Arial" w:hAnsi="Arial" w:cs="Arial"/>
          <w:sz w:val="24"/>
          <w:szCs w:val="24"/>
        </w:rPr>
        <w:t>aplicaciones web</w:t>
      </w:r>
      <w:r w:rsidRPr="002333AE">
        <w:rPr>
          <w:rFonts w:ascii="Arial" w:eastAsia="Arial" w:hAnsi="Arial" w:cs="Arial"/>
          <w:sz w:val="24"/>
          <w:szCs w:val="24"/>
        </w:rPr>
        <w:t>.</w:t>
      </w:r>
    </w:p>
    <w:p w14:paraId="0B3D1129" w14:textId="4228B60A"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Pr>
          <w:rFonts w:ascii="Arial" w:eastAsia="Arial" w:hAnsi="Arial" w:cs="Arial"/>
          <w:sz w:val="24"/>
          <w:szCs w:val="24"/>
        </w:rPr>
        <w:t>I</w:t>
      </w:r>
      <w:r w:rsidRPr="006936B7">
        <w:rPr>
          <w:rFonts w:ascii="Arial" w:eastAsia="Arial" w:hAnsi="Arial" w:cs="Arial"/>
          <w:sz w:val="24"/>
          <w:szCs w:val="24"/>
        </w:rPr>
        <w:t xml:space="preserve">ntegrar sensores </w:t>
      </w:r>
      <w:r>
        <w:rPr>
          <w:rFonts w:ascii="Arial" w:eastAsia="Arial" w:hAnsi="Arial" w:cs="Arial"/>
          <w:sz w:val="24"/>
          <w:szCs w:val="24"/>
        </w:rPr>
        <w:t>al robot móvil y escribir el software, utilizando el protocolo seleccionado, para la transmisión de las medidas y presentación en la aplicación web</w:t>
      </w:r>
      <w:r w:rsidRPr="006936B7">
        <w:rPr>
          <w:rFonts w:ascii="Arial" w:eastAsia="Arial" w:hAnsi="Arial" w:cs="Arial"/>
          <w:sz w:val="24"/>
          <w:szCs w:val="24"/>
        </w:rPr>
        <w:t>.</w:t>
      </w:r>
    </w:p>
    <w:p w14:paraId="40C7FC3B" w14:textId="77777777" w:rsidR="0069282B" w:rsidRPr="006D653B" w:rsidRDefault="0069282B" w:rsidP="0069282B">
      <w:pPr>
        <w:pStyle w:val="Ttulo3"/>
        <w:rPr>
          <w:b w:val="0"/>
          <w:sz w:val="28"/>
          <w:szCs w:val="28"/>
        </w:rPr>
      </w:pPr>
      <w:bookmarkStart w:id="11" w:name="_Toc504153877"/>
      <w:bookmarkStart w:id="12" w:name="_Toc510608465"/>
      <w:r w:rsidRPr="006D653B">
        <w:rPr>
          <w:b w:val="0"/>
          <w:sz w:val="28"/>
          <w:szCs w:val="28"/>
        </w:rPr>
        <w:t>1.1.2 Metodología</w:t>
      </w:r>
      <w:bookmarkEnd w:id="11"/>
      <w:bookmarkEnd w:id="12"/>
    </w:p>
    <w:p w14:paraId="53242EF6" w14:textId="77777777" w:rsidR="0069282B" w:rsidRDefault="0069282B" w:rsidP="0069282B">
      <w:pPr>
        <w:spacing w:line="276" w:lineRule="auto"/>
        <w:rPr>
          <w:rFonts w:ascii="Arial" w:eastAsia="Arial" w:hAnsi="Arial" w:cs="Arial"/>
          <w:sz w:val="24"/>
          <w:szCs w:val="24"/>
        </w:rPr>
      </w:pPr>
    </w:p>
    <w:p w14:paraId="2E2A70C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2D3655B8" w14:textId="77777777" w:rsidR="0069282B" w:rsidRPr="006936B7" w:rsidRDefault="0069282B" w:rsidP="0069282B">
      <w:pPr>
        <w:spacing w:line="276" w:lineRule="auto"/>
        <w:rPr>
          <w:sz w:val="24"/>
          <w:szCs w:val="24"/>
        </w:rPr>
      </w:pPr>
    </w:p>
    <w:p w14:paraId="1883473E" w14:textId="77777777" w:rsidR="0069282B" w:rsidRPr="006936B7" w:rsidRDefault="0069282B" w:rsidP="0069282B">
      <w:pPr>
        <w:spacing w:line="276" w:lineRule="auto"/>
        <w:rPr>
          <w:sz w:val="24"/>
          <w:szCs w:val="24"/>
        </w:rPr>
      </w:pPr>
      <w:r w:rsidRPr="006936B7">
        <w:rPr>
          <w:rFonts w:ascii="Arial" w:eastAsia="Arial" w:hAnsi="Arial" w:cs="Arial"/>
          <w:sz w:val="24"/>
          <w:szCs w:val="24"/>
        </w:rPr>
        <w:t>E</w:t>
      </w:r>
      <w:r>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Pr>
          <w:rFonts w:ascii="Arial" w:eastAsia="Arial" w:hAnsi="Arial" w:cs="Arial"/>
          <w:sz w:val="24"/>
          <w:szCs w:val="24"/>
        </w:rPr>
        <w:t xml:space="preserve"> del RM</w:t>
      </w:r>
      <w:r w:rsidRPr="006936B7">
        <w:rPr>
          <w:rFonts w:ascii="Arial" w:eastAsia="Arial" w:hAnsi="Arial" w:cs="Arial"/>
          <w:sz w:val="24"/>
          <w:szCs w:val="24"/>
        </w:rPr>
        <w:t xml:space="preserve"> sobre la superficie y obtener las muestras del ambiente según se soliciten, en otras palabras, la lectura de los sensores.</w:t>
      </w:r>
    </w:p>
    <w:p w14:paraId="7F50CF5D" w14:textId="77777777" w:rsidR="0069282B" w:rsidRPr="006936B7" w:rsidRDefault="0069282B" w:rsidP="0069282B">
      <w:pPr>
        <w:spacing w:line="276" w:lineRule="auto"/>
        <w:rPr>
          <w:sz w:val="24"/>
          <w:szCs w:val="24"/>
        </w:rPr>
      </w:pPr>
    </w:p>
    <w:p w14:paraId="5A302BA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 xml:space="preserve">La comunicación entre el SAR y </w:t>
      </w:r>
      <w:r>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w:t>
      </w:r>
      <w:r w:rsidRPr="006936B7">
        <w:rPr>
          <w:rFonts w:ascii="Arial" w:eastAsia="Arial" w:hAnsi="Arial" w:cs="Arial"/>
          <w:sz w:val="24"/>
          <w:szCs w:val="24"/>
        </w:rPr>
        <w:lastRenderedPageBreak/>
        <w:t xml:space="preserve">denominada cliente/servidor, donde el cliente es el dispositivo que ejecuta </w:t>
      </w:r>
      <w:r>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3" w:name="_eoiloaxaomvs" w:colFirst="0" w:colLast="0"/>
      <w:bookmarkStart w:id="14" w:name="_30j0zll" w:colFirst="0" w:colLast="0"/>
      <w:bookmarkEnd w:id="13"/>
      <w:bookmarkEnd w:id="14"/>
    </w:p>
    <w:p w14:paraId="050886A9" w14:textId="77777777" w:rsidR="0069282B" w:rsidRPr="00C4148E" w:rsidRDefault="0069282B" w:rsidP="0069282B">
      <w:pPr>
        <w:spacing w:line="276" w:lineRule="auto"/>
        <w:rPr>
          <w:sz w:val="24"/>
          <w:szCs w:val="24"/>
        </w:rPr>
      </w:pPr>
    </w:p>
    <w:p w14:paraId="3322A9B5" w14:textId="77777777" w:rsidR="0069282B" w:rsidRPr="0043221E" w:rsidRDefault="0069282B" w:rsidP="0069282B">
      <w:pPr>
        <w:pStyle w:val="Ttulo2"/>
        <w:rPr>
          <w:b/>
          <w:sz w:val="32"/>
          <w:szCs w:val="32"/>
        </w:rPr>
      </w:pPr>
      <w:bookmarkStart w:id="15" w:name="_Toc504153878"/>
      <w:bookmarkStart w:id="16" w:name="_Toc510608466"/>
      <w:r>
        <w:rPr>
          <w:b/>
          <w:sz w:val="32"/>
          <w:szCs w:val="32"/>
        </w:rPr>
        <w:t xml:space="preserve">1.2 </w:t>
      </w:r>
      <w:r w:rsidRPr="0043221E">
        <w:rPr>
          <w:b/>
          <w:sz w:val="32"/>
          <w:szCs w:val="32"/>
        </w:rPr>
        <w:t>Motivación</w:t>
      </w:r>
      <w:bookmarkEnd w:id="15"/>
      <w:bookmarkEnd w:id="16"/>
    </w:p>
    <w:p w14:paraId="53D553F4" w14:textId="77777777" w:rsidR="0069282B" w:rsidRDefault="0069282B" w:rsidP="0069282B"/>
    <w:p w14:paraId="3A029141" w14:textId="77777777" w:rsidR="0069282B" w:rsidRPr="006936B7" w:rsidRDefault="0069282B" w:rsidP="0069282B">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0F8B4DBF" w14:textId="77777777" w:rsidR="0069282B" w:rsidRDefault="0069282B" w:rsidP="0069282B">
      <w:pPr>
        <w:spacing w:line="276" w:lineRule="auto"/>
        <w:rPr>
          <w:rFonts w:ascii="Arial" w:eastAsia="Arial" w:hAnsi="Arial" w:cs="Arial"/>
          <w:sz w:val="24"/>
          <w:szCs w:val="24"/>
        </w:rPr>
      </w:pPr>
    </w:p>
    <w:p w14:paraId="6E3257C6" w14:textId="333755E3" w:rsidR="0069282B" w:rsidRPr="006936B7" w:rsidRDefault="0069282B" w:rsidP="0069282B">
      <w:pPr>
        <w:spacing w:line="276" w:lineRule="auto"/>
        <w:rPr>
          <w:sz w:val="24"/>
          <w:szCs w:val="24"/>
        </w:rPr>
      </w:pPr>
      <w:r w:rsidRPr="006936B7">
        <w:rPr>
          <w:rFonts w:ascii="Arial" w:eastAsia="Arial" w:hAnsi="Arial" w:cs="Arial"/>
          <w:sz w:val="24"/>
          <w:szCs w:val="24"/>
        </w:rPr>
        <w:t>Para es</w:t>
      </w:r>
      <w:r w:rsidR="00111F52">
        <w:rPr>
          <w:rFonts w:ascii="Arial" w:eastAsia="Arial" w:hAnsi="Arial" w:cs="Arial"/>
          <w:sz w:val="24"/>
          <w:szCs w:val="24"/>
        </w:rPr>
        <w:t>to se necesita incursionar en la</w:t>
      </w:r>
      <w:r w:rsidRPr="006936B7">
        <w:rPr>
          <w:rFonts w:ascii="Arial" w:eastAsia="Arial" w:hAnsi="Arial" w:cs="Arial"/>
          <w:sz w:val="24"/>
          <w:szCs w:val="24"/>
        </w:rPr>
        <w:t xml:space="preserve"> investigación y desarrollo en los ámbitos de la computación, control, mecánica y electrónica. Los cuales dieron paso a la robótica como técnica que combina diversas disciplinas, logrando un alto impacto en la sociedad en diversos ámbitos. </w:t>
      </w:r>
    </w:p>
    <w:p w14:paraId="1C5E3A66" w14:textId="77777777" w:rsidR="0069282B" w:rsidRPr="006936B7" w:rsidRDefault="0069282B" w:rsidP="0069282B">
      <w:pPr>
        <w:rPr>
          <w:sz w:val="24"/>
          <w:szCs w:val="24"/>
        </w:rPr>
      </w:pPr>
    </w:p>
    <w:p w14:paraId="65F30B15" w14:textId="77777777" w:rsidR="0069282B" w:rsidRPr="006936B7" w:rsidRDefault="0069282B" w:rsidP="0069282B">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De estos dispositivos, un segmento mayoritario se basa en el sistema operativo Android, presentado por Google en el 2007.</w:t>
      </w:r>
    </w:p>
    <w:p w14:paraId="37FD0F07" w14:textId="6F5EC055" w:rsidR="0069282B" w:rsidRPr="006936B7" w:rsidRDefault="0069282B" w:rsidP="0069282B">
      <w:pPr>
        <w:spacing w:line="276" w:lineRule="auto"/>
        <w:rPr>
          <w:sz w:val="24"/>
          <w:szCs w:val="24"/>
        </w:rPr>
      </w:pPr>
      <w:r w:rsidRPr="006936B7">
        <w:rPr>
          <w:rFonts w:ascii="Arial" w:eastAsia="Arial" w:hAnsi="Arial" w:cs="Arial"/>
          <w:sz w:val="24"/>
          <w:szCs w:val="24"/>
        </w:rPr>
        <w:t>Android está basado en Linux y utiliza Java como lenguaje de desarrollo de aplicaciones. Por otro lado, Arduino, introducido en el año 2005, es una plataforma de hardware libre para electrónica orientado a la computación física (Phisical Computing).</w:t>
      </w:r>
    </w:p>
    <w:p w14:paraId="023656B0" w14:textId="77777777" w:rsidR="0069282B" w:rsidRDefault="0069282B" w:rsidP="0069282B">
      <w:pPr>
        <w:spacing w:line="276" w:lineRule="auto"/>
        <w:rPr>
          <w:rFonts w:ascii="Arial" w:eastAsia="Arial" w:hAnsi="Arial" w:cs="Arial"/>
          <w:sz w:val="24"/>
          <w:szCs w:val="24"/>
        </w:rPr>
      </w:pPr>
    </w:p>
    <w:p w14:paraId="79A85AED" w14:textId="1E9F0D8D" w:rsidR="0069282B" w:rsidRPr="006936B7" w:rsidRDefault="0069282B" w:rsidP="0069282B">
      <w:pPr>
        <w:spacing w:line="276" w:lineRule="auto"/>
        <w:rPr>
          <w:sz w:val="24"/>
          <w:szCs w:val="24"/>
        </w:rPr>
      </w:pPr>
      <w:r w:rsidRPr="006936B7">
        <w:rPr>
          <w:rFonts w:ascii="Arial" w:eastAsia="Arial" w:hAnsi="Arial" w:cs="Arial"/>
          <w:sz w:val="24"/>
          <w:szCs w:val="24"/>
        </w:rPr>
        <w:t>Arduino aprovecha ciertas características de C++ para permitir el desarrollo de pequeños programas o sketches con conocimientos básicos de programación y electrónica. Esta simplicidad, sumado al bajo coste de las placas ha otorgado a la plataforma una gran popularidad.</w:t>
      </w:r>
      <w:sdt>
        <w:sdtPr>
          <w:rPr>
            <w:rFonts w:ascii="Arial" w:eastAsia="Arial" w:hAnsi="Arial" w:cs="Arial"/>
            <w:sz w:val="24"/>
            <w:szCs w:val="24"/>
          </w:rPr>
          <w:id w:val="905883335"/>
          <w:citation/>
        </w:sdtPr>
        <w:sdtEndPr/>
        <w:sdtContent>
          <w:r w:rsidR="00651ECF">
            <w:rPr>
              <w:rFonts w:ascii="Arial" w:eastAsia="Arial" w:hAnsi="Arial" w:cs="Arial"/>
              <w:sz w:val="24"/>
              <w:szCs w:val="24"/>
            </w:rPr>
            <w:fldChar w:fldCharType="begin"/>
          </w:r>
          <w:r w:rsidR="00651ECF">
            <w:rPr>
              <w:rFonts w:ascii="Arial" w:eastAsia="Arial" w:hAnsi="Arial" w:cs="Arial"/>
              <w:sz w:val="24"/>
              <w:szCs w:val="24"/>
            </w:rPr>
            <w:instrText xml:space="preserve"> CITATION Wik17 \l 11274 </w:instrText>
          </w:r>
          <w:r w:rsidR="00651ECF">
            <w:rPr>
              <w:rFonts w:ascii="Arial" w:eastAsia="Arial" w:hAnsi="Arial" w:cs="Arial"/>
              <w:sz w:val="24"/>
              <w:szCs w:val="24"/>
            </w:rPr>
            <w:fldChar w:fldCharType="separate"/>
          </w:r>
          <w:r w:rsidR="005675C3">
            <w:rPr>
              <w:rFonts w:ascii="Arial" w:eastAsia="Arial" w:hAnsi="Arial" w:cs="Arial"/>
              <w:noProof/>
              <w:sz w:val="24"/>
              <w:szCs w:val="24"/>
            </w:rPr>
            <w:t xml:space="preserve"> </w:t>
          </w:r>
          <w:r w:rsidR="005675C3" w:rsidRPr="005675C3">
            <w:rPr>
              <w:rFonts w:ascii="Arial" w:eastAsia="Arial" w:hAnsi="Arial" w:cs="Arial"/>
              <w:noProof/>
              <w:sz w:val="24"/>
              <w:szCs w:val="24"/>
            </w:rPr>
            <w:t>[1]</w:t>
          </w:r>
          <w:r w:rsidR="00651ECF">
            <w:rPr>
              <w:rFonts w:ascii="Arial" w:eastAsia="Arial" w:hAnsi="Arial" w:cs="Arial"/>
              <w:sz w:val="24"/>
              <w:szCs w:val="24"/>
            </w:rPr>
            <w:fldChar w:fldCharType="end"/>
          </w:r>
        </w:sdtContent>
      </w:sdt>
    </w:p>
    <w:p w14:paraId="4AB530C2" w14:textId="77777777" w:rsidR="0069282B" w:rsidRDefault="0069282B" w:rsidP="0069282B">
      <w:pPr>
        <w:spacing w:line="276" w:lineRule="auto"/>
        <w:rPr>
          <w:rFonts w:ascii="Arial" w:eastAsia="Arial" w:hAnsi="Arial" w:cs="Arial"/>
          <w:sz w:val="24"/>
          <w:szCs w:val="24"/>
        </w:rPr>
      </w:pPr>
    </w:p>
    <w:p w14:paraId="241C5A38" w14:textId="77777777" w:rsidR="0069282B" w:rsidRPr="006936B7" w:rsidRDefault="0069282B" w:rsidP="0069282B">
      <w:pPr>
        <w:spacing w:line="276" w:lineRule="auto"/>
        <w:rPr>
          <w:sz w:val="24"/>
          <w:szCs w:val="24"/>
        </w:rPr>
      </w:pPr>
      <w:r w:rsidRPr="006936B7">
        <w:rPr>
          <w:rFonts w:ascii="Arial" w:eastAsia="Arial" w:hAnsi="Arial" w:cs="Arial"/>
          <w:sz w:val="24"/>
          <w:szCs w:val="24"/>
        </w:rPr>
        <w:t>Tanto Java como C++ han sido lenguajes utilizados en las actividades de laboratorio de varias cátedras de la Licenciatura por lo cual consiste en una motivación para llevar a cabo esta tesina.</w:t>
      </w:r>
    </w:p>
    <w:p w14:paraId="6EBDE4B7" w14:textId="77777777" w:rsidR="0069282B" w:rsidRPr="006936B7" w:rsidRDefault="0069282B" w:rsidP="0069282B">
      <w:pPr>
        <w:spacing w:line="276" w:lineRule="auto"/>
        <w:rPr>
          <w:sz w:val="24"/>
          <w:szCs w:val="24"/>
        </w:rPr>
      </w:pPr>
    </w:p>
    <w:p w14:paraId="05FC4089" w14:textId="77777777" w:rsidR="0069282B" w:rsidRDefault="0069282B" w:rsidP="0069282B">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moldeable a distintas temáticas. Este prototipo base es el denominado SAR que se quiere </w:t>
      </w:r>
      <w:r w:rsidRPr="006936B7">
        <w:rPr>
          <w:rFonts w:ascii="Arial" w:eastAsia="Arial" w:hAnsi="Arial" w:cs="Arial"/>
          <w:sz w:val="24"/>
          <w:szCs w:val="24"/>
        </w:rPr>
        <w:lastRenderedPageBreak/>
        <w:t>desarrollar. En síntesis, el objetivo del SAR es crear un instrumento didáctico para la comprensión e incentivación de los alumnos en las distintas áreas mencionadas (robótica e informática).</w:t>
      </w:r>
      <w:bookmarkStart w:id="17" w:name="_yhghiwkk0w10" w:colFirst="0" w:colLast="0"/>
      <w:bookmarkEnd w:id="17"/>
    </w:p>
    <w:p w14:paraId="39448B95" w14:textId="77777777" w:rsidR="0069282B" w:rsidRPr="0043221E" w:rsidRDefault="0069282B" w:rsidP="0069282B">
      <w:pPr>
        <w:pStyle w:val="Ttulo2"/>
        <w:rPr>
          <w:b/>
          <w:sz w:val="32"/>
          <w:szCs w:val="32"/>
        </w:rPr>
      </w:pPr>
      <w:bookmarkStart w:id="18" w:name="_1fob9te" w:colFirst="0" w:colLast="0"/>
      <w:bookmarkStart w:id="19" w:name="_3znysh7" w:colFirst="0" w:colLast="0"/>
      <w:bookmarkStart w:id="20" w:name="_Toc504153879"/>
      <w:bookmarkStart w:id="21" w:name="_Toc510608467"/>
      <w:bookmarkEnd w:id="18"/>
      <w:bookmarkEnd w:id="19"/>
      <w:r>
        <w:rPr>
          <w:b/>
          <w:sz w:val="32"/>
          <w:szCs w:val="32"/>
        </w:rPr>
        <w:t xml:space="preserve">1.3 </w:t>
      </w:r>
      <w:r w:rsidRPr="0043221E">
        <w:rPr>
          <w:b/>
          <w:sz w:val="32"/>
          <w:szCs w:val="32"/>
        </w:rPr>
        <w:t>Desarrollos Propuestos</w:t>
      </w:r>
      <w:bookmarkEnd w:id="20"/>
      <w:bookmarkEnd w:id="21"/>
    </w:p>
    <w:p w14:paraId="15AB955E" w14:textId="77777777" w:rsidR="0069282B" w:rsidRDefault="0069282B" w:rsidP="0069282B">
      <w:pPr>
        <w:spacing w:line="276" w:lineRule="auto"/>
      </w:pPr>
    </w:p>
    <w:p w14:paraId="728E0080"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CB62809"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w:t>
      </w:r>
    </w:p>
    <w:p w14:paraId="032AACBA"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17310BAD" w14:textId="77777777" w:rsidR="0069282B" w:rsidRPr="006D653B" w:rsidRDefault="0069282B" w:rsidP="0069282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Pr="006936B7">
        <w:rPr>
          <w:rFonts w:ascii="Arial" w:eastAsia="Arial" w:hAnsi="Arial" w:cs="Arial"/>
          <w:sz w:val="24"/>
          <w:szCs w:val="24"/>
        </w:rPr>
        <w:t xml:space="preserve"> de un medio de comunicación inalámbrica (Radiofrecuencia) que permita la interrelación entre la aplicación móvil y el SAR.</w:t>
      </w:r>
    </w:p>
    <w:p w14:paraId="4F99B6DA" w14:textId="77777777" w:rsidR="0069282B" w:rsidRPr="0043221E" w:rsidRDefault="0069282B" w:rsidP="0069282B">
      <w:pPr>
        <w:pStyle w:val="Ttulo2"/>
        <w:rPr>
          <w:b/>
          <w:sz w:val="32"/>
          <w:szCs w:val="32"/>
        </w:rPr>
      </w:pPr>
      <w:bookmarkStart w:id="22" w:name="_w5xp88bpmpdd" w:colFirst="0" w:colLast="0"/>
      <w:bookmarkStart w:id="23" w:name="_Toc504153880"/>
      <w:bookmarkStart w:id="24" w:name="_Toc510608468"/>
      <w:bookmarkEnd w:id="22"/>
      <w:r>
        <w:rPr>
          <w:b/>
          <w:sz w:val="32"/>
          <w:szCs w:val="32"/>
        </w:rPr>
        <w:t xml:space="preserve">1.4 </w:t>
      </w:r>
      <w:r w:rsidRPr="0043221E">
        <w:rPr>
          <w:b/>
          <w:sz w:val="32"/>
          <w:szCs w:val="32"/>
        </w:rPr>
        <w:t>Resultados Esperados</w:t>
      </w:r>
      <w:bookmarkEnd w:id="23"/>
      <w:bookmarkEnd w:id="24"/>
    </w:p>
    <w:p w14:paraId="5708B338" w14:textId="77777777" w:rsidR="0069282B" w:rsidRDefault="0069282B" w:rsidP="0069282B"/>
    <w:p w14:paraId="03D04603"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681A8C52" w14:textId="77777777" w:rsidR="0069282B" w:rsidRPr="006936B7" w:rsidRDefault="0069282B" w:rsidP="0069282B">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D861E92" w14:textId="77777777" w:rsidR="0069282B" w:rsidRDefault="0069282B" w:rsidP="0069282B">
      <w:pPr>
        <w:spacing w:line="276" w:lineRule="auto"/>
      </w:pPr>
    </w:p>
    <w:p w14:paraId="7D4FBFBF"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Tanto el desarrollo del software como el hardware serán liberados para contribuir a un mejor proceso de enseñanza de la informática y robótica en principio en el nivel medio. </w:t>
      </w:r>
    </w:p>
    <w:p w14:paraId="777BF420" w14:textId="77777777" w:rsidR="0069282B" w:rsidRDefault="0069282B" w:rsidP="0069282B">
      <w:pPr>
        <w:spacing w:line="276" w:lineRule="auto"/>
        <w:rPr>
          <w:rFonts w:ascii="Arial" w:eastAsia="Arial" w:hAnsi="Arial" w:cs="Arial"/>
          <w:sz w:val="24"/>
          <w:szCs w:val="24"/>
        </w:rPr>
      </w:pPr>
    </w:p>
    <w:p w14:paraId="695165A3" w14:textId="77777777" w:rsidR="0069282B" w:rsidRPr="006936B7" w:rsidRDefault="0069282B" w:rsidP="0069282B">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72B4FB59" w14:textId="77777777" w:rsidR="0069282B" w:rsidRPr="006936B7" w:rsidRDefault="0069282B" w:rsidP="0069282B">
      <w:pPr>
        <w:spacing w:line="276" w:lineRule="auto"/>
        <w:rPr>
          <w:sz w:val="24"/>
          <w:szCs w:val="24"/>
        </w:rPr>
      </w:pPr>
    </w:p>
    <w:p w14:paraId="241B7D12"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25" w:name="_e8yvt5x02vy" w:colFirst="0" w:colLast="0"/>
      <w:bookmarkStart w:id="26" w:name="_tyjcwt" w:colFirst="0" w:colLast="0"/>
      <w:bookmarkEnd w:id="25"/>
      <w:bookmarkEnd w:id="26"/>
    </w:p>
    <w:p w14:paraId="4D99D934" w14:textId="77777777" w:rsidR="0069282B" w:rsidRDefault="0069282B" w:rsidP="0069282B">
      <w:pPr>
        <w:spacing w:after="160" w:line="259" w:lineRule="auto"/>
        <w:jc w:val="left"/>
      </w:pPr>
      <w:r>
        <w:br w:type="page"/>
      </w:r>
    </w:p>
    <w:p w14:paraId="222E8C8A" w14:textId="77777777" w:rsidR="0069282B" w:rsidRDefault="0069282B" w:rsidP="0069282B">
      <w:pPr>
        <w:pStyle w:val="Ttulo1"/>
        <w:rPr>
          <w:sz w:val="36"/>
          <w:szCs w:val="36"/>
        </w:rPr>
      </w:pPr>
      <w:bookmarkStart w:id="27" w:name="_Toc504153881"/>
      <w:bookmarkStart w:id="28" w:name="_Toc510608469"/>
      <w:r w:rsidRPr="00EA0B66">
        <w:rPr>
          <w:sz w:val="36"/>
          <w:szCs w:val="36"/>
        </w:rPr>
        <w:lastRenderedPageBreak/>
        <w:t>Ca</w:t>
      </w:r>
      <w:r>
        <w:rPr>
          <w:sz w:val="36"/>
          <w:szCs w:val="36"/>
        </w:rPr>
        <w:t>pítulo 2 - La robótica</w:t>
      </w:r>
      <w:bookmarkEnd w:id="27"/>
      <w:bookmarkEnd w:id="28"/>
    </w:p>
    <w:p w14:paraId="6ED24C24" w14:textId="77777777" w:rsidR="0069282B" w:rsidRPr="007E5140" w:rsidRDefault="0069282B" w:rsidP="0069282B"/>
    <w:p w14:paraId="14C00242" w14:textId="77777777" w:rsidR="0069282B" w:rsidRPr="007E5140" w:rsidRDefault="0069282B" w:rsidP="0069282B">
      <w:pPr>
        <w:pStyle w:val="NormalWeb"/>
        <w:spacing w:before="0" w:beforeAutospacing="0" w:after="0" w:afterAutospacing="0"/>
        <w:jc w:val="both"/>
        <w:rPr>
          <w:rFonts w:ascii="Arial" w:hAnsi="Arial" w:cs="Arial"/>
          <w:color w:val="000000"/>
        </w:rPr>
      </w:pPr>
      <w:r w:rsidRPr="007E5140">
        <w:rPr>
          <w:rFonts w:ascii="Arial" w:hAnsi="Arial" w:cs="Arial"/>
          <w:color w:val="000000"/>
        </w:rPr>
        <w:t xml:space="preserve">En este </w:t>
      </w:r>
      <w:r w:rsidRPr="00BF0932">
        <w:rPr>
          <w:rFonts w:ascii="Arial" w:hAnsi="Arial" w:cs="Arial"/>
          <w:color w:val="000000"/>
        </w:rPr>
        <w:t>capítulo</w:t>
      </w:r>
      <w:r w:rsidRPr="007E5140">
        <w:rPr>
          <w:rFonts w:ascii="Arial" w:hAnsi="Arial" w:cs="Arial"/>
          <w:color w:val="000000"/>
        </w:rPr>
        <w:t xml:space="preserve"> se va a </w:t>
      </w:r>
      <w:r>
        <w:rPr>
          <w:rFonts w:ascii="Arial" w:hAnsi="Arial" w:cs="Arial"/>
          <w:color w:val="000000"/>
        </w:rPr>
        <w:t>abordar</w:t>
      </w:r>
      <w:r w:rsidRPr="007E5140">
        <w:rPr>
          <w:rFonts w:ascii="Arial" w:hAnsi="Arial" w:cs="Arial"/>
          <w:color w:val="000000"/>
        </w:rPr>
        <w:t xml:space="preserve"> el concepto de la robótica</w:t>
      </w:r>
      <w:r>
        <w:rPr>
          <w:rFonts w:ascii="Arial" w:hAnsi="Arial" w:cs="Arial"/>
          <w:color w:val="000000"/>
        </w:rPr>
        <w:t xml:space="preserve"> desde el punto de vista de su utilidad en áreas relacionadas con la informática, para el ámbito educativo. Se introducen diversas estructuras robóticas, como también distintas plataformas que facilitan la aplicación de esta ciencia, dando soporte didáctico, en la actualidad. Además, se distinguen los conceptos de microcontrolador y computadora de placa reducida, detallando ventajas, desventajas y formas de comunicación de cada uno de ellos. Finalmente, se define que es un sistema autónomo robótico (el cual, como se mencionó en el capítulo anterior, es el desarrollo propuesto por esta tesina) concluyendo con el impacto de la robótica en la educación. </w:t>
      </w:r>
    </w:p>
    <w:p w14:paraId="25235726" w14:textId="77777777" w:rsidR="0069282B" w:rsidRPr="00EA0B66" w:rsidRDefault="0069282B" w:rsidP="0069282B">
      <w:pPr>
        <w:pStyle w:val="Ttulo2"/>
        <w:rPr>
          <w:b/>
          <w:sz w:val="32"/>
          <w:szCs w:val="32"/>
        </w:rPr>
      </w:pPr>
      <w:bookmarkStart w:id="29" w:name="_Toc504153882"/>
      <w:bookmarkStart w:id="30" w:name="_Ref505885587"/>
      <w:bookmarkStart w:id="31" w:name="_Toc510608470"/>
      <w:r w:rsidRPr="00EA0B66">
        <w:rPr>
          <w:b/>
          <w:sz w:val="32"/>
          <w:szCs w:val="32"/>
        </w:rPr>
        <w:t>2.1 ¿Qué es la robótica?</w:t>
      </w:r>
      <w:bookmarkEnd w:id="29"/>
      <w:bookmarkEnd w:id="30"/>
      <w:bookmarkEnd w:id="31"/>
    </w:p>
    <w:p w14:paraId="57D316FC" w14:textId="77777777" w:rsidR="0069282B" w:rsidRDefault="0069282B" w:rsidP="0069282B">
      <w:pPr>
        <w:pStyle w:val="NormalWeb"/>
        <w:spacing w:before="0" w:beforeAutospacing="0" w:after="0" w:afterAutospacing="0"/>
        <w:jc w:val="both"/>
      </w:pPr>
      <w:r>
        <w:t> </w:t>
      </w:r>
    </w:p>
    <w:p w14:paraId="582594A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34C44247" w14:textId="2F68FD48" w:rsidR="0069282B" w:rsidRPr="006E391D" w:rsidRDefault="0069282B" w:rsidP="0069282B">
      <w:pPr>
        <w:pStyle w:val="NormalWeb"/>
        <w:spacing w:before="0" w:beforeAutospacing="0" w:after="0" w:afterAutospacing="0"/>
        <w:jc w:val="both"/>
      </w:pPr>
      <w:r w:rsidRPr="006E391D">
        <w:rPr>
          <w:rFonts w:ascii="Arial" w:hAnsi="Arial" w:cs="Arial"/>
          <w:color w:val="000000"/>
        </w:rPr>
        <w:t>A este tipo de maquinaria se la denomina Robot. Según la RIA</w:t>
      </w:r>
      <w:sdt>
        <w:sdtPr>
          <w:rPr>
            <w:rFonts w:ascii="Arial" w:hAnsi="Arial" w:cs="Arial"/>
            <w:color w:val="000000"/>
          </w:rPr>
          <w:id w:val="14049663"/>
          <w:citation/>
        </w:sdtPr>
        <w:sdtEndPr/>
        <w:sdtContent>
          <w:r w:rsidR="00C428B1">
            <w:rPr>
              <w:rFonts w:ascii="Arial" w:hAnsi="Arial" w:cs="Arial"/>
              <w:color w:val="000000"/>
            </w:rPr>
            <w:fldChar w:fldCharType="begin"/>
          </w:r>
          <w:r w:rsidR="00C428B1">
            <w:rPr>
              <w:rFonts w:ascii="Arial" w:hAnsi="Arial" w:cs="Arial"/>
              <w:color w:val="000000"/>
            </w:rPr>
            <w:instrText xml:space="preserve"> CITATION RIA17 \l 11274 </w:instrText>
          </w:r>
          <w:r w:rsidR="00C428B1">
            <w:rPr>
              <w:rFonts w:ascii="Arial" w:hAnsi="Arial" w:cs="Arial"/>
              <w:color w:val="000000"/>
            </w:rPr>
            <w:fldChar w:fldCharType="separate"/>
          </w:r>
          <w:r w:rsidR="005675C3">
            <w:rPr>
              <w:rFonts w:ascii="Arial" w:hAnsi="Arial" w:cs="Arial"/>
              <w:noProof/>
              <w:color w:val="000000"/>
            </w:rPr>
            <w:t xml:space="preserve"> </w:t>
          </w:r>
          <w:r w:rsidR="005675C3" w:rsidRPr="005675C3">
            <w:rPr>
              <w:rFonts w:ascii="Arial" w:hAnsi="Arial" w:cs="Arial"/>
              <w:noProof/>
              <w:color w:val="000000"/>
            </w:rPr>
            <w:t>[2]</w:t>
          </w:r>
          <w:r w:rsidR="00C428B1">
            <w:rPr>
              <w:rFonts w:ascii="Arial" w:hAnsi="Arial" w:cs="Arial"/>
              <w:color w:val="000000"/>
            </w:rPr>
            <w:fldChar w:fldCharType="end"/>
          </w:r>
        </w:sdtContent>
      </w:sdt>
      <w:r w:rsidRPr="006E391D">
        <w:rPr>
          <w:rFonts w:ascii="Arial" w:hAnsi="Arial" w:cs="Arial"/>
          <w:color w:val="000000"/>
        </w:rPr>
        <w:t xml:space="preserve"> (</w:t>
      </w:r>
      <w:r w:rsidRPr="00C428B1">
        <w:rPr>
          <w:rFonts w:ascii="Arial" w:hAnsi="Arial" w:cs="Arial"/>
          <w:shd w:val="clear" w:color="auto" w:fill="FFFFFF"/>
        </w:rPr>
        <w:t>Robotic Industries Association</w:t>
      </w:r>
      <w:r w:rsidRPr="006E391D">
        <w:rPr>
          <w:rFonts w:ascii="Arial" w:hAnsi="Arial" w:cs="Arial"/>
          <w:color w:val="000000"/>
        </w:rPr>
        <w:t>):</w:t>
      </w:r>
    </w:p>
    <w:p w14:paraId="682F6A71" w14:textId="77777777" w:rsidR="0069282B" w:rsidRPr="006E391D" w:rsidRDefault="0069282B" w:rsidP="0069282B">
      <w:pPr>
        <w:pStyle w:val="NormalWeb"/>
        <w:spacing w:before="0" w:beforeAutospacing="0" w:after="0" w:afterAutospacing="0"/>
        <w:jc w:val="both"/>
      </w:pPr>
      <w:r w:rsidRPr="006E391D">
        <w:t> </w:t>
      </w:r>
    </w:p>
    <w:p w14:paraId="7E136A48" w14:textId="77777777" w:rsidR="0069282B" w:rsidRPr="006E391D" w:rsidRDefault="0069282B" w:rsidP="0069282B">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49E14850" w14:textId="77777777" w:rsidR="0069282B" w:rsidRPr="006E391D" w:rsidRDefault="0069282B" w:rsidP="0069282B">
      <w:pPr>
        <w:pStyle w:val="NormalWeb"/>
        <w:spacing w:before="0" w:beforeAutospacing="0" w:after="0" w:afterAutospacing="0"/>
        <w:jc w:val="both"/>
      </w:pPr>
      <w:r w:rsidRPr="006E391D">
        <w:t> </w:t>
      </w:r>
    </w:p>
    <w:p w14:paraId="629FFE2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Pr>
          <w:rFonts w:ascii="Arial" w:hAnsi="Arial" w:cs="Arial"/>
          <w:color w:val="000000"/>
        </w:rPr>
        <w:t xml:space="preserve"> de su entorno</w:t>
      </w:r>
      <w:r w:rsidRPr="006E391D">
        <w:rPr>
          <w:rFonts w:ascii="Arial" w:hAnsi="Arial" w:cs="Arial"/>
          <w:color w:val="000000"/>
        </w:rPr>
        <w:t>.</w:t>
      </w:r>
    </w:p>
    <w:p w14:paraId="2EE5F6E2" w14:textId="77777777" w:rsidR="0069282B" w:rsidRPr="006E391D" w:rsidRDefault="0069282B" w:rsidP="0069282B">
      <w:pPr>
        <w:pStyle w:val="NormalWeb"/>
        <w:spacing w:before="0" w:beforeAutospacing="0" w:after="0" w:afterAutospacing="0"/>
        <w:jc w:val="both"/>
      </w:pPr>
      <w:r w:rsidRPr="006E391D">
        <w:t> </w:t>
      </w:r>
    </w:p>
    <w:p w14:paraId="473D185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0DDB8C16"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Actualmente la robótica ha ido evolucionando </w:t>
      </w:r>
      <w:r>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3A99F099" w14:textId="77777777" w:rsidR="0069282B" w:rsidRDefault="0069282B" w:rsidP="0069282B">
      <w:pPr>
        <w:pStyle w:val="NormalWeb"/>
        <w:spacing w:before="0" w:beforeAutospacing="0" w:after="0" w:afterAutospacing="0"/>
        <w:jc w:val="both"/>
      </w:pPr>
      <w:r>
        <w:t xml:space="preserve">  </w:t>
      </w:r>
    </w:p>
    <w:p w14:paraId="3EAFF7CC" w14:textId="77777777" w:rsidR="0069282B" w:rsidRDefault="0069282B" w:rsidP="0069282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9C3D623" wp14:editId="28FAD7FB">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7FC21B42" w14:textId="7BE0C47B" w:rsidR="0069282B" w:rsidRDefault="0069282B" w:rsidP="0069282B">
      <w:pPr>
        <w:pStyle w:val="Descripcin"/>
        <w:jc w:val="center"/>
      </w:pPr>
      <w:bookmarkStart w:id="32" w:name="_Ref502096467"/>
      <w:bookmarkStart w:id="33" w:name="_Toc508877157"/>
      <w:r>
        <w:t xml:space="preserve">Ilustración </w:t>
      </w:r>
      <w:r w:rsidR="009F3AB5">
        <w:fldChar w:fldCharType="begin"/>
      </w:r>
      <w:r w:rsidR="009F3AB5">
        <w:instrText xml:space="preserve"> SEQ Ilustración \* ARABIC </w:instrText>
      </w:r>
      <w:r w:rsidR="009F3AB5">
        <w:fldChar w:fldCharType="separate"/>
      </w:r>
      <w:r w:rsidR="00980ACB">
        <w:rPr>
          <w:noProof/>
        </w:rPr>
        <w:t>1</w:t>
      </w:r>
      <w:r w:rsidR="009F3AB5">
        <w:rPr>
          <w:noProof/>
        </w:rPr>
        <w:fldChar w:fldCharType="end"/>
      </w:r>
      <w:r>
        <w:t xml:space="preserve"> - Esquema básico de un robot</w:t>
      </w:r>
      <w:bookmarkEnd w:id="32"/>
      <w:bookmarkEnd w:id="33"/>
    </w:p>
    <w:p w14:paraId="549C9E20" w14:textId="7421B762" w:rsidR="0069282B" w:rsidRDefault="0069282B" w:rsidP="0069282B">
      <w:pPr>
        <w:pStyle w:val="NormalWeb"/>
        <w:spacing w:before="0" w:beforeAutospacing="0" w:after="0" w:afterAutospacing="0"/>
        <w:jc w:val="both"/>
        <w:rPr>
          <w:rFonts w:ascii="Arial" w:hAnsi="Arial" w:cs="Arial"/>
          <w:color w:val="000000"/>
        </w:rPr>
      </w:pPr>
      <w:r>
        <w:rPr>
          <w:rFonts w:ascii="Arial" w:hAnsi="Arial" w:cs="Arial"/>
          <w:color w:val="000000"/>
        </w:rPr>
        <w:t>En la imagen (</w:t>
      </w:r>
      <w:r w:rsidRPr="0045415A">
        <w:rPr>
          <w:rFonts w:ascii="Arial" w:hAnsi="Arial" w:cs="Arial"/>
          <w:b/>
          <w:color w:val="000000"/>
        </w:rPr>
        <w:fldChar w:fldCharType="begin"/>
      </w:r>
      <w:r w:rsidRPr="0045415A">
        <w:rPr>
          <w:rFonts w:ascii="Arial" w:hAnsi="Arial" w:cs="Arial"/>
          <w:b/>
          <w:color w:val="000000"/>
        </w:rPr>
        <w:instrText xml:space="preserve"> REF _Ref502096467 \h </w:instrText>
      </w:r>
      <w:r w:rsidR="0045415A" w:rsidRPr="0045415A">
        <w:rPr>
          <w:rFonts w:ascii="Arial" w:hAnsi="Arial" w:cs="Arial"/>
          <w:b/>
          <w:color w:val="000000"/>
        </w:rPr>
        <w:instrText xml:space="preserve"> \* MERGEFORMAT </w:instrText>
      </w:r>
      <w:r w:rsidRPr="0045415A">
        <w:rPr>
          <w:rFonts w:ascii="Arial" w:hAnsi="Arial" w:cs="Arial"/>
          <w:b/>
          <w:color w:val="000000"/>
        </w:rPr>
      </w:r>
      <w:r w:rsidRPr="0045415A">
        <w:rPr>
          <w:rFonts w:ascii="Arial" w:hAnsi="Arial" w:cs="Arial"/>
          <w:b/>
          <w:color w:val="000000"/>
        </w:rPr>
        <w:fldChar w:fldCharType="separate"/>
      </w:r>
      <w:r w:rsidRPr="0045415A">
        <w:rPr>
          <w:rFonts w:ascii="Arial" w:hAnsi="Arial" w:cs="Arial"/>
          <w:b/>
        </w:rPr>
        <w:t xml:space="preserve">Ilustración </w:t>
      </w:r>
      <w:r w:rsidRPr="0045415A">
        <w:rPr>
          <w:rFonts w:ascii="Arial" w:hAnsi="Arial" w:cs="Arial"/>
          <w:b/>
          <w:noProof/>
        </w:rPr>
        <w:t>1</w:t>
      </w:r>
      <w:r w:rsidRPr="0045415A">
        <w:rPr>
          <w:rFonts w:ascii="Arial" w:hAnsi="Arial" w:cs="Arial"/>
          <w:b/>
        </w:rPr>
        <w:t xml:space="preserve"> - Esquema básico de un robot</w:t>
      </w:r>
      <w:r w:rsidRPr="0045415A">
        <w:rPr>
          <w:rFonts w:ascii="Arial" w:hAnsi="Arial" w:cs="Arial"/>
          <w:b/>
          <w:color w:val="000000"/>
        </w:rPr>
        <w:fldChar w:fldCharType="end"/>
      </w:r>
      <w:r>
        <w:rPr>
          <w:rFonts w:ascii="Arial" w:hAnsi="Arial" w:cs="Arial"/>
          <w:color w:val="000000"/>
        </w:rPr>
        <w:t>) se puede apreciar el esquema básico del funcionamiento de un robot, detallando los componentes que pueden tener (Actuadores, sensores y un sistema de control).</w:t>
      </w:r>
    </w:p>
    <w:p w14:paraId="176B01E0"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r>
        <w:rPr>
          <w:rFonts w:ascii="Arial" w:hAnsi="Arial" w:cs="Arial"/>
          <w:color w:val="000000"/>
        </w:rPr>
        <w:t xml:space="preserve">detectado </w:t>
      </w:r>
      <w:r w:rsidRPr="006E391D">
        <w:rPr>
          <w:rFonts w:ascii="Arial" w:hAnsi="Arial" w:cs="Arial"/>
          <w:color w:val="000000"/>
        </w:rPr>
        <w:t xml:space="preserve">una necesidad, los primeros </w:t>
      </w:r>
      <w:r>
        <w:rPr>
          <w:rFonts w:ascii="Arial" w:hAnsi="Arial" w:cs="Arial"/>
          <w:color w:val="000000"/>
        </w:rPr>
        <w:t xml:space="preserve">pasos </w:t>
      </w:r>
      <w:r w:rsidRPr="006E391D">
        <w:rPr>
          <w:rFonts w:ascii="Arial" w:hAnsi="Arial" w:cs="Arial"/>
          <w:color w:val="000000"/>
        </w:rPr>
        <w:t xml:space="preserve">que </w:t>
      </w:r>
      <w:r>
        <w:rPr>
          <w:rFonts w:ascii="Arial" w:hAnsi="Arial" w:cs="Arial"/>
          <w:color w:val="000000"/>
        </w:rPr>
        <w:t xml:space="preserve">realiza </w:t>
      </w:r>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F33B674" w14:textId="77777777" w:rsidR="0069282B" w:rsidRPr="006E391D" w:rsidRDefault="0069282B" w:rsidP="0069282B">
      <w:pPr>
        <w:pStyle w:val="NormalWeb"/>
        <w:spacing w:before="0" w:beforeAutospacing="0" w:after="0" w:afterAutospacing="0"/>
        <w:jc w:val="both"/>
      </w:pPr>
      <w:r>
        <w:rPr>
          <w:rFonts w:ascii="Arial" w:hAnsi="Arial" w:cs="Arial"/>
          <w:color w:val="000000"/>
        </w:rPr>
        <w:t>Podemos identificar elementos y acciones relacionados con cada etapa de la secuencia antes descripta:</w:t>
      </w:r>
    </w:p>
    <w:p w14:paraId="7DEB764D" w14:textId="77777777" w:rsidR="0069282B" w:rsidRPr="006E391D" w:rsidRDefault="0069282B" w:rsidP="0069282B">
      <w:pPr>
        <w:pStyle w:val="NormalWeb"/>
        <w:spacing w:before="0" w:beforeAutospacing="0" w:after="0" w:afterAutospacing="0"/>
        <w:jc w:val="both"/>
      </w:pPr>
      <w:r w:rsidRPr="006E391D">
        <w:t> </w:t>
      </w:r>
    </w:p>
    <w:p w14:paraId="4D26530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Percepción:</w:t>
      </w:r>
    </w:p>
    <w:p w14:paraId="524CBC90"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64EACBE8"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1E9D7D31"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AD88896" w14:textId="77777777" w:rsidR="0069282B" w:rsidRPr="006E391D" w:rsidRDefault="0069282B" w:rsidP="0069282B">
      <w:pPr>
        <w:pStyle w:val="NormalWeb"/>
        <w:spacing w:before="0" w:beforeAutospacing="0" w:after="0" w:afterAutospacing="0"/>
        <w:jc w:val="both"/>
      </w:pPr>
      <w:r w:rsidRPr="006E391D">
        <w:t> </w:t>
      </w:r>
    </w:p>
    <w:p w14:paraId="7FFC966A"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Planificación:</w:t>
      </w:r>
    </w:p>
    <w:p w14:paraId="18235BFE"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1F8CDFF0"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7A77CAA8"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0A69261"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714A7D1C" w14:textId="77777777" w:rsidR="0069282B" w:rsidRPr="006E391D" w:rsidRDefault="0069282B" w:rsidP="0069282B">
      <w:pPr>
        <w:pStyle w:val="NormalWeb"/>
        <w:spacing w:before="0" w:beforeAutospacing="0" w:after="0" w:afterAutospacing="0"/>
        <w:jc w:val="both"/>
      </w:pPr>
      <w:r w:rsidRPr="006E391D">
        <w:t> </w:t>
      </w:r>
    </w:p>
    <w:p w14:paraId="51AE8E43"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Manipulación:</w:t>
      </w:r>
    </w:p>
    <w:p w14:paraId="30947A2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4B200862"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26EE70F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24718E80"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749041" w14:textId="77777777" w:rsidR="0069282B" w:rsidRPr="006E391D" w:rsidRDefault="0069282B" w:rsidP="0069282B">
      <w:pPr>
        <w:pStyle w:val="NormalWeb"/>
        <w:spacing w:before="0" w:beforeAutospacing="0" w:after="0" w:afterAutospacing="0"/>
      </w:pPr>
      <w:r w:rsidRPr="006E391D">
        <w:t> </w:t>
      </w:r>
    </w:p>
    <w:p w14:paraId="19CED998" w14:textId="77777777" w:rsidR="0069282B" w:rsidRPr="00EA0B66" w:rsidRDefault="0069282B" w:rsidP="0069282B">
      <w:pPr>
        <w:pStyle w:val="Ttulo2"/>
        <w:rPr>
          <w:b/>
          <w:sz w:val="32"/>
          <w:szCs w:val="32"/>
        </w:rPr>
      </w:pPr>
      <w:bookmarkStart w:id="34" w:name="_Toc504153883"/>
      <w:bookmarkStart w:id="35" w:name="_Toc510608471"/>
      <w:r w:rsidRPr="00EA0B66">
        <w:rPr>
          <w:b/>
          <w:sz w:val="32"/>
          <w:szCs w:val="32"/>
        </w:rPr>
        <w:lastRenderedPageBreak/>
        <w:t>2.2 Estructura física de los robots</w:t>
      </w:r>
      <w:bookmarkEnd w:id="34"/>
      <w:bookmarkEnd w:id="35"/>
    </w:p>
    <w:p w14:paraId="2F7E56BD"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r>
        <w:rPr>
          <w:rFonts w:ascii="Arial" w:hAnsi="Arial" w:cs="Arial"/>
          <w:color w:val="222222"/>
        </w:rPr>
        <w:t>a</w:t>
      </w:r>
      <w:r w:rsidRPr="006E391D">
        <w:rPr>
          <w:rFonts w:ascii="Arial" w:hAnsi="Arial" w:cs="Arial"/>
          <w:color w:val="222222"/>
        </w:rPr>
        <w:t xml:space="preserve">l Robot. Es difícil establecer una clasificación </w:t>
      </w:r>
      <w:r>
        <w:rPr>
          <w:rFonts w:ascii="Arial" w:hAnsi="Arial" w:cs="Arial"/>
          <w:color w:val="222222"/>
        </w:rPr>
        <w:t>estricta</w:t>
      </w:r>
      <w:r w:rsidRPr="006E391D">
        <w:rPr>
          <w:rFonts w:ascii="Arial" w:hAnsi="Arial" w:cs="Arial"/>
          <w:color w:val="222222"/>
        </w:rPr>
        <w:t xml:space="preserve"> de los mismos que resista un análisis riguroso. La subdivisión de los Robots, con base en su arquitectura, se podría hacer dentro de alguno de los siguientes grupos: poliarticulados, móviles, androides, zoomórficos e híbridos.</w:t>
      </w:r>
    </w:p>
    <w:p w14:paraId="1CD2652F"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p>
    <w:p w14:paraId="4E806B5A" w14:textId="77777777" w:rsidR="0069282B" w:rsidRPr="006E391D" w:rsidRDefault="0069282B" w:rsidP="0069282B">
      <w:pPr>
        <w:pStyle w:val="Ttulo3"/>
        <w:rPr>
          <w:b w:val="0"/>
          <w:sz w:val="28"/>
          <w:szCs w:val="28"/>
        </w:rPr>
      </w:pPr>
      <w:bookmarkStart w:id="36" w:name="_Toc504153884"/>
      <w:bookmarkStart w:id="37" w:name="_Toc510608472"/>
      <w:r w:rsidRPr="006E391D">
        <w:rPr>
          <w:b w:val="0"/>
          <w:sz w:val="28"/>
          <w:szCs w:val="28"/>
        </w:rPr>
        <w:t>2.2.1 Poliarticulados</w:t>
      </w:r>
      <w:bookmarkEnd w:id="36"/>
      <w:bookmarkEnd w:id="37"/>
    </w:p>
    <w:p w14:paraId="2FA34D23" w14:textId="6414E083"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529216" behindDoc="0" locked="0" layoutInCell="1" allowOverlap="1" wp14:anchorId="3A3C74CD" wp14:editId="0884961E">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1F940B30" w14:textId="6FFD13DE" w:rsidR="009225FD" w:rsidRPr="006F371C" w:rsidRDefault="009225FD" w:rsidP="0069282B">
                            <w:pPr>
                              <w:pStyle w:val="Descripcin"/>
                              <w:rPr>
                                <w:rFonts w:ascii="Times New Roman" w:eastAsia="Times New Roman" w:hAnsi="Times New Roman" w:cs="Times New Roman"/>
                                <w:noProof/>
                                <w:sz w:val="24"/>
                                <w:szCs w:val="24"/>
                              </w:rPr>
                            </w:pPr>
                            <w:bookmarkStart w:id="38" w:name="_Ref502096499"/>
                            <w:bookmarkStart w:id="39" w:name="_Toc508877158"/>
                            <w:r>
                              <w:t xml:space="preserve">Ilustración </w:t>
                            </w:r>
                            <w:r w:rsidR="009F3AB5">
                              <w:fldChar w:fldCharType="begin"/>
                            </w:r>
                            <w:r w:rsidR="009F3AB5">
                              <w:instrText xml:space="preserve"> SEQ Ilustración \* ARABIC </w:instrText>
                            </w:r>
                            <w:r w:rsidR="009F3AB5">
                              <w:fldChar w:fldCharType="separate"/>
                            </w:r>
                            <w:r>
                              <w:rPr>
                                <w:noProof/>
                              </w:rPr>
                              <w:t>2</w:t>
                            </w:r>
                            <w:r w:rsidR="009F3AB5">
                              <w:rPr>
                                <w:noProof/>
                              </w:rPr>
                              <w:fldChar w:fldCharType="end"/>
                            </w:r>
                            <w:r>
                              <w:t xml:space="preserve"> - Ejemplo de robot poliarticulado</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3C74CD"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529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1F940B30" w14:textId="6FFD13DE" w:rsidR="009225FD" w:rsidRPr="006F371C" w:rsidRDefault="009225FD" w:rsidP="0069282B">
                      <w:pPr>
                        <w:pStyle w:val="Descripcin"/>
                        <w:rPr>
                          <w:rFonts w:ascii="Times New Roman" w:eastAsia="Times New Roman" w:hAnsi="Times New Roman" w:cs="Times New Roman"/>
                          <w:noProof/>
                          <w:sz w:val="24"/>
                          <w:szCs w:val="24"/>
                        </w:rPr>
                      </w:pPr>
                      <w:bookmarkStart w:id="40" w:name="_Ref502096499"/>
                      <w:bookmarkStart w:id="41" w:name="_Toc508877158"/>
                      <w:r>
                        <w:t xml:space="preserve">Ilustración </w:t>
                      </w:r>
                      <w:r w:rsidR="009F3AB5">
                        <w:fldChar w:fldCharType="begin"/>
                      </w:r>
                      <w:r w:rsidR="009F3AB5">
                        <w:instrText xml:space="preserve"> SEQ Ilustración \* ARABIC </w:instrText>
                      </w:r>
                      <w:r w:rsidR="009F3AB5">
                        <w:fldChar w:fldCharType="separate"/>
                      </w:r>
                      <w:r>
                        <w:rPr>
                          <w:noProof/>
                        </w:rPr>
                        <w:t>2</w:t>
                      </w:r>
                      <w:r w:rsidR="009F3AB5">
                        <w:rPr>
                          <w:noProof/>
                        </w:rPr>
                        <w:fldChar w:fldCharType="end"/>
                      </w:r>
                      <w:r>
                        <w:t xml:space="preserve"> - Ejemplo de robot poliarticulado</w:t>
                      </w:r>
                      <w:bookmarkEnd w:id="40"/>
                      <w:bookmarkEnd w:id="41"/>
                    </w:p>
                  </w:txbxContent>
                </v:textbox>
                <w10:wrap type="square" anchorx="margin"/>
              </v:shape>
            </w:pict>
          </mc:Fallback>
        </mc:AlternateContent>
      </w:r>
      <w:r w:rsidRPr="006E391D">
        <w:rPr>
          <w:noProof/>
          <w:lang w:val="en-US" w:eastAsia="en-US"/>
        </w:rPr>
        <w:drawing>
          <wp:anchor distT="0" distB="0" distL="114300" distR="114300" simplePos="0" relativeHeight="251527168" behindDoc="0" locked="0" layoutInCell="1" allowOverlap="1" wp14:anchorId="5866503A" wp14:editId="617FAA01">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r>
        <w:rPr>
          <w:rFonts w:ascii="Arial" w:hAnsi="Arial" w:cs="Arial"/>
          <w:color w:val="222222"/>
        </w:rPr>
        <w:t xml:space="preserve"> En la ilustración anterior (</w:t>
      </w:r>
      <w:r w:rsidRPr="0045415A">
        <w:rPr>
          <w:rFonts w:ascii="Arial" w:hAnsi="Arial" w:cs="Arial"/>
          <w:b/>
        </w:rPr>
        <w:fldChar w:fldCharType="begin"/>
      </w:r>
      <w:r w:rsidRPr="0045415A">
        <w:rPr>
          <w:rFonts w:ascii="Arial" w:hAnsi="Arial" w:cs="Arial"/>
          <w:b/>
        </w:rPr>
        <w:instrText xml:space="preserve"> REF _Ref502096499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2 - Ejemplo de robot poliarticulado</w:t>
      </w:r>
      <w:r w:rsidRPr="0045415A">
        <w:rPr>
          <w:rFonts w:ascii="Arial" w:hAnsi="Arial" w:cs="Arial"/>
          <w:b/>
        </w:rPr>
        <w:fldChar w:fldCharType="end"/>
      </w:r>
      <w:r>
        <w:rPr>
          <w:rFonts w:ascii="Arial" w:hAnsi="Arial" w:cs="Arial"/>
          <w:color w:val="222222"/>
        </w:rPr>
        <w:t>) se muestra un brazo robótico como ejemplo de un robot poliarticulado.</w:t>
      </w:r>
    </w:p>
    <w:p w14:paraId="26D311B5" w14:textId="77777777" w:rsidR="0069282B" w:rsidRDefault="0069282B" w:rsidP="0069282B">
      <w:pPr>
        <w:pStyle w:val="NormalWeb"/>
        <w:spacing w:before="60" w:beforeAutospacing="0" w:after="20" w:afterAutospacing="0"/>
        <w:jc w:val="both"/>
      </w:pPr>
      <w:r>
        <w:t> </w:t>
      </w:r>
    </w:p>
    <w:p w14:paraId="0A5B0601" w14:textId="77777777" w:rsidR="0069282B" w:rsidRPr="006E391D" w:rsidRDefault="0069282B" w:rsidP="0069282B">
      <w:pPr>
        <w:pStyle w:val="Ttulo3"/>
        <w:rPr>
          <w:b w:val="0"/>
          <w:sz w:val="28"/>
          <w:szCs w:val="28"/>
        </w:rPr>
      </w:pPr>
      <w:bookmarkStart w:id="42" w:name="_Toc504153885"/>
      <w:bookmarkStart w:id="43" w:name="_Toc510608473"/>
      <w:r w:rsidRPr="006E391D">
        <w:rPr>
          <w:b w:val="0"/>
          <w:sz w:val="28"/>
          <w:szCs w:val="28"/>
        </w:rPr>
        <w:t>2.2.2 Móviles</w:t>
      </w:r>
      <w:bookmarkEnd w:id="42"/>
      <w:bookmarkEnd w:id="43"/>
    </w:p>
    <w:p w14:paraId="6101FF25" w14:textId="0FF5E3D3" w:rsidR="0069282B"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533312" behindDoc="0" locked="0" layoutInCell="1" allowOverlap="1" wp14:anchorId="453FD5B0" wp14:editId="79A9CF89">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0D7DF84C" w14:textId="5D7F4F0D" w:rsidR="009225FD" w:rsidRPr="005D4DA0" w:rsidRDefault="009225FD" w:rsidP="0069282B">
                            <w:pPr>
                              <w:pStyle w:val="Descripcin"/>
                              <w:rPr>
                                <w:rFonts w:ascii="Times New Roman" w:eastAsia="Times New Roman" w:hAnsi="Times New Roman" w:cs="Times New Roman"/>
                                <w:noProof/>
                                <w:sz w:val="24"/>
                                <w:szCs w:val="24"/>
                              </w:rPr>
                            </w:pPr>
                            <w:bookmarkStart w:id="44" w:name="_Ref502096527"/>
                            <w:bookmarkStart w:id="45" w:name="_Toc508877159"/>
                            <w:r>
                              <w:t xml:space="preserve">Ilustración </w:t>
                            </w:r>
                            <w:r w:rsidR="009F3AB5">
                              <w:fldChar w:fldCharType="begin"/>
                            </w:r>
                            <w:r w:rsidR="009F3AB5">
                              <w:instrText xml:space="preserve"> SEQ Ilustración \* ARABIC </w:instrText>
                            </w:r>
                            <w:r w:rsidR="009F3AB5">
                              <w:fldChar w:fldCharType="separate"/>
                            </w:r>
                            <w:r>
                              <w:rPr>
                                <w:noProof/>
                              </w:rPr>
                              <w:t>3</w:t>
                            </w:r>
                            <w:r w:rsidR="009F3AB5">
                              <w:rPr>
                                <w:noProof/>
                              </w:rPr>
                              <w:fldChar w:fldCharType="end"/>
                            </w:r>
                            <w:r>
                              <w:t xml:space="preserve"> - Ejemplo de robot móvil</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D5B0" id="Cuadro de texto 9" o:spid="_x0000_s1027" type="#_x0000_t202" style="position:absolute;left:0;text-align:left;margin-left:287.3pt;margin-top:102pt;width:138pt;height:21pt;z-index:251533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0D7DF84C" w14:textId="5D7F4F0D" w:rsidR="009225FD" w:rsidRPr="005D4DA0" w:rsidRDefault="009225FD" w:rsidP="0069282B">
                      <w:pPr>
                        <w:pStyle w:val="Descripcin"/>
                        <w:rPr>
                          <w:rFonts w:ascii="Times New Roman" w:eastAsia="Times New Roman" w:hAnsi="Times New Roman" w:cs="Times New Roman"/>
                          <w:noProof/>
                          <w:sz w:val="24"/>
                          <w:szCs w:val="24"/>
                        </w:rPr>
                      </w:pPr>
                      <w:bookmarkStart w:id="46" w:name="_Ref502096527"/>
                      <w:bookmarkStart w:id="47" w:name="_Toc508877159"/>
                      <w:r>
                        <w:t xml:space="preserve">Ilustración </w:t>
                      </w:r>
                      <w:r w:rsidR="009F3AB5">
                        <w:fldChar w:fldCharType="begin"/>
                      </w:r>
                      <w:r w:rsidR="009F3AB5">
                        <w:instrText xml:space="preserve"> SEQ Ilustración \* ARABIC </w:instrText>
                      </w:r>
                      <w:r w:rsidR="009F3AB5">
                        <w:fldChar w:fldCharType="separate"/>
                      </w:r>
                      <w:r>
                        <w:rPr>
                          <w:noProof/>
                        </w:rPr>
                        <w:t>3</w:t>
                      </w:r>
                      <w:r w:rsidR="009F3AB5">
                        <w:rPr>
                          <w:noProof/>
                        </w:rPr>
                        <w:fldChar w:fldCharType="end"/>
                      </w:r>
                      <w:r>
                        <w:t xml:space="preserve"> - Ejemplo de robot móvil</w:t>
                      </w:r>
                      <w:bookmarkEnd w:id="46"/>
                      <w:bookmarkEnd w:id="47"/>
                    </w:p>
                  </w:txbxContent>
                </v:textbox>
                <w10:wrap type="square" anchorx="margin"/>
              </v:shape>
            </w:pict>
          </mc:Fallback>
        </mc:AlternateContent>
      </w:r>
      <w:r w:rsidRPr="006E391D">
        <w:rPr>
          <w:noProof/>
          <w:lang w:val="en-US" w:eastAsia="en-US"/>
        </w:rPr>
        <w:drawing>
          <wp:anchor distT="0" distB="0" distL="114300" distR="114300" simplePos="0" relativeHeight="251531264" behindDoc="0" locked="0" layoutInCell="1" allowOverlap="1" wp14:anchorId="35E36E98" wp14:editId="028BBF8C">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r>
        <w:rPr>
          <w:rFonts w:ascii="Arial" w:hAnsi="Arial" w:cs="Arial"/>
          <w:color w:val="222222"/>
        </w:rPr>
        <w:t xml:space="preserve"> En la imagen (</w:t>
      </w:r>
      <w:r w:rsidRPr="0045415A">
        <w:rPr>
          <w:rFonts w:ascii="Arial" w:hAnsi="Arial" w:cs="Arial"/>
          <w:b/>
        </w:rPr>
        <w:fldChar w:fldCharType="begin"/>
      </w:r>
      <w:r w:rsidRPr="0045415A">
        <w:rPr>
          <w:rFonts w:ascii="Arial" w:hAnsi="Arial" w:cs="Arial"/>
          <w:b/>
        </w:rPr>
        <w:instrText xml:space="preserve"> REF _Ref502096527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3 - Ejemplo de robot móvil</w:t>
      </w:r>
      <w:r w:rsidRPr="0045415A">
        <w:rPr>
          <w:rFonts w:ascii="Arial" w:hAnsi="Arial" w:cs="Arial"/>
          <w:b/>
        </w:rPr>
        <w:fldChar w:fldCharType="end"/>
      </w:r>
      <w:r>
        <w:rPr>
          <w:rFonts w:ascii="Arial" w:hAnsi="Arial" w:cs="Arial"/>
          <w:color w:val="222222"/>
        </w:rPr>
        <w:t>) se visualiza un robot móvil que cuenta con 4 ruedas y motores para su desplazamiento, y a su vez con un brazo manipulado por servo motores.</w:t>
      </w:r>
      <w:r>
        <w:t> </w:t>
      </w:r>
    </w:p>
    <w:p w14:paraId="24A623C8" w14:textId="77777777" w:rsidR="0069282B" w:rsidRDefault="0069282B" w:rsidP="0069282B">
      <w:pPr>
        <w:pStyle w:val="NormalWeb"/>
        <w:spacing w:before="60" w:beforeAutospacing="0" w:after="20" w:afterAutospacing="0"/>
        <w:jc w:val="both"/>
      </w:pPr>
      <w:r>
        <w:t> </w:t>
      </w:r>
    </w:p>
    <w:p w14:paraId="14B7745E" w14:textId="77777777" w:rsidR="0069282B" w:rsidRDefault="0069282B" w:rsidP="0069282B">
      <w:pPr>
        <w:rPr>
          <w:rFonts w:ascii="Times New Roman" w:eastAsia="Times New Roman" w:hAnsi="Times New Roman" w:cs="Times New Roman"/>
          <w:color w:val="auto"/>
          <w:sz w:val="24"/>
          <w:szCs w:val="24"/>
        </w:rPr>
      </w:pPr>
      <w:r>
        <w:br w:type="page"/>
      </w:r>
    </w:p>
    <w:p w14:paraId="5CF80347" w14:textId="77777777" w:rsidR="0069282B" w:rsidRPr="006E391D" w:rsidRDefault="0069282B" w:rsidP="0069282B">
      <w:pPr>
        <w:pStyle w:val="Ttulo3"/>
        <w:rPr>
          <w:b w:val="0"/>
          <w:sz w:val="28"/>
          <w:szCs w:val="28"/>
        </w:rPr>
      </w:pPr>
      <w:bookmarkStart w:id="48" w:name="_Toc504153886"/>
      <w:bookmarkStart w:id="49" w:name="_Toc510608474"/>
      <w:r w:rsidRPr="006E391D">
        <w:rPr>
          <w:b w:val="0"/>
          <w:sz w:val="28"/>
          <w:szCs w:val="28"/>
        </w:rPr>
        <w:lastRenderedPageBreak/>
        <w:t>2.2.3 Androides</w:t>
      </w:r>
      <w:bookmarkEnd w:id="48"/>
      <w:bookmarkEnd w:id="49"/>
    </w:p>
    <w:p w14:paraId="31A29F6C" w14:textId="77777777" w:rsidR="0069282B" w:rsidRDefault="0069282B" w:rsidP="0069282B">
      <w:pPr>
        <w:pStyle w:val="NormalWeb"/>
        <w:spacing w:before="60" w:beforeAutospacing="0" w:after="20" w:afterAutospacing="0"/>
        <w:jc w:val="both"/>
      </w:pPr>
      <w:r>
        <w:rPr>
          <w:noProof/>
          <w:lang w:val="en-US" w:eastAsia="en-US"/>
        </w:rPr>
        <w:drawing>
          <wp:anchor distT="0" distB="0" distL="114300" distR="114300" simplePos="0" relativeHeight="251535360" behindDoc="0" locked="0" layoutInCell="1" allowOverlap="1" wp14:anchorId="09E7950C" wp14:editId="46400C3D">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46CAC9E6" w14:textId="6731CE25" w:rsidR="0069282B" w:rsidRPr="006E391D" w:rsidRDefault="0069282B" w:rsidP="0069282B">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r>
        <w:rPr>
          <w:rFonts w:ascii="Arial" w:hAnsi="Arial" w:cs="Arial"/>
          <w:color w:val="222222"/>
        </w:rPr>
        <w:t xml:space="preserve"> La imagen (</w:t>
      </w:r>
      <w:r w:rsidRPr="0045415A">
        <w:rPr>
          <w:rFonts w:ascii="Arial" w:hAnsi="Arial" w:cs="Arial"/>
          <w:b/>
        </w:rPr>
        <w:fldChar w:fldCharType="begin"/>
      </w:r>
      <w:r w:rsidRPr="0045415A">
        <w:rPr>
          <w:rFonts w:ascii="Arial" w:hAnsi="Arial" w:cs="Arial"/>
          <w:b/>
        </w:rPr>
        <w:instrText xml:space="preserve"> REF _Ref502096550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4 - Androide Asimo de Honda</w:t>
      </w:r>
      <w:r w:rsidRPr="0045415A">
        <w:rPr>
          <w:rFonts w:ascii="Arial" w:hAnsi="Arial" w:cs="Arial"/>
          <w:b/>
        </w:rPr>
        <w:fldChar w:fldCharType="end"/>
      </w:r>
      <w:r>
        <w:rPr>
          <w:rFonts w:ascii="Arial" w:hAnsi="Arial" w:cs="Arial"/>
          <w:color w:val="222222"/>
        </w:rPr>
        <w:t>) muestra el androide ASIMO creado por la compañía japonesa Honda en el año 2000.</w:t>
      </w:r>
    </w:p>
    <w:p w14:paraId="6CB06A52" w14:textId="77777777" w:rsidR="0069282B" w:rsidRPr="006E391D"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545600" behindDoc="0" locked="0" layoutInCell="1" allowOverlap="1" wp14:anchorId="037028C7" wp14:editId="22226AB6">
                <wp:simplePos x="0" y="0"/>
                <wp:positionH relativeFrom="column">
                  <wp:posOffset>1582</wp:posOffset>
                </wp:positionH>
                <wp:positionV relativeFrom="paragraph">
                  <wp:posOffset>30744</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34AB3681" w14:textId="42B641A3" w:rsidR="009225FD" w:rsidRPr="008F3B83" w:rsidRDefault="009225FD" w:rsidP="0069282B">
                            <w:pPr>
                              <w:pStyle w:val="Descripcin"/>
                              <w:rPr>
                                <w:rFonts w:ascii="Times New Roman" w:eastAsia="Times New Roman" w:hAnsi="Times New Roman" w:cs="Times New Roman"/>
                                <w:noProof/>
                                <w:sz w:val="24"/>
                                <w:szCs w:val="24"/>
                              </w:rPr>
                            </w:pPr>
                            <w:bookmarkStart w:id="50" w:name="_Ref502096550"/>
                            <w:bookmarkStart w:id="51" w:name="_Toc508877160"/>
                            <w:r>
                              <w:t xml:space="preserve">Ilustración </w:t>
                            </w:r>
                            <w:r w:rsidR="009F3AB5">
                              <w:fldChar w:fldCharType="begin"/>
                            </w:r>
                            <w:r w:rsidR="009F3AB5">
                              <w:instrText xml:space="preserve"> SEQ Ilustración \* ARABIC </w:instrText>
                            </w:r>
                            <w:r w:rsidR="009F3AB5">
                              <w:fldChar w:fldCharType="separate"/>
                            </w:r>
                            <w:r>
                              <w:rPr>
                                <w:noProof/>
                              </w:rPr>
                              <w:t>4</w:t>
                            </w:r>
                            <w:r w:rsidR="009F3AB5">
                              <w:rPr>
                                <w:noProof/>
                              </w:rPr>
                              <w:fldChar w:fldCharType="end"/>
                            </w:r>
                            <w:r>
                              <w:t xml:space="preserve"> - Androide Asimo de Honda</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028C7" id="Cuadro de texto 10" o:spid="_x0000_s1028" type="#_x0000_t202" style="position:absolute;left:0;text-align:left;margin-left:.1pt;margin-top:2.4pt;width:147.35pt;height:21pt;z-index:251545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4922p3AAAAAUBAAAP&#10;AAAAZHJzL2Rvd25yZXYueG1sTI7BTsMwEETvSPyDtUhcEHUIUdSGOFVVwQEuFaEXbm68jQPxOoqd&#10;Nvw9y4keRzN688r17HpxwjF0nhQ8LBIQSI03HbUK9h8v90sQIWoyuveECn4wwLq6vip1YfyZ3vFU&#10;x1YwhEKhFdgYh0LK0Fh0Oiz8gMTd0Y9OR45jK82ozwx3vUyTJJdOd8QPVg+4tdh815NTsMs+d/Zu&#10;Oj6/bbLH8XU/bfOvtlbq9mbePIGIOMf/MfzpszpU7HTwE5kgegUp7xRkrM9luspWIA6c8yXIqpSX&#10;9tUvAAAA//8DAFBLAQItABQABgAIAAAAIQC2gziS/gAAAOEBAAATAAAAAAAAAAAAAAAAAAAAAABb&#10;Q29udGVudF9UeXBlc10ueG1sUEsBAi0AFAAGAAgAAAAhADj9If/WAAAAlAEAAAsAAAAAAAAAAAAA&#10;AAAALwEAAF9yZWxzLy5yZWxzUEsBAi0AFAAGAAgAAAAhAG2Sfgk4AgAAcAQAAA4AAAAAAAAAAAAA&#10;AAAALgIAAGRycy9lMm9Eb2MueG1sUEsBAi0AFAAGAAgAAAAhADj3bancAAAABQEAAA8AAAAAAAAA&#10;AAAAAAAAkgQAAGRycy9kb3ducmV2LnhtbFBLBQYAAAAABAAEAPMAAACbBQAAAAA=&#10;" stroked="f">
                <v:textbox style="mso-fit-shape-to-text:t" inset="0,0,0,0">
                  <w:txbxContent>
                    <w:p w14:paraId="34AB3681" w14:textId="42B641A3" w:rsidR="009225FD" w:rsidRPr="008F3B83" w:rsidRDefault="009225FD" w:rsidP="0069282B">
                      <w:pPr>
                        <w:pStyle w:val="Descripcin"/>
                        <w:rPr>
                          <w:rFonts w:ascii="Times New Roman" w:eastAsia="Times New Roman" w:hAnsi="Times New Roman" w:cs="Times New Roman"/>
                          <w:noProof/>
                          <w:sz w:val="24"/>
                          <w:szCs w:val="24"/>
                        </w:rPr>
                      </w:pPr>
                      <w:bookmarkStart w:id="52" w:name="_Ref502096550"/>
                      <w:bookmarkStart w:id="53" w:name="_Toc508877160"/>
                      <w:r>
                        <w:t xml:space="preserve">Ilustración </w:t>
                      </w:r>
                      <w:r w:rsidR="009F3AB5">
                        <w:fldChar w:fldCharType="begin"/>
                      </w:r>
                      <w:r w:rsidR="009F3AB5">
                        <w:instrText xml:space="preserve"> SEQ Ilustración \* ARABIC </w:instrText>
                      </w:r>
                      <w:r w:rsidR="009F3AB5">
                        <w:fldChar w:fldCharType="separate"/>
                      </w:r>
                      <w:r>
                        <w:rPr>
                          <w:noProof/>
                        </w:rPr>
                        <w:t>4</w:t>
                      </w:r>
                      <w:r w:rsidR="009F3AB5">
                        <w:rPr>
                          <w:noProof/>
                        </w:rPr>
                        <w:fldChar w:fldCharType="end"/>
                      </w:r>
                      <w:r>
                        <w:t xml:space="preserve"> - Androide Asimo de Honda</w:t>
                      </w:r>
                      <w:bookmarkEnd w:id="52"/>
                      <w:bookmarkEnd w:id="53"/>
                    </w:p>
                  </w:txbxContent>
                </v:textbox>
                <w10:wrap type="square"/>
              </v:shape>
            </w:pict>
          </mc:Fallback>
        </mc:AlternateContent>
      </w:r>
      <w:r w:rsidRPr="006E391D">
        <w:t> </w:t>
      </w:r>
    </w:p>
    <w:p w14:paraId="46EBCFF6" w14:textId="77777777" w:rsidR="0069282B" w:rsidRDefault="0069282B" w:rsidP="0069282B">
      <w:pPr>
        <w:pStyle w:val="NormalWeb"/>
        <w:spacing w:before="60" w:beforeAutospacing="0" w:after="20" w:afterAutospacing="0"/>
        <w:jc w:val="right"/>
      </w:pPr>
      <w:r>
        <w:t> </w:t>
      </w:r>
    </w:p>
    <w:p w14:paraId="5F95FA17" w14:textId="77777777" w:rsidR="0069282B" w:rsidRPr="000665A2" w:rsidRDefault="0069282B" w:rsidP="0069282B">
      <w:pPr>
        <w:pStyle w:val="NormalWeb"/>
        <w:spacing w:before="60" w:beforeAutospacing="0" w:after="20" w:afterAutospacing="0"/>
        <w:jc w:val="right"/>
      </w:pPr>
      <w:r>
        <w:t> </w:t>
      </w:r>
    </w:p>
    <w:p w14:paraId="17A82983" w14:textId="77777777" w:rsidR="0069282B" w:rsidRPr="006E391D" w:rsidRDefault="0069282B" w:rsidP="0069282B">
      <w:pPr>
        <w:pStyle w:val="Ttulo3"/>
        <w:rPr>
          <w:b w:val="0"/>
          <w:sz w:val="28"/>
          <w:szCs w:val="28"/>
        </w:rPr>
      </w:pPr>
      <w:bookmarkStart w:id="54" w:name="_Toc504153887"/>
      <w:bookmarkStart w:id="55" w:name="_Toc510608475"/>
      <w:r w:rsidRPr="006E391D">
        <w:rPr>
          <w:b w:val="0"/>
          <w:sz w:val="28"/>
          <w:szCs w:val="28"/>
        </w:rPr>
        <w:t>2.2.4 Zoomórficos</w:t>
      </w:r>
      <w:bookmarkEnd w:id="54"/>
      <w:bookmarkEnd w:id="55"/>
    </w:p>
    <w:p w14:paraId="294D424F" w14:textId="7CBE5FFE" w:rsidR="0069282B" w:rsidRPr="006E391D" w:rsidRDefault="0069282B" w:rsidP="0069282B">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539456" behindDoc="0" locked="0" layoutInCell="1" allowOverlap="1" wp14:anchorId="2123198D" wp14:editId="1D649DD6">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2756C3DD" w14:textId="3EC0AA5D" w:rsidR="009225FD" w:rsidRPr="00AD44C8" w:rsidRDefault="009225FD" w:rsidP="0069282B">
                            <w:pPr>
                              <w:pStyle w:val="Descripcin"/>
                              <w:rPr>
                                <w:rFonts w:ascii="Times New Roman" w:eastAsia="Times New Roman" w:hAnsi="Times New Roman" w:cs="Times New Roman"/>
                                <w:noProof/>
                                <w:sz w:val="24"/>
                                <w:szCs w:val="24"/>
                              </w:rPr>
                            </w:pPr>
                            <w:bookmarkStart w:id="56" w:name="_Ref502096572"/>
                            <w:bookmarkStart w:id="57" w:name="_Toc508877161"/>
                            <w:r>
                              <w:t xml:space="preserve">Ilustración </w:t>
                            </w:r>
                            <w:r w:rsidR="009F3AB5">
                              <w:fldChar w:fldCharType="begin"/>
                            </w:r>
                            <w:r w:rsidR="009F3AB5">
                              <w:instrText xml:space="preserve"> SEQ Ilustración \* ARABIC </w:instrText>
                            </w:r>
                            <w:r w:rsidR="009F3AB5">
                              <w:fldChar w:fldCharType="separate"/>
                            </w:r>
                            <w:r>
                              <w:rPr>
                                <w:noProof/>
                              </w:rPr>
                              <w:t>5</w:t>
                            </w:r>
                            <w:r w:rsidR="009F3AB5">
                              <w:rPr>
                                <w:noProof/>
                              </w:rPr>
                              <w:fldChar w:fldCharType="end"/>
                            </w:r>
                            <w:r>
                              <w:t xml:space="preserve"> - Robot Zoomórfico caminador</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198D" id="Cuadro de texto 11" o:spid="_x0000_s1029" type="#_x0000_t202" style="position:absolute;left:0;text-align:left;margin-left:231.7pt;margin-top:217.9pt;width:193.5pt;height:21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2756C3DD" w14:textId="3EC0AA5D" w:rsidR="009225FD" w:rsidRPr="00AD44C8" w:rsidRDefault="009225FD" w:rsidP="0069282B">
                      <w:pPr>
                        <w:pStyle w:val="Descripcin"/>
                        <w:rPr>
                          <w:rFonts w:ascii="Times New Roman" w:eastAsia="Times New Roman" w:hAnsi="Times New Roman" w:cs="Times New Roman"/>
                          <w:noProof/>
                          <w:sz w:val="24"/>
                          <w:szCs w:val="24"/>
                        </w:rPr>
                      </w:pPr>
                      <w:bookmarkStart w:id="58" w:name="_Ref502096572"/>
                      <w:bookmarkStart w:id="59" w:name="_Toc508877161"/>
                      <w:r>
                        <w:t xml:space="preserve">Ilustración </w:t>
                      </w:r>
                      <w:r w:rsidR="009F3AB5">
                        <w:fldChar w:fldCharType="begin"/>
                      </w:r>
                      <w:r w:rsidR="009F3AB5">
                        <w:instrText xml:space="preserve"> SEQ Ilustración \* ARABIC </w:instrText>
                      </w:r>
                      <w:r w:rsidR="009F3AB5">
                        <w:fldChar w:fldCharType="separate"/>
                      </w:r>
                      <w:r>
                        <w:rPr>
                          <w:noProof/>
                        </w:rPr>
                        <w:t>5</w:t>
                      </w:r>
                      <w:r w:rsidR="009F3AB5">
                        <w:rPr>
                          <w:noProof/>
                        </w:rPr>
                        <w:fldChar w:fldCharType="end"/>
                      </w:r>
                      <w:r>
                        <w:t xml:space="preserve"> - Robot Zoomórfico caminador</w:t>
                      </w:r>
                      <w:bookmarkEnd w:id="58"/>
                      <w:bookmarkEnd w:id="59"/>
                    </w:p>
                  </w:txbxContent>
                </v:textbox>
                <w10:wrap type="square"/>
              </v:shape>
            </w:pict>
          </mc:Fallback>
        </mc:AlternateContent>
      </w:r>
      <w:r w:rsidRPr="006E391D">
        <w:rPr>
          <w:noProof/>
          <w:lang w:val="en-US" w:eastAsia="en-US"/>
        </w:rPr>
        <w:drawing>
          <wp:anchor distT="0" distB="0" distL="114300" distR="114300" simplePos="0" relativeHeight="251537408" behindDoc="0" locked="0" layoutInCell="1" allowOverlap="1" wp14:anchorId="1514E55A" wp14:editId="3807ECCA">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r>
        <w:rPr>
          <w:rFonts w:ascii="Arial" w:hAnsi="Arial" w:cs="Arial"/>
          <w:color w:val="222222"/>
        </w:rPr>
        <w:t>, como se puede apreciar en la imagen (</w:t>
      </w:r>
      <w:r w:rsidRPr="0045415A">
        <w:rPr>
          <w:rFonts w:ascii="Arial" w:hAnsi="Arial" w:cs="Arial"/>
          <w:b/>
        </w:rPr>
        <w:fldChar w:fldCharType="begin"/>
      </w:r>
      <w:r w:rsidRPr="0045415A">
        <w:rPr>
          <w:rFonts w:ascii="Arial" w:hAnsi="Arial" w:cs="Arial"/>
          <w:b/>
        </w:rPr>
        <w:instrText xml:space="preserve"> REF _Ref502096572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5 - Robot Zoomórfico caminador</w:t>
      </w:r>
      <w:r w:rsidRPr="0045415A">
        <w:rPr>
          <w:rFonts w:ascii="Arial" w:hAnsi="Arial" w:cs="Arial"/>
          <w:b/>
        </w:rPr>
        <w:fldChar w:fldCharType="end"/>
      </w:r>
      <w:r>
        <w:rPr>
          <w:rFonts w:ascii="Arial" w:hAnsi="Arial" w:cs="Arial"/>
          <w:color w:val="222222"/>
        </w:rPr>
        <w:t>) un robot con forma canina</w:t>
      </w:r>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3F5A1A0" w14:textId="77777777" w:rsidR="0069282B" w:rsidRDefault="0069282B" w:rsidP="0069282B">
      <w:pPr>
        <w:pStyle w:val="NormalWeb"/>
        <w:spacing w:before="60" w:beforeAutospacing="0" w:after="20" w:afterAutospacing="0"/>
        <w:jc w:val="both"/>
      </w:pPr>
    </w:p>
    <w:p w14:paraId="51463132" w14:textId="77777777" w:rsidR="0069282B" w:rsidRPr="006E391D" w:rsidRDefault="0069282B" w:rsidP="0069282B">
      <w:pPr>
        <w:pStyle w:val="Ttulo3"/>
        <w:rPr>
          <w:b w:val="0"/>
          <w:sz w:val="28"/>
          <w:szCs w:val="28"/>
        </w:rPr>
      </w:pPr>
      <w:bookmarkStart w:id="60" w:name="_Toc504153888"/>
      <w:bookmarkStart w:id="61" w:name="_Toc510608476"/>
      <w:r w:rsidRPr="006E391D">
        <w:rPr>
          <w:b w:val="0"/>
          <w:noProof/>
          <w:sz w:val="28"/>
          <w:szCs w:val="28"/>
          <w:lang w:val="en-US" w:eastAsia="en-US"/>
        </w:rPr>
        <w:drawing>
          <wp:anchor distT="0" distB="0" distL="114300" distR="114300" simplePos="0" relativeHeight="251541504" behindDoc="0" locked="0" layoutInCell="1" allowOverlap="1" wp14:anchorId="2FC49D67" wp14:editId="2313D741">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60"/>
      <w:bookmarkEnd w:id="61"/>
    </w:p>
    <w:p w14:paraId="0CDA1C3D" w14:textId="2E758B76"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543552" behindDoc="0" locked="0" layoutInCell="1" allowOverlap="1" wp14:anchorId="71E07224" wp14:editId="4B35923C">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46A4B653" w14:textId="700F4C2A" w:rsidR="009225FD" w:rsidRPr="00C67912" w:rsidRDefault="009225FD" w:rsidP="0069282B">
                            <w:pPr>
                              <w:pStyle w:val="Descripcin"/>
                              <w:rPr>
                                <w:rFonts w:ascii="Times New Roman" w:eastAsia="Times New Roman" w:hAnsi="Times New Roman" w:cs="Times New Roman"/>
                                <w:noProof/>
                                <w:sz w:val="24"/>
                                <w:szCs w:val="24"/>
                              </w:rPr>
                            </w:pPr>
                            <w:bookmarkStart w:id="62" w:name="_Ref502096642"/>
                            <w:bookmarkStart w:id="63" w:name="_Toc508877162"/>
                            <w:r>
                              <w:t xml:space="preserve">Ilustración </w:t>
                            </w:r>
                            <w:r w:rsidR="009F3AB5">
                              <w:fldChar w:fldCharType="begin"/>
                            </w:r>
                            <w:r w:rsidR="009F3AB5">
                              <w:instrText xml:space="preserve"> SEQ Ilustraci</w:instrText>
                            </w:r>
                            <w:r w:rsidR="009F3AB5">
                              <w:instrText xml:space="preserve">ón \* ARABIC </w:instrText>
                            </w:r>
                            <w:r w:rsidR="009F3AB5">
                              <w:fldChar w:fldCharType="separate"/>
                            </w:r>
                            <w:r>
                              <w:rPr>
                                <w:noProof/>
                              </w:rPr>
                              <w:t>6</w:t>
                            </w:r>
                            <w:r w:rsidR="009F3AB5">
                              <w:rPr>
                                <w:noProof/>
                              </w:rPr>
                              <w:fldChar w:fldCharType="end"/>
                            </w:r>
                            <w:r>
                              <w:t xml:space="preserve"> - Robot móvil-poliarticulado</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7224" id="Cuadro de texto 12" o:spid="_x0000_s1030" type="#_x0000_t202" style="position:absolute;left:0;text-align:left;margin-left:320.4pt;margin-top:73.65pt;width:104.6pt;height:29.8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46A4B653" w14:textId="700F4C2A" w:rsidR="009225FD" w:rsidRPr="00C67912" w:rsidRDefault="009225FD" w:rsidP="0069282B">
                      <w:pPr>
                        <w:pStyle w:val="Descripcin"/>
                        <w:rPr>
                          <w:rFonts w:ascii="Times New Roman" w:eastAsia="Times New Roman" w:hAnsi="Times New Roman" w:cs="Times New Roman"/>
                          <w:noProof/>
                          <w:sz w:val="24"/>
                          <w:szCs w:val="24"/>
                        </w:rPr>
                      </w:pPr>
                      <w:bookmarkStart w:id="64" w:name="_Ref502096642"/>
                      <w:bookmarkStart w:id="65" w:name="_Toc508877162"/>
                      <w:r>
                        <w:t xml:space="preserve">Ilustración </w:t>
                      </w:r>
                      <w:r w:rsidR="009F3AB5">
                        <w:fldChar w:fldCharType="begin"/>
                      </w:r>
                      <w:r w:rsidR="009F3AB5">
                        <w:instrText xml:space="preserve"> SEQ Ilustraci</w:instrText>
                      </w:r>
                      <w:r w:rsidR="009F3AB5">
                        <w:instrText xml:space="preserve">ón \* ARABIC </w:instrText>
                      </w:r>
                      <w:r w:rsidR="009F3AB5">
                        <w:fldChar w:fldCharType="separate"/>
                      </w:r>
                      <w:r>
                        <w:rPr>
                          <w:noProof/>
                        </w:rPr>
                        <w:t>6</w:t>
                      </w:r>
                      <w:r w:rsidR="009F3AB5">
                        <w:rPr>
                          <w:noProof/>
                        </w:rPr>
                        <w:fldChar w:fldCharType="end"/>
                      </w:r>
                      <w:r>
                        <w:t xml:space="preserve"> - Robot móvil-poliarticulado</w:t>
                      </w:r>
                      <w:bookmarkEnd w:id="64"/>
                      <w:bookmarkEnd w:id="65"/>
                    </w:p>
                  </w:txbxContent>
                </v:textbox>
                <w10:wrap type="square"/>
              </v:shape>
            </w:pict>
          </mc:Fallback>
        </mc:AlternateContent>
      </w:r>
      <w:r w:rsidRPr="006E391D">
        <w:rPr>
          <w:rFonts w:ascii="Arial" w:hAnsi="Arial" w:cs="Arial"/>
          <w:color w:val="222222"/>
        </w:rPr>
        <w:t>Los robots híbridos se les considera</w:t>
      </w:r>
      <w:r>
        <w:rPr>
          <w:rFonts w:ascii="Arial" w:hAnsi="Arial" w:cs="Arial"/>
          <w:color w:val="222222"/>
        </w:rPr>
        <w:t>n</w:t>
      </w:r>
      <w:r w:rsidRPr="006E391D">
        <w:rPr>
          <w:rFonts w:ascii="Arial" w:hAnsi="Arial" w:cs="Arial"/>
          <w:color w:val="222222"/>
        </w:rPr>
        <w:t xml:space="preserve"> a aquellos a los cuales es difícil clasificar dentro de las mencionadas anteriormente o bien es la combinación de algunas de ell</w:t>
      </w:r>
      <w:r>
        <w:rPr>
          <w:rFonts w:ascii="Arial" w:hAnsi="Arial" w:cs="Arial"/>
          <w:color w:val="222222"/>
        </w:rPr>
        <w:t>o</w:t>
      </w:r>
      <w:r w:rsidRPr="006E391D">
        <w:rPr>
          <w:rFonts w:ascii="Arial" w:hAnsi="Arial" w:cs="Arial"/>
          <w:color w:val="222222"/>
        </w:rPr>
        <w:t>s.</w:t>
      </w:r>
      <w:r>
        <w:rPr>
          <w:rFonts w:ascii="Arial" w:hAnsi="Arial" w:cs="Arial"/>
          <w:color w:val="222222"/>
        </w:rPr>
        <w:t xml:space="preserve"> En esta imagen (</w:t>
      </w:r>
      <w:r w:rsidRPr="0045415A">
        <w:rPr>
          <w:rFonts w:ascii="Arial" w:hAnsi="Arial" w:cs="Arial"/>
          <w:b/>
        </w:rPr>
        <w:fldChar w:fldCharType="begin"/>
      </w:r>
      <w:r w:rsidRPr="0045415A">
        <w:rPr>
          <w:rFonts w:ascii="Arial" w:hAnsi="Arial" w:cs="Arial"/>
          <w:b/>
        </w:rPr>
        <w:instrText xml:space="preserve"> REF _Ref502096642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6 - Robot móvil-poliarticulado</w:t>
      </w:r>
      <w:r w:rsidRPr="0045415A">
        <w:rPr>
          <w:rFonts w:ascii="Arial" w:hAnsi="Arial" w:cs="Arial"/>
          <w:b/>
        </w:rPr>
        <w:fldChar w:fldCharType="end"/>
      </w:r>
      <w:r>
        <w:rPr>
          <w:rFonts w:ascii="Arial" w:hAnsi="Arial" w:cs="Arial"/>
          <w:color w:val="222222"/>
        </w:rPr>
        <w:t>), se puede observar un robot móvil con variados actuadores para la manipulación de objetos y que además su forma es similar a la de un escorpión.</w:t>
      </w:r>
    </w:p>
    <w:p w14:paraId="267A182B" w14:textId="77777777" w:rsidR="0069282B" w:rsidRDefault="0069282B" w:rsidP="0069282B">
      <w:pPr>
        <w:pStyle w:val="NormalWeb"/>
        <w:spacing w:before="0" w:beforeAutospacing="0" w:after="0" w:afterAutospacing="0"/>
      </w:pPr>
      <w:r>
        <w:t> </w:t>
      </w:r>
    </w:p>
    <w:p w14:paraId="34FDF274" w14:textId="77777777" w:rsidR="0069282B" w:rsidRDefault="0069282B" w:rsidP="0069282B">
      <w:pPr>
        <w:pStyle w:val="NormalWeb"/>
        <w:spacing w:before="0" w:beforeAutospacing="0" w:after="0" w:afterAutospacing="0"/>
      </w:pPr>
      <w:r>
        <w:t> </w:t>
      </w:r>
    </w:p>
    <w:p w14:paraId="0D4B14E6" w14:textId="77777777" w:rsidR="0069282B" w:rsidRPr="00EA0B66" w:rsidRDefault="0069282B" w:rsidP="0069282B">
      <w:pPr>
        <w:pStyle w:val="Ttulo2"/>
        <w:rPr>
          <w:b/>
          <w:sz w:val="32"/>
          <w:szCs w:val="32"/>
        </w:rPr>
      </w:pPr>
      <w:bookmarkStart w:id="66" w:name="_Toc504153889"/>
      <w:bookmarkStart w:id="67" w:name="_Toc510608477"/>
      <w:r w:rsidRPr="00EA0B66">
        <w:rPr>
          <w:b/>
          <w:sz w:val="32"/>
          <w:szCs w:val="32"/>
        </w:rPr>
        <w:lastRenderedPageBreak/>
        <w:t>2.3 Distintas tecnologías para la robótica educativa</w:t>
      </w:r>
      <w:bookmarkEnd w:id="66"/>
      <w:bookmarkEnd w:id="67"/>
    </w:p>
    <w:p w14:paraId="146D7D58" w14:textId="77777777" w:rsidR="0069282B" w:rsidRDefault="0069282B" w:rsidP="0069282B">
      <w:pPr>
        <w:pStyle w:val="NormalWeb"/>
        <w:spacing w:before="0" w:beforeAutospacing="0" w:after="0" w:afterAutospacing="0"/>
      </w:pPr>
      <w:r>
        <w:t> </w:t>
      </w:r>
    </w:p>
    <w:p w14:paraId="476E5EE0" w14:textId="6BFB6700"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r>
        <w:rPr>
          <w:rStyle w:val="Refdenotaalpie"/>
          <w:rFonts w:ascii="Arial" w:hAnsi="Arial" w:cs="Arial"/>
          <w:color w:val="000000"/>
        </w:rPr>
        <w:footnoteReference w:id="2"/>
      </w:r>
      <w:r>
        <w:rPr>
          <w:rFonts w:ascii="Arial" w:hAnsi="Arial" w:cs="Arial"/>
          <w:b/>
          <w:bCs/>
          <w:color w:val="000000"/>
        </w:rPr>
        <w:t xml:space="preserve">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w:t>
      </w:r>
      <w:r>
        <w:rPr>
          <w:rFonts w:ascii="Arial" w:hAnsi="Arial" w:cs="Arial"/>
          <w:color w:val="000000"/>
        </w:rPr>
        <w:t>Gracias</w:t>
      </w:r>
      <w:r w:rsidRPr="006E391D">
        <w:rPr>
          <w:rFonts w:ascii="Arial" w:hAnsi="Arial" w:cs="Arial"/>
          <w:color w:val="000000"/>
        </w:rPr>
        <w:t xml:space="preserve"> a su costo </w:t>
      </w:r>
      <w:r>
        <w:rPr>
          <w:rFonts w:ascii="Arial" w:hAnsi="Arial" w:cs="Arial"/>
          <w:color w:val="000000"/>
        </w:rPr>
        <w:t xml:space="preserve">accesible </w:t>
      </w:r>
      <w:r w:rsidRPr="006E391D">
        <w:rPr>
          <w:rFonts w:ascii="Arial" w:hAnsi="Arial" w:cs="Arial"/>
          <w:color w:val="000000"/>
        </w:rPr>
        <w:t>y disponibilidad</w:t>
      </w:r>
      <w:r w:rsidRPr="006E391D" w:rsidDel="00983065">
        <w:rPr>
          <w:rFonts w:ascii="Arial" w:hAnsi="Arial" w:cs="Arial"/>
          <w:color w:val="000000"/>
        </w:rPr>
        <w:t xml:space="preserve"> </w:t>
      </w:r>
      <w:r w:rsidRPr="006E391D">
        <w:rPr>
          <w:rFonts w:ascii="Arial" w:hAnsi="Arial" w:cs="Arial"/>
          <w:color w:val="000000"/>
        </w:rPr>
        <w:t xml:space="preserve">de versiones, estas tecnologías son utilizadas en las diversas disciplinas relacionadas con la robótica educativa. En el caso de Arduino, presenta una notable ventaja dentro de este ámbito dado que </w:t>
      </w:r>
      <w:r>
        <w:rPr>
          <w:rFonts w:ascii="Arial" w:hAnsi="Arial" w:cs="Arial"/>
          <w:color w:val="000000"/>
        </w:rPr>
        <w:t>la</w:t>
      </w:r>
      <w:r w:rsidRPr="006E391D">
        <w:rPr>
          <w:rFonts w:ascii="Arial" w:hAnsi="Arial" w:cs="Arial"/>
          <w:color w:val="000000"/>
        </w:rPr>
        <w:t xml:space="preserve"> compañía</w:t>
      </w:r>
      <w:r>
        <w:rPr>
          <w:rFonts w:ascii="Arial" w:hAnsi="Arial" w:cs="Arial"/>
          <w:color w:val="000000"/>
        </w:rPr>
        <w:t xml:space="preserve"> que lo fábrica (del homónimo Arduino)</w:t>
      </w:r>
      <w:r w:rsidRPr="006E391D">
        <w:rPr>
          <w:rFonts w:ascii="Arial" w:hAnsi="Arial" w:cs="Arial"/>
          <w:color w:val="000000"/>
        </w:rPr>
        <w:t xml:space="preserve"> </w:t>
      </w:r>
      <w:r>
        <w:rPr>
          <w:rFonts w:ascii="Arial" w:hAnsi="Arial" w:cs="Arial"/>
          <w:color w:val="000000"/>
        </w:rPr>
        <w:t xml:space="preserve">libera su hardware y a su vez ofrece una </w:t>
      </w:r>
      <w:r w:rsidRPr="006E391D">
        <w:rPr>
          <w:rFonts w:ascii="Arial" w:hAnsi="Arial" w:cs="Arial"/>
          <w:color w:val="000000"/>
        </w:rPr>
        <w:t xml:space="preserve">amplia variedad de modelos para usos múltiples (se brindará más detalle sobre esta tecnología en el siguiente capítulo). Por otro lado, Raspberry Pi es un computador reducido creado con el objetivo de la enseñanza de la </w:t>
      </w:r>
      <w:r>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703AA345" w14:textId="01CAA76B" w:rsidR="0069282B" w:rsidRPr="006E391D" w:rsidRDefault="0069282B" w:rsidP="0069282B">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sdt>
        <w:sdtPr>
          <w:rPr>
            <w:rFonts w:ascii="Arial" w:hAnsi="Arial" w:cs="Arial"/>
            <w:color w:val="000000"/>
          </w:rPr>
          <w:id w:val="-217743737"/>
          <w:citation/>
        </w:sdtPr>
        <w:sdtEndPr/>
        <w:sdtContent>
          <w:r w:rsidR="00580167">
            <w:rPr>
              <w:rFonts w:ascii="Arial" w:hAnsi="Arial" w:cs="Arial"/>
              <w:color w:val="000000"/>
            </w:rPr>
            <w:fldChar w:fldCharType="begin"/>
          </w:r>
          <w:r w:rsidR="0030441E">
            <w:rPr>
              <w:rFonts w:ascii="Arial" w:hAnsi="Arial" w:cs="Arial"/>
              <w:color w:val="000000"/>
            </w:rPr>
            <w:instrText xml:space="preserve">CITATION htt1 \l 11274 </w:instrText>
          </w:r>
          <w:r w:rsidR="00580167">
            <w:rPr>
              <w:rFonts w:ascii="Arial" w:hAnsi="Arial" w:cs="Arial"/>
              <w:color w:val="000000"/>
            </w:rPr>
            <w:fldChar w:fldCharType="separate"/>
          </w:r>
          <w:r w:rsidR="005675C3">
            <w:rPr>
              <w:rFonts w:ascii="Arial" w:hAnsi="Arial" w:cs="Arial"/>
              <w:noProof/>
              <w:color w:val="000000"/>
            </w:rPr>
            <w:t xml:space="preserve"> </w:t>
          </w:r>
          <w:r w:rsidR="005675C3" w:rsidRPr="005675C3">
            <w:rPr>
              <w:rFonts w:ascii="Arial" w:hAnsi="Arial" w:cs="Arial"/>
              <w:noProof/>
              <w:color w:val="000000"/>
            </w:rPr>
            <w:t>[3]</w:t>
          </w:r>
          <w:r w:rsidR="00580167">
            <w:rPr>
              <w:rFonts w:ascii="Arial" w:hAnsi="Arial" w:cs="Arial"/>
              <w:color w:val="000000"/>
            </w:rPr>
            <w:fldChar w:fldCharType="end"/>
          </w:r>
        </w:sdtContent>
      </w:sdt>
    </w:p>
    <w:p w14:paraId="14967D7D" w14:textId="77777777" w:rsidR="0069282B" w:rsidRPr="006E391D" w:rsidRDefault="0069282B" w:rsidP="0069282B">
      <w:pPr>
        <w:pStyle w:val="NormalWeb"/>
        <w:spacing w:before="0" w:beforeAutospacing="0" w:after="0" w:afterAutospacing="0"/>
        <w:jc w:val="both"/>
      </w:pPr>
      <w:r>
        <w:rPr>
          <w:rFonts w:ascii="Arial" w:hAnsi="Arial" w:cs="Arial"/>
          <w:color w:val="000000"/>
        </w:rPr>
        <w:t>E</w:t>
      </w:r>
      <w:r w:rsidRPr="006E391D">
        <w:rPr>
          <w:rFonts w:ascii="Arial" w:hAnsi="Arial" w:cs="Arial"/>
          <w:color w:val="000000"/>
        </w:rPr>
        <w:t xml:space="preserve">xisten otras tecnologías para el desarrollo de la robótica tales como; la plataforma </w:t>
      </w:r>
      <w:r w:rsidRPr="006E391D">
        <w:rPr>
          <w:rFonts w:ascii="Arial" w:hAnsi="Arial" w:cs="Arial"/>
          <w:b/>
          <w:bCs/>
          <w:color w:val="000000"/>
        </w:rPr>
        <w:t xml:space="preserve">Intel </w:t>
      </w:r>
      <w:r>
        <w:rPr>
          <w:rFonts w:ascii="Arial" w:hAnsi="Arial" w:cs="Arial"/>
          <w:b/>
          <w:bCs/>
          <w:color w:val="000000"/>
        </w:rPr>
        <w:t>G</w:t>
      </w:r>
      <w:r w:rsidRPr="006E391D">
        <w:rPr>
          <w:rFonts w:ascii="Arial" w:hAnsi="Arial" w:cs="Arial"/>
          <w:b/>
          <w:bCs/>
          <w:color w:val="000000"/>
        </w:rPr>
        <w:t>alileo</w:t>
      </w:r>
      <w:r w:rsidRPr="006E391D">
        <w:rPr>
          <w:rFonts w:ascii="Arial" w:hAnsi="Arial" w:cs="Arial"/>
          <w:color w:val="000000"/>
        </w:rPr>
        <w:t xml:space="preserve">, similar a Raspberry Pi pero desarrollada por Intel, es también un computador reducido certificado por Arduino que integra la arquitectura Intel X86; </w:t>
      </w:r>
      <w:r w:rsidRPr="006E391D">
        <w:rPr>
          <w:rFonts w:ascii="Arial" w:hAnsi="Arial" w:cs="Arial"/>
          <w:b/>
          <w:bCs/>
          <w:color w:val="000000"/>
        </w:rPr>
        <w:t>BeagleBone</w:t>
      </w:r>
      <w:r w:rsidRPr="006E391D">
        <w:rPr>
          <w:rFonts w:ascii="Arial" w:hAnsi="Arial" w:cs="Arial"/>
          <w:color w:val="000000"/>
        </w:rPr>
        <w:t>, es una placa computadora de hardware libre diseñada</w:t>
      </w:r>
      <w:r>
        <w:rPr>
          <w:rFonts w:ascii="Arial" w:hAnsi="Arial" w:cs="Arial"/>
          <w:color w:val="000000"/>
        </w:rPr>
        <w:t xml:space="preserve"> como plataforma de evaluación y de prototipos para ingenieros profesionales</w:t>
      </w:r>
      <w:r w:rsidRPr="006E391D">
        <w:rPr>
          <w:rFonts w:ascii="Arial" w:hAnsi="Arial" w:cs="Arial"/>
          <w:color w:val="000000"/>
        </w:rPr>
        <w:t xml:space="preserve">; </w:t>
      </w:r>
      <w:r w:rsidRPr="006E391D">
        <w:rPr>
          <w:rFonts w:ascii="Arial" w:hAnsi="Arial" w:cs="Arial"/>
          <w:b/>
          <w:bCs/>
          <w:color w:val="000000"/>
        </w:rPr>
        <w:t>Nanode</w:t>
      </w:r>
      <w:r w:rsidRPr="006E391D">
        <w:rPr>
          <w:rFonts w:ascii="Arial" w:hAnsi="Arial" w:cs="Arial"/>
          <w:color w:val="000000"/>
        </w:rPr>
        <w:t xml:space="preserve">, es un placa de microcontrolador de código abierto, similar a Arduino, </w:t>
      </w:r>
      <w:r>
        <w:rPr>
          <w:rFonts w:ascii="Arial" w:hAnsi="Arial" w:cs="Arial"/>
          <w:color w:val="000000"/>
        </w:rPr>
        <w:t>que cuenta</w:t>
      </w:r>
      <w:r w:rsidRPr="006E391D">
        <w:rPr>
          <w:rFonts w:ascii="Arial" w:hAnsi="Arial" w:cs="Arial"/>
          <w:color w:val="000000"/>
        </w:rPr>
        <w:t xml:space="preserve"> con </w:t>
      </w:r>
      <w:r>
        <w:rPr>
          <w:rFonts w:ascii="Arial" w:hAnsi="Arial" w:cs="Arial"/>
          <w:color w:val="000000"/>
        </w:rPr>
        <w:t xml:space="preserve">un módulo Wifi incorporado, su </w:t>
      </w:r>
      <w:r w:rsidRPr="006E391D">
        <w:rPr>
          <w:rFonts w:ascii="Arial" w:hAnsi="Arial" w:cs="Arial"/>
          <w:color w:val="000000"/>
        </w:rPr>
        <w:t>objetivo</w:t>
      </w:r>
      <w:r>
        <w:rPr>
          <w:rFonts w:ascii="Arial" w:hAnsi="Arial" w:cs="Arial"/>
          <w:color w:val="000000"/>
        </w:rPr>
        <w:t xml:space="preserve"> es</w:t>
      </w:r>
      <w:r w:rsidRPr="006E391D">
        <w:rPr>
          <w:rFonts w:ascii="Arial" w:hAnsi="Arial" w:cs="Arial"/>
          <w:color w:val="000000"/>
        </w:rPr>
        <w:t xml:space="preserve"> </w:t>
      </w:r>
      <w:r>
        <w:rPr>
          <w:rFonts w:ascii="Arial" w:hAnsi="Arial" w:cs="Arial"/>
          <w:color w:val="000000"/>
        </w:rPr>
        <w:t xml:space="preserve">el </w:t>
      </w:r>
      <w:r w:rsidRPr="006E391D">
        <w:rPr>
          <w:rFonts w:ascii="Arial" w:hAnsi="Arial" w:cs="Arial"/>
          <w:color w:val="000000"/>
        </w:rPr>
        <w:t>de</w:t>
      </w:r>
      <w:r>
        <w:rPr>
          <w:rFonts w:ascii="Arial" w:hAnsi="Arial" w:cs="Arial"/>
          <w:color w:val="000000"/>
        </w:rPr>
        <w:t xml:space="preserve"> la</w:t>
      </w:r>
      <w:r w:rsidRPr="006E391D">
        <w:rPr>
          <w:rFonts w:ascii="Arial" w:hAnsi="Arial" w:cs="Arial"/>
          <w:color w:val="000000"/>
        </w:rPr>
        <w:t xml:space="preserve"> experimentación en Iot (Internet de las cosas).</w:t>
      </w:r>
    </w:p>
    <w:p w14:paraId="6C58DBC8" w14:textId="77777777" w:rsidR="0069282B" w:rsidRDefault="0069282B" w:rsidP="0069282B">
      <w:pPr>
        <w:pStyle w:val="NormalWeb"/>
        <w:spacing w:before="0" w:beforeAutospacing="0" w:after="0" w:afterAutospacing="0"/>
      </w:pPr>
      <w:r>
        <w:t> </w:t>
      </w:r>
    </w:p>
    <w:p w14:paraId="27F46A6A" w14:textId="77777777" w:rsidR="0069282B" w:rsidRPr="00EA0B66" w:rsidRDefault="0069282B" w:rsidP="0069282B">
      <w:pPr>
        <w:pStyle w:val="Ttulo2"/>
        <w:rPr>
          <w:b/>
          <w:sz w:val="32"/>
          <w:szCs w:val="32"/>
        </w:rPr>
      </w:pPr>
      <w:bookmarkStart w:id="68" w:name="_Toc504153890"/>
      <w:bookmarkStart w:id="69" w:name="_Ref508701558"/>
      <w:bookmarkStart w:id="70" w:name="_Toc510608478"/>
      <w:r w:rsidRPr="00EA0B66">
        <w:rPr>
          <w:b/>
          <w:sz w:val="32"/>
          <w:szCs w:val="32"/>
        </w:rPr>
        <w:t>2.4 Microcontroladores y computadora de placa reducida (SBC)</w:t>
      </w:r>
      <w:bookmarkEnd w:id="68"/>
      <w:bookmarkEnd w:id="69"/>
      <w:bookmarkEnd w:id="70"/>
    </w:p>
    <w:p w14:paraId="66A32791" w14:textId="77777777" w:rsidR="0069282B" w:rsidRDefault="0069282B" w:rsidP="0069282B">
      <w:pPr>
        <w:pStyle w:val="NormalWeb"/>
        <w:spacing w:before="0" w:beforeAutospacing="0" w:after="0" w:afterAutospacing="0"/>
      </w:pPr>
      <w:r>
        <w:t> </w:t>
      </w:r>
    </w:p>
    <w:p w14:paraId="1C31D552"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r>
        <w:rPr>
          <w:rFonts w:ascii="Arial" w:hAnsi="Arial" w:cs="Arial"/>
          <w:color w:val="000000"/>
        </w:rPr>
        <w:t>montado sobre</w:t>
      </w:r>
      <w:r w:rsidRPr="006E391D">
        <w:rPr>
          <w:rFonts w:ascii="Arial" w:hAnsi="Arial" w:cs="Arial"/>
          <w:color w:val="000000"/>
        </w:rPr>
        <w:t xml:space="preserve"> una PCB (placa de circuito impreso), con la capacidad de ejecutar órdenes cargadas en su memoria. Su velocidad de procesamiento es limitada</w:t>
      </w:r>
      <w:r>
        <w:rPr>
          <w:rFonts w:ascii="Arial" w:hAnsi="Arial" w:cs="Arial"/>
          <w:color w:val="000000"/>
        </w:rPr>
        <w:t xml:space="preserve"> comparada con un CPU</w:t>
      </w:r>
      <w:r w:rsidRPr="006E391D">
        <w:rPr>
          <w:rFonts w:ascii="Arial" w:hAnsi="Arial" w:cs="Arial"/>
          <w:color w:val="000000"/>
        </w:rPr>
        <w:t xml:space="preserve"> dado que su objetivo es el de funcionar como controlador. </w:t>
      </w:r>
      <w:r>
        <w:rPr>
          <w:rFonts w:ascii="Arial" w:hAnsi="Arial" w:cs="Arial"/>
          <w:color w:val="000000"/>
        </w:rPr>
        <w:t xml:space="preserve">Son utilizados en periféricos informáticos, </w:t>
      </w:r>
      <w:r w:rsidRPr="006E391D">
        <w:rPr>
          <w:rFonts w:ascii="Arial" w:hAnsi="Arial" w:cs="Arial"/>
          <w:color w:val="000000"/>
        </w:rPr>
        <w:t xml:space="preserve">electrodomésticos, </w:t>
      </w:r>
      <w:r>
        <w:rPr>
          <w:rFonts w:ascii="Arial" w:hAnsi="Arial" w:cs="Arial"/>
          <w:color w:val="000000"/>
        </w:rPr>
        <w:t>control de sistemas mecánicos, etc.</w:t>
      </w:r>
    </w:p>
    <w:p w14:paraId="3ED176FE"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Puede ser muy común pensar que un microcontrolador es igual a un microprocesador, pero esto no es así, de hecho, difieren en muchos aspectos. La principal diferencia es su funcionalidad, dado que, para utilizar un microprocesador en alguna aplicación real, se debe conectar con diversos componentes tales como memorias o buses de transmisión de datos.</w:t>
      </w:r>
    </w:p>
    <w:p w14:paraId="04CEBD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r>
        <w:rPr>
          <w:rFonts w:ascii="Arial" w:hAnsi="Arial" w:cs="Arial"/>
          <w:color w:val="000000"/>
        </w:rPr>
        <w:t>debe interactuar con un microcontrolador (cómo por ejemplo en el caso de un mouse, disco rígido o una cámara web)</w:t>
      </w:r>
      <w:r w:rsidRPr="006E391D">
        <w:rPr>
          <w:rFonts w:ascii="Arial" w:hAnsi="Arial" w:cs="Arial"/>
          <w:color w:val="000000"/>
        </w:rPr>
        <w:t>.</w:t>
      </w:r>
      <w:r>
        <w:rPr>
          <w:rFonts w:ascii="Arial" w:hAnsi="Arial" w:cs="Arial"/>
          <w:color w:val="000000"/>
        </w:rPr>
        <w:t xml:space="preserve"> Por ende, se puede decir que, el CPU requiere del microcontrolador para la comunicación con el </w:t>
      </w:r>
      <w:r>
        <w:rPr>
          <w:rFonts w:ascii="Arial" w:hAnsi="Arial" w:cs="Arial"/>
          <w:color w:val="000000"/>
        </w:rPr>
        <w:lastRenderedPageBreak/>
        <w:t>resto del hardware.</w:t>
      </w:r>
      <w:r w:rsidRPr="006E391D">
        <w:rPr>
          <w:rFonts w:ascii="Arial" w:hAnsi="Arial" w:cs="Arial"/>
          <w:color w:val="000000"/>
        </w:rPr>
        <w:t xml:space="preserve"> Así era en el principio y esta práctica sigue vigente en la actualidad.</w:t>
      </w:r>
    </w:p>
    <w:p w14:paraId="0A504430" w14:textId="77777777" w:rsidR="0069282B" w:rsidRPr="006E391D" w:rsidRDefault="0069282B" w:rsidP="0069282B">
      <w:pPr>
        <w:pStyle w:val="NormalWeb"/>
        <w:spacing w:before="0" w:beforeAutospacing="0" w:after="0" w:afterAutospacing="0"/>
        <w:jc w:val="both"/>
      </w:pPr>
      <w:r w:rsidRPr="006E391D">
        <w:t> </w:t>
      </w:r>
    </w:p>
    <w:p w14:paraId="445495D7" w14:textId="6E73EED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Por otro lado, al microcontrolador se </w:t>
      </w:r>
      <w:r>
        <w:rPr>
          <w:rFonts w:ascii="Arial" w:hAnsi="Arial" w:cs="Arial"/>
          <w:color w:val="000000"/>
        </w:rPr>
        <w:t xml:space="preserve">lo </w:t>
      </w:r>
      <w:r w:rsidRPr="006E391D">
        <w:rPr>
          <w:rFonts w:ascii="Arial" w:hAnsi="Arial" w:cs="Arial"/>
          <w:color w:val="000000"/>
        </w:rPr>
        <w:t>diseña de tal manera que tenga todos los componentes integrados en el mismo chip</w:t>
      </w:r>
      <w:r>
        <w:rPr>
          <w:rFonts w:ascii="Arial" w:hAnsi="Arial" w:cs="Arial"/>
          <w:color w:val="000000"/>
        </w:rPr>
        <w:t>, como se puede apreciar en la siguiente imagen (</w:t>
      </w:r>
      <w:r w:rsidRPr="0045415A">
        <w:rPr>
          <w:rFonts w:ascii="Arial" w:hAnsi="Arial" w:cs="Arial"/>
          <w:b/>
        </w:rPr>
        <w:fldChar w:fldCharType="begin"/>
      </w:r>
      <w:r w:rsidRPr="0045415A">
        <w:rPr>
          <w:rFonts w:ascii="Arial" w:hAnsi="Arial" w:cs="Arial"/>
          <w:b/>
        </w:rPr>
        <w:instrText xml:space="preserve"> REF _Ref502096770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7 - Arquitectura de un microcontrolador</w:t>
      </w:r>
      <w:r w:rsidRPr="0045415A">
        <w:rPr>
          <w:rFonts w:ascii="Arial" w:hAnsi="Arial" w:cs="Arial"/>
          <w:b/>
        </w:rPr>
        <w:fldChar w:fldCharType="end"/>
      </w:r>
      <w:r>
        <w:rPr>
          <w:rFonts w:ascii="Arial" w:hAnsi="Arial" w:cs="Arial"/>
          <w:color w:val="000000"/>
        </w:rPr>
        <w:t>)</w:t>
      </w:r>
      <w:r w:rsidRPr="006E391D">
        <w:rPr>
          <w:rFonts w:ascii="Arial" w:hAnsi="Arial" w:cs="Arial"/>
          <w:color w:val="000000"/>
        </w:rPr>
        <w:t xml:space="preserve">. No necesita de otros componentes especializados para su </w:t>
      </w:r>
      <w:r>
        <w:rPr>
          <w:rFonts w:ascii="Arial" w:hAnsi="Arial" w:cs="Arial"/>
          <w:color w:val="000000"/>
        </w:rPr>
        <w:t>operación</w:t>
      </w:r>
      <w:r w:rsidRPr="006E391D">
        <w:rPr>
          <w:rFonts w:ascii="Arial" w:hAnsi="Arial" w:cs="Arial"/>
          <w:color w:val="000000"/>
        </w:rPr>
        <w:t xml:space="preserve">, porque todos los circuitos necesarios, que de otra manera correspondan a los periféricos, ya se encuentran incorporados. </w:t>
      </w:r>
      <w:r>
        <w:rPr>
          <w:rFonts w:ascii="Arial" w:hAnsi="Arial" w:cs="Arial"/>
          <w:color w:val="000000"/>
        </w:rPr>
        <w:t>De esta forma se</w:t>
      </w:r>
      <w:r w:rsidRPr="006E391D">
        <w:rPr>
          <w:rFonts w:ascii="Arial" w:hAnsi="Arial" w:cs="Arial"/>
          <w:color w:val="000000"/>
        </w:rPr>
        <w:t xml:space="preserve"> ahorra tiempo y espacio </w:t>
      </w:r>
      <w:r>
        <w:rPr>
          <w:rFonts w:ascii="Arial" w:hAnsi="Arial" w:cs="Arial"/>
          <w:color w:val="000000"/>
        </w:rPr>
        <w:t>al momento de su utilización</w:t>
      </w:r>
      <w:r w:rsidRPr="006E391D">
        <w:rPr>
          <w:rFonts w:ascii="Arial" w:hAnsi="Arial" w:cs="Arial"/>
          <w:color w:val="000000"/>
        </w:rPr>
        <w:t xml:space="preserve">. </w:t>
      </w:r>
    </w:p>
    <w:p w14:paraId="7C053FF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70746915" w14:textId="77777777" w:rsidR="0069282B" w:rsidRDefault="0069282B" w:rsidP="0069282B">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536A9A0B" wp14:editId="6137D56C">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3CF02FDC" w14:textId="0F1A30A0" w:rsidR="0069282B" w:rsidRDefault="0069282B" w:rsidP="0069282B">
      <w:pPr>
        <w:pStyle w:val="Descripcin"/>
        <w:jc w:val="center"/>
      </w:pPr>
      <w:bookmarkStart w:id="71" w:name="_Ref502096770"/>
      <w:bookmarkStart w:id="72" w:name="_Toc508877163"/>
      <w:r>
        <w:t xml:space="preserve">Ilustración </w:t>
      </w:r>
      <w:r w:rsidR="009F3AB5">
        <w:fldChar w:fldCharType="begin"/>
      </w:r>
      <w:r w:rsidR="009F3AB5">
        <w:instrText xml:space="preserve"> SEQ Ilustración \* ARABIC </w:instrText>
      </w:r>
      <w:r w:rsidR="009F3AB5">
        <w:fldChar w:fldCharType="separate"/>
      </w:r>
      <w:r w:rsidR="00980ACB">
        <w:rPr>
          <w:noProof/>
        </w:rPr>
        <w:t>7</w:t>
      </w:r>
      <w:r w:rsidR="009F3AB5">
        <w:rPr>
          <w:noProof/>
        </w:rPr>
        <w:fldChar w:fldCharType="end"/>
      </w:r>
      <w:r>
        <w:t xml:space="preserve"> - Arquitectura de un microcontrolador</w:t>
      </w:r>
      <w:bookmarkEnd w:id="71"/>
      <w:bookmarkEnd w:id="72"/>
    </w:p>
    <w:p w14:paraId="6568CDAE" w14:textId="77777777" w:rsidR="0069282B" w:rsidRPr="00210AC6"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r>
        <w:rPr>
          <w:rFonts w:ascii="Arial" w:hAnsi="Arial" w:cs="Arial"/>
          <w:color w:val="000000"/>
        </w:rPr>
        <w:t>tradicional</w:t>
      </w:r>
      <w:r w:rsidRPr="006E391D">
        <w:rPr>
          <w:rFonts w:ascii="Arial" w:hAnsi="Arial" w:cs="Arial"/>
          <w:color w:val="000000"/>
        </w:rPr>
        <w:t xml:space="preserve">. Ejemplos típicos de este tipo de computadoras son las </w:t>
      </w:r>
      <w:r>
        <w:rPr>
          <w:rFonts w:ascii="Arial" w:hAnsi="Arial" w:cs="Arial"/>
          <w:color w:val="000000"/>
        </w:rPr>
        <w:t>plataformas</w:t>
      </w:r>
      <w:r w:rsidRPr="006E391D">
        <w:rPr>
          <w:rFonts w:ascii="Arial" w:hAnsi="Arial" w:cs="Arial"/>
          <w:color w:val="000000"/>
        </w:rPr>
        <w:t xml:space="preserve"> Arduino </w:t>
      </w:r>
      <w:r>
        <w:rPr>
          <w:rFonts w:ascii="Arial" w:hAnsi="Arial" w:cs="Arial"/>
          <w:color w:val="000000"/>
        </w:rPr>
        <w:t>y</w:t>
      </w:r>
      <w:r w:rsidRPr="006E391D">
        <w:rPr>
          <w:rFonts w:ascii="Arial" w:hAnsi="Arial" w:cs="Arial"/>
          <w:color w:val="000000"/>
        </w:rPr>
        <w:t xml:space="preserve"> Raspberry Pi.</w:t>
      </w:r>
    </w:p>
    <w:p w14:paraId="00A78659"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35D9BAA8" w14:textId="77777777" w:rsidR="0069282B" w:rsidRDefault="0069282B" w:rsidP="0069282B">
      <w:pPr>
        <w:pStyle w:val="NormalWeb"/>
        <w:spacing w:before="0" w:beforeAutospacing="0" w:after="0" w:afterAutospacing="0"/>
      </w:pPr>
      <w:r>
        <w:t> </w:t>
      </w:r>
    </w:p>
    <w:p w14:paraId="7CDA8CF4" w14:textId="77777777" w:rsidR="0069282B" w:rsidRPr="00EA0B66" w:rsidRDefault="0069282B" w:rsidP="0069282B">
      <w:pPr>
        <w:pStyle w:val="Ttulo2"/>
        <w:rPr>
          <w:b/>
          <w:sz w:val="32"/>
          <w:szCs w:val="32"/>
        </w:rPr>
      </w:pPr>
      <w:bookmarkStart w:id="73" w:name="_Toc504153891"/>
      <w:bookmarkStart w:id="74" w:name="_Toc510608479"/>
      <w:r w:rsidRPr="00EA0B66">
        <w:rPr>
          <w:b/>
          <w:sz w:val="32"/>
          <w:szCs w:val="32"/>
        </w:rPr>
        <w:lastRenderedPageBreak/>
        <w:t>2.5. Comunicación entre distintas</w:t>
      </w:r>
      <w:r>
        <w:rPr>
          <w:b/>
          <w:sz w:val="32"/>
          <w:szCs w:val="32"/>
        </w:rPr>
        <w:t xml:space="preserve"> arquitecturas</w:t>
      </w:r>
      <w:r w:rsidRPr="00EA0B66">
        <w:rPr>
          <w:b/>
          <w:sz w:val="32"/>
          <w:szCs w:val="32"/>
        </w:rPr>
        <w:t xml:space="preserve"> de cómputo</w:t>
      </w:r>
      <w:bookmarkEnd w:id="73"/>
      <w:bookmarkEnd w:id="74"/>
    </w:p>
    <w:p w14:paraId="675E74B5" w14:textId="77777777" w:rsidR="0069282B" w:rsidRDefault="0069282B" w:rsidP="0069282B">
      <w:pPr>
        <w:pStyle w:val="NormalWeb"/>
        <w:spacing w:before="0" w:beforeAutospacing="0" w:after="0" w:afterAutospacing="0"/>
      </w:pPr>
      <w:r>
        <w:t> </w:t>
      </w:r>
    </w:p>
    <w:p w14:paraId="2DB03E90"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Existen diversos medios de comunicación entre las PCs y las</w:t>
      </w:r>
      <w:r>
        <w:rPr>
          <w:rFonts w:ascii="Arial" w:hAnsi="Arial" w:cs="Arial"/>
          <w:color w:val="000000"/>
        </w:rPr>
        <w:t xml:space="preserve"> SBCs</w:t>
      </w:r>
      <w:r w:rsidRPr="006E391D">
        <w:rPr>
          <w:rFonts w:ascii="Arial" w:hAnsi="Arial" w:cs="Arial"/>
          <w:color w:val="000000"/>
        </w:rPr>
        <w:t xml:space="preserve"> de dispositivos de cómputo entre sí, a continuación, se listan algunos de ellos:</w:t>
      </w:r>
    </w:p>
    <w:p w14:paraId="5D5CE8FC" w14:textId="77777777" w:rsidR="0069282B" w:rsidRDefault="0069282B" w:rsidP="0069282B">
      <w:pPr>
        <w:pStyle w:val="NormalWeb"/>
        <w:spacing w:before="0" w:beforeAutospacing="0" w:after="0" w:afterAutospacing="0"/>
        <w:jc w:val="both"/>
      </w:pPr>
    </w:p>
    <w:p w14:paraId="5063011C" w14:textId="77777777" w:rsidR="0069282B" w:rsidRDefault="0069282B" w:rsidP="0069282B">
      <w:pPr>
        <w:pStyle w:val="Ttulo3"/>
        <w:rPr>
          <w:b w:val="0"/>
          <w:sz w:val="28"/>
          <w:szCs w:val="28"/>
        </w:rPr>
      </w:pPr>
      <w:bookmarkStart w:id="75" w:name="_Toc510608480"/>
      <w:r>
        <w:rPr>
          <w:b w:val="0"/>
          <w:sz w:val="28"/>
          <w:szCs w:val="28"/>
        </w:rPr>
        <w:t xml:space="preserve">2.5.1 </w:t>
      </w:r>
      <w:r w:rsidRPr="0074188B">
        <w:rPr>
          <w:b w:val="0"/>
          <w:sz w:val="28"/>
          <w:szCs w:val="28"/>
        </w:rPr>
        <w:t>Formas de comunicación</w:t>
      </w:r>
      <w:bookmarkEnd w:id="75"/>
    </w:p>
    <w:p w14:paraId="012E68CA" w14:textId="77777777" w:rsidR="0069282B" w:rsidRPr="0074188B" w:rsidRDefault="0069282B" w:rsidP="0069282B"/>
    <w:p w14:paraId="6C76CA26" w14:textId="77777777" w:rsidR="0069282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Paralelo</w:t>
      </w:r>
      <w:r w:rsidRPr="0074188B">
        <w:rPr>
          <w:rFonts w:ascii="Arial" w:hAnsi="Arial" w:cs="Arial"/>
          <w:color w:val="000000"/>
        </w:rPr>
        <w:t xml:space="preserve">: La comunicación paralela, es un método para transmitir muchos packs de múltiples dígitos en binarios (bits) de manera simultánea. </w:t>
      </w:r>
    </w:p>
    <w:p w14:paraId="2435F98F" w14:textId="77777777" w:rsidR="0069282B" w:rsidRDefault="0069282B" w:rsidP="0069282B">
      <w:pPr>
        <w:pStyle w:val="NormalWeb"/>
        <w:spacing w:before="0" w:beforeAutospacing="0" w:after="0" w:afterAutospacing="0"/>
        <w:ind w:left="360"/>
        <w:jc w:val="both"/>
        <w:textAlignment w:val="baseline"/>
        <w:rPr>
          <w:rFonts w:ascii="Arial" w:hAnsi="Arial" w:cs="Arial"/>
          <w:color w:val="000000"/>
        </w:rPr>
      </w:pPr>
    </w:p>
    <w:p w14:paraId="45B3BB97"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Serial</w:t>
      </w:r>
      <w:r w:rsidRPr="0074188B">
        <w:rPr>
          <w:rFonts w:ascii="Arial" w:hAnsi="Arial" w:cs="Arial"/>
          <w:color w:val="000000"/>
        </w:rPr>
        <w:t>: La comunicación serie o serial es una interfaz de comunicación de datos digitales que nos permite establecer transferencia de información entre varios dispositivos.  Es un método donde el proceso de envío de datos se realiza de un bit a la vez, en forma secuencial, sobre un canal de comunicación o un bus. Un puerto es el nombre genérico con que denominamos a las interfaces, físicas o virtuales, que permite esta comunicación entre dispositivos. Dado que es una comunicación serie,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2AA44B3A" w14:textId="77777777" w:rsidR="0069282B" w:rsidRPr="006E391D" w:rsidRDefault="0069282B" w:rsidP="0069282B">
      <w:pPr>
        <w:pStyle w:val="NormalWeb"/>
        <w:spacing w:before="0" w:beforeAutospacing="0" w:after="0" w:afterAutospacing="0"/>
        <w:jc w:val="both"/>
      </w:pPr>
    </w:p>
    <w:p w14:paraId="7BE6B84C" w14:textId="77777777" w:rsidR="0069282B" w:rsidRDefault="0069282B" w:rsidP="0069282B">
      <w:pPr>
        <w:pStyle w:val="Ttulo3"/>
        <w:rPr>
          <w:b w:val="0"/>
          <w:sz w:val="28"/>
          <w:szCs w:val="28"/>
        </w:rPr>
      </w:pPr>
      <w:bookmarkStart w:id="76" w:name="_Toc510608481"/>
      <w:r>
        <w:rPr>
          <w:b w:val="0"/>
          <w:sz w:val="28"/>
          <w:szCs w:val="28"/>
        </w:rPr>
        <w:t>2.5.2</w:t>
      </w:r>
      <w:r w:rsidRPr="0074188B">
        <w:rPr>
          <w:b w:val="0"/>
          <w:sz w:val="28"/>
          <w:szCs w:val="28"/>
        </w:rPr>
        <w:t> Tipos de Medios de transmisión</w:t>
      </w:r>
      <w:bookmarkEnd w:id="76"/>
    </w:p>
    <w:p w14:paraId="5D393FB5" w14:textId="77777777" w:rsidR="0069282B" w:rsidRPr="0074188B" w:rsidRDefault="0069282B" w:rsidP="0069282B"/>
    <w:p w14:paraId="784DE595"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pPr>
      <w:r>
        <w:rPr>
          <w:rFonts w:ascii="Arial" w:hAnsi="Arial" w:cs="Arial"/>
          <w:color w:val="000000"/>
        </w:rPr>
        <w:t xml:space="preserve">Alámbricas: Los medios de comunicación alámbricos son aquellos en los que se </w:t>
      </w:r>
      <w:r w:rsidRPr="0074188B">
        <w:rPr>
          <w:rFonts w:ascii="Arial" w:hAnsi="Arial" w:cs="Arial"/>
          <w:color w:val="000000"/>
        </w:rPr>
        <w:t>basan en la transmisión de información a través de un conductor que transporta corriente eléctrica</w:t>
      </w:r>
      <w:r>
        <w:rPr>
          <w:rFonts w:ascii="Arial" w:hAnsi="Arial" w:cs="Arial"/>
          <w:color w:val="000000"/>
        </w:rPr>
        <w:t>.</w:t>
      </w:r>
    </w:p>
    <w:p w14:paraId="5F6D755F" w14:textId="77777777" w:rsidR="0069282B" w:rsidRPr="0074188B" w:rsidRDefault="0069282B" w:rsidP="0069282B">
      <w:pPr>
        <w:pStyle w:val="NormalWeb"/>
        <w:spacing w:before="0" w:beforeAutospacing="0" w:after="0" w:afterAutospacing="0"/>
        <w:ind w:left="360"/>
        <w:jc w:val="both"/>
        <w:textAlignment w:val="baseline"/>
      </w:pPr>
    </w:p>
    <w:p w14:paraId="053C9B40" w14:textId="77777777" w:rsidR="0069282B" w:rsidRPr="006E391D"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color w:val="000000"/>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011CA2A5"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r>
        <w:rPr>
          <w:rFonts w:ascii="Arial" w:hAnsi="Arial" w:cs="Arial"/>
          <w:color w:val="000000"/>
        </w:rPr>
        <w:t>dispositivos</w:t>
      </w:r>
      <w:r w:rsidRPr="006E391D">
        <w:rPr>
          <w:rFonts w:ascii="Arial" w:hAnsi="Arial" w:cs="Arial"/>
          <w:color w:val="000000"/>
        </w:rPr>
        <w:t xml:space="preserve"> de este tipo entre sí de forma inalámbrica a través de radiofrecuencia.</w:t>
      </w:r>
      <w:r>
        <w:rPr>
          <w:rFonts w:ascii="Arial" w:hAnsi="Arial" w:cs="Arial"/>
          <w:color w:val="000000"/>
        </w:rPr>
        <w:t xml:space="preserve"> </w:t>
      </w:r>
    </w:p>
    <w:p w14:paraId="429856DA"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r>
        <w:rPr>
          <w:rFonts w:ascii="Arial" w:hAnsi="Arial" w:cs="Arial"/>
          <w:color w:val="000000"/>
        </w:rPr>
        <w:t>U</w:t>
      </w:r>
      <w:r w:rsidRPr="006E391D">
        <w:rPr>
          <w:rFonts w:ascii="Arial" w:hAnsi="Arial" w:cs="Arial"/>
          <w:color w:val="000000"/>
        </w:rPr>
        <w:t>tilizan</w:t>
      </w:r>
      <w:r>
        <w:rPr>
          <w:rFonts w:ascii="Arial" w:hAnsi="Arial" w:cs="Arial"/>
          <w:color w:val="000000"/>
        </w:rPr>
        <w:t xml:space="preserve"> </w:t>
      </w:r>
      <w:r w:rsidRPr="006E391D">
        <w:rPr>
          <w:rFonts w:ascii="Arial" w:hAnsi="Arial" w:cs="Arial"/>
          <w:color w:val="000000"/>
        </w:rPr>
        <w:t xml:space="preserve">luz infrarroja </w:t>
      </w:r>
      <w:r>
        <w:rPr>
          <w:rFonts w:ascii="Arial" w:hAnsi="Arial" w:cs="Arial"/>
          <w:color w:val="000000"/>
        </w:rPr>
        <w:t xml:space="preserve">tanto como </w:t>
      </w:r>
      <w:r w:rsidRPr="006E391D">
        <w:rPr>
          <w:rFonts w:ascii="Arial" w:hAnsi="Arial" w:cs="Arial"/>
          <w:color w:val="000000"/>
        </w:rPr>
        <w:t xml:space="preserve">para la transmisión </w:t>
      </w:r>
      <w:r>
        <w:rPr>
          <w:rFonts w:ascii="Arial" w:hAnsi="Arial" w:cs="Arial"/>
          <w:color w:val="000000"/>
        </w:rPr>
        <w:t>como para la</w:t>
      </w:r>
      <w:r w:rsidRPr="006E391D">
        <w:rPr>
          <w:rFonts w:ascii="Arial" w:hAnsi="Arial" w:cs="Arial"/>
          <w:color w:val="000000"/>
        </w:rPr>
        <w:t xml:space="preserve"> recepción de datos.</w:t>
      </w:r>
    </w:p>
    <w:p w14:paraId="6948CAE7"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lastRenderedPageBreak/>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2BC54157" w14:textId="0618F172" w:rsidR="0069282B"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05F367A7" w14:textId="77777777" w:rsidR="0078650E" w:rsidRPr="0078650E" w:rsidRDefault="0078650E" w:rsidP="0078650E">
      <w:pPr>
        <w:pStyle w:val="NormalWeb"/>
        <w:spacing w:before="0" w:beforeAutospacing="0" w:after="0" w:afterAutospacing="0"/>
        <w:jc w:val="both"/>
        <w:textAlignment w:val="baseline"/>
        <w:rPr>
          <w:rFonts w:ascii="Arial" w:hAnsi="Arial" w:cs="Arial"/>
          <w:color w:val="000000"/>
        </w:rPr>
      </w:pPr>
    </w:p>
    <w:p w14:paraId="49686CD0" w14:textId="77777777" w:rsidR="0069282B" w:rsidRPr="00EA0B66" w:rsidRDefault="0069282B" w:rsidP="0069282B">
      <w:pPr>
        <w:pStyle w:val="Ttulo2"/>
        <w:rPr>
          <w:b/>
          <w:sz w:val="32"/>
          <w:szCs w:val="32"/>
        </w:rPr>
      </w:pPr>
      <w:bookmarkStart w:id="77" w:name="_Toc504153892"/>
      <w:bookmarkStart w:id="78" w:name="_Toc510608482"/>
      <w:r w:rsidRPr="00EA0B66">
        <w:rPr>
          <w:b/>
          <w:sz w:val="32"/>
          <w:szCs w:val="32"/>
        </w:rPr>
        <w:t>2.6 ¿Qué es un SAR (Sistema Autónomo Robótico)?</w:t>
      </w:r>
      <w:bookmarkEnd w:id="77"/>
      <w:bookmarkEnd w:id="78"/>
    </w:p>
    <w:p w14:paraId="462348F8" w14:textId="77777777" w:rsidR="0069282B" w:rsidRDefault="0069282B" w:rsidP="0069282B">
      <w:pPr>
        <w:pStyle w:val="NormalWeb"/>
        <w:spacing w:before="0" w:beforeAutospacing="0" w:after="0" w:afterAutospacing="0"/>
      </w:pPr>
      <w:r>
        <w:t> </w:t>
      </w:r>
    </w:p>
    <w:p w14:paraId="52B33107" w14:textId="02B9E1D5" w:rsidR="0069282B" w:rsidRPr="006E391D" w:rsidRDefault="0069282B" w:rsidP="0069282B">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w:t>
      </w:r>
      <w:r w:rsidR="00FA1017" w:rsidRPr="00FA1017">
        <w:rPr>
          <w:rFonts w:ascii="Arial" w:hAnsi="Arial" w:cs="Arial"/>
          <w:b/>
          <w:color w:val="000000"/>
        </w:rPr>
        <w:fldChar w:fldCharType="begin"/>
      </w:r>
      <w:r w:rsidR="00FA1017" w:rsidRPr="00FA1017">
        <w:rPr>
          <w:rFonts w:ascii="Arial" w:hAnsi="Arial" w:cs="Arial"/>
          <w:b/>
          <w:color w:val="000000"/>
        </w:rPr>
        <w:instrText xml:space="preserve"> REF _Ref508660221 \h  \* MERGEFORMAT </w:instrText>
      </w:r>
      <w:r w:rsidR="00FA1017" w:rsidRPr="00FA1017">
        <w:rPr>
          <w:rFonts w:ascii="Arial" w:hAnsi="Arial" w:cs="Arial"/>
          <w:b/>
          <w:color w:val="000000"/>
        </w:rPr>
      </w:r>
      <w:r w:rsidR="00FA1017" w:rsidRPr="00FA1017">
        <w:rPr>
          <w:rFonts w:ascii="Arial" w:hAnsi="Arial" w:cs="Arial"/>
          <w:b/>
          <w:color w:val="000000"/>
        </w:rPr>
        <w:fldChar w:fldCharType="separate"/>
      </w:r>
      <w:r w:rsidR="00FA1017" w:rsidRPr="00FA1017">
        <w:rPr>
          <w:rFonts w:ascii="Arial" w:hAnsi="Arial" w:cs="Arial"/>
          <w:b/>
          <w:color w:val="000000"/>
        </w:rPr>
        <w:t>Inteligencia Artificial</w:t>
      </w:r>
      <w:r w:rsidR="00FA1017" w:rsidRPr="00FA1017">
        <w:rPr>
          <w:rFonts w:ascii="Arial" w:hAnsi="Arial" w:cs="Arial"/>
          <w:b/>
          <w:color w:val="000000"/>
        </w:rPr>
        <w:fldChar w:fldCharType="end"/>
      </w:r>
      <w:r w:rsidRPr="006E391D">
        <w:rPr>
          <w:rFonts w:ascii="Arial" w:hAnsi="Arial" w:cs="Arial"/>
          <w:color w:val="000000"/>
        </w:rPr>
        <w:t>)</w:t>
      </w:r>
      <w:r>
        <w:rPr>
          <w:rFonts w:ascii="Arial" w:hAnsi="Arial" w:cs="Arial"/>
          <w:color w:val="000000"/>
        </w:rPr>
        <w:t xml:space="preserve"> y que, cuentan con</w:t>
      </w:r>
      <w:r w:rsidRPr="006E391D">
        <w:rPr>
          <w:rFonts w:ascii="Arial" w:hAnsi="Arial" w:cs="Arial"/>
          <w:color w:val="000000"/>
        </w:rPr>
        <w:t xml:space="preserve"> la capacidad de testear su entorno (por medio de sensores) para decidir qué acciones realizar (por medio de actuadores). Por ende, </w:t>
      </w:r>
      <w:r>
        <w:rPr>
          <w:rFonts w:ascii="Arial" w:hAnsi="Arial" w:cs="Arial"/>
          <w:color w:val="000000"/>
        </w:rPr>
        <w:t>se puede</w:t>
      </w:r>
      <w:r w:rsidRPr="006E391D">
        <w:rPr>
          <w:rFonts w:ascii="Arial" w:hAnsi="Arial" w:cs="Arial"/>
          <w:color w:val="000000"/>
        </w:rPr>
        <w:t xml:space="preserve"> decir que, son sistemas dinámicos que consisten en un controlador electrónico acoplado a un cuerpo mecánico.</w:t>
      </w:r>
    </w:p>
    <w:p w14:paraId="3F6CB8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r>
        <w:rPr>
          <w:rFonts w:ascii="Arial" w:hAnsi="Arial" w:cs="Arial"/>
          <w:color w:val="000000"/>
        </w:rPr>
        <w:t>un cierto</w:t>
      </w:r>
      <w:r w:rsidRPr="006E391D">
        <w:rPr>
          <w:rFonts w:ascii="Arial" w:hAnsi="Arial" w:cs="Arial"/>
          <w:color w:val="000000"/>
        </w:rPr>
        <w:t xml:space="preserve"> grado de inteligencia, pero a su vez, permite ser manipulado desde una aplicación web. </w:t>
      </w:r>
    </w:p>
    <w:p w14:paraId="48F69F17" w14:textId="77777777" w:rsidR="0069282B" w:rsidRDefault="0069282B" w:rsidP="0069282B">
      <w:pPr>
        <w:pStyle w:val="NormalWeb"/>
        <w:spacing w:before="0" w:beforeAutospacing="0" w:after="0" w:afterAutospacing="0"/>
        <w:rPr>
          <w:rFonts w:ascii="Arial" w:hAnsi="Arial" w:cs="Arial"/>
          <w:b/>
          <w:bCs/>
          <w:color w:val="000000"/>
          <w:sz w:val="22"/>
          <w:szCs w:val="22"/>
        </w:rPr>
      </w:pPr>
    </w:p>
    <w:p w14:paraId="38421D0F" w14:textId="77777777" w:rsidR="0069282B" w:rsidRPr="00EA0B66" w:rsidRDefault="0069282B" w:rsidP="0069282B">
      <w:pPr>
        <w:pStyle w:val="Ttulo2"/>
        <w:rPr>
          <w:b/>
          <w:sz w:val="32"/>
          <w:szCs w:val="32"/>
        </w:rPr>
      </w:pPr>
      <w:bookmarkStart w:id="79" w:name="_Toc504153893"/>
      <w:bookmarkStart w:id="80" w:name="_Toc510608483"/>
      <w:r w:rsidRPr="00EA0B66">
        <w:rPr>
          <w:b/>
          <w:sz w:val="32"/>
          <w:szCs w:val="32"/>
        </w:rPr>
        <w:t>2.7 La robótica en la educación</w:t>
      </w:r>
      <w:bookmarkEnd w:id="80"/>
    </w:p>
    <w:p w14:paraId="5B618AE9" w14:textId="77777777" w:rsidR="0069282B" w:rsidRDefault="0069282B" w:rsidP="0069282B">
      <w:pPr>
        <w:pStyle w:val="NormalWeb"/>
        <w:spacing w:before="0" w:beforeAutospacing="0" w:after="0" w:afterAutospacing="0"/>
      </w:pPr>
      <w:r>
        <w:t> </w:t>
      </w:r>
    </w:p>
    <w:p w14:paraId="481AEAE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En educación pueden diferenciarse dos tipos de uso de la programación y la robótica como apoyo en la clase: por un lado, la robótica y la programación como elemento educacional, y por otro, como elemento social.</w:t>
      </w:r>
    </w:p>
    <w:p w14:paraId="4BB28D1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Como elemento educacional, consiste en un conjunto de elementos físicos o de programación que motivan a los estudiantes a construir, programar, razonar de manera lógica y crear nuevas interfaces o dispositivos.</w:t>
      </w:r>
    </w:p>
    <w:p w14:paraId="1BDB77C9"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Mientras que, por otro lado, la programación y la robótica también es utilizada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4D8F17FC"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El desarrollo de actividades educacionales basadas en robots o en programación pueden incrementar el compromiso y motivación por el aprendizaje en otras áreas como literatura o historia a través del juego. Aún más, su uso puede mejorar el desarrollo ético, emocional y social en base al impacto que, por ejemplo, un robot con atribuciones sociales puede causar en los niños.</w:t>
      </w:r>
    </w:p>
    <w:p w14:paraId="059800B5"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Otro beneficio, es su potencial educativo para niños con necesidades especiales tanto en las áreas cognitivas como psicosociales. La escalabilidad de las propuestas educativas basadas en robots, y su enorme potencial motivador, lo hacen especialmente útil en programas de refuerzo y de educación especial.</w:t>
      </w:r>
    </w:p>
    <w:p w14:paraId="335FD148"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lastRenderedPageBreak/>
        <w:t>Una de las grandes controversias en estas áreas, es sobre los materiales que deben utilizarse en el aula. Algunos investigadores, como Cecilio Angulo (Profesor de la Universitat Politécnica de Catalunya y director del Grupo de Investigación en Ingeniería del Conocimiento),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7DEC9377" w14:textId="242DA049"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La robótica y la programación en conjunto brindan una experiencia de aprendizaje particular respecto a otras áreas, porque las posibilidades ofrecidas por la utilización de computadoras se localizan no solo en una pantalla, sino también, en objetos tangibles, que comparten con los interesados en un espacio físico con la posibilidad de afectar su entorno. Aprender a través de la robótica aumenta el compromiso de los alumnos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sdt>
        <w:sdtPr>
          <w:rPr>
            <w:rFonts w:ascii="Arial" w:hAnsi="Arial" w:cs="Arial"/>
            <w:shd w:val="clear" w:color="auto" w:fill="FFFFFF"/>
          </w:rPr>
          <w:id w:val="789254303"/>
          <w:citation/>
        </w:sdtPr>
        <w:sdtEndPr/>
        <w:sdtContent>
          <w:r w:rsidR="00580167">
            <w:rPr>
              <w:rFonts w:ascii="Arial" w:hAnsi="Arial" w:cs="Arial"/>
              <w:shd w:val="clear" w:color="auto" w:fill="FFFFFF"/>
            </w:rPr>
            <w:fldChar w:fldCharType="begin"/>
          </w:r>
          <w:r w:rsidR="00580167">
            <w:rPr>
              <w:rFonts w:ascii="Arial" w:hAnsi="Arial" w:cs="Arial"/>
              <w:shd w:val="clear" w:color="auto" w:fill="FFFFFF"/>
            </w:rPr>
            <w:instrText xml:space="preserve"> CITATION Cec17 \l 11274 </w:instrText>
          </w:r>
          <w:r w:rsidR="00580167">
            <w:rPr>
              <w:rFonts w:ascii="Arial" w:hAnsi="Arial" w:cs="Arial"/>
              <w:shd w:val="clear" w:color="auto" w:fill="FFFFFF"/>
            </w:rPr>
            <w:fldChar w:fldCharType="separate"/>
          </w:r>
          <w:r w:rsidR="005675C3">
            <w:rPr>
              <w:rFonts w:ascii="Arial" w:hAnsi="Arial" w:cs="Arial"/>
              <w:noProof/>
              <w:shd w:val="clear" w:color="auto" w:fill="FFFFFF"/>
            </w:rPr>
            <w:t xml:space="preserve"> </w:t>
          </w:r>
          <w:r w:rsidR="005675C3" w:rsidRPr="005675C3">
            <w:rPr>
              <w:rFonts w:ascii="Arial" w:hAnsi="Arial" w:cs="Arial"/>
              <w:noProof/>
              <w:shd w:val="clear" w:color="auto" w:fill="FFFFFF"/>
            </w:rPr>
            <w:t>[4]</w:t>
          </w:r>
          <w:r w:rsidR="00580167">
            <w:rPr>
              <w:rFonts w:ascii="Arial" w:hAnsi="Arial" w:cs="Arial"/>
              <w:shd w:val="clear" w:color="auto" w:fill="FFFFFF"/>
            </w:rPr>
            <w:fldChar w:fldCharType="end"/>
          </w:r>
        </w:sdtContent>
      </w:sdt>
    </w:p>
    <w:p w14:paraId="77E2340A" w14:textId="77777777" w:rsidR="0069282B" w:rsidRPr="0078650E" w:rsidRDefault="0069282B" w:rsidP="0069282B">
      <w:pPr>
        <w:pStyle w:val="NormalWeb"/>
        <w:spacing w:before="0" w:beforeAutospacing="0" w:after="0" w:afterAutospacing="0"/>
        <w:jc w:val="both"/>
      </w:pPr>
      <w:r w:rsidRPr="0078650E">
        <w:t> </w:t>
      </w:r>
    </w:p>
    <w:p w14:paraId="3BF34E8E" w14:textId="77777777" w:rsidR="0069282B" w:rsidRPr="0078650E" w:rsidRDefault="0069282B" w:rsidP="0069282B">
      <w:pPr>
        <w:pStyle w:val="NormalWeb"/>
        <w:shd w:val="clear" w:color="auto" w:fill="FFFFFF"/>
        <w:spacing w:before="120" w:beforeAutospacing="0" w:after="120" w:afterAutospacing="0"/>
        <w:jc w:val="both"/>
        <w:rPr>
          <w:rFonts w:ascii="Arial" w:hAnsi="Arial" w:cs="Arial"/>
        </w:rPr>
      </w:pPr>
      <w:r w:rsidRPr="0078650E">
        <w:rPr>
          <w:rFonts w:ascii="Arial" w:hAnsi="Arial" w:cs="Arial"/>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p>
    <w:p w14:paraId="00197F39" w14:textId="77777777" w:rsidR="0069282B" w:rsidRDefault="0069282B" w:rsidP="0069282B">
      <w:pPr>
        <w:pStyle w:val="NormalWeb"/>
        <w:spacing w:before="0" w:beforeAutospacing="0" w:after="0" w:afterAutospacing="0"/>
      </w:pPr>
      <w:r>
        <w:t> </w:t>
      </w:r>
    </w:p>
    <w:p w14:paraId="6D3254D1" w14:textId="77777777" w:rsidR="0069282B" w:rsidRDefault="0069282B" w:rsidP="0069282B">
      <w:pPr>
        <w:pStyle w:val="NormalWeb"/>
        <w:spacing w:before="0" w:beforeAutospacing="0" w:after="0" w:afterAutospacing="0"/>
      </w:pPr>
      <w:r>
        <w:t>  </w:t>
      </w:r>
    </w:p>
    <w:p w14:paraId="3EECCF16" w14:textId="77777777" w:rsidR="0069282B" w:rsidRDefault="0069282B" w:rsidP="0069282B">
      <w:pPr>
        <w:spacing w:after="160" w:line="259" w:lineRule="auto"/>
        <w:jc w:val="left"/>
        <w:rPr>
          <w:b/>
          <w:color w:val="666666"/>
          <w:sz w:val="32"/>
          <w:szCs w:val="32"/>
        </w:rPr>
      </w:pPr>
      <w:r>
        <w:rPr>
          <w:b/>
          <w:sz w:val="32"/>
          <w:szCs w:val="32"/>
        </w:rPr>
        <w:br w:type="page"/>
      </w:r>
    </w:p>
    <w:p w14:paraId="1DD15B88" w14:textId="77777777" w:rsidR="0069282B" w:rsidRDefault="0069282B" w:rsidP="0069282B">
      <w:pPr>
        <w:pStyle w:val="Ttulo2"/>
        <w:rPr>
          <w:b/>
          <w:sz w:val="32"/>
          <w:szCs w:val="32"/>
        </w:rPr>
      </w:pPr>
      <w:bookmarkStart w:id="81" w:name="_Toc510608484"/>
      <w:r w:rsidRPr="00EA0B66">
        <w:rPr>
          <w:b/>
          <w:sz w:val="32"/>
          <w:szCs w:val="32"/>
        </w:rPr>
        <w:lastRenderedPageBreak/>
        <w:t xml:space="preserve">2.7 </w:t>
      </w:r>
      <w:r>
        <w:rPr>
          <w:b/>
          <w:sz w:val="32"/>
          <w:szCs w:val="32"/>
        </w:rPr>
        <w:t>Diseño conceptual del SAR</w:t>
      </w:r>
      <w:bookmarkEnd w:id="81"/>
    </w:p>
    <w:p w14:paraId="03B13066" w14:textId="77777777" w:rsidR="0069282B" w:rsidRDefault="0069282B" w:rsidP="0069282B"/>
    <w:p w14:paraId="3F9A712D" w14:textId="77777777" w:rsidR="0069282B" w:rsidRPr="0078650E" w:rsidRDefault="0069282B" w:rsidP="0069282B">
      <w:pPr>
        <w:rPr>
          <w:rFonts w:ascii="Arial" w:hAnsi="Arial" w:cs="Arial"/>
          <w:color w:val="auto"/>
          <w:sz w:val="24"/>
          <w:szCs w:val="24"/>
        </w:rPr>
      </w:pPr>
      <w:r w:rsidRPr="0078650E">
        <w:rPr>
          <w:rFonts w:ascii="Arial" w:hAnsi="Arial" w:cs="Arial"/>
          <w:color w:val="auto"/>
          <w:sz w:val="24"/>
          <w:szCs w:val="24"/>
        </w:rPr>
        <w:t>Como podemos apreciar en la figura (</w:t>
      </w:r>
      <w:r w:rsidRPr="0045415A">
        <w:rPr>
          <w:rFonts w:ascii="Arial" w:eastAsia="Times New Roman" w:hAnsi="Arial" w:cs="Arial"/>
          <w:b/>
          <w:color w:val="auto"/>
          <w:sz w:val="24"/>
          <w:szCs w:val="24"/>
        </w:rPr>
        <w:fldChar w:fldCharType="begin"/>
      </w:r>
      <w:r w:rsidRPr="0045415A">
        <w:rPr>
          <w:rFonts w:ascii="Arial" w:eastAsia="Times New Roman" w:hAnsi="Arial" w:cs="Arial"/>
          <w:b/>
          <w:color w:val="auto"/>
          <w:sz w:val="24"/>
          <w:szCs w:val="24"/>
        </w:rPr>
        <w:instrText xml:space="preserve"> REF _Ref505888317 \h  \* MERGEFORMAT </w:instrText>
      </w:r>
      <w:r w:rsidRPr="0045415A">
        <w:rPr>
          <w:rFonts w:ascii="Arial" w:eastAsia="Times New Roman" w:hAnsi="Arial" w:cs="Arial"/>
          <w:b/>
          <w:color w:val="auto"/>
          <w:sz w:val="24"/>
          <w:szCs w:val="24"/>
        </w:rPr>
      </w:r>
      <w:r w:rsidRPr="0045415A">
        <w:rPr>
          <w:rFonts w:ascii="Arial" w:eastAsia="Times New Roman" w:hAnsi="Arial" w:cs="Arial"/>
          <w:b/>
          <w:color w:val="auto"/>
          <w:sz w:val="24"/>
          <w:szCs w:val="24"/>
        </w:rPr>
        <w:fldChar w:fldCharType="separate"/>
      </w:r>
      <w:r w:rsidRPr="0045415A">
        <w:rPr>
          <w:rFonts w:ascii="Arial" w:eastAsia="Times New Roman" w:hAnsi="Arial" w:cs="Arial"/>
          <w:b/>
          <w:color w:val="auto"/>
          <w:sz w:val="24"/>
          <w:szCs w:val="24"/>
        </w:rPr>
        <w:t>Ilustración 8 - Esquema conceptual orientado a servicios</w:t>
      </w:r>
      <w:r w:rsidRPr="0045415A">
        <w:rPr>
          <w:rFonts w:ascii="Arial" w:eastAsia="Times New Roman" w:hAnsi="Arial" w:cs="Arial"/>
          <w:b/>
          <w:color w:val="auto"/>
          <w:sz w:val="24"/>
          <w:szCs w:val="24"/>
        </w:rPr>
        <w:fldChar w:fldCharType="end"/>
      </w:r>
      <w:r w:rsidRPr="0078650E">
        <w:rPr>
          <w:rFonts w:ascii="Arial" w:hAnsi="Arial" w:cs="Arial"/>
          <w:color w:val="auto"/>
          <w:sz w:val="24"/>
          <w:szCs w:val="24"/>
        </w:rPr>
        <w:t xml:space="preserve">), el SAR cuenta con una estructura similar, a nivel arquitectónico, al de un robot. El sistema de control (SC) es el encargado de gestionar las comunicaciones para acceder a los sensores, actuadores y módulos. Además, tiene la capacidad de atender solicitudes de clientes que se conectan con el SAR. El SC administra servicios, que proporciona a los clientes conectados. Estos servicios son: </w:t>
      </w:r>
    </w:p>
    <w:p w14:paraId="22F4A710"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Almacenamiento por medio una base de datos. Todos los valores de los sensores y módulos son almacenados cada vez que sucede un cambio en su lectura.</w:t>
      </w:r>
    </w:p>
    <w:p w14:paraId="1EB9D0E1"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Servicio WEB. Este servicio, permite almacenar la aplicación cliente que es desplegada cuando el cliente se conecta con el SAR. Además, permite la interacción posterior entre el cliente y el SC.</w:t>
      </w:r>
    </w:p>
    <w:p w14:paraId="598F06D4"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Comunicación con los sensores, actuadores y módulos:</w:t>
      </w:r>
    </w:p>
    <w:p w14:paraId="5F05CA9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sensores</w:t>
      </w:r>
    </w:p>
    <w:p w14:paraId="7C3A831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Acciones sobre los actuadores</w:t>
      </w:r>
    </w:p>
    <w:p w14:paraId="6BC4AB1A"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valores proporcionados por los módulos.</w:t>
      </w:r>
    </w:p>
    <w:p w14:paraId="72E4EDD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Transmisión de imagen y video en tiempo real, al cliente.</w:t>
      </w:r>
    </w:p>
    <w:p w14:paraId="53864D5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Generación de punto de acceso inalámbrico.</w:t>
      </w:r>
    </w:p>
    <w:p w14:paraId="6252E264" w14:textId="77777777" w:rsidR="0069282B" w:rsidRPr="00106211" w:rsidRDefault="0069282B" w:rsidP="0069282B"/>
    <w:p w14:paraId="20C40EF7" w14:textId="77777777" w:rsidR="0069282B" w:rsidRDefault="0069282B" w:rsidP="0069282B"/>
    <w:p w14:paraId="1C7EDE24" w14:textId="77777777" w:rsidR="0069282B" w:rsidRPr="00967B72" w:rsidRDefault="0069282B" w:rsidP="0069282B"/>
    <w:p w14:paraId="4A1CDEB3" w14:textId="77777777" w:rsidR="0069282B" w:rsidRDefault="0069282B" w:rsidP="0069282B">
      <w:pPr>
        <w:keepNext/>
        <w:spacing w:after="160" w:line="259" w:lineRule="auto"/>
        <w:jc w:val="left"/>
      </w:pPr>
      <w:r>
        <w:rPr>
          <w:noProof/>
          <w:sz w:val="36"/>
          <w:szCs w:val="36"/>
        </w:rPr>
        <w:drawing>
          <wp:inline distT="0" distB="0" distL="0" distR="0" wp14:anchorId="2F650845" wp14:editId="360370F8">
            <wp:extent cx="5398770" cy="3094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3094355"/>
                    </a:xfrm>
                    <a:prstGeom prst="rect">
                      <a:avLst/>
                    </a:prstGeom>
                    <a:noFill/>
                    <a:ln>
                      <a:noFill/>
                    </a:ln>
                  </pic:spPr>
                </pic:pic>
              </a:graphicData>
            </a:graphic>
          </wp:inline>
        </w:drawing>
      </w:r>
    </w:p>
    <w:p w14:paraId="509847C7" w14:textId="73E8B41A" w:rsidR="0069282B" w:rsidRDefault="0069282B" w:rsidP="0069282B">
      <w:pPr>
        <w:pStyle w:val="Descripcin"/>
        <w:jc w:val="center"/>
      </w:pPr>
      <w:bookmarkStart w:id="82" w:name="_Ref505888317"/>
      <w:bookmarkStart w:id="83" w:name="_Toc508877164"/>
      <w:r>
        <w:t xml:space="preserve">Ilustración </w:t>
      </w:r>
      <w:r w:rsidR="009F3AB5">
        <w:fldChar w:fldCharType="begin"/>
      </w:r>
      <w:r w:rsidR="009F3AB5">
        <w:instrText xml:space="preserve"> SEQ Ilustración \* ARABIC </w:instrText>
      </w:r>
      <w:r w:rsidR="009F3AB5">
        <w:fldChar w:fldCharType="separate"/>
      </w:r>
      <w:r w:rsidR="00980ACB">
        <w:rPr>
          <w:noProof/>
        </w:rPr>
        <w:t>8</w:t>
      </w:r>
      <w:r w:rsidR="009F3AB5">
        <w:rPr>
          <w:noProof/>
        </w:rPr>
        <w:fldChar w:fldCharType="end"/>
      </w:r>
      <w:r>
        <w:t xml:space="preserve"> - Esquema conceptual orientado a servicios</w:t>
      </w:r>
      <w:bookmarkEnd w:id="82"/>
      <w:bookmarkEnd w:id="83"/>
    </w:p>
    <w:p w14:paraId="7D067375" w14:textId="77777777" w:rsidR="0069282B" w:rsidRDefault="0069282B" w:rsidP="0069282B">
      <w:pPr>
        <w:spacing w:after="160" w:line="259" w:lineRule="auto"/>
        <w:jc w:val="left"/>
        <w:rPr>
          <w:b/>
          <w:color w:val="434343"/>
          <w:sz w:val="36"/>
          <w:szCs w:val="36"/>
        </w:rPr>
      </w:pPr>
      <w:r>
        <w:rPr>
          <w:sz w:val="36"/>
          <w:szCs w:val="36"/>
        </w:rPr>
        <w:br w:type="page"/>
      </w:r>
    </w:p>
    <w:p w14:paraId="7B884B5B" w14:textId="77777777" w:rsidR="0069282B" w:rsidRPr="005314EC" w:rsidRDefault="0069282B" w:rsidP="005314EC">
      <w:pPr>
        <w:pStyle w:val="Ttulo2"/>
        <w:rPr>
          <w:b/>
          <w:sz w:val="32"/>
          <w:szCs w:val="32"/>
        </w:rPr>
      </w:pPr>
      <w:bookmarkStart w:id="84" w:name="_Toc510608485"/>
      <w:r w:rsidRPr="005314EC">
        <w:rPr>
          <w:b/>
          <w:sz w:val="32"/>
          <w:szCs w:val="32"/>
        </w:rPr>
        <w:lastRenderedPageBreak/>
        <w:t>Resumen</w:t>
      </w:r>
      <w:bookmarkEnd w:id="84"/>
    </w:p>
    <w:p w14:paraId="36BFEC01" w14:textId="77777777" w:rsidR="0069282B" w:rsidRPr="007E5140" w:rsidRDefault="0069282B" w:rsidP="0069282B"/>
    <w:p w14:paraId="7BCDA545"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En este capítulo se abordó la definición de robot, definiéndose como:</w:t>
      </w:r>
    </w:p>
    <w:p w14:paraId="1B4A5024" w14:textId="69346A58"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"Un manipulador funcional reprogramable, capaz de mover materiales, piezas, herramientas o dispositivos especializados mediante movimientos variables programados, con el fin de realizar tareas diversas</w:t>
      </w:r>
      <w:r w:rsidR="0078650E">
        <w:rPr>
          <w:rFonts w:ascii="Arial" w:eastAsia="Times New Roman" w:hAnsi="Arial" w:cs="Arial"/>
          <w:color w:val="auto"/>
          <w:sz w:val="24"/>
          <w:szCs w:val="24"/>
          <w:shd w:val="clear" w:color="auto" w:fill="FFFFFF"/>
        </w:rPr>
        <w:t xml:space="preserve">” y </w:t>
      </w:r>
      <w:r w:rsidRPr="0078650E">
        <w:rPr>
          <w:rFonts w:ascii="Arial" w:eastAsia="Times New Roman" w:hAnsi="Arial" w:cs="Arial"/>
          <w:color w:val="auto"/>
          <w:sz w:val="24"/>
          <w:szCs w:val="24"/>
          <w:shd w:val="clear" w:color="auto" w:fill="FFFFFF"/>
        </w:rPr>
        <w:t>la robótica como la ciencia y técnica que estudia a los robots, encargada del diseño, construcción y aplicabilidad de los mismos.</w:t>
      </w:r>
    </w:p>
    <w:p w14:paraId="0CF1232A" w14:textId="77777777" w:rsidR="0069282B" w:rsidRPr="0078650E" w:rsidRDefault="0069282B" w:rsidP="0069282B">
      <w:pPr>
        <w:rPr>
          <w:rFonts w:ascii="Arial" w:eastAsia="Times New Roman" w:hAnsi="Arial" w:cs="Arial"/>
          <w:color w:val="auto"/>
          <w:sz w:val="24"/>
          <w:szCs w:val="24"/>
          <w:shd w:val="clear" w:color="auto" w:fill="FFFFFF"/>
        </w:rPr>
      </w:pPr>
    </w:p>
    <w:p w14:paraId="19DEAA92"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Se definió además que robots generalmente cuentan con actuadores, sensores y un sistema de control. Están diseñados en base a tres grandes funcionalidades: la percepción, la planificación y la manipulación; y se clasifican en </w:t>
      </w:r>
      <w:r w:rsidRPr="0078650E">
        <w:rPr>
          <w:rFonts w:ascii="Arial" w:eastAsia="Times New Roman" w:hAnsi="Arial" w:cs="Arial"/>
          <w:b/>
          <w:color w:val="auto"/>
          <w:sz w:val="24"/>
          <w:szCs w:val="24"/>
          <w:shd w:val="clear" w:color="auto" w:fill="FFFFFF"/>
        </w:rPr>
        <w:t>poliarticulados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móviles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androides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zoomórficos</w:t>
      </w:r>
      <w:r w:rsidRPr="0078650E">
        <w:rPr>
          <w:rFonts w:ascii="Arial" w:eastAsia="Times New Roman" w:hAnsi="Arial" w:cs="Arial"/>
          <w:color w:val="auto"/>
          <w:sz w:val="24"/>
          <w:szCs w:val="24"/>
          <w:shd w:val="clear" w:color="auto" w:fill="FFFFFF"/>
        </w:rPr>
        <w:t xml:space="preserve"> e </w:t>
      </w:r>
      <w:r w:rsidRPr="0078650E">
        <w:rPr>
          <w:rFonts w:ascii="Arial" w:eastAsia="Times New Roman" w:hAnsi="Arial" w:cs="Arial"/>
          <w:b/>
          <w:color w:val="auto"/>
          <w:sz w:val="24"/>
          <w:szCs w:val="24"/>
          <w:shd w:val="clear" w:color="auto" w:fill="FFFFFF"/>
        </w:rPr>
        <w:t>híbridos</w:t>
      </w:r>
      <w:r w:rsidRPr="0078650E">
        <w:rPr>
          <w:rFonts w:ascii="Arial" w:eastAsia="Times New Roman" w:hAnsi="Arial" w:cs="Arial"/>
          <w:color w:val="auto"/>
          <w:sz w:val="24"/>
          <w:szCs w:val="24"/>
          <w:shd w:val="clear" w:color="auto" w:fill="FFFFFF"/>
        </w:rPr>
        <w:t>.</w:t>
      </w:r>
    </w:p>
    <w:p w14:paraId="0E42723E" w14:textId="77777777" w:rsidR="0069282B" w:rsidRPr="0078650E" w:rsidRDefault="0069282B" w:rsidP="0069282B">
      <w:pPr>
        <w:rPr>
          <w:rFonts w:ascii="Arial" w:eastAsia="Times New Roman" w:hAnsi="Arial" w:cs="Arial"/>
          <w:color w:val="auto"/>
          <w:sz w:val="24"/>
          <w:szCs w:val="24"/>
          <w:shd w:val="clear" w:color="auto" w:fill="FFFFFF"/>
        </w:rPr>
      </w:pPr>
    </w:p>
    <w:p w14:paraId="262567C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Luego se mencionaron que las razones por las cuales Arduino y Raspberry Pi se han popularizado en el diseño y construcción de robots en el ámbito de la enseñanza fueron su facilidad de uso, bajo costo, materiales provistos por la comunidad, en comparación con Intel Galileo, BeagleBone, Nanode, entre otras. </w:t>
      </w:r>
    </w:p>
    <w:p w14:paraId="040AFA10" w14:textId="77777777" w:rsidR="0069282B" w:rsidRPr="0078650E" w:rsidRDefault="0069282B" w:rsidP="0069282B">
      <w:pPr>
        <w:rPr>
          <w:rFonts w:ascii="Arial" w:eastAsia="Times New Roman" w:hAnsi="Arial" w:cs="Arial"/>
          <w:color w:val="auto"/>
          <w:sz w:val="24"/>
          <w:szCs w:val="24"/>
          <w:shd w:val="clear" w:color="auto" w:fill="FFFFFF"/>
        </w:rPr>
      </w:pPr>
    </w:p>
    <w:p w14:paraId="3427F734"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Posteriormente, se analizaron los conceptos de microcontroladores y SBC (computadora de placa reducida) y los mecanismos de comunicación.</w:t>
      </w:r>
    </w:p>
    <w:p w14:paraId="7C4352FD" w14:textId="77777777" w:rsidR="0069282B" w:rsidRPr="0078650E" w:rsidRDefault="0069282B" w:rsidP="0069282B">
      <w:pPr>
        <w:rPr>
          <w:rFonts w:ascii="Arial" w:eastAsia="Times New Roman" w:hAnsi="Arial" w:cs="Arial"/>
          <w:color w:val="auto"/>
          <w:sz w:val="24"/>
          <w:szCs w:val="24"/>
          <w:shd w:val="clear" w:color="auto" w:fill="FFFFFF"/>
        </w:rPr>
      </w:pPr>
    </w:p>
    <w:p w14:paraId="3DD3B09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Dado que la propuesta del SAR está enfocada en el ambiente educativo, se mencionó que la robótica tiene doble impacto como elemento educacional y elemento social. </w:t>
      </w:r>
    </w:p>
    <w:p w14:paraId="7D2A7448" w14:textId="77777777" w:rsidR="0069282B" w:rsidRPr="0078650E" w:rsidRDefault="0069282B" w:rsidP="0069282B">
      <w:pPr>
        <w:rPr>
          <w:rFonts w:ascii="Arial" w:eastAsia="Times New Roman" w:hAnsi="Arial" w:cs="Arial"/>
          <w:color w:val="auto"/>
          <w:sz w:val="24"/>
          <w:szCs w:val="24"/>
          <w:shd w:val="clear" w:color="auto" w:fill="FFFFFF"/>
        </w:rPr>
      </w:pPr>
    </w:p>
    <w:p w14:paraId="236EE14D" w14:textId="2374A22A" w:rsidR="00891EA5"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Estos conceptos serán de utilidad para entender el desarrollo propuesto de esta tesina: la construcción de un SAR (Sistema Autónomo Robótico). </w:t>
      </w:r>
    </w:p>
    <w:p w14:paraId="5994A029" w14:textId="77777777" w:rsidR="008F38A1" w:rsidRDefault="00891EA5" w:rsidP="008F38A1">
      <w:pPr>
        <w:pStyle w:val="Ttulo1"/>
        <w:rPr>
          <w:sz w:val="36"/>
          <w:szCs w:val="36"/>
        </w:rPr>
      </w:pPr>
      <w:r>
        <w:rPr>
          <w:rFonts w:ascii="Arial" w:eastAsia="Times New Roman" w:hAnsi="Arial" w:cs="Arial"/>
          <w:color w:val="auto"/>
          <w:sz w:val="24"/>
          <w:szCs w:val="24"/>
          <w:shd w:val="clear" w:color="auto" w:fill="FFFFFF"/>
        </w:rPr>
        <w:br w:type="page"/>
      </w:r>
      <w:bookmarkStart w:id="85" w:name="_Ref503637687"/>
      <w:bookmarkStart w:id="86" w:name="_Ref503823279"/>
      <w:bookmarkStart w:id="87" w:name="_Toc504153894"/>
      <w:bookmarkStart w:id="88" w:name="_Toc510608486"/>
      <w:r w:rsidR="008F38A1">
        <w:rPr>
          <w:sz w:val="36"/>
          <w:szCs w:val="36"/>
        </w:rPr>
        <w:lastRenderedPageBreak/>
        <w:t>Capítulo 3 – Arduino</w:t>
      </w:r>
      <w:bookmarkEnd w:id="85"/>
      <w:bookmarkEnd w:id="86"/>
      <w:bookmarkEnd w:id="87"/>
      <w:bookmarkEnd w:id="88"/>
    </w:p>
    <w:p w14:paraId="35D12E8B" w14:textId="77777777" w:rsidR="008F38A1" w:rsidRDefault="008F38A1" w:rsidP="008F38A1"/>
    <w:p w14:paraId="34F368AF" w14:textId="77777777" w:rsidR="008F38A1" w:rsidRPr="009707F6" w:rsidRDefault="008F38A1" w:rsidP="008F38A1">
      <w:pPr>
        <w:rPr>
          <w:rFonts w:ascii="Arial" w:hAnsi="Arial" w:cs="Arial"/>
          <w:sz w:val="24"/>
          <w:szCs w:val="24"/>
        </w:rPr>
      </w:pPr>
      <w:r w:rsidRPr="009707F6">
        <w:rPr>
          <w:rFonts w:ascii="Arial" w:hAnsi="Arial" w:cs="Arial"/>
          <w:sz w:val="24"/>
          <w:szCs w:val="24"/>
        </w:rPr>
        <w:t>En este capítulo conoceremos qué es la plataforma Arduino, sus comienzos y otras tecnologías que colaboraron en el desarrollo de la misma. Además, analizaremos características de la placa, examinando capacidades técnicas como el microcontrolador, memoria y medios de comunicación.</w:t>
      </w:r>
    </w:p>
    <w:p w14:paraId="7903C169" w14:textId="77777777" w:rsidR="008F38A1" w:rsidRPr="009707F6" w:rsidRDefault="008F38A1" w:rsidP="008F38A1">
      <w:pPr>
        <w:rPr>
          <w:rFonts w:ascii="Arial" w:hAnsi="Arial" w:cs="Arial"/>
          <w:sz w:val="24"/>
          <w:szCs w:val="24"/>
        </w:rPr>
      </w:pPr>
      <w:r w:rsidRPr="009707F6">
        <w:rPr>
          <w:rFonts w:ascii="Arial" w:hAnsi="Arial" w:cs="Arial"/>
          <w:sz w:val="24"/>
          <w:szCs w:val="24"/>
        </w:rPr>
        <w:t>También veremos el abanico de placas producidas por la compañía, sus especificaciones técnicas, similitudes y diferencias. Por otro lado, se examinarán diversos sensores, actuadores y módulos compatibles con la plataforma Arduino. Por último, se comentará la aplicación en las instituciones educativas y la utilización de Arduino en el SAR.</w:t>
      </w:r>
    </w:p>
    <w:p w14:paraId="7F7D8D1D" w14:textId="77777777" w:rsidR="008F38A1" w:rsidRDefault="008F38A1" w:rsidP="008F38A1">
      <w:pPr>
        <w:rPr>
          <w:sz w:val="32"/>
          <w:szCs w:val="32"/>
        </w:rPr>
      </w:pPr>
    </w:p>
    <w:p w14:paraId="0E9B7E2F" w14:textId="77777777" w:rsidR="008F38A1" w:rsidRDefault="008F38A1" w:rsidP="008F38A1">
      <w:pPr>
        <w:pStyle w:val="Ttulo2"/>
        <w:rPr>
          <w:b/>
          <w:sz w:val="32"/>
          <w:szCs w:val="32"/>
        </w:rPr>
      </w:pPr>
      <w:bookmarkStart w:id="89" w:name="_Toc504153895"/>
      <w:bookmarkStart w:id="90" w:name="_Ref509650149"/>
      <w:bookmarkStart w:id="91" w:name="_Toc510608487"/>
      <w:r>
        <w:rPr>
          <w:b/>
          <w:sz w:val="32"/>
          <w:szCs w:val="32"/>
        </w:rPr>
        <w:t>3.1 Arduino</w:t>
      </w:r>
      <w:bookmarkEnd w:id="89"/>
      <w:bookmarkEnd w:id="90"/>
      <w:bookmarkEnd w:id="91"/>
    </w:p>
    <w:p w14:paraId="7E44933C" w14:textId="77777777" w:rsidR="008F38A1" w:rsidRPr="00A43174" w:rsidRDefault="008F38A1" w:rsidP="008F38A1"/>
    <w:p w14:paraId="27D14D8C" w14:textId="0FF0FA5A" w:rsidR="008F38A1" w:rsidRDefault="0045415A" w:rsidP="008F38A1">
      <w:pPr>
        <w:rPr>
          <w:rFonts w:ascii="Arial" w:hAnsi="Arial" w:cs="Arial"/>
          <w:color w:val="0000FF"/>
          <w:sz w:val="24"/>
          <w:szCs w:val="24"/>
        </w:rPr>
      </w:pPr>
      <w:r>
        <w:rPr>
          <w:noProof/>
        </w:rPr>
        <mc:AlternateContent>
          <mc:Choice Requires="wps">
            <w:drawing>
              <wp:anchor distT="0" distB="0" distL="114300" distR="114300" simplePos="0" relativeHeight="251515904" behindDoc="0" locked="0" layoutInCell="1" allowOverlap="1" wp14:anchorId="2AC102C6" wp14:editId="3D11A0AD">
                <wp:simplePos x="0" y="0"/>
                <wp:positionH relativeFrom="column">
                  <wp:posOffset>3062605</wp:posOffset>
                </wp:positionH>
                <wp:positionV relativeFrom="paragraph">
                  <wp:posOffset>1661795</wp:posOffset>
                </wp:positionV>
                <wp:extent cx="2333625" cy="635"/>
                <wp:effectExtent l="0" t="0" r="0" b="0"/>
                <wp:wrapSquare wrapText="bothSides"/>
                <wp:docPr id="1026" name="Cuadro de texto 1026"/>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8D073A3" w14:textId="4C7E3D9F" w:rsidR="009225FD" w:rsidRPr="00C17B08" w:rsidRDefault="009225FD" w:rsidP="0045415A">
                            <w:pPr>
                              <w:pStyle w:val="Descripcin"/>
                              <w:jc w:val="center"/>
                              <w:rPr>
                                <w:rFonts w:ascii="Calibri" w:eastAsia="Calibri" w:hAnsi="Calibri" w:cs="Calibri"/>
                                <w:noProof/>
                                <w:color w:val="000000"/>
                                <w:lang w:val="en-US"/>
                              </w:rPr>
                            </w:pPr>
                            <w:bookmarkStart w:id="92" w:name="_Ref508701819"/>
                            <w:bookmarkStart w:id="93" w:name="_Toc508877165"/>
                            <w:r>
                              <w:t xml:space="preserve">Ilustración </w:t>
                            </w:r>
                            <w:r w:rsidR="009F3AB5">
                              <w:fldChar w:fldCharType="begin"/>
                            </w:r>
                            <w:r w:rsidR="009F3AB5">
                              <w:instrText xml:space="preserve"> SEQ Ilustración \* ARABIC </w:instrText>
                            </w:r>
                            <w:r w:rsidR="009F3AB5">
                              <w:fldChar w:fldCharType="separate"/>
                            </w:r>
                            <w:r>
                              <w:rPr>
                                <w:noProof/>
                              </w:rPr>
                              <w:t>9</w:t>
                            </w:r>
                            <w:r w:rsidR="009F3AB5">
                              <w:rPr>
                                <w:noProof/>
                              </w:rPr>
                              <w:fldChar w:fldCharType="end"/>
                            </w:r>
                            <w:r>
                              <w:t xml:space="preserve"> - Logo de Arduino</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02C6" id="Cuadro de texto 1026" o:spid="_x0000_s1031" type="#_x0000_t202" style="position:absolute;left:0;text-align:left;margin-left:241.15pt;margin-top:130.85pt;width:183.7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diNAIAAHEEAAAOAAAAZHJzL2Uyb0RvYy54bWysVE2P2jAQvVfqf7B8L+FDiypEWFFWVJXQ&#10;7krsas/GcUgk2+OODQn99R07CbTbnqpezGQ+nj3vzbC8b41mZ4W+BpvzyWjMmbISitoec/76sv30&#10;mTMfhC2EBqtyflGe368+flg2bqGmUIEuFDICsX7RuJxXIbhFlnlZKSP8CJyyFCwBjQj0icesQNEQ&#10;utHZdDyeZw1g4RCk8p68D12QrxJ+WSoZnsrSq8B0zultIZ2YzkM8s9VSLI4oXFXL/hniH15hRG3p&#10;0ivUgwiCnbD+A8rUEsFDGUYSTAZlWUuVeqBuJuN33ewr4VTqhcjx7kqT/3+w8vH8jKwuSLvxdM6Z&#10;FYZU2pxEgcAKxYJqA7AUI6oa5xdUsXdUE9ov0FJZpDD6PTkjA22JJv5Sb4ziRPrlSjSBMUnO6Ww2&#10;m0/vOJMUm8/uIkZ2K3Xow1cFhkUj50gqJnLFeedDlzqkxJs86LrY1lrHjxjYaGRnQYo3VR1UD/5b&#10;lrYx10Ks6gCjJ7v1Ea3QHtpETXpf9ByguFDrCN0ceSe3Nd23Ez48C6TBoW5pGcITHaWGJufQW5xV&#10;gD/+5o/5pCdFOWtoEHPuv58EKs70N0tKx6kdDByMw2DYk9kAdTqhNXMymVSAQQ9miWDeaEfW8RYK&#10;CSvprpyHwdyEbh1ox6Rar1MSzaYTYWf3TkbogdeX9k2g61WJk/EIw4iKxTtxutwkj1ufAjGdlLux&#10;2NNNc52073cwLs6v3ynr9k+x+gk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BObSdiNAIAAHEEAAAOAAAAAAAAAAAA&#10;AAAAAC4CAABkcnMvZTJvRG9jLnhtbFBLAQItABQABgAIAAAAIQCT6mw34QAAAAsBAAAPAAAAAAAA&#10;AAAAAAAAAI4EAABkcnMvZG93bnJldi54bWxQSwUGAAAAAAQABADzAAAAnAUAAAAA&#10;" stroked="f">
                <v:textbox style="mso-fit-shape-to-text:t" inset="0,0,0,0">
                  <w:txbxContent>
                    <w:p w14:paraId="18D073A3" w14:textId="4C7E3D9F" w:rsidR="009225FD" w:rsidRPr="00C17B08" w:rsidRDefault="009225FD" w:rsidP="0045415A">
                      <w:pPr>
                        <w:pStyle w:val="Descripcin"/>
                        <w:jc w:val="center"/>
                        <w:rPr>
                          <w:rFonts w:ascii="Calibri" w:eastAsia="Calibri" w:hAnsi="Calibri" w:cs="Calibri"/>
                          <w:noProof/>
                          <w:color w:val="000000"/>
                          <w:lang w:val="en-US"/>
                        </w:rPr>
                      </w:pPr>
                      <w:bookmarkStart w:id="94" w:name="_Ref508701819"/>
                      <w:bookmarkStart w:id="95" w:name="_Toc508877165"/>
                      <w:r>
                        <w:t xml:space="preserve">Ilustración </w:t>
                      </w:r>
                      <w:r w:rsidR="009F3AB5">
                        <w:fldChar w:fldCharType="begin"/>
                      </w:r>
                      <w:r w:rsidR="009F3AB5">
                        <w:instrText xml:space="preserve"> SEQ Ilustración \* ARABIC </w:instrText>
                      </w:r>
                      <w:r w:rsidR="009F3AB5">
                        <w:fldChar w:fldCharType="separate"/>
                      </w:r>
                      <w:r>
                        <w:rPr>
                          <w:noProof/>
                        </w:rPr>
                        <w:t>9</w:t>
                      </w:r>
                      <w:r w:rsidR="009F3AB5">
                        <w:rPr>
                          <w:noProof/>
                        </w:rPr>
                        <w:fldChar w:fldCharType="end"/>
                      </w:r>
                      <w:r>
                        <w:t xml:space="preserve"> - Logo de Arduino</w:t>
                      </w:r>
                      <w:bookmarkEnd w:id="94"/>
                      <w:bookmarkEnd w:id="95"/>
                    </w:p>
                  </w:txbxContent>
                </v:textbox>
                <w10:wrap type="square"/>
              </v:shape>
            </w:pict>
          </mc:Fallback>
        </mc:AlternateContent>
      </w:r>
      <w:r w:rsidR="008F38A1">
        <w:rPr>
          <w:noProof/>
          <w:lang w:val="en-US" w:eastAsia="en-US"/>
        </w:rPr>
        <w:drawing>
          <wp:anchor distT="0" distB="0" distL="114300" distR="114300" simplePos="0" relativeHeight="251517952" behindDoc="0" locked="0" layoutInCell="1" allowOverlap="1" wp14:anchorId="75BF30DC" wp14:editId="684DEABB">
            <wp:simplePos x="0" y="0"/>
            <wp:positionH relativeFrom="column">
              <wp:posOffset>3062623</wp:posOffset>
            </wp:positionH>
            <wp:positionV relativeFrom="paragraph">
              <wp:posOffset>10285</wp:posOffset>
            </wp:positionV>
            <wp:extent cx="2333625" cy="1594485"/>
            <wp:effectExtent l="0" t="0" r="9525" b="5715"/>
            <wp:wrapSquare wrapText="bothSides"/>
            <wp:docPr id="1028" name="Image1"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43" cstate="print">
                      <a:extLst>
                        <a:ext uri="{28A0092B-C50C-407E-A947-70E740481C1C}">
                          <a14:useLocalDpi xmlns:a14="http://schemas.microsoft.com/office/drawing/2010/main" val="0"/>
                        </a:ext>
                      </a:extLst>
                    </a:blip>
                    <a:srcRect/>
                    <a:stretch>
                      <a:fillRect/>
                    </a:stretch>
                  </pic:blipFill>
                  <pic:spPr>
                    <a:xfrm>
                      <a:off x="0" y="0"/>
                      <a:ext cx="2333625" cy="1594485"/>
                    </a:xfrm>
                    <a:prstGeom prst="rect">
                      <a:avLst/>
                    </a:prstGeom>
                  </pic:spPr>
                </pic:pic>
              </a:graphicData>
            </a:graphic>
          </wp:anchor>
        </w:drawing>
      </w:r>
      <w:r w:rsidR="008F38A1">
        <w:rPr>
          <w:rFonts w:ascii="Arial" w:hAnsi="Arial" w:cs="Arial"/>
          <w:sz w:val="24"/>
          <w:szCs w:val="24"/>
        </w:rPr>
        <w:t>Arduino es una plataforma y compañía, del mismo nombre, de electrónica "</w:t>
      </w:r>
      <w:r w:rsidR="008F38A1" w:rsidRPr="00662F22">
        <w:rPr>
          <w:rFonts w:ascii="Arial" w:hAnsi="Arial" w:cs="Arial"/>
          <w:i/>
          <w:sz w:val="24"/>
          <w:szCs w:val="24"/>
        </w:rPr>
        <w:t>open-source</w:t>
      </w:r>
      <w:r w:rsidR="008F38A1">
        <w:rPr>
          <w:rFonts w:ascii="Arial" w:hAnsi="Arial" w:cs="Arial"/>
          <w:sz w:val="24"/>
          <w:szCs w:val="24"/>
        </w:rPr>
        <w:t>" o de código abierto cuyo objetivo es brindar hardware y software de fácil utilización. Es decir, se propone como una plataforma sencilla con una curva de aprendizaje baja para realizar proyectos interactivos para público no necesariamente con conocimientos técnicos.</w:t>
      </w:r>
      <w:r w:rsidR="008F38A1">
        <w:rPr>
          <w:rFonts w:ascii="Arial" w:hAnsi="Arial" w:cs="Arial"/>
          <w:color w:val="0000FF"/>
          <w:sz w:val="24"/>
          <w:szCs w:val="24"/>
        </w:rPr>
        <w:t xml:space="preserve"> </w:t>
      </w:r>
    </w:p>
    <w:p w14:paraId="2398CB4E" w14:textId="494C4882" w:rsidR="008F38A1" w:rsidRDefault="008F38A1" w:rsidP="008F38A1">
      <w:pPr>
        <w:rPr>
          <w:rFonts w:ascii="Arial" w:hAnsi="Arial" w:cs="Arial"/>
          <w:sz w:val="24"/>
          <w:szCs w:val="24"/>
        </w:rPr>
      </w:pPr>
      <w:r w:rsidRPr="009707F6">
        <w:rPr>
          <w:rStyle w:val="AgustinTextoCar"/>
        </w:rPr>
        <w:t>Arduino se trata de una SBC</w:t>
      </w:r>
      <w:r>
        <w:rPr>
          <w:rStyle w:val="AgustinTextoCar"/>
        </w:rPr>
        <w:t xml:space="preserve"> (</w:t>
      </w:r>
      <w:r w:rsidR="00631CF3" w:rsidRPr="00631CF3">
        <w:rPr>
          <w:rStyle w:val="AgustinTextoCar"/>
        </w:rPr>
        <w:fldChar w:fldCharType="begin"/>
      </w:r>
      <w:r w:rsidR="00631CF3" w:rsidRPr="00631CF3">
        <w:rPr>
          <w:rStyle w:val="AgustinTextoCar"/>
        </w:rPr>
        <w:instrText xml:space="preserve"> REF _Ref508701558 \h  \* MERGEFORMAT </w:instrText>
      </w:r>
      <w:r w:rsidR="00631CF3" w:rsidRPr="00631CF3">
        <w:rPr>
          <w:rStyle w:val="AgustinTextoCar"/>
        </w:rPr>
      </w:r>
      <w:r w:rsidR="00631CF3" w:rsidRPr="00631CF3">
        <w:rPr>
          <w:rStyle w:val="AgustinTextoCar"/>
        </w:rPr>
        <w:fldChar w:fldCharType="separate"/>
      </w:r>
      <w:r w:rsidR="00631CF3" w:rsidRPr="00631CF3">
        <w:rPr>
          <w:rFonts w:ascii="Arial" w:hAnsi="Arial" w:cs="Arial"/>
          <w:b/>
          <w:sz w:val="24"/>
          <w:szCs w:val="24"/>
        </w:rPr>
        <w:t>2.4 Microcontroladores y computadora de placa reducida (SBC)</w:t>
      </w:r>
      <w:r w:rsidR="00631CF3" w:rsidRPr="00631CF3">
        <w:rPr>
          <w:rStyle w:val="AgustinTextoCar"/>
        </w:rPr>
        <w:fldChar w:fldCharType="end"/>
      </w:r>
      <w:r>
        <w:rPr>
          <w:rStyle w:val="AgustinTextoCar"/>
        </w:rPr>
        <w:t>)</w:t>
      </w:r>
      <w:r w:rsidRPr="009707F6">
        <w:rPr>
          <w:rStyle w:val="AgustinTextoCar"/>
        </w:rPr>
        <w:t xml:space="preserve"> con entradas y salidas, analógicas y digitales, la cual es programada bajo un entorno</w:t>
      </w:r>
      <w:r>
        <w:rPr>
          <w:rFonts w:ascii="Arial" w:hAnsi="Arial" w:cs="Arial"/>
          <w:sz w:val="24"/>
          <w:szCs w:val="24"/>
        </w:rPr>
        <w:t xml:space="preserve"> de desarrollo, basado en el entorno de programación inspirado en </w:t>
      </w:r>
      <w:r>
        <w:rPr>
          <w:rFonts w:ascii="Arial" w:hAnsi="Arial" w:cs="Arial"/>
          <w:b/>
          <w:sz w:val="24"/>
          <w:szCs w:val="24"/>
        </w:rPr>
        <w:t xml:space="preserve">Processing </w:t>
      </w:r>
      <w:r>
        <w:rPr>
          <w:rFonts w:ascii="Arial" w:hAnsi="Arial" w:cs="Arial"/>
          <w:sz w:val="24"/>
          <w:szCs w:val="24"/>
        </w:rPr>
        <w:t xml:space="preserve">y en la estructura de programación </w:t>
      </w:r>
      <w:r w:rsidRPr="009C2D37">
        <w:rPr>
          <w:rFonts w:ascii="Arial" w:hAnsi="Arial" w:cs="Arial"/>
          <w:b/>
          <w:sz w:val="24"/>
          <w:szCs w:val="24"/>
        </w:rPr>
        <w:t>Wiring</w:t>
      </w:r>
      <w:r>
        <w:rPr>
          <w:rFonts w:ascii="Arial" w:hAnsi="Arial" w:cs="Arial"/>
          <w:sz w:val="24"/>
          <w:szCs w:val="24"/>
        </w:rPr>
        <w:t>. En la imagen (</w:t>
      </w:r>
      <w:r w:rsidR="0045415A" w:rsidRPr="0045415A">
        <w:rPr>
          <w:rFonts w:ascii="Arial" w:hAnsi="Arial" w:cs="Arial"/>
          <w:b/>
          <w:sz w:val="24"/>
          <w:szCs w:val="24"/>
        </w:rPr>
        <w:fldChar w:fldCharType="begin"/>
      </w:r>
      <w:r w:rsidR="0045415A" w:rsidRPr="0045415A">
        <w:rPr>
          <w:rFonts w:ascii="Arial" w:hAnsi="Arial" w:cs="Arial"/>
          <w:b/>
          <w:sz w:val="24"/>
          <w:szCs w:val="24"/>
        </w:rPr>
        <w:instrText xml:space="preserve"> REF _Ref508701819 \h  \* MERGEFORMAT </w:instrText>
      </w:r>
      <w:r w:rsidR="0045415A" w:rsidRPr="0045415A">
        <w:rPr>
          <w:rFonts w:ascii="Arial" w:hAnsi="Arial" w:cs="Arial"/>
          <w:b/>
          <w:sz w:val="24"/>
          <w:szCs w:val="24"/>
        </w:rPr>
      </w:r>
      <w:r w:rsidR="0045415A" w:rsidRPr="0045415A">
        <w:rPr>
          <w:rFonts w:ascii="Arial" w:hAnsi="Arial" w:cs="Arial"/>
          <w:b/>
          <w:sz w:val="24"/>
          <w:szCs w:val="24"/>
        </w:rPr>
        <w:fldChar w:fldCharType="separate"/>
      </w:r>
      <w:r w:rsidR="0045415A" w:rsidRPr="0045415A">
        <w:rPr>
          <w:rFonts w:ascii="Arial" w:hAnsi="Arial" w:cs="Arial"/>
          <w:b/>
          <w:sz w:val="24"/>
          <w:szCs w:val="24"/>
        </w:rPr>
        <w:t xml:space="preserve">Ilustración </w:t>
      </w:r>
      <w:r w:rsidR="0045415A" w:rsidRPr="0045415A">
        <w:rPr>
          <w:rFonts w:ascii="Arial" w:hAnsi="Arial" w:cs="Arial"/>
          <w:b/>
          <w:noProof/>
          <w:sz w:val="24"/>
          <w:szCs w:val="24"/>
        </w:rPr>
        <w:t>9</w:t>
      </w:r>
      <w:r w:rsidR="0045415A" w:rsidRPr="0045415A">
        <w:rPr>
          <w:rFonts w:ascii="Arial" w:hAnsi="Arial" w:cs="Arial"/>
          <w:b/>
          <w:sz w:val="24"/>
          <w:szCs w:val="24"/>
        </w:rPr>
        <w:t xml:space="preserve"> - Logo de Arduino</w:t>
      </w:r>
      <w:r w:rsidR="0045415A" w:rsidRPr="0045415A">
        <w:rPr>
          <w:rFonts w:ascii="Arial" w:hAnsi="Arial" w:cs="Arial"/>
          <w:b/>
          <w:sz w:val="24"/>
          <w:szCs w:val="24"/>
        </w:rPr>
        <w:fldChar w:fldCharType="end"/>
      </w:r>
      <w:r>
        <w:rPr>
          <w:rFonts w:ascii="Arial" w:hAnsi="Arial" w:cs="Arial"/>
          <w:sz w:val="24"/>
          <w:szCs w:val="24"/>
        </w:rPr>
        <w:fldChar w:fldCharType="begin"/>
      </w:r>
      <w:r>
        <w:rPr>
          <w:rFonts w:ascii="Arial" w:hAnsi="Arial" w:cs="Arial"/>
          <w:sz w:val="24"/>
          <w:szCs w:val="24"/>
        </w:rPr>
        <w:instrText xml:space="preserve"> REF _Ref502097007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t>) se puede ver el logo oficial de la compañía.</w:t>
      </w:r>
    </w:p>
    <w:p w14:paraId="37BC21D7" w14:textId="77777777" w:rsidR="008F38A1" w:rsidRDefault="008F38A1" w:rsidP="008F38A1">
      <w:pPr>
        <w:rPr>
          <w:rFonts w:ascii="Arial" w:hAnsi="Arial" w:cs="Arial"/>
          <w:sz w:val="24"/>
          <w:szCs w:val="24"/>
        </w:rPr>
      </w:pPr>
    </w:p>
    <w:p w14:paraId="476AF8EA" w14:textId="77777777" w:rsidR="008F38A1" w:rsidRPr="004A181D" w:rsidRDefault="008F38A1" w:rsidP="008F38A1">
      <w:pPr>
        <w:pStyle w:val="Ttulo2"/>
        <w:rPr>
          <w:b/>
          <w:sz w:val="32"/>
          <w:szCs w:val="32"/>
        </w:rPr>
      </w:pPr>
      <w:bookmarkStart w:id="96" w:name="_Toc510608488"/>
      <w:r w:rsidRPr="004A181D">
        <w:rPr>
          <w:b/>
          <w:sz w:val="32"/>
          <w:szCs w:val="32"/>
        </w:rPr>
        <w:t>3.2 Historia</w:t>
      </w:r>
      <w:bookmarkEnd w:id="96"/>
    </w:p>
    <w:p w14:paraId="6DDC119B" w14:textId="77777777" w:rsidR="008F38A1" w:rsidRDefault="008F38A1" w:rsidP="008F38A1">
      <w:pPr>
        <w:rPr>
          <w:rFonts w:ascii="Arial" w:hAnsi="Arial" w:cs="Arial"/>
          <w:sz w:val="24"/>
          <w:szCs w:val="24"/>
        </w:rPr>
      </w:pPr>
    </w:p>
    <w:p w14:paraId="2E9C5707" w14:textId="21BFB2DD" w:rsidR="008F38A1" w:rsidRDefault="008F38A1" w:rsidP="008F38A1">
      <w:pPr>
        <w:pStyle w:val="AgustinTexto"/>
      </w:pPr>
      <w:r w:rsidRPr="009707F6">
        <w:t>Arduino se inició en el año 2005 como un proyecto para estudiantes en el Instituto IVREA, en Ivrea (Italia). Dado que se utilizaba el microcontrolador BASIC Stamp, cuyo costo era alto para para los fines educativos</w:t>
      </w:r>
      <w:r>
        <w:t xml:space="preserve"> se comienza el proyecto Arduino. </w:t>
      </w:r>
      <w:r w:rsidRPr="009C2D37">
        <w:t xml:space="preserve">El nombre del proyecto viene del nombre del Bar di Re Arduino (Bar del Rey Arduino), donde Massimo Banzi </w:t>
      </w:r>
      <w:r>
        <w:t>empezaba a desarrollarlo.</w:t>
      </w:r>
      <w:sdt>
        <w:sdtPr>
          <w:id w:val="816922893"/>
          <w:citation/>
        </w:sdtPr>
        <w:sdtEndPr/>
        <w:sdtContent>
          <w:r>
            <w:fldChar w:fldCharType="begin"/>
          </w:r>
          <w:r>
            <w:instrText xml:space="preserve"> CITATION Wik18 \l 11274 </w:instrText>
          </w:r>
          <w:r>
            <w:fldChar w:fldCharType="separate"/>
          </w:r>
          <w:r w:rsidR="005675C3">
            <w:rPr>
              <w:noProof/>
            </w:rPr>
            <w:t xml:space="preserve"> </w:t>
          </w:r>
          <w:r w:rsidR="005675C3" w:rsidRPr="005675C3">
            <w:rPr>
              <w:noProof/>
            </w:rPr>
            <w:t>[5]</w:t>
          </w:r>
          <w:r>
            <w:fldChar w:fldCharType="end"/>
          </w:r>
        </w:sdtContent>
      </w:sdt>
    </w:p>
    <w:p w14:paraId="3EC37ACA" w14:textId="77777777" w:rsidR="008F38A1" w:rsidRDefault="008F38A1" w:rsidP="008F38A1"/>
    <w:p w14:paraId="6C4A69A7" w14:textId="77777777" w:rsidR="008F38A1" w:rsidRDefault="008F38A1" w:rsidP="008F38A1">
      <w:pPr>
        <w:pStyle w:val="AgustinTexto"/>
      </w:pPr>
      <w:r>
        <w:t>Un estudiante, H</w:t>
      </w:r>
      <w:r w:rsidRPr="009C2D37">
        <w:t>ernando Barragán, quien desarrolló la tarjeta electrónica Wiring, el lenguaje de programación y la plataforma de desarrollo.</w:t>
      </w:r>
      <w:r>
        <w:t xml:space="preserve"> </w:t>
      </w:r>
      <w:r w:rsidRPr="009C2D37">
        <w:t xml:space="preserve">​Una vez concluida dicha plataforma, los investigadores trabajaron para hacerlo más ligero, más económico y de mayor alcance a la comunidad de hardware y código abierto. </w:t>
      </w:r>
    </w:p>
    <w:p w14:paraId="7DC41670" w14:textId="77777777" w:rsidR="008F38A1" w:rsidRDefault="008F38A1" w:rsidP="008F38A1"/>
    <w:p w14:paraId="669DC0BE" w14:textId="77777777" w:rsidR="008F38A1" w:rsidRPr="009C2D37" w:rsidRDefault="008F38A1" w:rsidP="008F38A1">
      <w:pPr>
        <w:pStyle w:val="AgustinTexto"/>
      </w:pPr>
      <w:r w:rsidRPr="009C2D37">
        <w:t>Posteriormente, Google colaboró en el desarrollo del Kit Android ADK (</w:t>
      </w:r>
      <w:r w:rsidRPr="0045415A">
        <w:rPr>
          <w:i/>
        </w:rPr>
        <w:t>Accesory Development Kit</w:t>
      </w:r>
      <w:r w:rsidRPr="009C2D37">
        <w:t xml:space="preserve">), una placa Arduino capaz de comunicarse directamente con teléfonos móviles inteligentes bajo el sistema operativo Android para que el teléfono controle luces, motores y sensores conectados </w:t>
      </w:r>
      <w:r>
        <w:t>a</w:t>
      </w:r>
      <w:r w:rsidRPr="009C2D37">
        <w:t xml:space="preserve"> Arduino. ​</w:t>
      </w:r>
    </w:p>
    <w:p w14:paraId="4CF8352E" w14:textId="77777777" w:rsidR="008F38A1" w:rsidRPr="009C2D37" w:rsidRDefault="008F38A1" w:rsidP="008F38A1">
      <w:pPr>
        <w:pStyle w:val="AgustinTexto"/>
      </w:pPr>
      <w:r w:rsidRPr="009C2D37">
        <w:t>Para la producción en serie de la primera versión se tomó en cuenta que el coste no fuera mayor de 30 euros, que fuera ensamblado en una placa de color azul, debía ser </w:t>
      </w:r>
      <w:r w:rsidRPr="00662F22">
        <w:rPr>
          <w:i/>
        </w:rPr>
        <w:t>Plug and Play</w:t>
      </w:r>
      <w:r w:rsidRPr="009C2D37">
        <w:t xml:space="preserve"> y que trabajara con todas las plataformas informáticas tales como MacOSX, Windows y GNU/Linux. </w:t>
      </w:r>
    </w:p>
    <w:p w14:paraId="691CFEB9" w14:textId="77777777" w:rsidR="008F38A1" w:rsidRDefault="008F38A1" w:rsidP="008F38A1">
      <w:pPr>
        <w:pStyle w:val="AgustinTexto"/>
      </w:pPr>
    </w:p>
    <w:p w14:paraId="1864F752" w14:textId="77777777" w:rsidR="008F38A1" w:rsidRDefault="008F38A1" w:rsidP="008F38A1">
      <w:pPr>
        <w:rPr>
          <w:rFonts w:ascii="Arial" w:hAnsi="Arial" w:cs="Arial"/>
          <w:sz w:val="24"/>
          <w:szCs w:val="24"/>
        </w:rPr>
      </w:pPr>
    </w:p>
    <w:p w14:paraId="7470BEC8" w14:textId="77777777" w:rsidR="008F38A1" w:rsidRPr="00A43174" w:rsidRDefault="008F38A1" w:rsidP="008F38A1">
      <w:pPr>
        <w:pStyle w:val="Ttulo3"/>
      </w:pPr>
      <w:bookmarkStart w:id="97" w:name="_Toc504153899"/>
      <w:bookmarkStart w:id="98" w:name="_Toc510608489"/>
      <w:r w:rsidRPr="00994A21">
        <w:rPr>
          <w:b w:val="0"/>
          <w:sz w:val="28"/>
          <w:szCs w:val="28"/>
        </w:rPr>
        <w:t>3.2</w:t>
      </w:r>
      <w:bookmarkEnd w:id="97"/>
      <w:r w:rsidRPr="00994A21">
        <w:rPr>
          <w:b w:val="0"/>
          <w:sz w:val="28"/>
          <w:szCs w:val="28"/>
        </w:rPr>
        <w:t>.1 Wiring</w:t>
      </w:r>
      <w:bookmarkEnd w:id="98"/>
    </w:p>
    <w:p w14:paraId="2453EF20" w14:textId="77777777" w:rsidR="008F38A1" w:rsidRDefault="008F38A1" w:rsidP="008F38A1"/>
    <w:p w14:paraId="43096AD4" w14:textId="77777777" w:rsidR="008F38A1" w:rsidRDefault="008F38A1" w:rsidP="008F38A1">
      <w:pPr>
        <w:pStyle w:val="AgustinTexto"/>
      </w:pPr>
      <w:r>
        <w:t xml:space="preserve">Wiring es una plataforma de prototipado electrónico de fuente abierta compuesta de un lenguaje de programación, un entorno de desarrollo integrado (IDE), y un microcontrolador. </w:t>
      </w:r>
    </w:p>
    <w:p w14:paraId="5B541670" w14:textId="77777777" w:rsidR="008F38A1" w:rsidRDefault="008F38A1" w:rsidP="008F38A1">
      <w:pPr>
        <w:pStyle w:val="AgustinTexto"/>
      </w:pPr>
      <w:r>
        <w:t xml:space="preserve">Esta plataforma permite escribir software para controlar dispositivos conectados a la tarjeta electrónica para crear toda clase de objetos interactivos, espacios o experiencias físicas que sienten y responden al mundo físico. </w:t>
      </w:r>
    </w:p>
    <w:p w14:paraId="43EDB535" w14:textId="77777777" w:rsidR="008F38A1" w:rsidRDefault="008F38A1" w:rsidP="008F38A1">
      <w:pPr>
        <w:pStyle w:val="AgustinTexto"/>
      </w:pPr>
      <w:r>
        <w:t>Este proceso se llama</w:t>
      </w:r>
      <w:r>
        <w:rPr>
          <w:i/>
        </w:rPr>
        <w:t xml:space="preserve"> </w:t>
      </w:r>
      <w:r w:rsidRPr="0045241F">
        <w:rPr>
          <w:i/>
        </w:rPr>
        <w:t>sketching</w:t>
      </w:r>
      <w:r>
        <w:t xml:space="preserve"> con hardware; se explora una gran cantidad de ideas de forma muy rápida, se seleccionan las más interesantes, se afinan y producen prototipos en un proceso iterativo.</w:t>
      </w:r>
    </w:p>
    <w:p w14:paraId="114D8906" w14:textId="77777777" w:rsidR="008F38A1" w:rsidRDefault="008F38A1" w:rsidP="008F38A1"/>
    <w:p w14:paraId="668E6BB1" w14:textId="63A1208D" w:rsidR="008F38A1" w:rsidRDefault="008F38A1" w:rsidP="008F38A1">
      <w:pPr>
        <w:pStyle w:val="AgustinTexto"/>
      </w:pPr>
      <w:r>
        <w:t xml:space="preserve">Wiring toma de Processing la IDE y el concepto de </w:t>
      </w:r>
      <w:r w:rsidRPr="00994A21">
        <w:rPr>
          <w:i/>
        </w:rPr>
        <w:t>sketch</w:t>
      </w:r>
      <w:r>
        <w:t>, pero enfocado en la programación de microcontroladores en vez de programación gráfica. Provee una librería de C/C++ la cual simplifica operaciones comunes como el manejo de entrada/salida. Los programas de Wiring están escritos en C/C++, pese a que sus usuarios sólo necesiten definir dos funciones para hacer un programa ejecutable:</w:t>
      </w:r>
    </w:p>
    <w:p w14:paraId="376A9E5C" w14:textId="77777777" w:rsidR="00EF10A2" w:rsidRDefault="00EF10A2" w:rsidP="008F38A1">
      <w:pPr>
        <w:pStyle w:val="AgustinTexto"/>
      </w:pPr>
    </w:p>
    <w:p w14:paraId="00C64E34" w14:textId="77777777" w:rsidR="008F38A1" w:rsidRDefault="008F38A1" w:rsidP="008F38A1">
      <w:pPr>
        <w:pStyle w:val="AgustinTexto"/>
      </w:pPr>
      <w:r>
        <w:rPr>
          <w:rFonts w:ascii="Courier" w:hAnsi="Courier"/>
        </w:rPr>
        <w:t>setup()</w:t>
      </w:r>
      <w:r>
        <w:t xml:space="preserve"> – una función ejecutada sólo una vez en el arranque de la placa, la cual puede ser usada para definir los ajustes iniciales de un entorno.</w:t>
      </w:r>
    </w:p>
    <w:p w14:paraId="52B2DFC1" w14:textId="77777777" w:rsidR="008F38A1" w:rsidRDefault="008F38A1" w:rsidP="008F38A1">
      <w:pPr>
        <w:pStyle w:val="AgustinTexto"/>
      </w:pPr>
      <w:r>
        <w:rPr>
          <w:rFonts w:ascii="Courier" w:hAnsi="Courier"/>
        </w:rPr>
        <w:t>loop()</w:t>
      </w:r>
      <w:r>
        <w:t xml:space="preserve"> – una función llamada repetidamente hasta que la placa es apagada.</w:t>
      </w:r>
    </w:p>
    <w:p w14:paraId="020D4FA1" w14:textId="77777777" w:rsidR="00EF10A2" w:rsidRDefault="00EF10A2" w:rsidP="008F38A1">
      <w:pPr>
        <w:pStyle w:val="AgustinTexto"/>
      </w:pPr>
    </w:p>
    <w:p w14:paraId="333ED82A" w14:textId="104A00CC" w:rsidR="008F38A1" w:rsidRDefault="008F38A1" w:rsidP="008F38A1">
      <w:pPr>
        <w:pStyle w:val="AgustinTexto"/>
      </w:pPr>
      <w:r>
        <w:t>Como podemos apreciar en la siguiente ilustración (</w:t>
      </w:r>
      <w:r w:rsidRPr="00EF10A2">
        <w:rPr>
          <w:b/>
        </w:rPr>
        <w:fldChar w:fldCharType="begin"/>
      </w:r>
      <w:r w:rsidRPr="00EF10A2">
        <w:rPr>
          <w:b/>
        </w:rPr>
        <w:instrText xml:space="preserve"> REF _Ref502097107 \h </w:instrText>
      </w:r>
      <w:r w:rsidR="00EF10A2">
        <w:rPr>
          <w:b/>
        </w:rPr>
        <w:instrText xml:space="preserve"> \* MERGEFORMAT </w:instrText>
      </w:r>
      <w:r w:rsidRPr="00EF10A2">
        <w:rPr>
          <w:b/>
        </w:rPr>
      </w:r>
      <w:r w:rsidRPr="00EF10A2">
        <w:rPr>
          <w:b/>
        </w:rPr>
        <w:fldChar w:fldCharType="separate"/>
      </w:r>
      <w:r w:rsidR="00EF10A2" w:rsidRPr="00EF10A2">
        <w:rPr>
          <w:b/>
        </w:rPr>
        <w:t xml:space="preserve">Ilustración </w:t>
      </w:r>
      <w:r w:rsidR="00EF10A2" w:rsidRPr="00EF10A2">
        <w:rPr>
          <w:b/>
          <w:noProof/>
        </w:rPr>
        <w:t>10</w:t>
      </w:r>
      <w:r w:rsidR="00EF10A2" w:rsidRPr="00EF10A2">
        <w:rPr>
          <w:b/>
        </w:rPr>
        <w:t xml:space="preserve"> – Código de Blink en Wiring IDE</w:t>
      </w:r>
      <w:r w:rsidRPr="00EF10A2">
        <w:rPr>
          <w:b/>
        </w:rPr>
        <w:fldChar w:fldCharType="end"/>
      </w:r>
      <w:r>
        <w:t xml:space="preserve">) hacer un blink a un led es muy sencillo dado la abstracción que nos otorga la librería. Un blink es un parpadeo de un led conectado a la placa. Se lo considera el “hola mundo” de Arduino. </w:t>
      </w:r>
    </w:p>
    <w:p w14:paraId="0CF79B87" w14:textId="77777777" w:rsidR="008F38A1" w:rsidRDefault="008F38A1" w:rsidP="008F38A1">
      <w:pPr>
        <w:rPr>
          <w:rFonts w:ascii="Helvetica" w:hAnsi="Helvetica" w:cs="Helvetica"/>
          <w:b/>
          <w:bCs/>
          <w:color w:val="444444"/>
          <w:sz w:val="21"/>
          <w:szCs w:val="21"/>
          <w:bdr w:val="none" w:sz="0" w:space="0" w:color="auto" w:frame="1"/>
          <w:shd w:val="clear" w:color="auto" w:fill="FFFFFF"/>
        </w:rPr>
      </w:pPr>
    </w:p>
    <w:p w14:paraId="12163C79" w14:textId="77777777" w:rsidR="008F38A1" w:rsidRDefault="008F38A1" w:rsidP="008F38A1">
      <w:pPr>
        <w:rPr>
          <w:rStyle w:val="Hipervnculo"/>
          <w:rFonts w:ascii="Arial" w:hAnsi="Arial" w:cs="Arial"/>
          <w:sz w:val="24"/>
          <w:szCs w:val="24"/>
        </w:rPr>
      </w:pPr>
    </w:p>
    <w:p w14:paraId="7A1AAACC" w14:textId="77777777" w:rsidR="008F38A1" w:rsidRDefault="008F38A1" w:rsidP="008F38A1">
      <w:pPr>
        <w:pStyle w:val="NormalWeb"/>
        <w:keepNext/>
        <w:shd w:val="clear" w:color="auto" w:fill="FFFFFF"/>
        <w:spacing w:before="120" w:after="120"/>
        <w:jc w:val="center"/>
      </w:pPr>
      <w:r>
        <w:rPr>
          <w:noProof/>
          <w:lang w:val="en-US" w:eastAsia="en-US"/>
        </w:rPr>
        <w:lastRenderedPageBreak/>
        <w:drawing>
          <wp:inline distT="0" distB="0" distL="0" distR="0" wp14:anchorId="3604D21A" wp14:editId="75372016">
            <wp:extent cx="4567054" cy="4013859"/>
            <wp:effectExtent l="0" t="0" r="5080" b="5715"/>
            <wp:docPr id="1031" name="Image1"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44" cstate="print">
                      <a:extLst>
                        <a:ext uri="{28A0092B-C50C-407E-A947-70E740481C1C}">
                          <a14:useLocalDpi xmlns:a14="http://schemas.microsoft.com/office/drawing/2010/main" val="0"/>
                        </a:ext>
                      </a:extLst>
                    </a:blip>
                    <a:srcRect/>
                    <a:stretch>
                      <a:fillRect/>
                    </a:stretch>
                  </pic:blipFill>
                  <pic:spPr>
                    <a:xfrm>
                      <a:off x="0" y="0"/>
                      <a:ext cx="4595907" cy="4039217"/>
                    </a:xfrm>
                    <a:prstGeom prst="rect">
                      <a:avLst/>
                    </a:prstGeom>
                  </pic:spPr>
                </pic:pic>
              </a:graphicData>
            </a:graphic>
          </wp:inline>
        </w:drawing>
      </w:r>
    </w:p>
    <w:p w14:paraId="6C1740D4" w14:textId="440C2D41" w:rsidR="008F38A1" w:rsidRDefault="008F38A1" w:rsidP="008F38A1">
      <w:pPr>
        <w:pStyle w:val="Descripcin"/>
        <w:jc w:val="center"/>
      </w:pPr>
      <w:bookmarkStart w:id="99" w:name="_Ref502097107"/>
      <w:bookmarkStart w:id="100" w:name="_Toc508877166"/>
      <w:r>
        <w:t xml:space="preserve">Ilustración </w:t>
      </w:r>
      <w:r w:rsidR="009F3AB5">
        <w:fldChar w:fldCharType="begin"/>
      </w:r>
      <w:r w:rsidR="009F3AB5">
        <w:instrText xml:space="preserve"> SEQ Ilustración \* ARABIC </w:instrText>
      </w:r>
      <w:r w:rsidR="009F3AB5">
        <w:fldChar w:fldCharType="separate"/>
      </w:r>
      <w:r w:rsidR="00980ACB">
        <w:rPr>
          <w:noProof/>
        </w:rPr>
        <w:t>10</w:t>
      </w:r>
      <w:r w:rsidR="009F3AB5">
        <w:rPr>
          <w:noProof/>
        </w:rPr>
        <w:fldChar w:fldCharType="end"/>
      </w:r>
      <w:r>
        <w:t xml:space="preserve"> – Código de Blink en Wiring IDE</w:t>
      </w:r>
      <w:bookmarkEnd w:id="99"/>
      <w:bookmarkEnd w:id="100"/>
    </w:p>
    <w:p w14:paraId="531EF46F" w14:textId="4D145708" w:rsidR="008F38A1" w:rsidRDefault="0045415A" w:rsidP="008F38A1">
      <w:pPr>
        <w:pStyle w:val="AgustinTexto"/>
      </w:pPr>
      <w:r>
        <w:t>Para ejemplificar la interfaz</w:t>
      </w:r>
      <w:r w:rsidR="008F38A1">
        <w:t xml:space="preserve"> de programación que </w:t>
      </w:r>
      <w:r w:rsidR="00662F22">
        <w:t>provee</w:t>
      </w:r>
      <w:r w:rsidR="008F38A1">
        <w:t xml:space="preserve"> Wiring al usuario en </w:t>
      </w:r>
      <w:r>
        <w:t>contraposición</w:t>
      </w:r>
      <w:r w:rsidR="008F38A1">
        <w:t xml:space="preserve"> a la utilización de la API del fabricante pude </w:t>
      </w:r>
      <w:r>
        <w:t xml:space="preserve">observarse </w:t>
      </w:r>
      <w:r w:rsidR="008F38A1">
        <w:t xml:space="preserve">como </w:t>
      </w:r>
      <w:r>
        <w:t>ejemplo</w:t>
      </w:r>
      <w:r w:rsidR="008F38A1">
        <w:t xml:space="preserve"> el código</w:t>
      </w:r>
      <w:r w:rsidR="00163F4D">
        <w:t xml:space="preserve"> en el lenguaje C++</w:t>
      </w:r>
      <w:r w:rsidR="00C9076D">
        <w:t xml:space="preserve"> de la siguiente ilustración</w:t>
      </w:r>
      <w:r w:rsidR="008F38A1">
        <w:t xml:space="preserve"> (</w:t>
      </w:r>
      <w:r w:rsidR="008F38A1" w:rsidRPr="00EF10A2">
        <w:rPr>
          <w:b/>
        </w:rPr>
        <w:fldChar w:fldCharType="begin"/>
      </w:r>
      <w:r w:rsidR="008F38A1" w:rsidRPr="00EF10A2">
        <w:rPr>
          <w:b/>
        </w:rPr>
        <w:instrText xml:space="preserve"> REF _Ref502097119 \h </w:instrText>
      </w:r>
      <w:r w:rsidR="00EF10A2">
        <w:rPr>
          <w:b/>
        </w:rPr>
        <w:instrText xml:space="preserve"> \* MERGEFORMAT </w:instrText>
      </w:r>
      <w:r w:rsidR="008F38A1" w:rsidRPr="00EF10A2">
        <w:rPr>
          <w:b/>
        </w:rPr>
      </w:r>
      <w:r w:rsidR="008F38A1" w:rsidRPr="00EF10A2">
        <w:rPr>
          <w:b/>
        </w:rPr>
        <w:fldChar w:fldCharType="separate"/>
      </w:r>
      <w:r w:rsidR="00EF10A2" w:rsidRPr="00EF10A2">
        <w:rPr>
          <w:b/>
        </w:rPr>
        <w:t xml:space="preserve">Ilustración </w:t>
      </w:r>
      <w:r w:rsidR="00EF10A2" w:rsidRPr="00EF10A2">
        <w:rPr>
          <w:b/>
          <w:noProof/>
        </w:rPr>
        <w:t>11</w:t>
      </w:r>
      <w:r w:rsidR="00EF10A2" w:rsidRPr="00EF10A2">
        <w:rPr>
          <w:b/>
        </w:rPr>
        <w:t xml:space="preserve"> - C++ Blink ejemplo</w:t>
      </w:r>
      <w:r w:rsidR="008F38A1" w:rsidRPr="00EF10A2">
        <w:rPr>
          <w:b/>
        </w:rPr>
        <w:fldChar w:fldCharType="end"/>
      </w:r>
      <w:r w:rsidR="008F38A1">
        <w:t>)</w:t>
      </w:r>
      <w:r w:rsidR="00163F4D">
        <w:t xml:space="preserve"> el cual puede ser escrito de la forma dada en la ilustración anterior (</w:t>
      </w:r>
      <w:r w:rsidR="008F38A1" w:rsidRPr="00163F4D">
        <w:rPr>
          <w:b/>
        </w:rPr>
        <w:fldChar w:fldCharType="begin"/>
      </w:r>
      <w:r w:rsidR="008F38A1" w:rsidRPr="00163F4D">
        <w:rPr>
          <w:b/>
        </w:rPr>
        <w:instrText xml:space="preserve"> REF _Ref502097107 \h </w:instrText>
      </w:r>
      <w:r w:rsidR="00163F4D">
        <w:rPr>
          <w:b/>
        </w:rPr>
        <w:instrText xml:space="preserve"> \* MERGEFORMAT </w:instrText>
      </w:r>
      <w:r w:rsidR="008F38A1" w:rsidRPr="00163F4D">
        <w:rPr>
          <w:b/>
        </w:rPr>
      </w:r>
      <w:r w:rsidR="008F38A1" w:rsidRPr="00163F4D">
        <w:rPr>
          <w:b/>
        </w:rPr>
        <w:fldChar w:fldCharType="separate"/>
      </w:r>
      <w:r w:rsidR="00662F22" w:rsidRPr="00163F4D">
        <w:rPr>
          <w:b/>
        </w:rPr>
        <w:t xml:space="preserve">Ilustración </w:t>
      </w:r>
      <w:r w:rsidR="00662F22" w:rsidRPr="00163F4D">
        <w:rPr>
          <w:b/>
          <w:noProof/>
        </w:rPr>
        <w:t>10</w:t>
      </w:r>
      <w:r w:rsidR="00662F22" w:rsidRPr="00163F4D">
        <w:rPr>
          <w:b/>
        </w:rPr>
        <w:t xml:space="preserve"> – Código de Blink en Wiring IDE</w:t>
      </w:r>
      <w:r w:rsidR="008F38A1" w:rsidRPr="00163F4D">
        <w:rPr>
          <w:b/>
        </w:rPr>
        <w:fldChar w:fldCharType="end"/>
      </w:r>
      <w:r w:rsidR="00163F4D">
        <w:t>)</w:t>
      </w:r>
      <w:r w:rsidR="009C7F04">
        <w:t>.</w:t>
      </w:r>
      <w:sdt>
        <w:sdtPr>
          <w:id w:val="-1828352636"/>
          <w:citation/>
        </w:sdtPr>
        <w:sdtEndPr/>
        <w:sdtContent>
          <w:r w:rsidR="009C7F04">
            <w:fldChar w:fldCharType="begin"/>
          </w:r>
          <w:r w:rsidR="009C7F04">
            <w:instrText xml:space="preserve"> CITATION 17Se \l 11274 </w:instrText>
          </w:r>
          <w:r w:rsidR="009C7F04">
            <w:fldChar w:fldCharType="separate"/>
          </w:r>
          <w:r w:rsidR="005675C3">
            <w:rPr>
              <w:noProof/>
            </w:rPr>
            <w:t xml:space="preserve"> </w:t>
          </w:r>
          <w:r w:rsidR="005675C3" w:rsidRPr="005675C3">
            <w:rPr>
              <w:noProof/>
            </w:rPr>
            <w:t>[6]</w:t>
          </w:r>
          <w:r w:rsidR="009C7F04">
            <w:fldChar w:fldCharType="end"/>
          </w:r>
        </w:sdtContent>
      </w:sdt>
    </w:p>
    <w:p w14:paraId="6594240F" w14:textId="77777777" w:rsidR="008F38A1" w:rsidRDefault="008F38A1" w:rsidP="008F38A1">
      <w:pPr>
        <w:keepNext/>
        <w:jc w:val="center"/>
      </w:pPr>
      <w:r>
        <w:rPr>
          <w:noProof/>
          <w:lang w:val="en-US" w:eastAsia="en-US"/>
        </w:rPr>
        <w:drawing>
          <wp:inline distT="0" distB="0" distL="0" distR="0" wp14:anchorId="112F4028" wp14:editId="4154AFA2">
            <wp:extent cx="4211287" cy="2775621"/>
            <wp:effectExtent l="0" t="0" r="0" b="5715"/>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45" cstate="print">
                      <a:extLst>
                        <a:ext uri="{28A0092B-C50C-407E-A947-70E740481C1C}">
                          <a14:useLocalDpi xmlns:a14="http://schemas.microsoft.com/office/drawing/2010/main" val="0"/>
                        </a:ext>
                      </a:extLst>
                    </a:blip>
                    <a:srcRect/>
                    <a:stretch>
                      <a:fillRect/>
                    </a:stretch>
                  </pic:blipFill>
                  <pic:spPr>
                    <a:xfrm>
                      <a:off x="0" y="0"/>
                      <a:ext cx="4223269" cy="2783518"/>
                    </a:xfrm>
                    <a:prstGeom prst="rect">
                      <a:avLst/>
                    </a:prstGeom>
                  </pic:spPr>
                </pic:pic>
              </a:graphicData>
            </a:graphic>
          </wp:inline>
        </w:drawing>
      </w:r>
    </w:p>
    <w:p w14:paraId="7F383634" w14:textId="4D5257EE" w:rsidR="008F38A1" w:rsidRDefault="008F38A1" w:rsidP="008F38A1">
      <w:pPr>
        <w:pStyle w:val="Descripcin"/>
        <w:jc w:val="center"/>
      </w:pPr>
      <w:bookmarkStart w:id="101" w:name="_Ref502097119"/>
      <w:bookmarkStart w:id="102" w:name="_Toc508877167"/>
      <w:r>
        <w:t xml:space="preserve">Ilustración </w:t>
      </w:r>
      <w:r w:rsidR="009F3AB5">
        <w:fldChar w:fldCharType="begin"/>
      </w:r>
      <w:r w:rsidR="009F3AB5">
        <w:instrText xml:space="preserve"> SEQ Ilustración \* ARABIC </w:instrText>
      </w:r>
      <w:r w:rsidR="009F3AB5">
        <w:fldChar w:fldCharType="separate"/>
      </w:r>
      <w:r w:rsidR="00980ACB">
        <w:rPr>
          <w:noProof/>
        </w:rPr>
        <w:t>11</w:t>
      </w:r>
      <w:r w:rsidR="009F3AB5">
        <w:rPr>
          <w:noProof/>
        </w:rPr>
        <w:fldChar w:fldCharType="end"/>
      </w:r>
      <w:r>
        <w:t xml:space="preserve"> - C++ Blink ejemplo</w:t>
      </w:r>
      <w:bookmarkEnd w:id="101"/>
      <w:bookmarkEnd w:id="102"/>
    </w:p>
    <w:p w14:paraId="2A84522B" w14:textId="77777777" w:rsidR="008F38A1" w:rsidRDefault="008F38A1" w:rsidP="008F38A1">
      <w:pPr>
        <w:rPr>
          <w:rFonts w:ascii="Arial" w:hAnsi="Arial" w:cs="Arial"/>
          <w:sz w:val="24"/>
          <w:szCs w:val="24"/>
        </w:rPr>
      </w:pPr>
    </w:p>
    <w:p w14:paraId="3150F70A" w14:textId="77777777" w:rsidR="008F38A1" w:rsidRDefault="008F38A1" w:rsidP="008F38A1">
      <w:pPr>
        <w:rPr>
          <w:rFonts w:ascii="Arial" w:hAnsi="Arial" w:cs="Arial"/>
          <w:sz w:val="24"/>
          <w:szCs w:val="24"/>
        </w:rPr>
      </w:pPr>
      <w:r>
        <w:rPr>
          <w:rFonts w:ascii="Arial" w:hAnsi="Arial" w:cs="Arial"/>
          <w:sz w:val="24"/>
          <w:szCs w:val="24"/>
        </w:rPr>
        <w:br w:type="page"/>
      </w:r>
    </w:p>
    <w:p w14:paraId="0A22160D" w14:textId="77777777" w:rsidR="008F38A1" w:rsidRPr="00A43174" w:rsidRDefault="008F38A1" w:rsidP="008F38A1">
      <w:pPr>
        <w:pStyle w:val="Ttulo3"/>
      </w:pPr>
      <w:bookmarkStart w:id="103" w:name="_Toc504153896"/>
      <w:bookmarkStart w:id="104" w:name="_Toc510608490"/>
      <w:r w:rsidRPr="00994A21">
        <w:rPr>
          <w:b w:val="0"/>
          <w:sz w:val="28"/>
          <w:szCs w:val="28"/>
        </w:rPr>
        <w:lastRenderedPageBreak/>
        <w:t>3.2</w:t>
      </w:r>
      <w:bookmarkEnd w:id="103"/>
      <w:r w:rsidRPr="00994A21">
        <w:rPr>
          <w:b w:val="0"/>
          <w:sz w:val="28"/>
          <w:szCs w:val="28"/>
        </w:rPr>
        <w:t>.2 Processing</w:t>
      </w:r>
      <w:bookmarkEnd w:id="104"/>
    </w:p>
    <w:p w14:paraId="58B494E9" w14:textId="77777777" w:rsidR="008F38A1" w:rsidRDefault="008F38A1" w:rsidP="008F38A1"/>
    <w:p w14:paraId="22C1A495" w14:textId="652F0290" w:rsidR="008F38A1" w:rsidRDefault="008F38A1" w:rsidP="008F38A1">
      <w:pPr>
        <w:pStyle w:val="AgustinTexto"/>
      </w:pPr>
      <w:r>
        <w:t>Es un lenguaje de programación y entorno de desarrollo integrado de código abierto basado en Java, de fácil utilización, y que sirve como medio para la enseñanza y producción de proyectos multimedia e interactivos de diseño digital. En la imagen (</w:t>
      </w:r>
      <w:r w:rsidRPr="00163F4D">
        <w:rPr>
          <w:b/>
        </w:rPr>
        <w:fldChar w:fldCharType="begin"/>
      </w:r>
      <w:r w:rsidRPr="00163F4D">
        <w:rPr>
          <w:b/>
        </w:rPr>
        <w:instrText xml:space="preserve"> REF _Ref508378505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12</w:t>
      </w:r>
      <w:r w:rsidR="00163F4D" w:rsidRPr="00163F4D">
        <w:rPr>
          <w:b/>
        </w:rPr>
        <w:t xml:space="preserve"> - Logo de Processing</w:t>
      </w:r>
      <w:r w:rsidRPr="00163F4D">
        <w:rPr>
          <w:b/>
        </w:rPr>
        <w:fldChar w:fldCharType="end"/>
      </w:r>
      <w:r>
        <w:t>) se puede apreciar su logo.</w:t>
      </w:r>
    </w:p>
    <w:p w14:paraId="79D3BE38" w14:textId="77777777" w:rsidR="008F38A1" w:rsidRDefault="008F38A1" w:rsidP="008F38A1">
      <w:pPr>
        <w:pStyle w:val="AgustinTexto"/>
      </w:pPr>
    </w:p>
    <w:p w14:paraId="4B355F3B" w14:textId="77777777" w:rsidR="008F38A1" w:rsidRDefault="008F38A1" w:rsidP="008F38A1"/>
    <w:p w14:paraId="5993420F" w14:textId="77777777" w:rsidR="008F38A1" w:rsidRDefault="008F38A1" w:rsidP="008F38A1">
      <w:pPr>
        <w:pStyle w:val="AgustinTexto"/>
      </w:pPr>
      <w:r>
        <w:rPr>
          <w:noProof/>
          <w:lang w:val="en-US" w:eastAsia="en-US"/>
        </w:rPr>
        <w:drawing>
          <wp:anchor distT="0" distB="0" distL="114300" distR="114300" simplePos="0" relativeHeight="251520000" behindDoc="0" locked="0" layoutInCell="1" allowOverlap="1" wp14:anchorId="5604DAC3" wp14:editId="511527FC">
            <wp:simplePos x="0" y="0"/>
            <wp:positionH relativeFrom="margin">
              <wp:posOffset>26111</wp:posOffset>
            </wp:positionH>
            <wp:positionV relativeFrom="margin">
              <wp:posOffset>1604983</wp:posOffset>
            </wp:positionV>
            <wp:extent cx="2457907" cy="2231275"/>
            <wp:effectExtent l="0" t="0" r="0" b="0"/>
            <wp:wrapSquare wrapText="bothSides"/>
            <wp:docPr id="1030" name="Image1"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46" cstate="print">
                      <a:extLst>
                        <a:ext uri="{28A0092B-C50C-407E-A947-70E740481C1C}">
                          <a14:useLocalDpi xmlns:a14="http://schemas.microsoft.com/office/drawing/2010/main" val="0"/>
                        </a:ext>
                      </a:extLst>
                    </a:blip>
                    <a:srcRect/>
                    <a:stretch>
                      <a:fillRect/>
                    </a:stretch>
                  </pic:blipFill>
                  <pic:spPr>
                    <a:xfrm>
                      <a:off x="0" y="0"/>
                      <a:ext cx="2457907" cy="2231275"/>
                    </a:xfrm>
                    <a:prstGeom prst="rect">
                      <a:avLst/>
                    </a:prstGeom>
                  </pic:spPr>
                </pic:pic>
              </a:graphicData>
            </a:graphic>
          </wp:anchor>
        </w:drawing>
      </w:r>
      <w:r>
        <w:t>Uno de los objetivos expresos de Processing es el de actuar como herramienta para que artistas, diseñadores visuales y miembros de otras comunidades ajenos a la programación, aprendan las bases de la misma a través de una realimentación gráfica inmediata y visual de los resultados obtenidos de su experiencia de programación.</w:t>
      </w:r>
    </w:p>
    <w:p w14:paraId="015A1B4F" w14:textId="31DEEC57" w:rsidR="008F38A1" w:rsidRDefault="008F38A1" w:rsidP="008F38A1">
      <w:pPr>
        <w:pStyle w:val="AgustinTexto"/>
      </w:pPr>
      <w:r>
        <w:rPr>
          <w:noProof/>
          <w:lang w:val="en-US" w:eastAsia="en-US"/>
        </w:rPr>
        <mc:AlternateContent>
          <mc:Choice Requires="wps">
            <w:drawing>
              <wp:anchor distT="0" distB="0" distL="114300" distR="114300" simplePos="0" relativeHeight="251522048" behindDoc="1" locked="0" layoutInCell="1" allowOverlap="1" wp14:anchorId="153D4361" wp14:editId="33ABE250">
                <wp:simplePos x="0" y="0"/>
                <wp:positionH relativeFrom="margin">
                  <wp:posOffset>11430</wp:posOffset>
                </wp:positionH>
                <wp:positionV relativeFrom="margin">
                  <wp:posOffset>3997325</wp:posOffset>
                </wp:positionV>
                <wp:extent cx="2457450" cy="266700"/>
                <wp:effectExtent l="0" t="1270" r="3810" b="0"/>
                <wp:wrapTight wrapText="bothSides">
                  <wp:wrapPolygon edited="0">
                    <wp:start x="-84" y="0"/>
                    <wp:lineTo x="-84" y="20829"/>
                    <wp:lineTo x="21600" y="20829"/>
                    <wp:lineTo x="21600" y="0"/>
                    <wp:lineTo x="-84" y="0"/>
                  </wp:wrapPolygon>
                </wp:wrapTight>
                <wp:docPr id="1024" name="Cuadro de texto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A4C133" w14:textId="21F6E153" w:rsidR="009225FD" w:rsidRDefault="009225FD" w:rsidP="008F38A1">
                            <w:pPr>
                              <w:pStyle w:val="Descripcin"/>
                              <w:jc w:val="center"/>
                              <w:rPr>
                                <w:rFonts w:ascii="Calibri" w:eastAsia="Calibri" w:hAnsi="Calibri" w:cs="Calibri"/>
                                <w:noProof/>
                                <w:color w:val="000000"/>
                              </w:rPr>
                            </w:pPr>
                            <w:bookmarkStart w:id="105" w:name="_Ref508378505"/>
                            <w:bookmarkStart w:id="106" w:name="_Toc508877168"/>
                            <w:r>
                              <w:t>I</w:t>
                            </w:r>
                            <w:bookmarkStart w:id="107" w:name="_Ref502097076"/>
                            <w:r>
                              <w:t xml:space="preserve">lustración </w:t>
                            </w:r>
                            <w:r w:rsidR="009F3AB5">
                              <w:fldChar w:fldCharType="begin"/>
                            </w:r>
                            <w:r w:rsidR="009F3AB5">
                              <w:instrText xml:space="preserve"> SEQ Ilustración \* ARABIC </w:instrText>
                            </w:r>
                            <w:r w:rsidR="009F3AB5">
                              <w:fldChar w:fldCharType="separate"/>
                            </w:r>
                            <w:r>
                              <w:rPr>
                                <w:noProof/>
                              </w:rPr>
                              <w:t>12</w:t>
                            </w:r>
                            <w:r w:rsidR="009F3AB5">
                              <w:rPr>
                                <w:noProof/>
                              </w:rPr>
                              <w:fldChar w:fldCharType="end"/>
                            </w:r>
                            <w:r>
                              <w:t xml:space="preserve"> - Logo de Processing</w:t>
                            </w:r>
                            <w:bookmarkEnd w:id="105"/>
                            <w:bookmarkEnd w:id="106"/>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3D4361" id="Cuadro de texto 1024" o:spid="_x0000_s1032" type="#_x0000_t202" style="position:absolute;left:0;text-align:left;margin-left:.9pt;margin-top:314.75pt;width:193.5pt;height:21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IzgwIAABMFAAAOAAAAZHJzL2Uyb0RvYy54bWysVNuO0zAQfUfiHyy/t7kovSTadLXbEoS0&#10;XKSFD3Bjp7FIPMF2myyIf2fsNN1lAQkh8uCMPTPHcznjq+uhbchJaCNB5TSah5QIVQKX6pDTTx+L&#10;2ZoSY5nirAElcvogDL3evHxx1XeZiKGGhgtNEESZrO9yWlvbZUFgylq0zMyhEwqVFeiWWdzqQ8A1&#10;6xG9bYI4DJdBD5p3GkphDJ7uRiXdePyqEqV9X1VGWNLkFGOzftV+3bs12Fyx7KBZV8vyHAb7hyha&#10;JhVeeoHaMcvIUctfoFpZajBQ2XkJbQBVJUvhc8BsovBZNvc164TPBYtjukuZzP+DLd+dPmgiOfYu&#10;jBNKFGuxS9sj4xoIF8SKwQLxOixV35kMPe479LHDLQzo5tM23R2Unw1RsK2ZOogbraGvBeMYauSK&#10;HDxxHXGMA9n3b4HjhexowQMNlW5dHbEyBNGxZQ+XNmEopMTDOFmskgWqStTFy+Uq9H0MWDZ5d9rY&#10;1wJa4oScaqSBR2enO2NdNCybTNxlBhrJC9k0fqMP+22jyYkhZQr/+QSemTXKGStwbiPieIJB4h1O&#10;58L1FPiWRnES3sbprFiuV7OkSBazdBWuZ2GU3qbLMEmTXfHdBRglWS05F+pOKjHRMUr+rt3nwRiJ&#10;5AlJ+pymi3gxtuiPSYb++12SrbQ4nY1sc7q+GLHMNfaV4pg2yyyTzSgHP4fvq4w1mP6+Kp4GrvMj&#10;B+ywHzz5lu52R5E98AfkhQZsG3YYXxYUatBfKelxSnNqvhyZFpQ0bxRyy430JOhJ2E8CUyW65tRS&#10;MopbO47+sdPyUCPyxN4b5F8hPTUeozizFifP53B+JdxoP917q8e3bPMDAAD//wMAUEsDBBQABgAI&#10;AAAAIQDbOcGo4AAAAAkBAAAPAAAAZHJzL2Rvd25yZXYueG1sTI/NTsMwEITvSLyDtUhcEHX6l4YQ&#10;p6oqONBLRdoLNzfexoHYjmynDW/PcoLjzKxmvynWo+nYBX1onRUwnSTA0NZOtbYRcDy8PmbAQpRW&#10;yc5ZFPCNAdbl7U0hc+Wu9h0vVWwYldiQSwE6xj7nPNQajQwT16Ol7Oy8kZGkb7jy8krlpuOzJEm5&#10;ka2lD1r2uNVYf1WDEbBffOz1w3B+2W0Wc/92HLbpZ1MJcX83bp6BRRzj3zH84hM6lMR0coNVgXWk&#10;CTwKSGdPS2CUz7OMnBM5q+kSeFnw/wvKHwAAAP//AwBQSwECLQAUAAYACAAAACEAtoM4kv4AAADh&#10;AQAAEwAAAAAAAAAAAAAAAAAAAAAAW0NvbnRlbnRfVHlwZXNdLnhtbFBLAQItABQABgAIAAAAIQA4&#10;/SH/1gAAAJQBAAALAAAAAAAAAAAAAAAAAC8BAABfcmVscy8ucmVsc1BLAQItABQABgAIAAAAIQC0&#10;9RIzgwIAABMFAAAOAAAAAAAAAAAAAAAAAC4CAABkcnMvZTJvRG9jLnhtbFBLAQItABQABgAIAAAA&#10;IQDbOcGo4AAAAAkBAAAPAAAAAAAAAAAAAAAAAN0EAABkcnMvZG93bnJldi54bWxQSwUGAAAAAAQA&#10;BADzAAAA6gUAAAAA&#10;" stroked="f">
                <v:textbox style="mso-fit-shape-to-text:t" inset="0,0,0,0">
                  <w:txbxContent>
                    <w:p w14:paraId="66A4C133" w14:textId="21F6E153" w:rsidR="009225FD" w:rsidRDefault="009225FD" w:rsidP="008F38A1">
                      <w:pPr>
                        <w:pStyle w:val="Descripcin"/>
                        <w:jc w:val="center"/>
                        <w:rPr>
                          <w:rFonts w:ascii="Calibri" w:eastAsia="Calibri" w:hAnsi="Calibri" w:cs="Calibri"/>
                          <w:noProof/>
                          <w:color w:val="000000"/>
                        </w:rPr>
                      </w:pPr>
                      <w:bookmarkStart w:id="108" w:name="_Ref508378505"/>
                      <w:bookmarkStart w:id="109" w:name="_Toc508877168"/>
                      <w:r>
                        <w:t>I</w:t>
                      </w:r>
                      <w:bookmarkStart w:id="110" w:name="_Ref502097076"/>
                      <w:r>
                        <w:t xml:space="preserve">lustración </w:t>
                      </w:r>
                      <w:r w:rsidR="009F3AB5">
                        <w:fldChar w:fldCharType="begin"/>
                      </w:r>
                      <w:r w:rsidR="009F3AB5">
                        <w:instrText xml:space="preserve"> SEQ Ilustración \* ARABIC </w:instrText>
                      </w:r>
                      <w:r w:rsidR="009F3AB5">
                        <w:fldChar w:fldCharType="separate"/>
                      </w:r>
                      <w:r>
                        <w:rPr>
                          <w:noProof/>
                        </w:rPr>
                        <w:t>12</w:t>
                      </w:r>
                      <w:r w:rsidR="009F3AB5">
                        <w:rPr>
                          <w:noProof/>
                        </w:rPr>
                        <w:fldChar w:fldCharType="end"/>
                      </w:r>
                      <w:r>
                        <w:t xml:space="preserve"> - Logo de Processing</w:t>
                      </w:r>
                      <w:bookmarkEnd w:id="108"/>
                      <w:bookmarkEnd w:id="109"/>
                      <w:bookmarkEnd w:id="110"/>
                    </w:p>
                  </w:txbxContent>
                </v:textbox>
                <w10:wrap type="tight" anchorx="margin" anchory="margin"/>
              </v:shape>
            </w:pict>
          </mc:Fallback>
        </mc:AlternateContent>
      </w:r>
      <w:r>
        <w:t xml:space="preserve">El lenguaje de Processing se basa en Java, aunque hace uso de una sintaxis simplificada y de una biblioteca sencilla para generación de gráficos. </w:t>
      </w:r>
    </w:p>
    <w:p w14:paraId="78D661B7" w14:textId="77777777" w:rsidR="008F38A1" w:rsidRDefault="008F38A1" w:rsidP="008F38A1">
      <w:pPr>
        <w:pStyle w:val="AgustinTexto"/>
      </w:pPr>
    </w:p>
    <w:p w14:paraId="536F9647" w14:textId="47A24FB0" w:rsidR="008F38A1" w:rsidRDefault="008F38A1" w:rsidP="008F38A1">
      <w:pPr>
        <w:pStyle w:val="AgustinTexto"/>
      </w:pPr>
      <w:r>
        <w:t>Más adelante podemos apreciar un extracto de código de Processing viendo la similitud con el código Arduino. Al correr este ejemplo podemos observar como renderiza visualmente el código en el visor (</w:t>
      </w:r>
      <w:r w:rsidRPr="00163F4D">
        <w:rPr>
          <w:b/>
        </w:rPr>
        <w:fldChar w:fldCharType="begin"/>
      </w:r>
      <w:r w:rsidRPr="00163F4D">
        <w:rPr>
          <w:b/>
        </w:rPr>
        <w:instrText xml:space="preserve"> REF _Ref506651961 \h  \* MERGEFORMAT </w:instrText>
      </w:r>
      <w:r w:rsidRPr="00163F4D">
        <w:rPr>
          <w:b/>
        </w:rPr>
      </w:r>
      <w:r w:rsidRPr="00163F4D">
        <w:rPr>
          <w:b/>
        </w:rPr>
        <w:fldChar w:fldCharType="separate"/>
      </w:r>
      <w:r w:rsidR="00163F4D" w:rsidRPr="00163F4D">
        <w:rPr>
          <w:b/>
        </w:rPr>
        <w:t xml:space="preserve">Ilustración </w:t>
      </w:r>
      <w:r w:rsidR="00163F4D" w:rsidRPr="00163F4D">
        <w:rPr>
          <w:b/>
          <w:noProof/>
        </w:rPr>
        <w:t>13</w:t>
      </w:r>
      <w:r w:rsidR="00163F4D" w:rsidRPr="00163F4D">
        <w:rPr>
          <w:b/>
        </w:rPr>
        <w:t xml:space="preserve"> - Processing ejemplo</w:t>
      </w:r>
      <w:r w:rsidRPr="00163F4D">
        <w:rPr>
          <w:b/>
        </w:rPr>
        <w:fldChar w:fldCharType="end"/>
      </w:r>
      <w:r>
        <w:t>)</w:t>
      </w:r>
    </w:p>
    <w:p w14:paraId="7AE4FD47" w14:textId="77777777" w:rsidR="008F38A1" w:rsidRDefault="008F38A1" w:rsidP="008F38A1">
      <w:pPr>
        <w:rPr>
          <w:rFonts w:ascii="Arial" w:hAnsi="Arial" w:cs="Arial"/>
          <w:color w:val="666666"/>
          <w:sz w:val="24"/>
          <w:szCs w:val="24"/>
        </w:rPr>
      </w:pPr>
    </w:p>
    <w:p w14:paraId="3DD584AE" w14:textId="77777777" w:rsidR="008F38A1" w:rsidRDefault="008F38A1" w:rsidP="008F38A1">
      <w:pPr>
        <w:rPr>
          <w:rFonts w:ascii="Arial" w:hAnsi="Arial" w:cs="Arial"/>
          <w:color w:val="666666"/>
          <w:sz w:val="24"/>
          <w:szCs w:val="24"/>
        </w:rPr>
      </w:pPr>
    </w:p>
    <w:p w14:paraId="434FD2AA" w14:textId="77777777" w:rsidR="008F38A1" w:rsidRDefault="008F38A1" w:rsidP="008F38A1">
      <w:pPr>
        <w:rPr>
          <w:rFonts w:ascii="Arial" w:hAnsi="Arial" w:cs="Arial"/>
          <w:color w:val="666666"/>
          <w:sz w:val="24"/>
          <w:szCs w:val="24"/>
        </w:rPr>
      </w:pPr>
    </w:p>
    <w:p w14:paraId="68519A3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setup</w:t>
      </w:r>
      <w:r w:rsidRPr="009A7239">
        <w:rPr>
          <w:rFonts w:ascii="Consolas" w:eastAsia="Times New Roman" w:hAnsi="Consolas" w:cs="Times New Roman"/>
          <w:color w:val="D4D4D4"/>
          <w:sz w:val="21"/>
          <w:szCs w:val="21"/>
          <w:lang w:val="en-US" w:eastAsia="en-US"/>
        </w:rPr>
        <w:t>() {</w:t>
      </w:r>
    </w:p>
    <w:p w14:paraId="1D966E13"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size</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480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120</w:t>
      </w:r>
      <w:r w:rsidRPr="009A7239">
        <w:rPr>
          <w:rFonts w:ascii="Consolas" w:eastAsia="Times New Roman" w:hAnsi="Consolas" w:cs="Times New Roman"/>
          <w:color w:val="D4D4D4"/>
          <w:sz w:val="21"/>
          <w:szCs w:val="21"/>
          <w:lang w:val="en-US" w:eastAsia="en-US"/>
        </w:rPr>
        <w:t>);</w:t>
      </w:r>
    </w:p>
    <w:p w14:paraId="2F09A1E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1F95BE77"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4EB8AC01"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draw</w:t>
      </w:r>
      <w:r w:rsidRPr="009A7239">
        <w:rPr>
          <w:rFonts w:ascii="Consolas" w:eastAsia="Times New Roman" w:hAnsi="Consolas" w:cs="Times New Roman"/>
          <w:color w:val="D4D4D4"/>
          <w:sz w:val="21"/>
          <w:szCs w:val="21"/>
          <w:lang w:val="en-US" w:eastAsia="en-US"/>
        </w:rPr>
        <w:t>() {</w:t>
      </w:r>
    </w:p>
    <w:p w14:paraId="1DAB74D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C586C0"/>
          <w:sz w:val="21"/>
          <w:szCs w:val="21"/>
          <w:lang w:val="en-US" w:eastAsia="en-US"/>
        </w:rPr>
        <w:t>if</w:t>
      </w:r>
      <w:r w:rsidRPr="009A7239">
        <w:rPr>
          <w:rFonts w:ascii="Consolas" w:eastAsia="Times New Roman" w:hAnsi="Consolas" w:cs="Times New Roman"/>
          <w:color w:val="D4D4D4"/>
          <w:sz w:val="21"/>
          <w:szCs w:val="21"/>
          <w:lang w:val="en-US" w:eastAsia="en-US"/>
        </w:rPr>
        <w:t xml:space="preserve"> (mousePressed) {</w:t>
      </w:r>
    </w:p>
    <w:p w14:paraId="55AEF53C"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0</w:t>
      </w:r>
      <w:r w:rsidRPr="009A7239">
        <w:rPr>
          <w:rFonts w:ascii="Consolas" w:eastAsia="Times New Roman" w:hAnsi="Consolas" w:cs="Times New Roman"/>
          <w:color w:val="D4D4D4"/>
          <w:sz w:val="21"/>
          <w:szCs w:val="21"/>
          <w:lang w:val="en-US" w:eastAsia="en-US"/>
        </w:rPr>
        <w:t>);</w:t>
      </w:r>
    </w:p>
    <w:p w14:paraId="3402EC6B"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 </w:t>
      </w:r>
      <w:r w:rsidRPr="009A7239">
        <w:rPr>
          <w:rFonts w:ascii="Consolas" w:eastAsia="Times New Roman" w:hAnsi="Consolas" w:cs="Times New Roman"/>
          <w:color w:val="C586C0"/>
          <w:sz w:val="21"/>
          <w:szCs w:val="21"/>
          <w:lang w:val="en-US" w:eastAsia="en-US"/>
        </w:rPr>
        <w:t>else</w:t>
      </w:r>
      <w:r w:rsidRPr="009A7239">
        <w:rPr>
          <w:rFonts w:ascii="Consolas" w:eastAsia="Times New Roman" w:hAnsi="Consolas" w:cs="Times New Roman"/>
          <w:color w:val="D4D4D4"/>
          <w:sz w:val="21"/>
          <w:szCs w:val="21"/>
          <w:lang w:val="en-US" w:eastAsia="en-US"/>
        </w:rPr>
        <w:t xml:space="preserve"> {</w:t>
      </w:r>
    </w:p>
    <w:p w14:paraId="6F3494BE"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255</w:t>
      </w:r>
      <w:r w:rsidRPr="009A7239">
        <w:rPr>
          <w:rFonts w:ascii="Consolas" w:eastAsia="Times New Roman" w:hAnsi="Consolas" w:cs="Times New Roman"/>
          <w:color w:val="D4D4D4"/>
          <w:sz w:val="21"/>
          <w:szCs w:val="21"/>
          <w:lang w:val="en-US" w:eastAsia="en-US"/>
        </w:rPr>
        <w:t>);</w:t>
      </w:r>
    </w:p>
    <w:p w14:paraId="4F3B2EF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p>
    <w:p w14:paraId="2C868464" w14:textId="77777777" w:rsidR="008F38A1"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ellipse</w:t>
      </w:r>
      <w:r w:rsidRPr="009A7239">
        <w:rPr>
          <w:rFonts w:ascii="Consolas" w:eastAsia="Times New Roman" w:hAnsi="Consolas" w:cs="Times New Roman"/>
          <w:color w:val="D4D4D4"/>
          <w:sz w:val="21"/>
          <w:szCs w:val="21"/>
          <w:lang w:val="en-US" w:eastAsia="en-US"/>
        </w:rPr>
        <w:t xml:space="preserve">(mouseX, mouseY,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w:t>
      </w:r>
    </w:p>
    <w:p w14:paraId="3F91BA0F"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549BA11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71801924" w14:textId="77777777" w:rsidR="008F38A1" w:rsidRDefault="008F38A1" w:rsidP="008F38A1">
      <w:pPr>
        <w:rPr>
          <w:rFonts w:ascii="Arial" w:hAnsi="Arial" w:cs="Arial"/>
          <w:color w:val="666666"/>
          <w:sz w:val="24"/>
          <w:szCs w:val="24"/>
        </w:rPr>
      </w:pPr>
    </w:p>
    <w:p w14:paraId="5A516AD8" w14:textId="77777777" w:rsidR="008F38A1" w:rsidRDefault="008F38A1" w:rsidP="008F38A1">
      <w:pPr>
        <w:keepNext/>
      </w:pPr>
      <w:r>
        <w:rPr>
          <w:noProof/>
          <w:lang w:val="en-US" w:eastAsia="en-US"/>
        </w:rPr>
        <w:lastRenderedPageBreak/>
        <w:drawing>
          <wp:inline distT="0" distB="0" distL="0" distR="0" wp14:anchorId="7E4108D8" wp14:editId="1FFD39EF">
            <wp:extent cx="4572000" cy="1141095"/>
            <wp:effectExtent l="0" t="0" r="0" b="1905"/>
            <wp:docPr id="50" name="Imagen 50" descr="https://processing.org/tutorials/gettingstarted/imgs/Ex_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cessing.org/tutorials/gettingstarted/imgs/Ex_02_02.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1141095"/>
                    </a:xfrm>
                    <a:prstGeom prst="rect">
                      <a:avLst/>
                    </a:prstGeom>
                    <a:noFill/>
                    <a:ln>
                      <a:noFill/>
                    </a:ln>
                  </pic:spPr>
                </pic:pic>
              </a:graphicData>
            </a:graphic>
          </wp:inline>
        </w:drawing>
      </w:r>
    </w:p>
    <w:p w14:paraId="007CC88C" w14:textId="24CD8F56" w:rsidR="008F38A1" w:rsidRDefault="008F38A1" w:rsidP="008F38A1">
      <w:pPr>
        <w:pStyle w:val="Descripcin"/>
        <w:jc w:val="center"/>
      </w:pPr>
      <w:bookmarkStart w:id="111" w:name="_Ref506651961"/>
      <w:bookmarkStart w:id="112" w:name="_Toc508877169"/>
      <w:r>
        <w:t xml:space="preserve">Ilustración </w:t>
      </w:r>
      <w:r w:rsidR="009F3AB5">
        <w:fldChar w:fldCharType="begin"/>
      </w:r>
      <w:r w:rsidR="009F3AB5">
        <w:instrText xml:space="preserve"> SEQ Ilustración \* ARABIC </w:instrText>
      </w:r>
      <w:r w:rsidR="009F3AB5">
        <w:fldChar w:fldCharType="separate"/>
      </w:r>
      <w:r w:rsidR="00980ACB">
        <w:rPr>
          <w:noProof/>
        </w:rPr>
        <w:t>13</w:t>
      </w:r>
      <w:r w:rsidR="009F3AB5">
        <w:rPr>
          <w:noProof/>
        </w:rPr>
        <w:fldChar w:fldCharType="end"/>
      </w:r>
      <w:r>
        <w:t xml:space="preserve"> - Processing ejemplo</w:t>
      </w:r>
      <w:bookmarkEnd w:id="111"/>
      <w:bookmarkEnd w:id="112"/>
    </w:p>
    <w:p w14:paraId="4E2661CC" w14:textId="77777777" w:rsidR="008F38A1" w:rsidRPr="00994A21" w:rsidRDefault="008F38A1" w:rsidP="008F38A1">
      <w:pPr>
        <w:pStyle w:val="Ttulo3"/>
        <w:rPr>
          <w:b w:val="0"/>
          <w:sz w:val="28"/>
          <w:szCs w:val="28"/>
        </w:rPr>
      </w:pPr>
      <w:bookmarkStart w:id="113" w:name="_Toc504153897"/>
      <w:bookmarkStart w:id="114" w:name="_Toc510608491"/>
      <w:r w:rsidRPr="00994A21">
        <w:rPr>
          <w:b w:val="0"/>
          <w:sz w:val="28"/>
          <w:szCs w:val="28"/>
        </w:rPr>
        <w:t>3.</w:t>
      </w:r>
      <w:bookmarkStart w:id="115" w:name="_Toc504153898"/>
      <w:bookmarkEnd w:id="113"/>
      <w:r w:rsidRPr="00994A21">
        <w:rPr>
          <w:b w:val="0"/>
          <w:sz w:val="28"/>
          <w:szCs w:val="28"/>
        </w:rPr>
        <w:t>2.3 Fritzing</w:t>
      </w:r>
      <w:bookmarkEnd w:id="114"/>
      <w:bookmarkEnd w:id="115"/>
      <w:r w:rsidRPr="00994A21">
        <w:rPr>
          <w:b w:val="0"/>
          <w:sz w:val="28"/>
          <w:szCs w:val="28"/>
        </w:rPr>
        <w:t xml:space="preserve"> </w:t>
      </w:r>
    </w:p>
    <w:p w14:paraId="3182BF21" w14:textId="77777777" w:rsidR="008F38A1" w:rsidRDefault="008F38A1" w:rsidP="008F38A1">
      <w:pPr>
        <w:rPr>
          <w:rFonts w:ascii="Arial" w:hAnsi="Arial" w:cs="Arial"/>
          <w:sz w:val="24"/>
          <w:szCs w:val="24"/>
          <w:highlight w:val="yellow"/>
        </w:rPr>
      </w:pPr>
    </w:p>
    <w:p w14:paraId="7FEB2921" w14:textId="0ED84122" w:rsidR="008F38A1" w:rsidRPr="00946A4E" w:rsidRDefault="008F38A1" w:rsidP="008F38A1">
      <w:pPr>
        <w:pStyle w:val="AgustinTexto"/>
        <w:spacing w:before="240"/>
      </w:pPr>
      <w:r>
        <w:t>El entorno de software Fritzing ayuda a los diseñadores y artistas a documentar sus prototipos interactivos y dar paso en la creación de prototipos físicos al producto real. Como podemos apreciar en la siguiente ilustració</w:t>
      </w:r>
      <w:r w:rsidRPr="00946A4E">
        <w:t>n (</w:t>
      </w:r>
      <w:r w:rsidRPr="00163F4D">
        <w:rPr>
          <w:b/>
        </w:rPr>
        <w:fldChar w:fldCharType="begin"/>
      </w:r>
      <w:r w:rsidRPr="00163F4D">
        <w:rPr>
          <w:b/>
        </w:rPr>
        <w:instrText xml:space="preserve"> REF _Ref502097139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14</w:t>
      </w:r>
      <w:r w:rsidR="00163F4D" w:rsidRPr="00163F4D">
        <w:rPr>
          <w:b/>
        </w:rPr>
        <w:t xml:space="preserve"> - Entorno Fritzing</w:t>
      </w:r>
      <w:r w:rsidRPr="00163F4D">
        <w:rPr>
          <w:b/>
        </w:rPr>
        <w:fldChar w:fldCharType="end"/>
      </w:r>
      <w:r w:rsidRPr="00163F4D">
        <w:rPr>
          <w:b/>
        </w:rPr>
        <w:t xml:space="preserve">), </w:t>
      </w:r>
      <w:r w:rsidRPr="00946A4E">
        <w:t xml:space="preserve">permite arrastrar componentes y generar un sketch. Fritzing es creado bajo los principios de Processing y Arduino, y permite </w:t>
      </w:r>
      <w:r>
        <w:t xml:space="preserve">a los usuarios a </w:t>
      </w:r>
      <w:r w:rsidRPr="00946A4E">
        <w:t>documentar sus prototipos basados en Arduino y crear esquemas de circuitos impresos para su posterior fabricación</w:t>
      </w:r>
    </w:p>
    <w:p w14:paraId="7B95D683" w14:textId="77777777" w:rsidR="008F38A1" w:rsidRDefault="008F38A1" w:rsidP="008F38A1">
      <w:pPr>
        <w:rPr>
          <w:rFonts w:ascii="Arial" w:hAnsi="Arial" w:cs="Arial"/>
          <w:sz w:val="24"/>
          <w:szCs w:val="24"/>
        </w:rPr>
      </w:pPr>
    </w:p>
    <w:p w14:paraId="3E5365C9" w14:textId="77777777" w:rsidR="008F38A1" w:rsidRDefault="008F38A1" w:rsidP="008F38A1">
      <w:pPr>
        <w:keepNext/>
        <w:jc w:val="center"/>
      </w:pPr>
      <w:r>
        <w:rPr>
          <w:noProof/>
          <w:lang w:val="en-US" w:eastAsia="en-US"/>
        </w:rPr>
        <w:drawing>
          <wp:inline distT="0" distB="0" distL="0" distR="0" wp14:anchorId="50A45C37" wp14:editId="4C729461">
            <wp:extent cx="4038599" cy="2753758"/>
            <wp:effectExtent l="0" t="0" r="0" b="8890"/>
            <wp:docPr id="1033" name="Image1"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48" cstate="print">
                      <a:extLst>
                        <a:ext uri="{28A0092B-C50C-407E-A947-70E740481C1C}">
                          <a14:useLocalDpi xmlns:a14="http://schemas.microsoft.com/office/drawing/2010/main" val="0"/>
                        </a:ext>
                      </a:extLst>
                    </a:blip>
                    <a:srcRect/>
                    <a:stretch>
                      <a:fillRect/>
                    </a:stretch>
                  </pic:blipFill>
                  <pic:spPr>
                    <a:xfrm>
                      <a:off x="0" y="0"/>
                      <a:ext cx="4038599" cy="2753758"/>
                    </a:xfrm>
                    <a:prstGeom prst="rect">
                      <a:avLst/>
                    </a:prstGeom>
                  </pic:spPr>
                </pic:pic>
              </a:graphicData>
            </a:graphic>
          </wp:inline>
        </w:drawing>
      </w:r>
    </w:p>
    <w:p w14:paraId="2074B626" w14:textId="2C1F8FB3" w:rsidR="008F38A1" w:rsidRDefault="008F38A1" w:rsidP="008F38A1">
      <w:pPr>
        <w:pStyle w:val="Descripcin"/>
        <w:jc w:val="center"/>
      </w:pPr>
      <w:bookmarkStart w:id="116" w:name="_Ref502097139"/>
      <w:bookmarkStart w:id="117" w:name="_Toc508877170"/>
      <w:r>
        <w:t xml:space="preserve">Ilustración </w:t>
      </w:r>
      <w:r w:rsidR="009F3AB5">
        <w:fldChar w:fldCharType="begin"/>
      </w:r>
      <w:r w:rsidR="009F3AB5">
        <w:instrText xml:space="preserve"> SEQ Ilustración \* ARABIC </w:instrText>
      </w:r>
      <w:r w:rsidR="009F3AB5">
        <w:fldChar w:fldCharType="separate"/>
      </w:r>
      <w:r w:rsidR="00980ACB">
        <w:rPr>
          <w:noProof/>
        </w:rPr>
        <w:t>14</w:t>
      </w:r>
      <w:r w:rsidR="009F3AB5">
        <w:rPr>
          <w:noProof/>
        </w:rPr>
        <w:fldChar w:fldCharType="end"/>
      </w:r>
      <w:r>
        <w:t xml:space="preserve"> - Entorno Fritzing</w:t>
      </w:r>
      <w:bookmarkEnd w:id="116"/>
      <w:bookmarkEnd w:id="117"/>
    </w:p>
    <w:p w14:paraId="387C9963" w14:textId="77777777" w:rsidR="008F38A1" w:rsidRDefault="008F38A1" w:rsidP="008F38A1">
      <w:pPr>
        <w:pStyle w:val="Ttulo2"/>
        <w:rPr>
          <w:b/>
          <w:sz w:val="32"/>
          <w:szCs w:val="32"/>
        </w:rPr>
      </w:pPr>
      <w:bookmarkStart w:id="118" w:name="_Toc504153900"/>
      <w:bookmarkStart w:id="119" w:name="_Toc510608492"/>
      <w:r>
        <w:rPr>
          <w:b/>
          <w:sz w:val="32"/>
          <w:szCs w:val="32"/>
        </w:rPr>
        <w:t xml:space="preserve">3.3 </w:t>
      </w:r>
      <w:bookmarkEnd w:id="118"/>
      <w:r>
        <w:rPr>
          <w:b/>
          <w:sz w:val="32"/>
          <w:szCs w:val="32"/>
        </w:rPr>
        <w:t>Características generales de la plataforma</w:t>
      </w:r>
      <w:bookmarkEnd w:id="119"/>
    </w:p>
    <w:p w14:paraId="1F152CAE" w14:textId="77777777" w:rsidR="008F38A1" w:rsidRDefault="008F38A1" w:rsidP="008F38A1"/>
    <w:p w14:paraId="0A5FCE28" w14:textId="77777777" w:rsidR="008F38A1" w:rsidRDefault="008F38A1" w:rsidP="00AA0DB8">
      <w:pPr>
        <w:pStyle w:val="AgustinTexto"/>
        <w:numPr>
          <w:ilvl w:val="0"/>
          <w:numId w:val="21"/>
        </w:numPr>
      </w:pPr>
      <w:r>
        <w:t>Arduino es una plataforma de hardware libre, basada en una placa con un microcontrolador y un entorno de desarrollo, diseñada para facilitar el uso de la electrónica en proyectos multidisciplinares.</w:t>
      </w:r>
    </w:p>
    <w:p w14:paraId="187477D3" w14:textId="2E5E3BC7" w:rsidR="008F38A1" w:rsidRDefault="008F38A1" w:rsidP="00AA0DB8">
      <w:pPr>
        <w:pStyle w:val="AgustinTexto"/>
        <w:numPr>
          <w:ilvl w:val="0"/>
          <w:numId w:val="21"/>
        </w:numPr>
      </w:pPr>
      <w:r>
        <w:t xml:space="preserve">Arduino es una plataforma de hardware abierto que facilita la programación de un microcontrolador. Los microcontroladores nos rodean en nuestra vida diaria, usan los sensores para </w:t>
      </w:r>
      <w:r w:rsidR="00B961A9">
        <w:t>escuchar</w:t>
      </w:r>
      <w:r>
        <w:t xml:space="preserve"> el mundo físico y los actuadores para interactuar con el mismo. Los microcontroladores leen sobre los sensores y escriben sobre los actuadores.</w:t>
      </w:r>
    </w:p>
    <w:p w14:paraId="4725A255" w14:textId="77777777" w:rsidR="008F38A1" w:rsidRDefault="008F38A1" w:rsidP="008F38A1"/>
    <w:p w14:paraId="09D17811" w14:textId="77777777" w:rsidR="008F38A1" w:rsidRDefault="008F38A1" w:rsidP="008F38A1"/>
    <w:p w14:paraId="13BA6EA1" w14:textId="77777777" w:rsidR="008F38A1" w:rsidRDefault="008F38A1" w:rsidP="008F38A1">
      <w:pPr>
        <w:pStyle w:val="AgustinTexto"/>
      </w:pPr>
      <w:r>
        <w:lastRenderedPageBreak/>
        <w:t>La plataforma consiste en una placa de circuito impreso con un microcontrolador, usualmente Atmel AVR, puertos digitales y analógicos de entrada/salida los cuales pueden conectarse a placas de expansión (</w:t>
      </w:r>
      <w:r>
        <w:rPr>
          <w:i/>
        </w:rPr>
        <w:t>shields</w:t>
      </w:r>
      <w:r>
        <w:t>), que amplían las características de funcionamiento de la placa Arduino. Asimismo, posee un puerto de conexión USB desde donde se puede alimentar la placa y establecer comunicación con el computador.</w:t>
      </w:r>
    </w:p>
    <w:p w14:paraId="7232E310" w14:textId="77777777" w:rsidR="008F38A1" w:rsidRDefault="008F38A1" w:rsidP="008F38A1">
      <w:pPr>
        <w:pStyle w:val="AgustinTexto"/>
      </w:pPr>
    </w:p>
    <w:p w14:paraId="253DCF15" w14:textId="5963A91B" w:rsidR="008F38A1" w:rsidRDefault="008F38A1" w:rsidP="008F38A1">
      <w:pPr>
        <w:pStyle w:val="AgustinTexto"/>
      </w:pPr>
      <w:r>
        <w:t xml:space="preserve">Las placas Arduino además incluyen </w:t>
      </w:r>
      <w:r w:rsidR="00163F4D">
        <w:t>puertos serie</w:t>
      </w:r>
      <w:r>
        <w:t xml:space="preserve">, uno de ellos asociado a la conexión USB a la computadora a través de una </w:t>
      </w:r>
      <w:r w:rsidR="00163F4D" w:rsidRPr="00163F4D">
        <w:fldChar w:fldCharType="begin"/>
      </w:r>
      <w:r w:rsidR="00163F4D" w:rsidRPr="00163F4D">
        <w:instrText xml:space="preserve"> REF _Ref508704142 \h </w:instrText>
      </w:r>
      <w:r w:rsidR="00163F4D">
        <w:instrText xml:space="preserve"> \* MERGEFORMAT </w:instrText>
      </w:r>
      <w:r w:rsidR="00163F4D" w:rsidRPr="00163F4D">
        <w:fldChar w:fldCharType="separate"/>
      </w:r>
      <w:r w:rsidR="00163F4D" w:rsidRPr="00163F4D">
        <w:rPr>
          <w:b/>
          <w:i/>
        </w:rPr>
        <w:t xml:space="preserve">UART </w:t>
      </w:r>
      <w:r w:rsidR="00163F4D" w:rsidRPr="00163F4D">
        <w:rPr>
          <w:b/>
          <w:i/>
          <w:iCs/>
        </w:rPr>
        <w:t>(universally asynchronous receiver/transmitter)</w:t>
      </w:r>
      <w:r w:rsidR="00163F4D" w:rsidRPr="00163F4D">
        <w:fldChar w:fldCharType="end"/>
      </w:r>
      <w:r w:rsidRPr="00163F4D">
        <w:t xml:space="preserve">. </w:t>
      </w:r>
    </w:p>
    <w:p w14:paraId="4F3E0C41" w14:textId="77777777" w:rsidR="008F38A1" w:rsidRDefault="008F38A1" w:rsidP="008F38A1">
      <w:pPr>
        <w:pStyle w:val="AgustinTexto"/>
      </w:pPr>
    </w:p>
    <w:p w14:paraId="1A68F939" w14:textId="77777777" w:rsidR="008F38A1" w:rsidRDefault="008F38A1" w:rsidP="008F38A1">
      <w:pPr>
        <w:pStyle w:val="AgustinTexto"/>
      </w:pPr>
      <w:r>
        <w:t>Por otro lado, también opera en nivel TTL (</w:t>
      </w:r>
      <w:r w:rsidRPr="00163F4D">
        <w:rPr>
          <w:i/>
        </w:rPr>
        <w:t>transistor-transistor logic</w:t>
      </w:r>
      <w:r>
        <w:t>).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p>
    <w:p w14:paraId="482DD0DB" w14:textId="77777777" w:rsidR="008F38A1" w:rsidRDefault="008F38A1" w:rsidP="008F38A1">
      <w:pPr>
        <w:pStyle w:val="AgustinTexto"/>
      </w:pPr>
    </w:p>
    <w:p w14:paraId="20B23089" w14:textId="2587794B" w:rsidR="008F38A1" w:rsidRDefault="008F38A1" w:rsidP="008F38A1">
      <w:pPr>
        <w:pStyle w:val="AgustinTexto"/>
      </w:pPr>
      <w:r>
        <w:t>Como podemos observar en la siguiente ilustración (</w:t>
      </w:r>
      <w:r w:rsidRPr="00163F4D">
        <w:rPr>
          <w:b/>
        </w:rPr>
        <w:fldChar w:fldCharType="begin"/>
      </w:r>
      <w:r w:rsidRPr="00163F4D">
        <w:rPr>
          <w:b/>
        </w:rPr>
        <w:instrText xml:space="preserve"> REF _Ref502097155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15</w:t>
      </w:r>
      <w:r w:rsidR="00163F4D" w:rsidRPr="00163F4D">
        <w:rPr>
          <w:b/>
        </w:rPr>
        <w:t xml:space="preserve"> - Ejemplo serie</w:t>
      </w:r>
      <w:r w:rsidRPr="00163F4D">
        <w:rPr>
          <w:b/>
        </w:rPr>
        <w:fldChar w:fldCharType="end"/>
      </w:r>
      <w:r>
        <w:t xml:space="preserve">), se realiza una comunicación serie a (9600 bps) imprimiendo un contador. La zona marcada con rojo, es un botón que al presionarlo nos permite acceder a la terminal y ver el flujo serie seteando el clock correspondiente. </w:t>
      </w:r>
    </w:p>
    <w:p w14:paraId="6EFCBC7A" w14:textId="77777777" w:rsidR="008F38A1" w:rsidRDefault="008F38A1" w:rsidP="008F38A1">
      <w:pPr>
        <w:rPr>
          <w:rFonts w:ascii="Arial" w:hAnsi="Arial" w:cs="Arial"/>
          <w:sz w:val="24"/>
          <w:szCs w:val="24"/>
        </w:rPr>
      </w:pPr>
    </w:p>
    <w:p w14:paraId="70D783D0" w14:textId="77777777" w:rsidR="008F38A1" w:rsidRDefault="008F38A1" w:rsidP="008F38A1">
      <w:pPr>
        <w:keepNext/>
        <w:jc w:val="center"/>
      </w:pPr>
      <w:r>
        <w:rPr>
          <w:noProof/>
          <w:lang w:val="en-US" w:eastAsia="en-US"/>
        </w:rPr>
        <w:drawing>
          <wp:inline distT="0" distB="0" distL="0" distR="0" wp14:anchorId="62B32461" wp14:editId="0D878099">
            <wp:extent cx="3635375" cy="4362450"/>
            <wp:effectExtent l="0" t="0" r="3175" b="0"/>
            <wp:docPr id="1034" name="Image1"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49" cstate="print">
                      <a:extLst>
                        <a:ext uri="{28A0092B-C50C-407E-A947-70E740481C1C}">
                          <a14:useLocalDpi xmlns:a14="http://schemas.microsoft.com/office/drawing/2010/main" val="0"/>
                        </a:ext>
                      </a:extLst>
                    </a:blip>
                    <a:srcRect/>
                    <a:stretch>
                      <a:fillRect/>
                    </a:stretch>
                  </pic:blipFill>
                  <pic:spPr>
                    <a:xfrm>
                      <a:off x="0" y="0"/>
                      <a:ext cx="3635375" cy="4362450"/>
                    </a:xfrm>
                    <a:prstGeom prst="rect">
                      <a:avLst/>
                    </a:prstGeom>
                  </pic:spPr>
                </pic:pic>
              </a:graphicData>
            </a:graphic>
          </wp:inline>
        </w:drawing>
      </w:r>
    </w:p>
    <w:p w14:paraId="16E8A732" w14:textId="6C681D8D" w:rsidR="008F38A1" w:rsidRDefault="008F38A1" w:rsidP="008F38A1">
      <w:pPr>
        <w:pStyle w:val="Descripcin"/>
        <w:jc w:val="center"/>
      </w:pPr>
      <w:bookmarkStart w:id="120" w:name="_Ref502097155"/>
      <w:bookmarkStart w:id="121" w:name="_Toc508877171"/>
      <w:r>
        <w:t xml:space="preserve">Ilustración </w:t>
      </w:r>
      <w:r w:rsidR="009F3AB5">
        <w:fldChar w:fldCharType="begin"/>
      </w:r>
      <w:r w:rsidR="009F3AB5">
        <w:instrText xml:space="preserve"> SEQ Ilustración \* ARABIC </w:instrText>
      </w:r>
      <w:r w:rsidR="009F3AB5">
        <w:fldChar w:fldCharType="separate"/>
      </w:r>
      <w:r w:rsidR="00980ACB">
        <w:rPr>
          <w:noProof/>
        </w:rPr>
        <w:t>15</w:t>
      </w:r>
      <w:r w:rsidR="009F3AB5">
        <w:rPr>
          <w:noProof/>
        </w:rPr>
        <w:fldChar w:fldCharType="end"/>
      </w:r>
      <w:r>
        <w:t xml:space="preserve"> - Ejemplo serie</w:t>
      </w:r>
      <w:bookmarkEnd w:id="120"/>
      <w:bookmarkEnd w:id="121"/>
    </w:p>
    <w:p w14:paraId="4966D4DF" w14:textId="77777777" w:rsidR="008F38A1" w:rsidRPr="00975822" w:rsidRDefault="008F38A1" w:rsidP="00975822">
      <w:pPr>
        <w:pStyle w:val="Ttulo2"/>
        <w:rPr>
          <w:b/>
          <w:sz w:val="32"/>
          <w:szCs w:val="32"/>
        </w:rPr>
      </w:pPr>
      <w:bookmarkStart w:id="122" w:name="_Toc504153902"/>
      <w:bookmarkStart w:id="123" w:name="_Toc510608493"/>
      <w:r w:rsidRPr="00975822">
        <w:rPr>
          <w:b/>
          <w:sz w:val="32"/>
          <w:szCs w:val="32"/>
        </w:rPr>
        <w:lastRenderedPageBreak/>
        <w:t>3.4 Distintas plataformas para Arduino</w:t>
      </w:r>
      <w:bookmarkEnd w:id="122"/>
      <w:bookmarkEnd w:id="123"/>
    </w:p>
    <w:p w14:paraId="090148DB" w14:textId="77777777" w:rsidR="008F38A1" w:rsidRDefault="008F38A1" w:rsidP="008F38A1"/>
    <w:p w14:paraId="1154A4DF" w14:textId="77777777" w:rsidR="008F38A1" w:rsidRDefault="008F38A1" w:rsidP="008F38A1">
      <w:pPr>
        <w:keepNext/>
        <w:jc w:val="center"/>
      </w:pPr>
      <w:r>
        <w:rPr>
          <w:noProof/>
          <w:lang w:val="en-US" w:eastAsia="en-US"/>
        </w:rPr>
        <w:drawing>
          <wp:inline distT="0" distB="0" distL="0" distR="0" wp14:anchorId="225D1B84" wp14:editId="68F557B0">
            <wp:extent cx="4332401" cy="4294665"/>
            <wp:effectExtent l="0" t="0" r="0" b="0"/>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50" cstate="print">
                      <a:extLst>
                        <a:ext uri="{28A0092B-C50C-407E-A947-70E740481C1C}">
                          <a14:useLocalDpi xmlns:a14="http://schemas.microsoft.com/office/drawing/2010/main" val="0"/>
                        </a:ext>
                      </a:extLst>
                    </a:blip>
                    <a:srcRect l="32039" t="18112" r="23937"/>
                    <a:stretch>
                      <a:fillRect/>
                    </a:stretch>
                  </pic:blipFill>
                  <pic:spPr>
                    <a:xfrm>
                      <a:off x="0" y="0"/>
                      <a:ext cx="4332401" cy="4294665"/>
                    </a:xfrm>
                    <a:prstGeom prst="rect">
                      <a:avLst/>
                    </a:prstGeom>
                  </pic:spPr>
                </pic:pic>
              </a:graphicData>
            </a:graphic>
          </wp:inline>
        </w:drawing>
      </w:r>
    </w:p>
    <w:p w14:paraId="7745B209" w14:textId="48D74F03" w:rsidR="008F38A1" w:rsidRDefault="008F38A1" w:rsidP="008F38A1">
      <w:pPr>
        <w:pStyle w:val="Descripcin"/>
        <w:jc w:val="center"/>
      </w:pPr>
      <w:bookmarkStart w:id="124" w:name="_Ref502097174"/>
      <w:bookmarkStart w:id="125" w:name="_Toc508877172"/>
      <w:r>
        <w:t xml:space="preserve">Ilustración </w:t>
      </w:r>
      <w:r w:rsidR="009F3AB5">
        <w:fldChar w:fldCharType="begin"/>
      </w:r>
      <w:r w:rsidR="009F3AB5">
        <w:instrText xml:space="preserve"> SEQ Ilustración \* ARABIC </w:instrText>
      </w:r>
      <w:r w:rsidR="009F3AB5">
        <w:fldChar w:fldCharType="separate"/>
      </w:r>
      <w:r w:rsidR="00980ACB">
        <w:rPr>
          <w:noProof/>
        </w:rPr>
        <w:t>16</w:t>
      </w:r>
      <w:r w:rsidR="009F3AB5">
        <w:rPr>
          <w:noProof/>
        </w:rPr>
        <w:fldChar w:fldCharType="end"/>
      </w:r>
      <w:r>
        <w:t xml:space="preserve"> - Niveles de entrada a la plataforma Arduino</w:t>
      </w:r>
      <w:bookmarkEnd w:id="124"/>
      <w:bookmarkEnd w:id="125"/>
    </w:p>
    <w:p w14:paraId="76F07EAC" w14:textId="00C51BDF" w:rsidR="008F38A1" w:rsidRDefault="008F38A1" w:rsidP="008F38A1">
      <w:pPr>
        <w:pStyle w:val="AgustinTexto"/>
      </w:pPr>
      <w:r>
        <w:t>Existe una gran variedad de productos Arduino, la compañía los cataloga, como se puede aprecias en (</w:t>
      </w:r>
      <w:r w:rsidRPr="003D6AB4">
        <w:rPr>
          <w:b/>
        </w:rPr>
        <w:fldChar w:fldCharType="begin"/>
      </w:r>
      <w:r w:rsidRPr="003D6AB4">
        <w:rPr>
          <w:b/>
        </w:rPr>
        <w:instrText xml:space="preserve"> REF _Ref502097174 \h </w:instrText>
      </w:r>
      <w:r w:rsidR="003D6AB4">
        <w:rPr>
          <w:b/>
        </w:rPr>
        <w:instrText xml:space="preserve"> \* MERGEFORMAT </w:instrText>
      </w:r>
      <w:r w:rsidRPr="003D6AB4">
        <w:rPr>
          <w:b/>
        </w:rPr>
      </w:r>
      <w:r w:rsidRPr="003D6AB4">
        <w:rPr>
          <w:b/>
        </w:rPr>
        <w:fldChar w:fldCharType="separate"/>
      </w:r>
      <w:r w:rsidR="00163F4D" w:rsidRPr="003D6AB4">
        <w:rPr>
          <w:b/>
        </w:rPr>
        <w:t xml:space="preserve">Ilustración </w:t>
      </w:r>
      <w:r w:rsidR="00163F4D" w:rsidRPr="003D6AB4">
        <w:rPr>
          <w:b/>
          <w:noProof/>
        </w:rPr>
        <w:t>16</w:t>
      </w:r>
      <w:r w:rsidR="00163F4D" w:rsidRPr="003D6AB4">
        <w:rPr>
          <w:b/>
        </w:rPr>
        <w:t xml:space="preserve"> - Niveles de entrada a la plataforma Arduino</w:t>
      </w:r>
      <w:r w:rsidRPr="003D6AB4">
        <w:rPr>
          <w:b/>
        </w:rPr>
        <w:fldChar w:fldCharType="end"/>
      </w:r>
      <w:r>
        <w:t>), en distintos niveles según su utilidad</w:t>
      </w:r>
      <w:sdt>
        <w:sdtPr>
          <w:id w:val="-665259"/>
          <w:citation/>
        </w:sdtPr>
        <w:sdtEndPr/>
        <w:sdtContent>
          <w:r w:rsidR="009C7F04">
            <w:fldChar w:fldCharType="begin"/>
          </w:r>
          <w:r w:rsidR="000801D6">
            <w:instrText xml:space="preserve">CITATION Ard17 \l 11274 </w:instrText>
          </w:r>
          <w:r w:rsidR="009C7F04">
            <w:fldChar w:fldCharType="separate"/>
          </w:r>
          <w:r w:rsidR="005675C3">
            <w:rPr>
              <w:noProof/>
            </w:rPr>
            <w:t xml:space="preserve"> </w:t>
          </w:r>
          <w:r w:rsidR="005675C3" w:rsidRPr="005675C3">
            <w:rPr>
              <w:noProof/>
            </w:rPr>
            <w:t>[7]</w:t>
          </w:r>
          <w:r w:rsidR="009C7F04">
            <w:fldChar w:fldCharType="end"/>
          </w:r>
        </w:sdtContent>
      </w:sdt>
      <w:r>
        <w:t>:</w:t>
      </w:r>
    </w:p>
    <w:p w14:paraId="03387ED4" w14:textId="77777777" w:rsidR="008F38A1" w:rsidRDefault="008F38A1" w:rsidP="008F38A1">
      <w:pPr>
        <w:rPr>
          <w:rFonts w:ascii="Arial" w:hAnsi="Arial" w:cs="Arial"/>
          <w:sz w:val="24"/>
          <w:szCs w:val="24"/>
        </w:rPr>
      </w:pPr>
    </w:p>
    <w:p w14:paraId="296645B0"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Nivel de entrada</w:t>
      </w:r>
      <w:r>
        <w:rPr>
          <w:rFonts w:ascii="Arial" w:hAnsi="Arial" w:cs="Arial"/>
          <w:sz w:val="24"/>
          <w:szCs w:val="24"/>
        </w:rPr>
        <w:t>: Son los más sencillos de utilizar, ideales para comenzar con la plataforma Arduino y realizar proyectos sencillos.</w:t>
      </w:r>
    </w:p>
    <w:p w14:paraId="538C2D08"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Características mejoradas</w:t>
      </w:r>
      <w:r>
        <w:rPr>
          <w:rFonts w:ascii="Arial" w:hAnsi="Arial" w:cs="Arial"/>
          <w:sz w:val="24"/>
          <w:szCs w:val="24"/>
        </w:rPr>
        <w:t>: Estas plataformas poseen características superiores, con respecto a las del nivel de entrada, están pensadas para proyectos más avanzados o de respuesta más rápida.</w:t>
      </w:r>
    </w:p>
    <w:p w14:paraId="43A8704F" w14:textId="7F95EF64"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Internet de las cosas</w:t>
      </w:r>
      <w:r>
        <w:rPr>
          <w:rFonts w:ascii="Arial" w:hAnsi="Arial" w:cs="Arial"/>
          <w:sz w:val="24"/>
          <w:szCs w:val="24"/>
        </w:rPr>
        <w:t xml:space="preserve">: Estas placas vienen incorporadas con componentes que permitan realizar trabajos relacionados con la </w:t>
      </w:r>
      <w:r w:rsidR="003D6AB4" w:rsidRPr="003D6AB4">
        <w:rPr>
          <w:rFonts w:ascii="Arial" w:hAnsi="Arial" w:cs="Arial"/>
          <w:sz w:val="24"/>
          <w:szCs w:val="24"/>
        </w:rPr>
        <w:fldChar w:fldCharType="begin"/>
      </w:r>
      <w:r w:rsidR="003D6AB4" w:rsidRPr="003D6AB4">
        <w:rPr>
          <w:rFonts w:ascii="Arial" w:hAnsi="Arial" w:cs="Arial"/>
          <w:sz w:val="24"/>
          <w:szCs w:val="24"/>
        </w:rPr>
        <w:instrText xml:space="preserve"> REF _Ref508704211 \h  \* MERGEFORMAT </w:instrText>
      </w:r>
      <w:r w:rsidR="003D6AB4" w:rsidRPr="003D6AB4">
        <w:rPr>
          <w:rFonts w:ascii="Arial" w:hAnsi="Arial" w:cs="Arial"/>
          <w:sz w:val="24"/>
          <w:szCs w:val="24"/>
        </w:rPr>
      </w:r>
      <w:r w:rsidR="003D6AB4" w:rsidRPr="003D6AB4">
        <w:rPr>
          <w:rFonts w:ascii="Arial" w:hAnsi="Arial" w:cs="Arial"/>
          <w:sz w:val="24"/>
          <w:szCs w:val="24"/>
        </w:rPr>
        <w:fldChar w:fldCharType="separate"/>
      </w:r>
      <w:r w:rsidR="003D6AB4" w:rsidRPr="003D6AB4">
        <w:rPr>
          <w:rFonts w:ascii="Arial" w:hAnsi="Arial" w:cs="Arial"/>
          <w:b/>
          <w:i/>
          <w:sz w:val="24"/>
          <w:szCs w:val="24"/>
        </w:rPr>
        <w:t>Iot (Internet of Things)</w:t>
      </w:r>
      <w:r w:rsidR="003D6AB4" w:rsidRPr="003D6AB4">
        <w:rPr>
          <w:rFonts w:ascii="Arial" w:hAnsi="Arial" w:cs="Arial"/>
          <w:sz w:val="24"/>
          <w:szCs w:val="24"/>
        </w:rPr>
        <w:fldChar w:fldCharType="end"/>
      </w:r>
      <w:r w:rsidR="003D6AB4">
        <w:rPr>
          <w:rFonts w:ascii="Arial" w:hAnsi="Arial" w:cs="Arial"/>
          <w:sz w:val="24"/>
          <w:szCs w:val="24"/>
        </w:rPr>
        <w:t xml:space="preserve"> </w:t>
      </w:r>
      <w:r>
        <w:rPr>
          <w:rFonts w:ascii="Arial" w:hAnsi="Arial" w:cs="Arial"/>
          <w:sz w:val="24"/>
          <w:szCs w:val="24"/>
        </w:rPr>
        <w:t>mediante la incorporación de hardware de conectividad.</w:t>
      </w:r>
    </w:p>
    <w:p w14:paraId="2FE96FD3"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Educación</w:t>
      </w:r>
      <w:r>
        <w:rPr>
          <w:rFonts w:ascii="Arial" w:hAnsi="Arial" w:cs="Arial"/>
          <w:sz w:val="24"/>
          <w:szCs w:val="24"/>
        </w:rPr>
        <w:t>: En este caso, Arduino, ofrece un kit con herramientas y más de 25 proyectos, orientados a la educación, para realizar con sus plataformas.</w:t>
      </w:r>
    </w:p>
    <w:p w14:paraId="2973C56D"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Usables</w:t>
      </w:r>
      <w:r>
        <w:rPr>
          <w:rFonts w:ascii="Arial" w:hAnsi="Arial" w:cs="Arial"/>
          <w:sz w:val="24"/>
          <w:szCs w:val="24"/>
        </w:rPr>
        <w:t>: Estas plataformas están pensadas para “agregarle algo de electrónica” a prendas de vestir.</w:t>
      </w:r>
    </w:p>
    <w:p w14:paraId="59699CEB"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lastRenderedPageBreak/>
        <w:t>Impresión 3D</w:t>
      </w:r>
      <w:r>
        <w:rPr>
          <w:rFonts w:ascii="Arial" w:hAnsi="Arial" w:cs="Arial"/>
          <w:sz w:val="24"/>
          <w:szCs w:val="24"/>
        </w:rPr>
        <w:t>: Arduino ofrece una impresora 3D nombrada como Materia 101.</w:t>
      </w:r>
    </w:p>
    <w:p w14:paraId="43B5D7A9" w14:textId="76481A5D" w:rsidR="008F38A1" w:rsidRDefault="008F38A1" w:rsidP="008F38A1">
      <w:pPr>
        <w:rPr>
          <w:rFonts w:ascii="Arial" w:hAnsi="Arial" w:cs="Arial"/>
          <w:sz w:val="24"/>
          <w:szCs w:val="24"/>
        </w:rPr>
      </w:pPr>
      <w:r>
        <w:rPr>
          <w:rFonts w:ascii="Arial" w:hAnsi="Arial" w:cs="Arial"/>
          <w:sz w:val="24"/>
          <w:szCs w:val="24"/>
        </w:rPr>
        <w:t xml:space="preserve">El hardware Arduino más sencillo consiste en una placa con un microcontrolador y una serie de puertos de entrada y salida. Los microcontroladores de 8 bits de AVR más utilizados en estas placas son el Atmega168, Atmega328, Atmega1280, y Atmega8 por su sencillez y bajo coste, aunque también se dispone de microcontroladores ARM, cómo el caso del CortexM3 de 32 bits. A pesar de que ARM y AVR son plataformas diferentes, al utilizar la IDE de Arduino, los programas se compilan y luego se ejecutan sin cambios en cualquiera de las plataformas. En la imagen </w:t>
      </w:r>
      <w:r w:rsidRPr="00770B65">
        <w:rPr>
          <w:rFonts w:ascii="Arial" w:hAnsi="Arial" w:cs="Arial"/>
          <w:b/>
          <w:sz w:val="24"/>
          <w:szCs w:val="24"/>
        </w:rPr>
        <w:t>(</w:t>
      </w:r>
      <w:r w:rsidRPr="00770B65">
        <w:rPr>
          <w:rFonts w:ascii="Arial" w:hAnsi="Arial" w:cs="Arial"/>
          <w:b/>
          <w:sz w:val="24"/>
          <w:szCs w:val="24"/>
        </w:rPr>
        <w:fldChar w:fldCharType="begin"/>
      </w:r>
      <w:r w:rsidRPr="00770B65">
        <w:rPr>
          <w:rFonts w:ascii="Arial" w:hAnsi="Arial" w:cs="Arial"/>
          <w:b/>
          <w:sz w:val="24"/>
          <w:szCs w:val="24"/>
        </w:rPr>
        <w:instrText xml:space="preserve"> REF _Ref502097233 \h  \* MERGEFORMAT </w:instrText>
      </w:r>
      <w:r w:rsidRPr="00770B65">
        <w:rPr>
          <w:rFonts w:ascii="Arial" w:hAnsi="Arial" w:cs="Arial"/>
          <w:b/>
          <w:sz w:val="24"/>
          <w:szCs w:val="24"/>
        </w:rPr>
      </w:r>
      <w:r w:rsidRPr="00770B65">
        <w:rPr>
          <w:rFonts w:ascii="Arial" w:hAnsi="Arial" w:cs="Arial"/>
          <w:b/>
          <w:sz w:val="24"/>
          <w:szCs w:val="24"/>
        </w:rPr>
        <w:fldChar w:fldCharType="separate"/>
      </w:r>
      <w:r w:rsidR="00770B65" w:rsidRPr="00770B65">
        <w:rPr>
          <w:rFonts w:ascii="Arial" w:hAnsi="Arial" w:cs="Arial"/>
          <w:b/>
          <w:sz w:val="24"/>
          <w:szCs w:val="24"/>
        </w:rPr>
        <w:t xml:space="preserve">Ilustración </w:t>
      </w:r>
      <w:r w:rsidR="00770B65" w:rsidRPr="00770B65">
        <w:rPr>
          <w:rFonts w:ascii="Arial" w:hAnsi="Arial" w:cs="Arial"/>
          <w:b/>
          <w:noProof/>
          <w:sz w:val="24"/>
          <w:szCs w:val="24"/>
        </w:rPr>
        <w:t>17</w:t>
      </w:r>
      <w:r w:rsidR="00770B65" w:rsidRPr="00770B65">
        <w:rPr>
          <w:rFonts w:ascii="Arial" w:hAnsi="Arial" w:cs="Arial"/>
          <w:b/>
          <w:sz w:val="24"/>
          <w:szCs w:val="24"/>
        </w:rPr>
        <w:t xml:space="preserve"> - Arduino Uno</w:t>
      </w:r>
      <w:r w:rsidRPr="00770B65">
        <w:rPr>
          <w:rFonts w:ascii="Arial" w:hAnsi="Arial" w:cs="Arial"/>
          <w:b/>
          <w:sz w:val="24"/>
          <w:szCs w:val="24"/>
        </w:rPr>
        <w:fldChar w:fldCharType="end"/>
      </w:r>
      <w:r w:rsidRPr="00770B65">
        <w:rPr>
          <w:rFonts w:ascii="Arial" w:hAnsi="Arial" w:cs="Arial"/>
          <w:b/>
          <w:sz w:val="24"/>
          <w:szCs w:val="24"/>
        </w:rPr>
        <w:t>)</w:t>
      </w:r>
      <w:r>
        <w:rPr>
          <w:rFonts w:ascii="Arial" w:hAnsi="Arial" w:cs="Arial"/>
          <w:sz w:val="24"/>
          <w:szCs w:val="24"/>
        </w:rPr>
        <w:t xml:space="preserve"> se visualiza la distribución física de puertos y componentes de la versión Arduino Uno R3.</w:t>
      </w:r>
    </w:p>
    <w:p w14:paraId="321F44A3" w14:textId="77777777" w:rsidR="008F38A1" w:rsidRDefault="008F38A1" w:rsidP="008F38A1">
      <w:pPr>
        <w:rPr>
          <w:rFonts w:ascii="Arial" w:hAnsi="Arial" w:cs="Arial"/>
          <w:sz w:val="24"/>
          <w:szCs w:val="24"/>
        </w:rPr>
      </w:pPr>
    </w:p>
    <w:p w14:paraId="7498FDAC" w14:textId="77777777" w:rsidR="008F38A1" w:rsidRDefault="008F38A1" w:rsidP="008F38A1">
      <w:pPr>
        <w:keepNext/>
        <w:jc w:val="center"/>
      </w:pPr>
      <w:r>
        <w:rPr>
          <w:noProof/>
          <w:lang w:val="en-US" w:eastAsia="en-US"/>
        </w:rPr>
        <w:drawing>
          <wp:inline distT="0" distB="0" distL="0" distR="0" wp14:anchorId="2731F8BE" wp14:editId="432069E3">
            <wp:extent cx="4286885" cy="3028315"/>
            <wp:effectExtent l="0" t="0" r="0" b="635"/>
            <wp:docPr id="1036" name="Image1"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51" cstate="print">
                      <a:extLst>
                        <a:ext uri="{28A0092B-C50C-407E-A947-70E740481C1C}">
                          <a14:useLocalDpi xmlns:a14="http://schemas.microsoft.com/office/drawing/2010/main" val="0"/>
                        </a:ext>
                      </a:extLst>
                    </a:blip>
                    <a:srcRect/>
                    <a:stretch>
                      <a:fillRect/>
                    </a:stretch>
                  </pic:blipFill>
                  <pic:spPr>
                    <a:xfrm>
                      <a:off x="0" y="0"/>
                      <a:ext cx="4286885" cy="3028315"/>
                    </a:xfrm>
                    <a:prstGeom prst="rect">
                      <a:avLst/>
                    </a:prstGeom>
                  </pic:spPr>
                </pic:pic>
              </a:graphicData>
            </a:graphic>
          </wp:inline>
        </w:drawing>
      </w:r>
    </w:p>
    <w:p w14:paraId="2C48B53C" w14:textId="44EBFAA9" w:rsidR="008F38A1" w:rsidRDefault="008F38A1" w:rsidP="008F38A1">
      <w:pPr>
        <w:pStyle w:val="Descripcin"/>
        <w:jc w:val="center"/>
        <w:rPr>
          <w:rStyle w:val="apple-converted-space"/>
          <w:rFonts w:ascii="Georgia" w:hAnsi="Georgia"/>
          <w:color w:val="333333"/>
          <w:shd w:val="clear" w:color="auto" w:fill="FFFFFF"/>
        </w:rPr>
      </w:pPr>
      <w:bookmarkStart w:id="126" w:name="_Ref502097233"/>
      <w:bookmarkStart w:id="127" w:name="_Toc508877173"/>
      <w:r>
        <w:t xml:space="preserve">Ilustración </w:t>
      </w:r>
      <w:r w:rsidR="009F3AB5">
        <w:fldChar w:fldCharType="begin"/>
      </w:r>
      <w:r w:rsidR="009F3AB5">
        <w:instrText xml:space="preserve"> SEQ Ilustración \* ARABIC </w:instrText>
      </w:r>
      <w:r w:rsidR="009F3AB5">
        <w:fldChar w:fldCharType="separate"/>
      </w:r>
      <w:r w:rsidR="00980ACB">
        <w:rPr>
          <w:noProof/>
        </w:rPr>
        <w:t>17</w:t>
      </w:r>
      <w:r w:rsidR="009F3AB5">
        <w:rPr>
          <w:noProof/>
        </w:rPr>
        <w:fldChar w:fldCharType="end"/>
      </w:r>
      <w:r>
        <w:t xml:space="preserve"> - Arduino Uno</w:t>
      </w:r>
      <w:bookmarkEnd w:id="126"/>
      <w:bookmarkEnd w:id="127"/>
    </w:p>
    <w:p w14:paraId="7C5D7B1C" w14:textId="77777777" w:rsidR="008F38A1" w:rsidRDefault="008F38A1" w:rsidP="008F38A1">
      <w:pPr>
        <w:rPr>
          <w:rStyle w:val="apple-converted-space"/>
          <w:rFonts w:ascii="Georgia" w:hAnsi="Georgia"/>
          <w:color w:val="333333"/>
          <w:shd w:val="clear" w:color="auto" w:fill="FFFFFF"/>
        </w:rPr>
      </w:pPr>
    </w:p>
    <w:p w14:paraId="2948E9D8" w14:textId="77777777" w:rsidR="008F38A1" w:rsidRDefault="008F38A1" w:rsidP="008F38A1"/>
    <w:p w14:paraId="6D3FC2EE" w14:textId="77777777" w:rsidR="008F38A1" w:rsidRDefault="008F38A1" w:rsidP="008F38A1">
      <w:pPr>
        <w:rPr>
          <w:rFonts w:ascii="Arial" w:hAnsi="Arial" w:cs="Arial"/>
          <w:sz w:val="24"/>
          <w:szCs w:val="24"/>
        </w:rPr>
      </w:pPr>
      <w:r>
        <w:rPr>
          <w:rFonts w:ascii="Arial" w:hAnsi="Arial" w:cs="Arial"/>
          <w:sz w:val="24"/>
          <w:szCs w:val="24"/>
        </w:rPr>
        <w:t>Una primera diferenciación entre los distintos modelos de Arduino la encontraremos en el voltaje o tensión de alimentación de las placas. Las basadas en CortexM3 operan con un voltaje de 3,3 voltios, mientras que la mayor parte de las placas basadas en AVR utilizan una tensión de 5 voltios. Esto de todas formas no es un factor decisivo en la elección de una placa, dado que existen conmutadores de tensión en muchos actuadores y sensores compatibles.</w:t>
      </w:r>
    </w:p>
    <w:p w14:paraId="42261EE5" w14:textId="77777777" w:rsidR="008F38A1" w:rsidRDefault="008F38A1" w:rsidP="008F38A1">
      <w:pPr>
        <w:rPr>
          <w:rFonts w:ascii="Arial" w:hAnsi="Arial" w:cs="Arial"/>
          <w:sz w:val="24"/>
          <w:szCs w:val="24"/>
        </w:rPr>
      </w:pPr>
      <w:r>
        <w:rPr>
          <w:rFonts w:ascii="Arial" w:hAnsi="Arial" w:cs="Arial"/>
          <w:sz w:val="24"/>
          <w:szCs w:val="24"/>
        </w:rPr>
        <w:br w:type="page"/>
      </w:r>
    </w:p>
    <w:p w14:paraId="4B7C098A" w14:textId="77777777" w:rsidR="008F38A1" w:rsidRDefault="008F38A1" w:rsidP="008F38A1">
      <w:pPr>
        <w:rPr>
          <w:rFonts w:ascii="Arial" w:hAnsi="Arial" w:cs="Arial"/>
          <w:sz w:val="24"/>
          <w:szCs w:val="24"/>
        </w:rPr>
      </w:pPr>
    </w:p>
    <w:p w14:paraId="7086BE82" w14:textId="77777777" w:rsidR="008F38A1" w:rsidRDefault="008F38A1" w:rsidP="008F38A1">
      <w:pPr>
        <w:pStyle w:val="Ttulo2"/>
        <w:rPr>
          <w:b/>
          <w:sz w:val="32"/>
          <w:szCs w:val="32"/>
        </w:rPr>
      </w:pPr>
      <w:bookmarkStart w:id="128" w:name="_Toc504153904"/>
      <w:bookmarkStart w:id="129" w:name="_Toc510608494"/>
      <w:r>
        <w:rPr>
          <w:b/>
          <w:sz w:val="32"/>
          <w:szCs w:val="32"/>
        </w:rPr>
        <w:t xml:space="preserve">3.5 </w:t>
      </w:r>
      <w:bookmarkEnd w:id="128"/>
      <w:r>
        <w:rPr>
          <w:b/>
          <w:sz w:val="32"/>
          <w:szCs w:val="32"/>
        </w:rPr>
        <w:t>Aplicaciones</w:t>
      </w:r>
      <w:bookmarkEnd w:id="129"/>
    </w:p>
    <w:p w14:paraId="5CB07C8E" w14:textId="77777777" w:rsidR="008F38A1" w:rsidRPr="00EB5FC2" w:rsidRDefault="008F38A1" w:rsidP="008F38A1"/>
    <w:p w14:paraId="79A72D46" w14:textId="77777777" w:rsidR="008F38A1" w:rsidRDefault="008F38A1" w:rsidP="008F38A1">
      <w:pPr>
        <w:rPr>
          <w:rFonts w:ascii="Arial" w:hAnsi="Arial" w:cs="Arial"/>
          <w:sz w:val="24"/>
          <w:szCs w:val="24"/>
        </w:rPr>
      </w:pPr>
      <w:r>
        <w:rPr>
          <w:rFonts w:ascii="Arial" w:hAnsi="Arial" w:cs="Arial"/>
          <w:sz w:val="24"/>
          <w:szCs w:val="24"/>
        </w:rPr>
        <w:t>Los usos posibles que se le pueden dar a “un Arduino”, en forma general son:</w:t>
      </w:r>
    </w:p>
    <w:p w14:paraId="1D80C088" w14:textId="77777777" w:rsidR="008F38A1" w:rsidRDefault="008F38A1" w:rsidP="00AA0DB8">
      <w:pPr>
        <w:pStyle w:val="Prrafodelista"/>
        <w:numPr>
          <w:ilvl w:val="0"/>
          <w:numId w:val="20"/>
        </w:numPr>
        <w:rPr>
          <w:rFonts w:ascii="Arial" w:hAnsi="Arial" w:cs="Arial"/>
          <w:sz w:val="24"/>
          <w:szCs w:val="24"/>
        </w:rPr>
      </w:pPr>
      <w:r>
        <w:rPr>
          <w:rFonts w:ascii="Arial" w:hAnsi="Arial" w:cs="Arial"/>
          <w:sz w:val="24"/>
          <w:szCs w:val="24"/>
        </w:rPr>
        <w:t>Utilizarlo como microcontrolador, con un programa descargado desde un ordenador y funcionamiento de forma independiente, recibiendo entradas de sensores y realizando acciones sobre actuadores en función de las entradas y el programa.</w:t>
      </w:r>
    </w:p>
    <w:p w14:paraId="6F66DCAC" w14:textId="4A1C41C3" w:rsidR="008F38A1" w:rsidRDefault="00B961A9" w:rsidP="00AA0DB8">
      <w:pPr>
        <w:pStyle w:val="Prrafodelista"/>
        <w:numPr>
          <w:ilvl w:val="0"/>
          <w:numId w:val="20"/>
        </w:numPr>
        <w:rPr>
          <w:rFonts w:ascii="Arial" w:hAnsi="Arial" w:cs="Arial"/>
          <w:sz w:val="24"/>
          <w:szCs w:val="24"/>
        </w:rPr>
      </w:pPr>
      <w:r>
        <w:rPr>
          <w:rFonts w:ascii="Arial" w:hAnsi="Arial" w:cs="Arial"/>
          <w:sz w:val="24"/>
          <w:szCs w:val="24"/>
        </w:rPr>
        <w:t>Ídem</w:t>
      </w:r>
      <w:r w:rsidR="008F38A1">
        <w:rPr>
          <w:rFonts w:ascii="Arial" w:hAnsi="Arial" w:cs="Arial"/>
          <w:sz w:val="24"/>
          <w:szCs w:val="24"/>
        </w:rPr>
        <w:t xml:space="preserve"> anterior pero conectado a </w:t>
      </w:r>
      <w:r w:rsidR="008F38A1" w:rsidRPr="00043F75">
        <w:rPr>
          <w:rFonts w:ascii="Arial" w:hAnsi="Arial" w:cs="Arial"/>
          <w:sz w:val="24"/>
          <w:szCs w:val="24"/>
        </w:rPr>
        <w:t>un ordenador (</w:t>
      </w:r>
      <w:r w:rsidR="008F38A1">
        <w:rPr>
          <w:rFonts w:ascii="Arial" w:hAnsi="Arial" w:cs="Arial"/>
          <w:sz w:val="24"/>
          <w:szCs w:val="24"/>
        </w:rPr>
        <w:t xml:space="preserve">que también podría ser un SBC </w:t>
      </w:r>
      <w:r w:rsidR="008F38A1" w:rsidRPr="00043F75">
        <w:rPr>
          <w:rFonts w:ascii="Arial" w:hAnsi="Arial" w:cs="Arial"/>
          <w:sz w:val="24"/>
          <w:szCs w:val="24"/>
        </w:rPr>
        <w:t>como Raspberry Pi)</w:t>
      </w:r>
      <w:r w:rsidR="008F38A1">
        <w:rPr>
          <w:rFonts w:ascii="Arial" w:hAnsi="Arial" w:cs="Arial"/>
          <w:sz w:val="24"/>
          <w:szCs w:val="24"/>
        </w:rPr>
        <w:t>.</w:t>
      </w:r>
    </w:p>
    <w:p w14:paraId="582CA653" w14:textId="670D721C" w:rsidR="008F38A1" w:rsidRDefault="00770B65" w:rsidP="008F38A1">
      <w:pPr>
        <w:rPr>
          <w:rFonts w:ascii="Arial" w:hAnsi="Arial" w:cs="Arial"/>
          <w:sz w:val="24"/>
          <w:szCs w:val="24"/>
        </w:rPr>
      </w:pPr>
      <w:r>
        <w:rPr>
          <w:rFonts w:ascii="Arial" w:hAnsi="Arial" w:cs="Arial"/>
          <w:sz w:val="24"/>
          <w:szCs w:val="24"/>
        </w:rPr>
        <w:t>En el siguiente apartado se enumeran una serie de razones por las cuales utilizar esta plataforma.</w:t>
      </w:r>
      <w:r w:rsidR="008F38A1">
        <w:rPr>
          <w:rFonts w:ascii="Arial" w:hAnsi="Arial" w:cs="Arial"/>
          <w:sz w:val="24"/>
          <w:szCs w:val="24"/>
        </w:rPr>
        <w:t xml:space="preserve"> </w:t>
      </w:r>
    </w:p>
    <w:p w14:paraId="3ECC48D8" w14:textId="77777777" w:rsidR="008F38A1" w:rsidRDefault="008F38A1" w:rsidP="008F38A1">
      <w:pPr>
        <w:rPr>
          <w:rFonts w:ascii="Arial" w:hAnsi="Arial" w:cs="Arial"/>
          <w:sz w:val="24"/>
          <w:szCs w:val="24"/>
        </w:rPr>
      </w:pPr>
    </w:p>
    <w:p w14:paraId="3E135B5D" w14:textId="77777777" w:rsidR="008F38A1" w:rsidRPr="00994A21" w:rsidRDefault="008F38A1" w:rsidP="008F38A1">
      <w:pPr>
        <w:pStyle w:val="Ttulo2"/>
        <w:rPr>
          <w:b/>
          <w:sz w:val="32"/>
          <w:szCs w:val="32"/>
        </w:rPr>
      </w:pPr>
      <w:bookmarkStart w:id="130" w:name="_Toc510608495"/>
      <w:r w:rsidRPr="00994A21">
        <w:rPr>
          <w:b/>
          <w:sz w:val="32"/>
          <w:szCs w:val="32"/>
        </w:rPr>
        <w:t>3.6 Motivaciones para su uso</w:t>
      </w:r>
      <w:bookmarkEnd w:id="130"/>
    </w:p>
    <w:p w14:paraId="07A4D0E9" w14:textId="77777777" w:rsidR="008F38A1" w:rsidRDefault="008F38A1" w:rsidP="008F38A1">
      <w:pPr>
        <w:pStyle w:val="Ttulo3"/>
        <w:rPr>
          <w:b w:val="0"/>
          <w:sz w:val="28"/>
          <w:szCs w:val="28"/>
        </w:rPr>
      </w:pPr>
      <w:bookmarkStart w:id="131" w:name="_Toc504153905"/>
      <w:bookmarkStart w:id="132" w:name="_Toc510608496"/>
      <w:r>
        <w:rPr>
          <w:b w:val="0"/>
          <w:sz w:val="28"/>
          <w:szCs w:val="28"/>
        </w:rPr>
        <w:t>3.6.1 La comunidad</w:t>
      </w:r>
      <w:bookmarkEnd w:id="131"/>
      <w:bookmarkEnd w:id="132"/>
      <w:r>
        <w:rPr>
          <w:b w:val="0"/>
          <w:sz w:val="28"/>
          <w:szCs w:val="28"/>
        </w:rPr>
        <w:t xml:space="preserve"> </w:t>
      </w:r>
    </w:p>
    <w:p w14:paraId="58EF311E" w14:textId="77777777" w:rsidR="008F38A1" w:rsidRDefault="008F38A1" w:rsidP="008F38A1">
      <w:pPr>
        <w:rPr>
          <w:rFonts w:ascii="Arial" w:hAnsi="Arial" w:cs="Arial"/>
          <w:b/>
          <w:sz w:val="24"/>
          <w:szCs w:val="24"/>
        </w:rPr>
      </w:pPr>
    </w:p>
    <w:p w14:paraId="6B3C27C2" w14:textId="4C374E8A" w:rsidR="008F38A1" w:rsidRDefault="008F38A1" w:rsidP="008F38A1">
      <w:pPr>
        <w:rPr>
          <w:rFonts w:ascii="Arial" w:hAnsi="Arial" w:cs="Arial"/>
          <w:sz w:val="24"/>
          <w:szCs w:val="24"/>
        </w:rPr>
      </w:pPr>
      <w:r>
        <w:rPr>
          <w:rFonts w:ascii="Arial" w:hAnsi="Arial" w:cs="Arial"/>
          <w:sz w:val="24"/>
          <w:szCs w:val="24"/>
        </w:rPr>
        <w:t xml:space="preserve">Arduino cuenta con una gran comunidad, </w:t>
      </w:r>
      <w:r w:rsidR="002A4B25">
        <w:rPr>
          <w:rFonts w:ascii="Arial" w:hAnsi="Arial" w:cs="Arial"/>
          <w:sz w:val="24"/>
          <w:szCs w:val="24"/>
        </w:rPr>
        <w:t>cuyas</w:t>
      </w:r>
      <w:r>
        <w:rPr>
          <w:rFonts w:ascii="Arial" w:hAnsi="Arial" w:cs="Arial"/>
          <w:sz w:val="24"/>
          <w:szCs w:val="24"/>
        </w:rPr>
        <w:t xml:space="preserve"> actividades se centran en la experimentación, publicación de resultados y proyectos, y </w:t>
      </w:r>
      <w:r w:rsidR="002A4B25">
        <w:rPr>
          <w:rFonts w:ascii="Arial" w:hAnsi="Arial" w:cs="Arial"/>
          <w:sz w:val="24"/>
          <w:szCs w:val="24"/>
        </w:rPr>
        <w:t>organización</w:t>
      </w:r>
      <w:r>
        <w:rPr>
          <w:rFonts w:ascii="Arial" w:hAnsi="Arial" w:cs="Arial"/>
          <w:sz w:val="24"/>
          <w:szCs w:val="24"/>
        </w:rPr>
        <w:t xml:space="preserve"> de eventos. El manifiesto de la comunidad Arduino dice (traducción al español):</w:t>
      </w:r>
    </w:p>
    <w:p w14:paraId="7DCE31D6" w14:textId="77777777" w:rsidR="008F38A1" w:rsidRDefault="008F38A1" w:rsidP="008F38A1">
      <w:pPr>
        <w:rPr>
          <w:rFonts w:ascii="Arial" w:hAnsi="Arial" w:cs="Arial"/>
          <w:sz w:val="24"/>
          <w:szCs w:val="24"/>
        </w:rPr>
      </w:pPr>
    </w:p>
    <w:p w14:paraId="6A5AE264" w14:textId="37F23AA3" w:rsidR="008F38A1" w:rsidRDefault="008F38A1" w:rsidP="008F38A1">
      <w:pPr>
        <w:rPr>
          <w:rFonts w:ascii="Arial" w:hAnsi="Arial" w:cs="Arial"/>
          <w:sz w:val="24"/>
          <w:szCs w:val="24"/>
        </w:rPr>
      </w:pPr>
      <w:r>
        <w:rPr>
          <w:rFonts w:ascii="Arial" w:hAnsi="Arial" w:cs="Arial"/>
          <w:sz w:val="24"/>
          <w:szCs w:val="24"/>
        </w:rPr>
        <w:t>“Apoyar al ecosistema</w:t>
      </w:r>
      <w:r w:rsidR="002A4B25">
        <w:rPr>
          <w:rFonts w:ascii="Arial" w:hAnsi="Arial" w:cs="Arial"/>
          <w:sz w:val="24"/>
          <w:szCs w:val="24"/>
        </w:rPr>
        <w:t xml:space="preserve"> de hardware y software de </w:t>
      </w:r>
      <w:r w:rsidR="002A4B25" w:rsidRPr="002A4B25">
        <w:rPr>
          <w:rFonts w:ascii="Arial" w:hAnsi="Arial" w:cs="Arial"/>
          <w:i/>
          <w:sz w:val="24"/>
          <w:szCs w:val="24"/>
        </w:rPr>
        <w:t>open-</w:t>
      </w:r>
      <w:r w:rsidRPr="002A4B25">
        <w:rPr>
          <w:rFonts w:ascii="Arial" w:hAnsi="Arial" w:cs="Arial"/>
          <w:i/>
          <w:sz w:val="24"/>
          <w:szCs w:val="24"/>
        </w:rPr>
        <w:t>source</w:t>
      </w:r>
      <w:r>
        <w:rPr>
          <w:rFonts w:ascii="Arial" w:hAnsi="Arial" w:cs="Arial"/>
          <w:sz w:val="24"/>
          <w:szCs w:val="24"/>
        </w:rPr>
        <w:t xml:space="preserve"> Arduino, haciendo que los productos electrónicos sean abiertos y participativos. </w:t>
      </w:r>
    </w:p>
    <w:p w14:paraId="3BABF5B6" w14:textId="77777777" w:rsidR="008F38A1" w:rsidRDefault="008F38A1" w:rsidP="008F38A1">
      <w:pPr>
        <w:rPr>
          <w:rFonts w:ascii="Arial" w:hAnsi="Arial" w:cs="Arial"/>
          <w:sz w:val="24"/>
          <w:szCs w:val="24"/>
        </w:rPr>
      </w:pPr>
      <w:r>
        <w:rPr>
          <w:rFonts w:ascii="Arial" w:hAnsi="Arial" w:cs="Arial"/>
          <w:sz w:val="24"/>
          <w:szCs w:val="24"/>
        </w:rPr>
        <w:t xml:space="preserve">Servir como un evangelizador para Arduino, expandir el ecosistema de código abierto a estudiantes, fabricantes, desarrolladores, diseñadores, ingenieros y empresas dentro de sus comunidades locales. </w:t>
      </w:r>
    </w:p>
    <w:p w14:paraId="4EFE29B9" w14:textId="4E980D50" w:rsidR="008F38A1" w:rsidRDefault="008F38A1" w:rsidP="008F38A1">
      <w:pPr>
        <w:rPr>
          <w:rFonts w:ascii="Arial" w:hAnsi="Arial" w:cs="Arial"/>
          <w:sz w:val="24"/>
          <w:szCs w:val="24"/>
        </w:rPr>
      </w:pPr>
      <w:r>
        <w:rPr>
          <w:rFonts w:ascii="Arial" w:hAnsi="Arial" w:cs="Arial"/>
          <w:sz w:val="24"/>
          <w:szCs w:val="24"/>
        </w:rPr>
        <w:t>Construir una red global de comunidades que diseñen y codifiquen proyectos, intercambien ideas, organicen actividades de colaboración y dicten cursos oficiales de Arduino, independientemente de su edad, sexo, idioma y capacidad técnica”</w:t>
      </w:r>
      <w:sdt>
        <w:sdtPr>
          <w:rPr>
            <w:rFonts w:ascii="Arial" w:hAnsi="Arial" w:cs="Arial"/>
            <w:sz w:val="24"/>
            <w:szCs w:val="24"/>
          </w:rPr>
          <w:id w:val="42414882"/>
          <w:citation/>
        </w:sdtPr>
        <w:sdtEndPr/>
        <w:sdtContent>
          <w:r w:rsidR="009C7F04">
            <w:rPr>
              <w:rFonts w:ascii="Arial" w:hAnsi="Arial" w:cs="Arial"/>
              <w:sz w:val="24"/>
              <w:szCs w:val="24"/>
            </w:rPr>
            <w:fldChar w:fldCharType="begin"/>
          </w:r>
          <w:r w:rsidR="009C7F04">
            <w:rPr>
              <w:rFonts w:ascii="Arial" w:hAnsi="Arial" w:cs="Arial"/>
              <w:sz w:val="24"/>
              <w:szCs w:val="24"/>
            </w:rPr>
            <w:instrText xml:space="preserve"> CITATION Ard171 \l 11274 </w:instrText>
          </w:r>
          <w:r w:rsidR="009C7F04">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[8]</w:t>
          </w:r>
          <w:r w:rsidR="009C7F04">
            <w:rPr>
              <w:rFonts w:ascii="Arial" w:hAnsi="Arial" w:cs="Arial"/>
              <w:sz w:val="24"/>
              <w:szCs w:val="24"/>
            </w:rPr>
            <w:fldChar w:fldCharType="end"/>
          </w:r>
        </w:sdtContent>
      </w:sdt>
    </w:p>
    <w:p w14:paraId="0793798C" w14:textId="77777777" w:rsidR="008F38A1" w:rsidRDefault="008F38A1" w:rsidP="008F38A1">
      <w:pPr>
        <w:rPr>
          <w:rFonts w:ascii="Arial" w:hAnsi="Arial" w:cs="Arial"/>
          <w:sz w:val="24"/>
          <w:szCs w:val="24"/>
        </w:rPr>
      </w:pPr>
    </w:p>
    <w:p w14:paraId="3FAAB372" w14:textId="77777777" w:rsidR="008F38A1" w:rsidRDefault="008F38A1" w:rsidP="008F38A1">
      <w:pPr>
        <w:rPr>
          <w:rFonts w:ascii="Arial" w:hAnsi="Arial" w:cs="Arial"/>
          <w:sz w:val="24"/>
          <w:szCs w:val="24"/>
        </w:rPr>
      </w:pPr>
    </w:p>
    <w:p w14:paraId="12B2F01D" w14:textId="04B5A756" w:rsidR="008F38A1" w:rsidRDefault="008F38A1" w:rsidP="008F38A1">
      <w:pPr>
        <w:rPr>
          <w:rFonts w:ascii="Arial" w:hAnsi="Arial" w:cs="Arial"/>
          <w:sz w:val="24"/>
          <w:szCs w:val="24"/>
        </w:rPr>
      </w:pPr>
      <w:r>
        <w:rPr>
          <w:rFonts w:ascii="Arial" w:hAnsi="Arial" w:cs="Arial"/>
          <w:sz w:val="24"/>
          <w:szCs w:val="24"/>
        </w:rPr>
        <w:t xml:space="preserve">Dentro de la página oficial se brinda soporte por medio de documentación, foros </w:t>
      </w:r>
      <w:r w:rsidR="002A4B25">
        <w:rPr>
          <w:rFonts w:ascii="Arial" w:hAnsi="Arial" w:cs="Arial"/>
          <w:sz w:val="24"/>
          <w:szCs w:val="24"/>
        </w:rPr>
        <w:t>y la</w:t>
      </w:r>
      <w:r>
        <w:rPr>
          <w:rFonts w:ascii="Arial" w:hAnsi="Arial" w:cs="Arial"/>
          <w:sz w:val="24"/>
          <w:szCs w:val="24"/>
        </w:rPr>
        <w:t xml:space="preserve"> publicación de un blog con novedades y proyectos relevantes que se encuentran en desarrollo. </w:t>
      </w:r>
    </w:p>
    <w:p w14:paraId="75B237E3" w14:textId="77777777" w:rsidR="008F38A1" w:rsidRDefault="008F38A1" w:rsidP="008F38A1">
      <w:pPr>
        <w:rPr>
          <w:rFonts w:ascii="Arial" w:hAnsi="Arial" w:cs="Arial"/>
          <w:sz w:val="24"/>
          <w:szCs w:val="24"/>
        </w:rPr>
      </w:pPr>
    </w:p>
    <w:p w14:paraId="4AA6CB1A" w14:textId="18F6193B" w:rsidR="000C4D75" w:rsidRDefault="008F38A1" w:rsidP="008F38A1">
      <w:pPr>
        <w:rPr>
          <w:rFonts w:ascii="Arial" w:hAnsi="Arial" w:cs="Arial"/>
          <w:sz w:val="24"/>
          <w:szCs w:val="24"/>
        </w:rPr>
      </w:pPr>
      <w:r>
        <w:rPr>
          <w:rFonts w:ascii="Arial" w:hAnsi="Arial" w:cs="Arial"/>
          <w:sz w:val="24"/>
          <w:szCs w:val="24"/>
        </w:rPr>
        <w:t>Además, se han creado</w:t>
      </w:r>
      <w:r w:rsidR="000C4D75">
        <w:rPr>
          <w:rFonts w:ascii="Arial" w:hAnsi="Arial" w:cs="Arial"/>
          <w:sz w:val="24"/>
          <w:szCs w:val="24"/>
        </w:rPr>
        <w:t xml:space="preserve"> sitios como Arduino Playground, </w:t>
      </w:r>
      <w:r>
        <w:rPr>
          <w:rFonts w:ascii="Arial" w:hAnsi="Arial" w:cs="Arial"/>
          <w:sz w:val="24"/>
          <w:szCs w:val="24"/>
        </w:rPr>
        <w:t xml:space="preserve">que consiste en una Wiki donde todos los usuarios de Arduino pueden contribuir. Es el lugar donde publicar y compartir código, diagramas de circuitos, guías, manuales, cursos. Es una </w:t>
      </w:r>
      <w:r w:rsidR="002A4B25">
        <w:rPr>
          <w:rFonts w:ascii="Arial" w:hAnsi="Arial" w:cs="Arial"/>
          <w:sz w:val="24"/>
          <w:szCs w:val="24"/>
        </w:rPr>
        <w:t>de las bases</w:t>
      </w:r>
      <w:r>
        <w:rPr>
          <w:rFonts w:ascii="Arial" w:hAnsi="Arial" w:cs="Arial"/>
          <w:sz w:val="24"/>
          <w:szCs w:val="24"/>
        </w:rPr>
        <w:t xml:space="preserve"> de datos de conocimiento de la comunidad de Arduino.</w:t>
      </w:r>
      <w:sdt>
        <w:sdtPr>
          <w:rPr>
            <w:rFonts w:ascii="Arial" w:hAnsi="Arial" w:cs="Arial"/>
            <w:sz w:val="24"/>
            <w:szCs w:val="24"/>
          </w:rPr>
          <w:id w:val="1294171400"/>
          <w:citation/>
        </w:sdtPr>
        <w:sdtEndPr/>
        <w:sdtContent>
          <w:r w:rsidR="000C4D75">
            <w:rPr>
              <w:rFonts w:ascii="Arial" w:hAnsi="Arial" w:cs="Arial"/>
              <w:sz w:val="24"/>
              <w:szCs w:val="24"/>
            </w:rPr>
            <w:fldChar w:fldCharType="begin"/>
          </w:r>
          <w:r w:rsidR="000C4D75">
            <w:rPr>
              <w:rFonts w:ascii="Arial" w:hAnsi="Arial" w:cs="Arial"/>
              <w:sz w:val="24"/>
              <w:szCs w:val="24"/>
            </w:rPr>
            <w:instrText xml:space="preserve"> CITATION htt17 \l 11274 </w:instrText>
          </w:r>
          <w:r w:rsidR="000C4D75">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[9]</w:t>
          </w:r>
          <w:r w:rsidR="000C4D75">
            <w:rPr>
              <w:rFonts w:ascii="Arial" w:hAnsi="Arial" w:cs="Arial"/>
              <w:sz w:val="24"/>
              <w:szCs w:val="24"/>
            </w:rPr>
            <w:fldChar w:fldCharType="end"/>
          </w:r>
        </w:sdtContent>
      </w:sdt>
      <w:r>
        <w:rPr>
          <w:rFonts w:ascii="Arial" w:hAnsi="Arial" w:cs="Arial"/>
          <w:sz w:val="24"/>
          <w:szCs w:val="24"/>
        </w:rPr>
        <w:t xml:space="preserve"> </w:t>
      </w:r>
    </w:p>
    <w:p w14:paraId="7A49B708" w14:textId="7D938012" w:rsidR="002A4B25" w:rsidRDefault="008F38A1" w:rsidP="008F38A1">
      <w:pPr>
        <w:rPr>
          <w:rFonts w:ascii="Arial" w:hAnsi="Arial" w:cs="Arial"/>
          <w:sz w:val="24"/>
          <w:szCs w:val="24"/>
        </w:rPr>
      </w:pPr>
      <w:r>
        <w:rPr>
          <w:rFonts w:ascii="Arial" w:hAnsi="Arial" w:cs="Arial"/>
          <w:sz w:val="24"/>
          <w:szCs w:val="24"/>
        </w:rPr>
        <w:t>Este sitio a su vez tiene soporte de dist</w:t>
      </w:r>
      <w:r w:rsidR="002A4B25">
        <w:rPr>
          <w:rFonts w:ascii="Arial" w:hAnsi="Arial" w:cs="Arial"/>
          <w:sz w:val="24"/>
          <w:szCs w:val="24"/>
        </w:rPr>
        <w:t>intos lenguajes como el español</w:t>
      </w:r>
      <w:r w:rsidR="000C4D75">
        <w:rPr>
          <w:rFonts w:ascii="Arial" w:hAnsi="Arial" w:cs="Arial"/>
          <w:sz w:val="24"/>
          <w:szCs w:val="24"/>
        </w:rPr>
        <w:t>.</w:t>
      </w:r>
      <w:sdt>
        <w:sdtPr>
          <w:rPr>
            <w:rFonts w:ascii="Arial" w:hAnsi="Arial" w:cs="Arial"/>
            <w:sz w:val="24"/>
            <w:szCs w:val="24"/>
          </w:rPr>
          <w:id w:val="-1099403277"/>
          <w:citation/>
        </w:sdtPr>
        <w:sdtEndPr/>
        <w:sdtContent>
          <w:r w:rsidR="000C4D75">
            <w:rPr>
              <w:rFonts w:ascii="Arial" w:hAnsi="Arial" w:cs="Arial"/>
              <w:sz w:val="24"/>
              <w:szCs w:val="24"/>
            </w:rPr>
            <w:fldChar w:fldCharType="begin"/>
          </w:r>
          <w:r w:rsidR="000C4D75">
            <w:rPr>
              <w:rFonts w:ascii="Arial" w:hAnsi="Arial" w:cs="Arial"/>
              <w:sz w:val="24"/>
              <w:szCs w:val="24"/>
            </w:rPr>
            <w:instrText xml:space="preserve"> CITATION htt171 \l 11274 </w:instrText>
          </w:r>
          <w:r w:rsidR="000C4D75">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[10]</w:t>
          </w:r>
          <w:r w:rsidR="000C4D75">
            <w:rPr>
              <w:rFonts w:ascii="Arial" w:hAnsi="Arial" w:cs="Arial"/>
              <w:sz w:val="24"/>
              <w:szCs w:val="24"/>
            </w:rPr>
            <w:fldChar w:fldCharType="end"/>
          </w:r>
        </w:sdtContent>
      </w:sdt>
    </w:p>
    <w:p w14:paraId="79302251" w14:textId="77777777" w:rsidR="008F38A1" w:rsidRDefault="008F38A1" w:rsidP="008F38A1">
      <w:pPr>
        <w:rPr>
          <w:rFonts w:ascii="Arial" w:hAnsi="Arial" w:cs="Arial"/>
          <w:sz w:val="24"/>
          <w:szCs w:val="24"/>
        </w:rPr>
      </w:pPr>
      <w:r>
        <w:rPr>
          <w:rFonts w:ascii="Arial" w:hAnsi="Arial" w:cs="Arial"/>
          <w:sz w:val="24"/>
          <w:szCs w:val="24"/>
        </w:rPr>
        <w:t xml:space="preserve">Otro ejemplo de las actividades de la comunidad es el sitio Arduino Hub, un lugar donde se comparten los proyectos, dando los distintos pasos para reproducirlo. </w:t>
      </w:r>
    </w:p>
    <w:p w14:paraId="46A16461" w14:textId="77777777" w:rsidR="008F38A1" w:rsidRDefault="008F38A1" w:rsidP="008F38A1">
      <w:pPr>
        <w:rPr>
          <w:rFonts w:ascii="Arial" w:hAnsi="Arial" w:cs="Arial"/>
          <w:sz w:val="24"/>
          <w:szCs w:val="24"/>
        </w:rPr>
      </w:pPr>
    </w:p>
    <w:p w14:paraId="3894A6E5" w14:textId="2D0CB1AF" w:rsidR="008F38A1" w:rsidRDefault="008F38A1" w:rsidP="008F38A1">
      <w:pPr>
        <w:rPr>
          <w:rFonts w:ascii="Arial" w:hAnsi="Arial" w:cs="Arial"/>
          <w:sz w:val="24"/>
          <w:szCs w:val="24"/>
        </w:rPr>
      </w:pPr>
      <w:r>
        <w:rPr>
          <w:rFonts w:ascii="Arial" w:hAnsi="Arial" w:cs="Arial"/>
          <w:sz w:val="24"/>
          <w:szCs w:val="24"/>
        </w:rPr>
        <w:lastRenderedPageBreak/>
        <w:t xml:space="preserve">El Arduino </w:t>
      </w:r>
      <w:r w:rsidR="00897799">
        <w:rPr>
          <w:rFonts w:ascii="Arial" w:hAnsi="Arial" w:cs="Arial"/>
          <w:sz w:val="24"/>
          <w:szCs w:val="24"/>
        </w:rPr>
        <w:t>Day</w:t>
      </w:r>
      <w:r>
        <w:rPr>
          <w:rFonts w:ascii="Arial" w:hAnsi="Arial" w:cs="Arial"/>
          <w:sz w:val="24"/>
          <w:szCs w:val="24"/>
        </w:rPr>
        <w:t>, o cumpleaños de Arduino, es una celebración mundial que se lleva a cabo una vez al año en diversos puntos del mundo. Este evento es organizado por la comunidad de Arduino y/o sus fundadores. En él se desarrollan diferentes talleres, charlas y concursos, entre otras actividades, relacionadas con la plataforma.</w:t>
      </w:r>
    </w:p>
    <w:p w14:paraId="39D367DF" w14:textId="77777777" w:rsidR="008F38A1" w:rsidRDefault="008F38A1" w:rsidP="008F38A1">
      <w:pPr>
        <w:rPr>
          <w:rFonts w:ascii="Arial" w:hAnsi="Arial" w:cs="Arial"/>
          <w:sz w:val="24"/>
          <w:szCs w:val="24"/>
        </w:rPr>
      </w:pPr>
    </w:p>
    <w:p w14:paraId="7E44B731" w14:textId="7F966215" w:rsidR="008F38A1" w:rsidRDefault="008F38A1" w:rsidP="008F38A1">
      <w:pPr>
        <w:spacing w:after="160" w:line="259" w:lineRule="auto"/>
        <w:jc w:val="left"/>
        <w:rPr>
          <w:rFonts w:ascii="Arial" w:hAnsi="Arial" w:cs="Arial"/>
          <w:sz w:val="24"/>
          <w:szCs w:val="24"/>
        </w:rPr>
      </w:pPr>
      <w:r>
        <w:rPr>
          <w:rFonts w:ascii="Arial" w:hAnsi="Arial" w:cs="Arial"/>
          <w:sz w:val="24"/>
          <w:szCs w:val="24"/>
        </w:rPr>
        <w:t>La siguiente imagen (</w:t>
      </w:r>
      <w:r w:rsidRPr="002A4B25">
        <w:rPr>
          <w:rFonts w:ascii="Arial" w:hAnsi="Arial" w:cs="Arial"/>
          <w:b/>
          <w:sz w:val="24"/>
          <w:szCs w:val="24"/>
        </w:rPr>
        <w:fldChar w:fldCharType="begin"/>
      </w:r>
      <w:r w:rsidRPr="002A4B25">
        <w:rPr>
          <w:rFonts w:ascii="Arial" w:hAnsi="Arial" w:cs="Arial"/>
          <w:b/>
          <w:sz w:val="24"/>
          <w:szCs w:val="24"/>
        </w:rPr>
        <w:instrText xml:space="preserve"> REF _Ref502097256 \h </w:instrText>
      </w:r>
      <w:r w:rsidR="002A4B25" w:rsidRPr="002A4B25">
        <w:rPr>
          <w:rFonts w:ascii="Arial" w:hAnsi="Arial" w:cs="Arial"/>
          <w:b/>
          <w:sz w:val="24"/>
          <w:szCs w:val="24"/>
        </w:rPr>
        <w:instrText xml:space="preserve"> \* MERGEFORMAT </w:instrText>
      </w:r>
      <w:r w:rsidRPr="002A4B25">
        <w:rPr>
          <w:rFonts w:ascii="Arial" w:hAnsi="Arial" w:cs="Arial"/>
          <w:b/>
          <w:sz w:val="24"/>
          <w:szCs w:val="24"/>
        </w:rPr>
      </w:r>
      <w:r w:rsidRPr="002A4B25">
        <w:rPr>
          <w:rFonts w:ascii="Arial" w:hAnsi="Arial" w:cs="Arial"/>
          <w:b/>
          <w:sz w:val="24"/>
          <w:szCs w:val="24"/>
        </w:rPr>
        <w:fldChar w:fldCharType="separate"/>
      </w:r>
      <w:r w:rsidR="002A4B25" w:rsidRPr="002A4B25">
        <w:rPr>
          <w:rFonts w:ascii="Arial" w:hAnsi="Arial" w:cs="Arial"/>
          <w:b/>
          <w:sz w:val="24"/>
          <w:szCs w:val="24"/>
        </w:rPr>
        <w:t xml:space="preserve">Ilustración </w:t>
      </w:r>
      <w:r w:rsidR="002A4B25" w:rsidRPr="002A4B25">
        <w:rPr>
          <w:rFonts w:ascii="Arial" w:hAnsi="Arial" w:cs="Arial"/>
          <w:b/>
          <w:noProof/>
          <w:sz w:val="24"/>
          <w:szCs w:val="24"/>
        </w:rPr>
        <w:t>18</w:t>
      </w:r>
      <w:r w:rsidR="002A4B25" w:rsidRPr="002A4B25">
        <w:rPr>
          <w:rFonts w:ascii="Arial" w:hAnsi="Arial" w:cs="Arial"/>
          <w:b/>
          <w:sz w:val="24"/>
          <w:szCs w:val="24"/>
        </w:rPr>
        <w:t xml:space="preserve"> - Logotipo comunidad open-source de Arduino</w:t>
      </w:r>
      <w:r w:rsidRPr="002A4B25">
        <w:rPr>
          <w:rFonts w:ascii="Arial" w:hAnsi="Arial" w:cs="Arial"/>
          <w:b/>
          <w:sz w:val="24"/>
          <w:szCs w:val="24"/>
        </w:rPr>
        <w:fldChar w:fldCharType="end"/>
      </w:r>
      <w:r>
        <w:rPr>
          <w:rFonts w:ascii="Arial" w:hAnsi="Arial" w:cs="Arial"/>
          <w:sz w:val="24"/>
          <w:szCs w:val="24"/>
        </w:rPr>
        <w:t>) muestra el logotipo oficial de la comunidad open-source de Arduino.</w:t>
      </w:r>
    </w:p>
    <w:p w14:paraId="2D34C332" w14:textId="77777777" w:rsidR="008F38A1" w:rsidRDefault="008F38A1" w:rsidP="008F38A1">
      <w:pPr>
        <w:keepNext/>
        <w:jc w:val="center"/>
      </w:pPr>
      <w:r>
        <w:rPr>
          <w:noProof/>
          <w:lang w:val="en-US" w:eastAsia="en-US"/>
        </w:rPr>
        <w:drawing>
          <wp:inline distT="0" distB="0" distL="0" distR="0" wp14:anchorId="4D8B13A3" wp14:editId="6B7D3CD0">
            <wp:extent cx="2590799" cy="1140317"/>
            <wp:effectExtent l="0" t="0" r="0" b="3175"/>
            <wp:docPr id="1037" name="Image1"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52" cstate="print">
                      <a:extLst>
                        <a:ext uri="{28A0092B-C50C-407E-A947-70E740481C1C}">
                          <a14:useLocalDpi xmlns:a14="http://schemas.microsoft.com/office/drawing/2010/main" val="0"/>
                        </a:ext>
                      </a:extLst>
                    </a:blip>
                    <a:srcRect/>
                    <a:stretch>
                      <a:fillRect/>
                    </a:stretch>
                  </pic:blipFill>
                  <pic:spPr>
                    <a:xfrm>
                      <a:off x="0" y="0"/>
                      <a:ext cx="2590799" cy="1140317"/>
                    </a:xfrm>
                    <a:prstGeom prst="rect">
                      <a:avLst/>
                    </a:prstGeom>
                  </pic:spPr>
                </pic:pic>
              </a:graphicData>
            </a:graphic>
          </wp:inline>
        </w:drawing>
      </w:r>
    </w:p>
    <w:p w14:paraId="62CBAEBA" w14:textId="77653362" w:rsidR="008F38A1" w:rsidRPr="002A4B25" w:rsidRDefault="008F38A1" w:rsidP="002A4B25">
      <w:pPr>
        <w:pStyle w:val="Descripcin"/>
        <w:jc w:val="center"/>
        <w:rPr>
          <w:rFonts w:ascii="Arial" w:hAnsi="Arial" w:cs="Arial"/>
          <w:sz w:val="24"/>
          <w:szCs w:val="24"/>
        </w:rPr>
      </w:pPr>
      <w:bookmarkStart w:id="133" w:name="_Ref502097256"/>
      <w:bookmarkStart w:id="134" w:name="_Toc508877174"/>
      <w:r>
        <w:t xml:space="preserve">Ilustración </w:t>
      </w:r>
      <w:r w:rsidR="009F3AB5">
        <w:fldChar w:fldCharType="begin"/>
      </w:r>
      <w:r w:rsidR="009F3AB5">
        <w:instrText xml:space="preserve"> SEQ Ilustración \* ARABIC </w:instrText>
      </w:r>
      <w:r w:rsidR="009F3AB5">
        <w:fldChar w:fldCharType="separate"/>
      </w:r>
      <w:r w:rsidR="00980ACB">
        <w:rPr>
          <w:noProof/>
        </w:rPr>
        <w:t>18</w:t>
      </w:r>
      <w:r w:rsidR="009F3AB5">
        <w:rPr>
          <w:noProof/>
        </w:rPr>
        <w:fldChar w:fldCharType="end"/>
      </w:r>
      <w:r>
        <w:t xml:space="preserve"> - Logotipo comunidad open-source de Arduino</w:t>
      </w:r>
      <w:bookmarkStart w:id="135" w:name="_Toc504153906"/>
      <w:bookmarkEnd w:id="133"/>
      <w:bookmarkEnd w:id="134"/>
    </w:p>
    <w:p w14:paraId="3AFB07D6" w14:textId="77777777" w:rsidR="008F38A1" w:rsidRDefault="008F38A1" w:rsidP="008F38A1">
      <w:pPr>
        <w:pStyle w:val="Ttulo3"/>
        <w:rPr>
          <w:b w:val="0"/>
          <w:sz w:val="28"/>
          <w:szCs w:val="28"/>
        </w:rPr>
      </w:pPr>
      <w:bookmarkStart w:id="136" w:name="_Toc510608497"/>
      <w:r>
        <w:rPr>
          <w:b w:val="0"/>
          <w:sz w:val="28"/>
          <w:szCs w:val="28"/>
        </w:rPr>
        <w:t>3.6.2 Sencillez de programación</w:t>
      </w:r>
      <w:bookmarkEnd w:id="135"/>
      <w:bookmarkEnd w:id="136"/>
    </w:p>
    <w:p w14:paraId="4B6876A8" w14:textId="77777777" w:rsidR="008F38A1" w:rsidRDefault="008F38A1" w:rsidP="008F38A1">
      <w:pPr>
        <w:rPr>
          <w:rFonts w:ascii="Arial" w:hAnsi="Arial" w:cs="Arial"/>
          <w:b/>
          <w:sz w:val="24"/>
          <w:szCs w:val="24"/>
        </w:rPr>
      </w:pPr>
    </w:p>
    <w:p w14:paraId="019CE3AD" w14:textId="77777777" w:rsidR="008F38A1" w:rsidRDefault="008F38A1" w:rsidP="008F38A1">
      <w:pPr>
        <w:rPr>
          <w:rFonts w:ascii="Arial" w:hAnsi="Arial" w:cs="Arial"/>
          <w:sz w:val="24"/>
          <w:szCs w:val="24"/>
        </w:rPr>
      </w:pPr>
      <w:r>
        <w:rPr>
          <w:rFonts w:ascii="Arial" w:hAnsi="Arial" w:cs="Arial"/>
          <w:sz w:val="24"/>
          <w:szCs w:val="24"/>
        </w:rPr>
        <w:t xml:space="preserve">Gracias a la reutilización de las ideas de Wiring, Arduino provee un alto nivel de abstracción con respecto al hardware. </w:t>
      </w:r>
    </w:p>
    <w:p w14:paraId="7AD712C0" w14:textId="77777777" w:rsidR="008F38A1" w:rsidRDefault="008F38A1" w:rsidP="008F38A1">
      <w:pPr>
        <w:rPr>
          <w:rFonts w:ascii="Arial" w:hAnsi="Arial" w:cs="Arial"/>
          <w:sz w:val="24"/>
          <w:szCs w:val="24"/>
        </w:rPr>
      </w:pPr>
    </w:p>
    <w:p w14:paraId="27F744B7" w14:textId="77D78E92" w:rsidR="008F38A1" w:rsidRDefault="008F38A1" w:rsidP="008F38A1">
      <w:pPr>
        <w:rPr>
          <w:rFonts w:ascii="Arial" w:hAnsi="Arial" w:cs="Arial"/>
          <w:sz w:val="24"/>
          <w:szCs w:val="24"/>
        </w:rPr>
      </w:pPr>
      <w:r>
        <w:rPr>
          <w:rFonts w:ascii="Arial" w:hAnsi="Arial" w:cs="Arial"/>
          <w:sz w:val="24"/>
          <w:szCs w:val="24"/>
        </w:rPr>
        <w:t>Por ejemplo, par</w:t>
      </w:r>
      <w:r w:rsidR="00897799">
        <w:rPr>
          <w:rFonts w:ascii="Arial" w:hAnsi="Arial" w:cs="Arial"/>
          <w:sz w:val="24"/>
          <w:szCs w:val="24"/>
        </w:rPr>
        <w:t>a establecer como salida los</w:t>
      </w:r>
      <w:r>
        <w:rPr>
          <w:rFonts w:ascii="Arial" w:hAnsi="Arial" w:cs="Arial"/>
          <w:sz w:val="24"/>
          <w:szCs w:val="24"/>
        </w:rPr>
        <w:t xml:space="preserve"> puertos 1 al 7, se puede utilizar el siguiente fragmento de código:</w:t>
      </w:r>
    </w:p>
    <w:p w14:paraId="5413F453" w14:textId="77777777" w:rsidR="008F38A1" w:rsidRDefault="008F38A1" w:rsidP="008F38A1">
      <w:pPr>
        <w:rPr>
          <w:rFonts w:ascii="Arial" w:hAnsi="Arial" w:cs="Arial"/>
          <w:sz w:val="24"/>
          <w:szCs w:val="24"/>
        </w:rPr>
      </w:pPr>
    </w:p>
    <w:p w14:paraId="1C90F7CF"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PinMode(1,OUTPUT) ;</w:t>
      </w:r>
    </w:p>
    <w:p w14:paraId="007F8A02"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PinMode(2,OUTPUT) ;</w:t>
      </w:r>
    </w:p>
    <w:p w14:paraId="37DE1EFB" w14:textId="77777777" w:rsidR="008F38A1" w:rsidRDefault="008F38A1" w:rsidP="008F38A1">
      <w:pPr>
        <w:rPr>
          <w:rFonts w:ascii="Droid Sans Mono" w:eastAsia="Droid Sans Mono" w:cs="Droid Sans Mono"/>
          <w:sz w:val="24"/>
          <w:szCs w:val="24"/>
          <w:lang w:val="en-US"/>
        </w:rPr>
      </w:pPr>
      <w:r>
        <w:rPr>
          <w:rFonts w:ascii="Droid Sans Mono" w:eastAsia="Droid Sans Mono" w:cs="Droid Sans Mono"/>
          <w:sz w:val="24"/>
          <w:szCs w:val="24"/>
          <w:lang w:val="en-US"/>
        </w:rPr>
        <w:t>…</w:t>
      </w:r>
      <w:r>
        <w:rPr>
          <w:rFonts w:ascii="Droid Sans Mono" w:eastAsia="Droid Sans Mono" w:cs="Droid Sans Mono"/>
          <w:sz w:val="24"/>
          <w:szCs w:val="24"/>
          <w:lang w:val="en-US"/>
        </w:rPr>
        <w:t>;</w:t>
      </w:r>
    </w:p>
    <w:p w14:paraId="5F575C20" w14:textId="23856C61" w:rsidR="008F38A1"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PinMode(7,OUTPUT) ;</w:t>
      </w:r>
    </w:p>
    <w:p w14:paraId="509B8A19" w14:textId="77777777" w:rsidR="00897799" w:rsidRPr="00FD6C82" w:rsidRDefault="00897799" w:rsidP="008F38A1">
      <w:pPr>
        <w:rPr>
          <w:rFonts w:ascii="Courier New" w:eastAsia="Droid Sans Mono" w:hAnsi="Courier New" w:cs="Courier New"/>
          <w:sz w:val="24"/>
          <w:szCs w:val="24"/>
          <w:lang w:val="en-US"/>
        </w:rPr>
      </w:pPr>
    </w:p>
    <w:p w14:paraId="35760DDE" w14:textId="12B8DC4F" w:rsidR="008F38A1" w:rsidRDefault="00897799" w:rsidP="008F38A1">
      <w:pPr>
        <w:rPr>
          <w:rFonts w:ascii="Droid Sans Mono" w:eastAsia="Droid Sans Mono" w:cs="Droid Sans Mono"/>
          <w:sz w:val="24"/>
          <w:szCs w:val="24"/>
          <w:lang w:val="en-US"/>
        </w:rPr>
      </w:pPr>
      <w:r>
        <w:rPr>
          <w:rFonts w:ascii="Arial" w:hAnsi="Arial" w:cs="Arial"/>
          <w:sz w:val="24"/>
          <w:szCs w:val="24"/>
          <w:lang w:val="en-US"/>
        </w:rPr>
        <w:t>En contraposición</w:t>
      </w:r>
      <w:r w:rsidR="008F38A1">
        <w:rPr>
          <w:rFonts w:ascii="Droid Sans Mono" w:eastAsia="Droid Sans Mono" w:cs="Droid Sans Mono"/>
          <w:sz w:val="24"/>
          <w:szCs w:val="24"/>
          <w:lang w:val="en-US"/>
        </w:rPr>
        <w:t xml:space="preserve"> con:</w:t>
      </w:r>
    </w:p>
    <w:p w14:paraId="58E86F48" w14:textId="77777777" w:rsidR="00897799" w:rsidRDefault="00897799" w:rsidP="008F38A1">
      <w:pPr>
        <w:rPr>
          <w:rFonts w:ascii="Droid Sans Mono" w:eastAsia="Droid Sans Mono" w:cs="Droid Sans Mono"/>
          <w:sz w:val="24"/>
          <w:szCs w:val="24"/>
          <w:lang w:val="en-US"/>
        </w:rPr>
      </w:pPr>
    </w:p>
    <w:p w14:paraId="0CFEDA1D" w14:textId="250AAED8" w:rsidR="008F38A1" w:rsidRDefault="008F38A1" w:rsidP="008F38A1">
      <w:pPr>
        <w:rPr>
          <w:rFonts w:ascii="Droid Sans Mono" w:eastAsia="Droid Sans Mono" w:cs="Droid Sans Mono"/>
          <w:sz w:val="24"/>
          <w:szCs w:val="24"/>
          <w:lang w:val="en-US"/>
        </w:rPr>
      </w:pPr>
      <w:r w:rsidRPr="00FD6C82">
        <w:rPr>
          <w:rFonts w:ascii="Courier New" w:eastAsia="Droid Sans Mono" w:hAnsi="Courier New" w:cs="Courier New"/>
          <w:sz w:val="24"/>
          <w:szCs w:val="24"/>
          <w:lang w:val="en-US"/>
        </w:rPr>
        <w:t>DDRD = B11111110</w:t>
      </w:r>
      <w:r>
        <w:rPr>
          <w:rFonts w:ascii="Droid Sans Mono" w:eastAsia="Droid Sans Mono" w:cs="Droid Sans Mono"/>
          <w:sz w:val="24"/>
          <w:szCs w:val="24"/>
          <w:lang w:val="en-US"/>
        </w:rPr>
        <w:t>;</w:t>
      </w:r>
      <w:sdt>
        <w:sdtPr>
          <w:rPr>
            <w:rFonts w:ascii="Droid Sans Mono" w:eastAsia="Droid Sans Mono" w:cs="Droid Sans Mono"/>
            <w:sz w:val="24"/>
            <w:szCs w:val="24"/>
            <w:lang w:val="en-US"/>
          </w:rPr>
          <w:id w:val="2019501426"/>
          <w:citation/>
        </w:sdtPr>
        <w:sdtEndPr/>
        <w:sdtContent>
          <w:r w:rsidR="000801D6">
            <w:rPr>
              <w:rFonts w:ascii="Droid Sans Mono" w:eastAsia="Droid Sans Mono" w:cs="Droid Sans Mono"/>
              <w:sz w:val="24"/>
              <w:szCs w:val="24"/>
              <w:lang w:val="en-US"/>
            </w:rPr>
            <w:fldChar w:fldCharType="begin"/>
          </w:r>
          <w:r w:rsidR="000801D6" w:rsidRPr="000801D6">
            <w:rPr>
              <w:rFonts w:ascii="Droid Sans Mono" w:eastAsia="Droid Sans Mono" w:hAnsi="Droid Sans Mono" w:cs="Droid Sans Mono"/>
              <w:sz w:val="24"/>
              <w:szCs w:val="24"/>
              <w:lang w:val="en-US"/>
            </w:rPr>
            <w:instrText xml:space="preserve"> CITATION Ard172 \l 11274 </w:instrText>
          </w:r>
          <w:r w:rsidR="000801D6">
            <w:rPr>
              <w:rFonts w:ascii="Droid Sans Mono" w:eastAsia="Droid Sans Mono" w:cs="Droid Sans Mono"/>
              <w:sz w:val="24"/>
              <w:szCs w:val="24"/>
              <w:lang w:val="en-US"/>
            </w:rPr>
            <w:fldChar w:fldCharType="separate"/>
          </w:r>
          <w:r w:rsidR="005675C3">
            <w:rPr>
              <w:rFonts w:ascii="Droid Sans Mono" w:eastAsia="Droid Sans Mono" w:hAnsi="Droid Sans Mono" w:cs="Droid Sans Mono"/>
              <w:noProof/>
              <w:sz w:val="24"/>
              <w:szCs w:val="24"/>
              <w:lang w:val="en-US"/>
            </w:rPr>
            <w:t xml:space="preserve"> </w:t>
          </w:r>
          <w:r w:rsidR="005675C3" w:rsidRPr="005675C3">
            <w:rPr>
              <w:rFonts w:ascii="Droid Sans Mono" w:eastAsia="Droid Sans Mono" w:hAnsi="Droid Sans Mono" w:cs="Droid Sans Mono"/>
              <w:noProof/>
              <w:sz w:val="24"/>
              <w:szCs w:val="24"/>
              <w:lang w:val="en-US"/>
            </w:rPr>
            <w:t>[11]</w:t>
          </w:r>
          <w:r w:rsidR="000801D6">
            <w:rPr>
              <w:rFonts w:ascii="Droid Sans Mono" w:eastAsia="Droid Sans Mono" w:cs="Droid Sans Mono"/>
              <w:sz w:val="24"/>
              <w:szCs w:val="24"/>
              <w:lang w:val="en-US"/>
            </w:rPr>
            <w:fldChar w:fldCharType="end"/>
          </w:r>
        </w:sdtContent>
      </w:sdt>
      <w:r w:rsidR="000801D6">
        <w:rPr>
          <w:rFonts w:ascii="Droid Sans Mono" w:eastAsia="Droid Sans Mono" w:cs="Droid Sans Mono"/>
          <w:sz w:val="24"/>
          <w:szCs w:val="24"/>
          <w:lang w:val="en-US"/>
        </w:rPr>
        <w:t xml:space="preserve"> </w:t>
      </w:r>
      <w:r>
        <w:rPr>
          <w:rFonts w:ascii="Droid Sans Mono" w:eastAsia="Droid Sans Mono" w:cs="Droid Sans Mono"/>
          <w:sz w:val="24"/>
          <w:szCs w:val="24"/>
          <w:lang w:val="en-US"/>
        </w:rPr>
        <w:t>// sets Arduino pins 1 to 7 as outputs, pin 0 as input</w:t>
      </w:r>
    </w:p>
    <w:p w14:paraId="2802438F" w14:textId="77777777" w:rsidR="008F38A1" w:rsidRDefault="008F38A1" w:rsidP="008F38A1">
      <w:pPr>
        <w:rPr>
          <w:rFonts w:ascii="Droid Sans Mono" w:eastAsia="Droid Sans Mono" w:hAnsi="Arial" w:cs="Droid Sans Mono"/>
          <w:sz w:val="24"/>
          <w:szCs w:val="24"/>
          <w:lang w:val="en-US"/>
        </w:rPr>
      </w:pPr>
    </w:p>
    <w:p w14:paraId="79E68130" w14:textId="77777777" w:rsidR="008F38A1" w:rsidRDefault="008F38A1" w:rsidP="008F38A1">
      <w:pPr>
        <w:pStyle w:val="Ttulo3"/>
        <w:rPr>
          <w:b w:val="0"/>
          <w:sz w:val="28"/>
          <w:szCs w:val="28"/>
        </w:rPr>
      </w:pPr>
      <w:bookmarkStart w:id="137" w:name="_Toc504153907"/>
      <w:bookmarkStart w:id="138" w:name="_Toc510608498"/>
      <w:r>
        <w:rPr>
          <w:b w:val="0"/>
          <w:sz w:val="28"/>
          <w:szCs w:val="28"/>
        </w:rPr>
        <w:t xml:space="preserve">3.6.3 </w:t>
      </w:r>
      <w:bookmarkEnd w:id="137"/>
      <w:r>
        <w:rPr>
          <w:b w:val="0"/>
          <w:sz w:val="28"/>
          <w:szCs w:val="28"/>
        </w:rPr>
        <w:t>Hardware económico</w:t>
      </w:r>
      <w:bookmarkEnd w:id="138"/>
    </w:p>
    <w:p w14:paraId="1AF71024" w14:textId="77777777" w:rsidR="008F38A1" w:rsidRDefault="008F38A1" w:rsidP="008F38A1">
      <w:pPr>
        <w:rPr>
          <w:rFonts w:ascii="Arial" w:hAnsi="Arial" w:cs="Arial"/>
          <w:b/>
          <w:sz w:val="24"/>
          <w:szCs w:val="24"/>
        </w:rPr>
      </w:pPr>
    </w:p>
    <w:p w14:paraId="1332F8BE" w14:textId="77777777" w:rsidR="008F38A1" w:rsidRDefault="008F38A1" w:rsidP="008F38A1">
      <w:pPr>
        <w:pStyle w:val="AgustinTexto"/>
      </w:pPr>
      <w:r>
        <w:t>Lo único que “vale” en la placa son sus componentes, ya que no debemos pagar el costo de la licencia de su creador, por el hecho de ser hardware libre.</w:t>
      </w:r>
    </w:p>
    <w:p w14:paraId="257D4553" w14:textId="77777777" w:rsidR="008F38A1" w:rsidRDefault="008F38A1" w:rsidP="008F38A1">
      <w:pPr>
        <w:rPr>
          <w:rFonts w:ascii="Arial" w:hAnsi="Arial" w:cs="Arial"/>
          <w:sz w:val="24"/>
          <w:szCs w:val="24"/>
        </w:rPr>
      </w:pPr>
    </w:p>
    <w:p w14:paraId="2EDD8144" w14:textId="77777777" w:rsidR="00897799" w:rsidRDefault="00897799">
      <w:pPr>
        <w:rPr>
          <w:b/>
          <w:color w:val="666666"/>
          <w:sz w:val="32"/>
          <w:szCs w:val="32"/>
        </w:rPr>
      </w:pPr>
      <w:bookmarkStart w:id="139" w:name="_Toc504153908"/>
      <w:r>
        <w:rPr>
          <w:b/>
          <w:sz w:val="32"/>
          <w:szCs w:val="32"/>
        </w:rPr>
        <w:br w:type="page"/>
      </w:r>
    </w:p>
    <w:p w14:paraId="51D952C0" w14:textId="6801F9EA" w:rsidR="008F38A1" w:rsidRDefault="008F38A1" w:rsidP="008F38A1">
      <w:pPr>
        <w:pStyle w:val="Ttulo2"/>
        <w:rPr>
          <w:b/>
          <w:sz w:val="32"/>
          <w:szCs w:val="32"/>
        </w:rPr>
      </w:pPr>
      <w:bookmarkStart w:id="140" w:name="_Toc510608499"/>
      <w:r>
        <w:rPr>
          <w:b/>
          <w:sz w:val="32"/>
          <w:szCs w:val="32"/>
        </w:rPr>
        <w:lastRenderedPageBreak/>
        <w:t>3.7 Incorporación de Arduino en las escuelas</w:t>
      </w:r>
      <w:bookmarkEnd w:id="139"/>
      <w:bookmarkEnd w:id="140"/>
    </w:p>
    <w:p w14:paraId="1948622C" w14:textId="77777777" w:rsidR="008F38A1" w:rsidRDefault="008F38A1" w:rsidP="008F38A1">
      <w:pPr>
        <w:rPr>
          <w:rFonts w:ascii="Arial" w:hAnsi="Arial" w:cs="Arial"/>
          <w:b/>
          <w:sz w:val="24"/>
          <w:szCs w:val="24"/>
        </w:rPr>
      </w:pPr>
    </w:p>
    <w:p w14:paraId="08EB0456" w14:textId="432781A0" w:rsidR="008F38A1" w:rsidRDefault="008F38A1" w:rsidP="008F38A1">
      <w:pPr>
        <w:rPr>
          <w:rFonts w:ascii="Arial" w:hAnsi="Arial" w:cs="Arial"/>
          <w:sz w:val="24"/>
          <w:szCs w:val="24"/>
        </w:rPr>
      </w:pPr>
      <w:r>
        <w:rPr>
          <w:rFonts w:ascii="Arial" w:hAnsi="Arial" w:cs="Arial"/>
          <w:sz w:val="24"/>
          <w:szCs w:val="24"/>
        </w:rPr>
        <w:t xml:space="preserve">Las diversas características y motivaciones hacen atractiva a la plataforma Arduino para su incorporación en las escuelas. </w:t>
      </w:r>
    </w:p>
    <w:p w14:paraId="3B11FC42" w14:textId="77777777" w:rsidR="008F38A1" w:rsidRDefault="008F38A1" w:rsidP="008F38A1">
      <w:pPr>
        <w:rPr>
          <w:rFonts w:ascii="Arial" w:hAnsi="Arial" w:cs="Arial"/>
          <w:sz w:val="24"/>
          <w:szCs w:val="24"/>
        </w:rPr>
      </w:pPr>
      <w:r>
        <w:rPr>
          <w:rFonts w:ascii="Arial" w:hAnsi="Arial" w:cs="Arial"/>
          <w:sz w:val="24"/>
          <w:szCs w:val="24"/>
        </w:rPr>
        <w:t>Esto ha llevado la creación de proyectos articulares entre distintos espacios curriculares.</w:t>
      </w:r>
    </w:p>
    <w:p w14:paraId="3C073F7A" w14:textId="77777777" w:rsidR="008F38A1" w:rsidRDefault="008F38A1" w:rsidP="008F38A1">
      <w:pPr>
        <w:rPr>
          <w:rFonts w:ascii="Arial" w:hAnsi="Arial" w:cs="Arial"/>
          <w:sz w:val="24"/>
          <w:szCs w:val="24"/>
        </w:rPr>
      </w:pPr>
      <w:r>
        <w:rPr>
          <w:rFonts w:ascii="Arial" w:hAnsi="Arial" w:cs="Arial"/>
          <w:sz w:val="24"/>
          <w:szCs w:val="24"/>
        </w:rPr>
        <w:t xml:space="preserve"> </w:t>
      </w:r>
    </w:p>
    <w:p w14:paraId="7D1AFA71" w14:textId="555BD2F2" w:rsidR="008F38A1" w:rsidRDefault="008F38A1" w:rsidP="008F38A1">
      <w:pPr>
        <w:rPr>
          <w:rFonts w:ascii="Arial" w:hAnsi="Arial" w:cs="Arial"/>
          <w:sz w:val="24"/>
          <w:szCs w:val="24"/>
        </w:rPr>
      </w:pPr>
      <w:r>
        <w:rPr>
          <w:rFonts w:ascii="Arial" w:hAnsi="Arial" w:cs="Arial"/>
          <w:sz w:val="24"/>
          <w:szCs w:val="24"/>
        </w:rPr>
        <w:t>Dentro de las principales características que han promovido esta tendencia se encuentran la sencillez del lenguaje de programación que permite que alumnos y docentes no necesariamente del ámbito de la informática y la electrónica pueden utilizarlo, contribuyendo a la construcción colectiva del conocimiento, promoviendo la interdisciplinariedad escolar, permitiendo la colaboración de docentes de distintas áreas cooperar en la articulación de proyectos.</w:t>
      </w:r>
    </w:p>
    <w:p w14:paraId="0F06BA10" w14:textId="77777777" w:rsidR="008F38A1" w:rsidRDefault="008F38A1" w:rsidP="008F38A1">
      <w:pPr>
        <w:rPr>
          <w:rFonts w:ascii="Arial" w:hAnsi="Arial" w:cs="Arial"/>
          <w:b/>
          <w:sz w:val="24"/>
          <w:szCs w:val="24"/>
        </w:rPr>
      </w:pPr>
    </w:p>
    <w:p w14:paraId="101CB8C7" w14:textId="13F82501" w:rsidR="008F38A1" w:rsidRDefault="008F38A1" w:rsidP="008F38A1">
      <w:pPr>
        <w:rPr>
          <w:rFonts w:ascii="Arial" w:hAnsi="Arial" w:cs="Arial"/>
          <w:sz w:val="24"/>
          <w:szCs w:val="24"/>
        </w:rPr>
      </w:pPr>
      <w:r>
        <w:rPr>
          <w:rFonts w:ascii="Arial" w:hAnsi="Arial" w:cs="Arial"/>
          <w:sz w:val="24"/>
          <w:szCs w:val="24"/>
        </w:rPr>
        <w:t>Desde el punto de vista pedagógico del proceso de aprendizaje, este tipo de actividades permiten al sujeto que aprende ser participante activo, desde la concepción de la idea hasta el producto final, incorporando gradualmente conocimientos técnicos específicos.</w:t>
      </w:r>
    </w:p>
    <w:p w14:paraId="38E97047" w14:textId="77777777" w:rsidR="008F38A1" w:rsidRDefault="008F38A1" w:rsidP="008F38A1">
      <w:pPr>
        <w:rPr>
          <w:rFonts w:ascii="Arial" w:hAnsi="Arial" w:cs="Arial"/>
          <w:sz w:val="24"/>
          <w:szCs w:val="24"/>
        </w:rPr>
      </w:pPr>
    </w:p>
    <w:p w14:paraId="6E85204B" w14:textId="77777777" w:rsidR="008F38A1" w:rsidRDefault="008F38A1" w:rsidP="008F38A1">
      <w:pPr>
        <w:rPr>
          <w:rFonts w:ascii="Arial" w:hAnsi="Arial" w:cs="Arial"/>
          <w:b/>
          <w:sz w:val="24"/>
          <w:szCs w:val="24"/>
        </w:rPr>
      </w:pPr>
      <w:r>
        <w:rPr>
          <w:rFonts w:ascii="Arial" w:hAnsi="Arial" w:cs="Arial"/>
          <w:sz w:val="24"/>
          <w:szCs w:val="24"/>
        </w:rPr>
        <w:t>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como se describe en la siguiente sección.</w:t>
      </w:r>
    </w:p>
    <w:p w14:paraId="0434C88C" w14:textId="77777777" w:rsidR="008F38A1" w:rsidRDefault="008F38A1" w:rsidP="008F38A1">
      <w:pPr>
        <w:rPr>
          <w:rFonts w:ascii="Arial" w:hAnsi="Arial" w:cs="Arial"/>
          <w:sz w:val="24"/>
          <w:szCs w:val="24"/>
        </w:rPr>
      </w:pPr>
    </w:p>
    <w:p w14:paraId="77FE5A87" w14:textId="77777777" w:rsidR="008F38A1" w:rsidRDefault="008F38A1" w:rsidP="008F38A1">
      <w:pPr>
        <w:pStyle w:val="Ttulo3"/>
        <w:rPr>
          <w:b w:val="0"/>
          <w:sz w:val="28"/>
          <w:szCs w:val="28"/>
        </w:rPr>
      </w:pPr>
      <w:bookmarkStart w:id="141" w:name="_Toc504153909"/>
      <w:bookmarkStart w:id="142" w:name="_Toc510608500"/>
      <w:r>
        <w:rPr>
          <w:b w:val="0"/>
          <w:sz w:val="28"/>
          <w:szCs w:val="28"/>
        </w:rPr>
        <w:t>3.7.1 Las tres erres</w:t>
      </w:r>
      <w:bookmarkEnd w:id="141"/>
      <w:bookmarkEnd w:id="142"/>
    </w:p>
    <w:p w14:paraId="73E3EBAB" w14:textId="77777777" w:rsidR="008F38A1" w:rsidRDefault="008F38A1" w:rsidP="008F38A1">
      <w:pPr>
        <w:rPr>
          <w:rFonts w:ascii="Arial" w:hAnsi="Arial" w:cs="Arial"/>
          <w:b/>
          <w:sz w:val="24"/>
          <w:szCs w:val="24"/>
          <w:highlight w:val="yellow"/>
        </w:rPr>
      </w:pPr>
    </w:p>
    <w:p w14:paraId="09D4FE6E" w14:textId="77777777" w:rsidR="008F38A1" w:rsidRDefault="008F38A1" w:rsidP="008F38A1">
      <w:pPr>
        <w:rPr>
          <w:rFonts w:ascii="Arial" w:hAnsi="Arial" w:cs="Arial"/>
          <w:sz w:val="24"/>
          <w:szCs w:val="24"/>
        </w:rPr>
      </w:pPr>
      <w:r>
        <w:rPr>
          <w:rFonts w:ascii="Arial" w:hAnsi="Arial" w:cs="Arial"/>
          <w:sz w:val="24"/>
          <w:szCs w:val="24"/>
        </w:rPr>
        <w:t>Las tres erres (reducir, reutilizar, reciclar) es una regla para cuidar el medio ambiente, específicamente para reducir el volumen de residuos o basura generada.</w:t>
      </w:r>
    </w:p>
    <w:p w14:paraId="4B316673" w14:textId="77777777" w:rsidR="008F38A1" w:rsidRDefault="008F38A1" w:rsidP="008F38A1">
      <w:pPr>
        <w:rPr>
          <w:rFonts w:ascii="Arial" w:hAnsi="Arial" w:cs="Arial"/>
          <w:sz w:val="24"/>
          <w:szCs w:val="24"/>
        </w:rPr>
      </w:pPr>
    </w:p>
    <w:p w14:paraId="4134353A" w14:textId="77777777" w:rsidR="008F38A1" w:rsidRDefault="008F38A1" w:rsidP="008F38A1">
      <w:pPr>
        <w:rPr>
          <w:rFonts w:ascii="Arial" w:hAnsi="Arial" w:cs="Arial"/>
          <w:sz w:val="24"/>
          <w:szCs w:val="24"/>
        </w:rPr>
      </w:pPr>
      <w:r>
        <w:rPr>
          <w:rFonts w:ascii="Arial" w:hAnsi="Arial" w:cs="Arial"/>
          <w:sz w:val="24"/>
          <w:szCs w:val="24"/>
        </w:rPr>
        <w:t xml:space="preserve">Cuando hablamos de reducir lo que estamos diciendo es que se debe tratar de simplificar el consumo de los productos directos. </w:t>
      </w:r>
    </w:p>
    <w:p w14:paraId="0AEAB7AF" w14:textId="77777777" w:rsidR="008F38A1" w:rsidRDefault="008F38A1" w:rsidP="008F38A1">
      <w:pPr>
        <w:rPr>
          <w:rFonts w:ascii="Arial" w:hAnsi="Arial" w:cs="Arial"/>
          <w:sz w:val="24"/>
          <w:szCs w:val="24"/>
          <w:shd w:val="clear" w:color="auto" w:fill="FFFFFF"/>
        </w:rPr>
      </w:pPr>
      <w:r>
        <w:rPr>
          <w:rFonts w:ascii="Arial" w:hAnsi="Arial" w:cs="Arial"/>
          <w:sz w:val="24"/>
          <w:szCs w:val="24"/>
          <w:shd w:val="clear" w:color="auto" w:fill="FFFFFF"/>
        </w:rPr>
        <w:t>Al decir </w:t>
      </w:r>
      <w:r>
        <w:rPr>
          <w:rStyle w:val="Textoennegrita"/>
          <w:rFonts w:ascii="Arial" w:hAnsi="Arial" w:cs="Arial"/>
          <w:color w:val="222222"/>
          <w:sz w:val="24"/>
          <w:szCs w:val="24"/>
          <w:shd w:val="clear" w:color="auto" w:fill="FFFFFF"/>
        </w:rPr>
        <w:t>reutilizar</w:t>
      </w:r>
      <w:r>
        <w:rPr>
          <w:rFonts w:ascii="Arial" w:hAnsi="Arial" w:cs="Arial"/>
          <w:sz w:val="24"/>
          <w:szCs w:val="24"/>
          <w:shd w:val="clear" w:color="auto" w:fill="FFFFFF"/>
        </w:rPr>
        <w:t>, nos estamos refiriendo a poder volver a utilizar los objetos y darles la mayor utilidad posible antes de que llegue el momento de desecharlos.</w:t>
      </w:r>
    </w:p>
    <w:p w14:paraId="69955E3B" w14:textId="77777777" w:rsidR="008F38A1" w:rsidRDefault="008F38A1" w:rsidP="008F38A1">
      <w:pPr>
        <w:rPr>
          <w:rFonts w:ascii="Arial" w:hAnsi="Arial" w:cs="Arial"/>
          <w:sz w:val="24"/>
          <w:szCs w:val="24"/>
        </w:rPr>
      </w:pPr>
      <w:r>
        <w:rPr>
          <w:rFonts w:ascii="Arial" w:hAnsi="Arial" w:cs="Arial"/>
          <w:sz w:val="24"/>
          <w:szCs w:val="24"/>
        </w:rPr>
        <w:t xml:space="preserve">Por otro lado, </w:t>
      </w:r>
      <w:r>
        <w:rPr>
          <w:rFonts w:ascii="Arial" w:hAnsi="Arial" w:cs="Arial"/>
          <w:b/>
          <w:sz w:val="24"/>
          <w:szCs w:val="24"/>
        </w:rPr>
        <w:t>reciclar</w:t>
      </w:r>
      <w:r>
        <w:rPr>
          <w:rFonts w:ascii="Arial" w:hAnsi="Arial" w:cs="Arial"/>
          <w:sz w:val="24"/>
          <w:szCs w:val="24"/>
        </w:rPr>
        <w:t xml:space="preserve"> consiste en el proceso de someter los materiales a una transformación en el cual se puedan volver a utilizar.</w:t>
      </w:r>
    </w:p>
    <w:p w14:paraId="224CFD57" w14:textId="77777777" w:rsidR="008F38A1" w:rsidRDefault="008F38A1" w:rsidP="008F38A1">
      <w:pPr>
        <w:rPr>
          <w:rFonts w:ascii="Arial" w:hAnsi="Arial" w:cs="Arial"/>
          <w:sz w:val="24"/>
          <w:szCs w:val="24"/>
        </w:rPr>
      </w:pPr>
    </w:p>
    <w:p w14:paraId="7E9FA867" w14:textId="77777777" w:rsidR="008F38A1" w:rsidRDefault="008F38A1" w:rsidP="008F38A1">
      <w:pPr>
        <w:rPr>
          <w:rFonts w:ascii="Arial" w:hAnsi="Arial" w:cs="Arial"/>
          <w:sz w:val="24"/>
          <w:szCs w:val="24"/>
        </w:rPr>
      </w:pPr>
      <w:r>
        <w:rPr>
          <w:rFonts w:ascii="Arial" w:hAnsi="Arial" w:cs="Arial"/>
          <w:sz w:val="24"/>
          <w:szCs w:val="24"/>
        </w:rPr>
        <w:t>Esta definición se pretende aplicar en las escuelas haciendo un proceso de clasificación, selección y desoldando componentes electrónicos de placas en desuso y materiales que se han desechado en las instituciones o en hogares de los alumnos.</w:t>
      </w:r>
    </w:p>
    <w:p w14:paraId="4E0C614B" w14:textId="77777777" w:rsidR="008F38A1" w:rsidRDefault="008F38A1" w:rsidP="008F38A1">
      <w:pPr>
        <w:rPr>
          <w:rFonts w:ascii="Arial" w:hAnsi="Arial" w:cs="Arial"/>
          <w:sz w:val="24"/>
          <w:szCs w:val="24"/>
        </w:rPr>
      </w:pPr>
    </w:p>
    <w:p w14:paraId="6FFB7E7C" w14:textId="77777777" w:rsidR="00897799" w:rsidRDefault="00897799">
      <w:pPr>
        <w:rPr>
          <w:b/>
          <w:color w:val="666666"/>
          <w:sz w:val="32"/>
          <w:szCs w:val="32"/>
        </w:rPr>
      </w:pPr>
      <w:bookmarkStart w:id="143" w:name="_Toc504153910"/>
      <w:r>
        <w:rPr>
          <w:b/>
          <w:sz w:val="32"/>
          <w:szCs w:val="32"/>
        </w:rPr>
        <w:br w:type="page"/>
      </w:r>
    </w:p>
    <w:p w14:paraId="4BFD470C" w14:textId="02B4DFD4" w:rsidR="008F38A1" w:rsidRDefault="008F38A1" w:rsidP="008F38A1">
      <w:pPr>
        <w:pStyle w:val="Ttulo2"/>
        <w:rPr>
          <w:b/>
          <w:sz w:val="32"/>
          <w:szCs w:val="32"/>
        </w:rPr>
      </w:pPr>
      <w:bookmarkStart w:id="144" w:name="_Toc510608501"/>
      <w:r>
        <w:rPr>
          <w:b/>
          <w:sz w:val="32"/>
          <w:szCs w:val="32"/>
        </w:rPr>
        <w:lastRenderedPageBreak/>
        <w:t>3.8 Actuadores y sensores</w:t>
      </w:r>
      <w:bookmarkEnd w:id="143"/>
      <w:bookmarkEnd w:id="144"/>
    </w:p>
    <w:p w14:paraId="4E9B782B" w14:textId="77777777" w:rsidR="008F38A1" w:rsidRDefault="008F38A1" w:rsidP="008F38A1"/>
    <w:p w14:paraId="3D5DD72C"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actuador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dispositivo capaz de transformar energía hidráulica, neumática o eléctrica en la activación de una acción con la finalidad de generar un efecto sobre un proceso automatizado. Este recibe la orden de un regulador o controlador y en función a ella genera la orden para activar un elemento final de control, como por ejemplo un LED.</w:t>
      </w:r>
    </w:p>
    <w:p w14:paraId="54148CBF"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sensor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objeto capaz de detectar magnitudes físicas o químicas, llamadas variables de instrumentación, y transformarlas en variables eléctricas. Las variables de instrumentación pueden ser, por ejemplo: intensidad lumínica, temperatura, distancia, aceleración, inclinación, presión, desplazamiento, fuerza, torsión, humedad, movimiento,</w:t>
      </w:r>
      <w:r>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pH</w:t>
      </w:r>
      <w:r>
        <w:rPr>
          <w:rFonts w:ascii="Arial" w:hAnsi="Arial" w:cs="Arial"/>
          <w:color w:val="222222"/>
          <w:sz w:val="24"/>
          <w:szCs w:val="24"/>
          <w:shd w:val="clear" w:color="auto" w:fill="FFFFFF"/>
        </w:rPr>
        <w:t>, etc.</w:t>
      </w:r>
    </w:p>
    <w:p w14:paraId="33686C74"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conjunto, los sensores y actuadores, permiten la creación de distintos tipos de artefactos, que posibilitan comunicarse con el ambiente que los rodea, modificándolo (actuadores) o recibir estímulos (sensores).</w:t>
      </w:r>
    </w:p>
    <w:p w14:paraId="48157BA7" w14:textId="77777777" w:rsidR="008F38A1" w:rsidRDefault="008F38A1" w:rsidP="008F38A1"/>
    <w:p w14:paraId="7B358384" w14:textId="77777777" w:rsidR="008F38A1" w:rsidRDefault="008F38A1" w:rsidP="008F38A1">
      <w:pPr>
        <w:keepNext/>
        <w:jc w:val="center"/>
      </w:pPr>
      <w:r>
        <w:rPr>
          <w:noProof/>
          <w:lang w:val="en-US" w:eastAsia="en-US"/>
        </w:rPr>
        <w:drawing>
          <wp:inline distT="0" distB="0" distL="0" distR="0" wp14:anchorId="3E92E748" wp14:editId="24BF8867">
            <wp:extent cx="5065395" cy="2731770"/>
            <wp:effectExtent l="0" t="0" r="1905"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53" cstate="print">
                      <a:extLst>
                        <a:ext uri="{28A0092B-C50C-407E-A947-70E740481C1C}">
                          <a14:useLocalDpi xmlns:a14="http://schemas.microsoft.com/office/drawing/2010/main" val="0"/>
                        </a:ext>
                      </a:extLst>
                    </a:blip>
                    <a:srcRect/>
                    <a:stretch>
                      <a:fillRect/>
                    </a:stretch>
                  </pic:blipFill>
                  <pic:spPr>
                    <a:xfrm>
                      <a:off x="0" y="0"/>
                      <a:ext cx="5065395" cy="2731770"/>
                    </a:xfrm>
                    <a:prstGeom prst="rect">
                      <a:avLst/>
                    </a:prstGeom>
                  </pic:spPr>
                </pic:pic>
              </a:graphicData>
            </a:graphic>
          </wp:inline>
        </w:drawing>
      </w:r>
    </w:p>
    <w:p w14:paraId="4F035497" w14:textId="63347BAB" w:rsidR="008F38A1" w:rsidRDefault="008F38A1" w:rsidP="008F38A1">
      <w:pPr>
        <w:pStyle w:val="Descripcin"/>
        <w:jc w:val="center"/>
      </w:pPr>
      <w:bookmarkStart w:id="145" w:name="_Ref502097568"/>
      <w:bookmarkStart w:id="146" w:name="_Toc508877175"/>
      <w:r>
        <w:t xml:space="preserve">Ilustración </w:t>
      </w:r>
      <w:r w:rsidR="009F3AB5">
        <w:fldChar w:fldCharType="begin"/>
      </w:r>
      <w:r w:rsidR="009F3AB5">
        <w:instrText xml:space="preserve"> SEQ Ilustración \* ARABIC </w:instrText>
      </w:r>
      <w:r w:rsidR="009F3AB5">
        <w:fldChar w:fldCharType="separate"/>
      </w:r>
      <w:r w:rsidR="00980ACB">
        <w:rPr>
          <w:noProof/>
        </w:rPr>
        <w:t>19</w:t>
      </w:r>
      <w:r w:rsidR="009F3AB5">
        <w:rPr>
          <w:noProof/>
        </w:rPr>
        <w:fldChar w:fldCharType="end"/>
      </w:r>
      <w:r>
        <w:t>- Representación actuadores y sensores</w:t>
      </w:r>
      <w:bookmarkEnd w:id="145"/>
      <w:bookmarkEnd w:id="146"/>
    </w:p>
    <w:p w14:paraId="4DD10596" w14:textId="6D4CC35C" w:rsidR="008F38A1" w:rsidRDefault="008F38A1" w:rsidP="008F38A1">
      <w:pPr>
        <w:rPr>
          <w:rFonts w:ascii="Arial" w:hAnsi="Arial" w:cs="Arial"/>
          <w:sz w:val="24"/>
          <w:szCs w:val="24"/>
          <w:lang w:eastAsia="en-US"/>
        </w:rPr>
      </w:pPr>
      <w:r>
        <w:rPr>
          <w:rFonts w:ascii="Arial" w:hAnsi="Arial" w:cs="Arial"/>
          <w:sz w:val="24"/>
          <w:szCs w:val="24"/>
          <w:lang w:eastAsia="en-US"/>
        </w:rPr>
        <w:t>En esta imagen (</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_Ref502097568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19-</w:t>
      </w:r>
      <w:r w:rsidR="00897799" w:rsidRPr="00897799">
        <w:rPr>
          <w:rFonts w:ascii="Arial" w:hAnsi="Arial" w:cs="Arial"/>
          <w:b/>
          <w:sz w:val="24"/>
          <w:szCs w:val="24"/>
        </w:rPr>
        <w:t xml:space="preserve"> Representación actuadores y sensores</w:t>
      </w:r>
      <w:r w:rsidRPr="00897799">
        <w:rPr>
          <w:rFonts w:ascii="Arial" w:hAnsi="Arial" w:cs="Arial"/>
          <w:b/>
          <w:sz w:val="24"/>
          <w:szCs w:val="24"/>
          <w:lang w:eastAsia="en-US"/>
        </w:rPr>
        <w:fldChar w:fldCharType="end"/>
      </w:r>
      <w:r>
        <w:rPr>
          <w:rFonts w:ascii="Arial" w:hAnsi="Arial" w:cs="Arial"/>
          <w:sz w:val="24"/>
          <w:szCs w:val="24"/>
          <w:lang w:eastAsia="en-US"/>
        </w:rPr>
        <w:t>) se representan los datos que un robot puede capturar de su ambiente por medio de diversos sensores, y a su vez como podría interactuar con el mismo mediante actuadores.</w:t>
      </w:r>
    </w:p>
    <w:p w14:paraId="66D03870" w14:textId="77777777" w:rsidR="008F38A1" w:rsidRDefault="008F38A1" w:rsidP="008F38A1">
      <w:pPr>
        <w:pStyle w:val="Ttulo2"/>
        <w:rPr>
          <w:b/>
          <w:sz w:val="32"/>
          <w:szCs w:val="32"/>
        </w:rPr>
      </w:pPr>
      <w:bookmarkStart w:id="147" w:name="_Toc504153911"/>
      <w:bookmarkStart w:id="148" w:name="_Toc510608502"/>
      <w:r>
        <w:rPr>
          <w:b/>
          <w:sz w:val="32"/>
          <w:szCs w:val="32"/>
        </w:rPr>
        <w:t>3.9 Actuadores en el SAR</w:t>
      </w:r>
      <w:bookmarkEnd w:id="147"/>
      <w:bookmarkEnd w:id="148"/>
    </w:p>
    <w:p w14:paraId="5D11FE92" w14:textId="77777777" w:rsidR="008F38A1" w:rsidRDefault="008F38A1" w:rsidP="008F38A1"/>
    <w:p w14:paraId="166017BC" w14:textId="77777777" w:rsidR="008F38A1" w:rsidRDefault="008F38A1" w:rsidP="008F38A1">
      <w:pPr>
        <w:rPr>
          <w:rFonts w:ascii="Arial" w:hAnsi="Arial" w:cs="Arial"/>
          <w:sz w:val="24"/>
          <w:szCs w:val="24"/>
        </w:rPr>
      </w:pPr>
      <w:r>
        <w:rPr>
          <w:rFonts w:ascii="Arial" w:hAnsi="Arial" w:cs="Arial"/>
          <w:sz w:val="24"/>
          <w:szCs w:val="24"/>
        </w:rPr>
        <w:t xml:space="preserve">La electrónica industrial ha generado estandarización en el campo de los sensores y actuadores, muchos de estos últimos con buen soporte en Arduino. Precisamente en el SAR se utilizarán: </w:t>
      </w:r>
    </w:p>
    <w:p w14:paraId="7F7B41F6" w14:textId="77777777" w:rsidR="008F38A1" w:rsidRDefault="008F38A1" w:rsidP="008F38A1">
      <w:pPr>
        <w:rPr>
          <w:rFonts w:ascii="Arial" w:hAnsi="Arial" w:cs="Arial"/>
          <w:sz w:val="24"/>
          <w:szCs w:val="24"/>
        </w:rPr>
      </w:pPr>
    </w:p>
    <w:p w14:paraId="369E8330" w14:textId="77777777" w:rsidR="008F38A1" w:rsidRDefault="008F38A1" w:rsidP="00AA0DB8">
      <w:pPr>
        <w:pStyle w:val="Prrafodelista"/>
        <w:numPr>
          <w:ilvl w:val="0"/>
          <w:numId w:val="19"/>
        </w:numPr>
        <w:rPr>
          <w:rFonts w:ascii="Arial" w:hAnsi="Arial" w:cs="Arial"/>
          <w:color w:val="000000"/>
          <w:sz w:val="24"/>
          <w:szCs w:val="24"/>
        </w:rPr>
      </w:pPr>
      <w:r>
        <w:rPr>
          <w:rFonts w:ascii="Arial" w:hAnsi="Arial" w:cs="Arial"/>
          <w:color w:val="000000"/>
          <w:sz w:val="24"/>
          <w:szCs w:val="24"/>
        </w:rPr>
        <w:t>Motores de corriente continua</w:t>
      </w:r>
    </w:p>
    <w:p w14:paraId="7A1B95FC" w14:textId="77777777" w:rsidR="008F38A1" w:rsidRDefault="008F38A1" w:rsidP="00AA0DB8">
      <w:pPr>
        <w:pStyle w:val="Prrafodelista"/>
        <w:numPr>
          <w:ilvl w:val="1"/>
          <w:numId w:val="19"/>
        </w:numPr>
        <w:rPr>
          <w:rFonts w:ascii="Arial" w:hAnsi="Arial" w:cs="Arial"/>
          <w:color w:val="000000"/>
          <w:sz w:val="24"/>
          <w:szCs w:val="24"/>
        </w:rPr>
      </w:pPr>
      <w:r>
        <w:rPr>
          <w:rFonts w:ascii="Arial" w:hAnsi="Arial" w:cs="Arial"/>
          <w:color w:val="000000"/>
          <w:sz w:val="24"/>
          <w:szCs w:val="24"/>
        </w:rPr>
        <w:t>Para el desplazamiento del robot móvil</w:t>
      </w:r>
    </w:p>
    <w:p w14:paraId="0F55E4AD" w14:textId="77777777" w:rsidR="008F38A1" w:rsidRDefault="008F38A1" w:rsidP="00AA0DB8">
      <w:pPr>
        <w:pStyle w:val="Prrafodelista"/>
        <w:numPr>
          <w:ilvl w:val="0"/>
          <w:numId w:val="19"/>
        </w:numPr>
        <w:rPr>
          <w:rFonts w:ascii="Arial" w:hAnsi="Arial" w:cs="Arial"/>
          <w:sz w:val="24"/>
          <w:szCs w:val="24"/>
        </w:rPr>
      </w:pPr>
      <w:r>
        <w:rPr>
          <w:rFonts w:ascii="Arial" w:hAnsi="Arial" w:cs="Arial"/>
          <w:color w:val="000000"/>
          <w:sz w:val="24"/>
          <w:szCs w:val="24"/>
        </w:rPr>
        <w:t>LED</w:t>
      </w:r>
    </w:p>
    <w:p w14:paraId="6D328BB3" w14:textId="77777777" w:rsidR="008F38A1" w:rsidRDefault="008F38A1" w:rsidP="00AA0DB8">
      <w:pPr>
        <w:pStyle w:val="Prrafodelista"/>
        <w:numPr>
          <w:ilvl w:val="1"/>
          <w:numId w:val="19"/>
        </w:numPr>
        <w:rPr>
          <w:rFonts w:ascii="Arial" w:hAnsi="Arial" w:cs="Arial"/>
          <w:sz w:val="24"/>
          <w:szCs w:val="24"/>
        </w:rPr>
      </w:pPr>
      <w:r>
        <w:rPr>
          <w:rFonts w:ascii="Arial" w:hAnsi="Arial" w:cs="Arial"/>
          <w:color w:val="000000"/>
          <w:sz w:val="24"/>
          <w:szCs w:val="24"/>
        </w:rPr>
        <w:t>Para indicar estados del RM</w:t>
      </w:r>
    </w:p>
    <w:p w14:paraId="47263D79" w14:textId="77777777" w:rsidR="008F38A1" w:rsidRDefault="008F38A1" w:rsidP="008F38A1">
      <w:pPr>
        <w:keepNext/>
      </w:pPr>
      <w:r>
        <w:rPr>
          <w:noProof/>
          <w:lang w:val="en-US" w:eastAsia="en-US"/>
        </w:rPr>
        <w:lastRenderedPageBreak/>
        <w:drawing>
          <wp:inline distT="0" distB="0" distL="0" distR="0" wp14:anchorId="62E0A9B0" wp14:editId="5FDAAFB5">
            <wp:extent cx="5385435" cy="5430520"/>
            <wp:effectExtent l="0" t="0" r="5715"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54" cstate="print">
                      <a:extLst>
                        <a:ext uri="{28A0092B-C50C-407E-A947-70E740481C1C}">
                          <a14:useLocalDpi xmlns:a14="http://schemas.microsoft.com/office/drawing/2010/main" val="0"/>
                        </a:ext>
                      </a:extLst>
                    </a:blip>
                    <a:srcRect/>
                    <a:stretch>
                      <a:fillRect/>
                    </a:stretch>
                  </pic:blipFill>
                  <pic:spPr>
                    <a:xfrm>
                      <a:off x="0" y="0"/>
                      <a:ext cx="5385435" cy="5430520"/>
                    </a:xfrm>
                    <a:prstGeom prst="rect">
                      <a:avLst/>
                    </a:prstGeom>
                  </pic:spPr>
                </pic:pic>
              </a:graphicData>
            </a:graphic>
          </wp:inline>
        </w:drawing>
      </w:r>
    </w:p>
    <w:p w14:paraId="21113715" w14:textId="04664259" w:rsidR="008F38A1" w:rsidRDefault="008F38A1" w:rsidP="008F38A1">
      <w:pPr>
        <w:pStyle w:val="Descripcin"/>
        <w:jc w:val="center"/>
      </w:pPr>
      <w:bookmarkStart w:id="149" w:name="_Ref502097301"/>
      <w:bookmarkStart w:id="150" w:name="_Toc508877176"/>
      <w:r>
        <w:t xml:space="preserve">Ilustración </w:t>
      </w:r>
      <w:r w:rsidR="009F3AB5">
        <w:fldChar w:fldCharType="begin"/>
      </w:r>
      <w:r w:rsidR="009F3AB5">
        <w:instrText xml:space="preserve"> SEQ Ilustración \* ARABIC </w:instrText>
      </w:r>
      <w:r w:rsidR="009F3AB5">
        <w:fldChar w:fldCharType="separate"/>
      </w:r>
      <w:r w:rsidR="00980ACB">
        <w:rPr>
          <w:noProof/>
        </w:rPr>
        <w:t>20</w:t>
      </w:r>
      <w:r w:rsidR="009F3AB5">
        <w:rPr>
          <w:noProof/>
        </w:rPr>
        <w:fldChar w:fldCharType="end"/>
      </w:r>
      <w:r>
        <w:rPr>
          <w:noProof/>
        </w:rPr>
        <w:t xml:space="preserve"> </w:t>
      </w:r>
      <w:r>
        <w:t>- Actuadores y sensores compatibles con Arduino</w:t>
      </w:r>
      <w:bookmarkEnd w:id="149"/>
      <w:bookmarkEnd w:id="150"/>
    </w:p>
    <w:p w14:paraId="2C7AD83A" w14:textId="77777777" w:rsidR="008F38A1" w:rsidRDefault="008F38A1" w:rsidP="008F38A1">
      <w:pPr>
        <w:pStyle w:val="Ttulo2"/>
        <w:rPr>
          <w:b/>
          <w:sz w:val="32"/>
          <w:szCs w:val="32"/>
        </w:rPr>
      </w:pPr>
      <w:bookmarkStart w:id="151" w:name="_Toc504153912"/>
      <w:bookmarkStart w:id="152" w:name="_Toc510608503"/>
      <w:r>
        <w:rPr>
          <w:b/>
          <w:sz w:val="32"/>
          <w:szCs w:val="32"/>
        </w:rPr>
        <w:t>3.10 Sensores en el SAR</w:t>
      </w:r>
      <w:bookmarkEnd w:id="151"/>
      <w:bookmarkEnd w:id="152"/>
    </w:p>
    <w:p w14:paraId="7FC5FA5D" w14:textId="77777777" w:rsidR="008F38A1" w:rsidRDefault="008F38A1" w:rsidP="008F38A1"/>
    <w:p w14:paraId="6922C50F" w14:textId="77777777" w:rsidR="008F38A1" w:rsidRDefault="008F38A1" w:rsidP="008F38A1">
      <w:pPr>
        <w:rPr>
          <w:rFonts w:ascii="Arial" w:hAnsi="Arial" w:cs="Arial"/>
          <w:sz w:val="24"/>
          <w:szCs w:val="24"/>
        </w:rPr>
      </w:pPr>
      <w:r>
        <w:rPr>
          <w:rFonts w:ascii="Arial" w:hAnsi="Arial" w:cs="Arial"/>
          <w:sz w:val="24"/>
          <w:szCs w:val="24"/>
        </w:rPr>
        <w:t>El SAR utiliza los siguientes sensores:</w:t>
      </w:r>
    </w:p>
    <w:p w14:paraId="75EEB347"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ultrasónico HC-SR04</w:t>
      </w:r>
    </w:p>
    <w:p w14:paraId="61609B09"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Para detectar objetos, y distancia entre el RM y elementos del ambiente</w:t>
      </w:r>
    </w:p>
    <w:p w14:paraId="52288601"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Temperatura KY-001</w:t>
      </w:r>
    </w:p>
    <w:p w14:paraId="77A9B71E"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Incorporado para analizar la temperatura del ambiente</w:t>
      </w:r>
    </w:p>
    <w:p w14:paraId="44E2E32C"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presencia de gases MQ-7</w:t>
      </w:r>
    </w:p>
    <w:p w14:paraId="4F31F0C4"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Detección de monóxido de carbono</w:t>
      </w:r>
    </w:p>
    <w:p w14:paraId="49EE6A9E" w14:textId="5E919460" w:rsidR="008F38A1" w:rsidRDefault="008F38A1" w:rsidP="008F38A1">
      <w:pPr>
        <w:rPr>
          <w:rFonts w:ascii="Arial" w:hAnsi="Arial" w:cs="Arial"/>
          <w:sz w:val="24"/>
          <w:szCs w:val="24"/>
        </w:rPr>
      </w:pPr>
      <w:r>
        <w:rPr>
          <w:rFonts w:ascii="Arial" w:hAnsi="Arial" w:cs="Arial"/>
          <w:sz w:val="24"/>
          <w:szCs w:val="24"/>
        </w:rPr>
        <w:t>Algunos de los sensores y actuadores se pueden apreciar en la ilustración anterior (</w:t>
      </w:r>
      <w:r w:rsidRPr="00897799">
        <w:rPr>
          <w:rFonts w:ascii="Arial" w:hAnsi="Arial" w:cs="Arial"/>
          <w:b/>
          <w:sz w:val="24"/>
          <w:szCs w:val="24"/>
        </w:rPr>
        <w:fldChar w:fldCharType="begin"/>
      </w:r>
      <w:r w:rsidRPr="00897799">
        <w:rPr>
          <w:rFonts w:ascii="Arial" w:hAnsi="Arial" w:cs="Arial"/>
          <w:b/>
          <w:sz w:val="24"/>
          <w:szCs w:val="24"/>
        </w:rPr>
        <w:instrText xml:space="preserve"> REF _Ref502097301 \h  \* MERGEFORMAT </w:instrText>
      </w:r>
      <w:r w:rsidRPr="00897799">
        <w:rPr>
          <w:rFonts w:ascii="Arial" w:hAnsi="Arial" w:cs="Arial"/>
          <w:b/>
          <w:sz w:val="24"/>
          <w:szCs w:val="24"/>
        </w:rPr>
      </w:r>
      <w:r w:rsidRPr="00897799">
        <w:rPr>
          <w:rFonts w:ascii="Arial" w:hAnsi="Arial" w:cs="Arial"/>
          <w:b/>
          <w:sz w:val="24"/>
          <w:szCs w:val="24"/>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 xml:space="preserve">20 </w:t>
      </w:r>
      <w:r w:rsidR="00897799" w:rsidRPr="00897799">
        <w:rPr>
          <w:rFonts w:ascii="Arial" w:hAnsi="Arial" w:cs="Arial"/>
          <w:b/>
          <w:sz w:val="24"/>
          <w:szCs w:val="24"/>
        </w:rPr>
        <w:t>- Actuadores y sensores compatibles con Arduino</w:t>
      </w:r>
      <w:r w:rsidRPr="00897799">
        <w:rPr>
          <w:rFonts w:ascii="Arial" w:hAnsi="Arial" w:cs="Arial"/>
          <w:b/>
          <w:sz w:val="24"/>
          <w:szCs w:val="24"/>
        </w:rPr>
        <w:fldChar w:fldCharType="end"/>
      </w:r>
      <w:r>
        <w:rPr>
          <w:rFonts w:ascii="Arial" w:hAnsi="Arial" w:cs="Arial"/>
          <w:sz w:val="24"/>
          <w:szCs w:val="24"/>
        </w:rPr>
        <w:t>).</w:t>
      </w:r>
    </w:p>
    <w:p w14:paraId="5A7CF9F3" w14:textId="77777777" w:rsidR="008F38A1" w:rsidRDefault="008F38A1" w:rsidP="008F38A1"/>
    <w:p w14:paraId="078DD538" w14:textId="77777777" w:rsidR="008F38A1" w:rsidRDefault="008F38A1" w:rsidP="008F38A1">
      <w:pPr>
        <w:keepNext/>
        <w:jc w:val="center"/>
      </w:pPr>
      <w:r>
        <w:rPr>
          <w:noProof/>
          <w:lang w:val="en-US" w:eastAsia="en-US"/>
        </w:rPr>
        <w:lastRenderedPageBreak/>
        <w:drawing>
          <wp:inline distT="0" distB="0" distL="0" distR="0" wp14:anchorId="6393ACBC" wp14:editId="33569D69">
            <wp:extent cx="4112260" cy="3343275"/>
            <wp:effectExtent l="0" t="0" r="2540" b="9525"/>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55" cstate="print">
                      <a:extLst>
                        <a:ext uri="{28A0092B-C50C-407E-A947-70E740481C1C}">
                          <a14:useLocalDpi xmlns:a14="http://schemas.microsoft.com/office/drawing/2010/main" val="0"/>
                        </a:ext>
                      </a:extLst>
                    </a:blip>
                    <a:srcRect/>
                    <a:stretch>
                      <a:fillRect/>
                    </a:stretch>
                  </pic:blipFill>
                  <pic:spPr>
                    <a:xfrm>
                      <a:off x="0" y="0"/>
                      <a:ext cx="4112260" cy="3343275"/>
                    </a:xfrm>
                    <a:prstGeom prst="rect">
                      <a:avLst/>
                    </a:prstGeom>
                  </pic:spPr>
                </pic:pic>
              </a:graphicData>
            </a:graphic>
          </wp:inline>
        </w:drawing>
      </w:r>
    </w:p>
    <w:p w14:paraId="67397512" w14:textId="69B7050E" w:rsidR="008F38A1" w:rsidRDefault="008F38A1" w:rsidP="008F38A1">
      <w:pPr>
        <w:pStyle w:val="Descripcin"/>
        <w:jc w:val="center"/>
      </w:pPr>
      <w:bookmarkStart w:id="153" w:name="_Ref502097313"/>
      <w:bookmarkStart w:id="154" w:name="_Toc508877177"/>
      <w:r>
        <w:t xml:space="preserve">Ilustración </w:t>
      </w:r>
      <w:r w:rsidR="009F3AB5">
        <w:fldChar w:fldCharType="begin"/>
      </w:r>
      <w:r w:rsidR="009F3AB5">
        <w:instrText xml:space="preserve"> SEQ Ilustración \* ARABIC </w:instrText>
      </w:r>
      <w:r w:rsidR="009F3AB5">
        <w:fldChar w:fldCharType="separate"/>
      </w:r>
      <w:r w:rsidR="00980ACB">
        <w:rPr>
          <w:noProof/>
        </w:rPr>
        <w:t>21</w:t>
      </w:r>
      <w:r w:rsidR="009F3AB5">
        <w:rPr>
          <w:noProof/>
        </w:rPr>
        <w:fldChar w:fldCharType="end"/>
      </w:r>
      <w:r>
        <w:t>- Representación de sensores</w:t>
      </w:r>
      <w:bookmarkEnd w:id="153"/>
      <w:bookmarkEnd w:id="154"/>
    </w:p>
    <w:p w14:paraId="224D286E" w14:textId="78EC22F5" w:rsidR="008F38A1" w:rsidRDefault="008F38A1" w:rsidP="008F38A1">
      <w:pPr>
        <w:rPr>
          <w:rFonts w:ascii="Arial" w:hAnsi="Arial" w:cs="Arial"/>
          <w:sz w:val="24"/>
          <w:szCs w:val="24"/>
          <w:lang w:eastAsia="en-US"/>
        </w:rPr>
      </w:pPr>
      <w:r>
        <w:rPr>
          <w:rFonts w:ascii="Arial" w:hAnsi="Arial" w:cs="Arial"/>
          <w:sz w:val="24"/>
          <w:szCs w:val="24"/>
          <w:lang w:eastAsia="en-US"/>
        </w:rPr>
        <w:t xml:space="preserve">En esta imagen </w:t>
      </w:r>
      <w:r w:rsidRPr="001F4B10">
        <w:rPr>
          <w:rFonts w:ascii="Arial" w:hAnsi="Arial" w:cs="Arial"/>
          <w:sz w:val="24"/>
          <w:szCs w:val="24"/>
          <w:lang w:eastAsia="en-US"/>
        </w:rPr>
        <w:t>(</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_Ref502097313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21-</w:t>
      </w:r>
      <w:r w:rsidR="00897799" w:rsidRPr="00897799">
        <w:rPr>
          <w:rFonts w:ascii="Arial" w:hAnsi="Arial" w:cs="Arial"/>
          <w:b/>
          <w:sz w:val="24"/>
          <w:szCs w:val="24"/>
        </w:rPr>
        <w:t xml:space="preserve"> Representación de sensores</w:t>
      </w:r>
      <w:r w:rsidRPr="00897799">
        <w:rPr>
          <w:rFonts w:ascii="Arial" w:hAnsi="Arial" w:cs="Arial"/>
          <w:b/>
          <w:sz w:val="24"/>
          <w:szCs w:val="24"/>
          <w:lang w:eastAsia="en-US"/>
        </w:rPr>
        <w:fldChar w:fldCharType="end"/>
      </w:r>
      <w:r w:rsidRPr="00897799">
        <w:rPr>
          <w:rFonts w:ascii="Arial" w:hAnsi="Arial" w:cs="Arial"/>
          <w:b/>
          <w:sz w:val="24"/>
          <w:szCs w:val="24"/>
          <w:lang w:eastAsia="en-US"/>
        </w:rPr>
        <w:t>)</w:t>
      </w:r>
      <w:r>
        <w:rPr>
          <w:rFonts w:ascii="Arial" w:hAnsi="Arial" w:cs="Arial"/>
          <w:sz w:val="24"/>
          <w:szCs w:val="24"/>
          <w:lang w:eastAsia="en-US"/>
        </w:rPr>
        <w:t xml:space="preserve"> se pueden apreciar los distintos factores de un e</w:t>
      </w:r>
      <w:r w:rsidR="00897799">
        <w:rPr>
          <w:rFonts w:ascii="Arial" w:hAnsi="Arial" w:cs="Arial"/>
          <w:sz w:val="24"/>
          <w:szCs w:val="24"/>
          <w:lang w:eastAsia="en-US"/>
        </w:rPr>
        <w:t>ntorno que pueden ser evaluado</w:t>
      </w:r>
      <w:r>
        <w:rPr>
          <w:rFonts w:ascii="Arial" w:hAnsi="Arial" w:cs="Arial"/>
          <w:sz w:val="24"/>
          <w:szCs w:val="24"/>
          <w:lang w:eastAsia="en-US"/>
        </w:rPr>
        <w:t>s con sensores mencionados anteriormente.</w:t>
      </w:r>
    </w:p>
    <w:p w14:paraId="0514C53A" w14:textId="77777777" w:rsidR="008F38A1" w:rsidRDefault="008F38A1" w:rsidP="008F38A1">
      <w:pPr>
        <w:pStyle w:val="Ttulo2"/>
        <w:rPr>
          <w:b/>
          <w:sz w:val="32"/>
          <w:szCs w:val="32"/>
        </w:rPr>
      </w:pPr>
      <w:bookmarkStart w:id="155" w:name="_Toc504153913"/>
      <w:bookmarkStart w:id="156" w:name="_Toc510608504"/>
      <w:r>
        <w:rPr>
          <w:b/>
          <w:sz w:val="32"/>
          <w:szCs w:val="32"/>
        </w:rPr>
        <w:t xml:space="preserve">3.11 Módulos o </w:t>
      </w:r>
      <w:r>
        <w:rPr>
          <w:b/>
          <w:i/>
          <w:sz w:val="32"/>
          <w:szCs w:val="32"/>
        </w:rPr>
        <w:t>shields</w:t>
      </w:r>
      <w:r>
        <w:rPr>
          <w:b/>
          <w:sz w:val="32"/>
          <w:szCs w:val="32"/>
        </w:rPr>
        <w:t xml:space="preserve"> en el SAR</w:t>
      </w:r>
      <w:bookmarkEnd w:id="155"/>
      <w:bookmarkEnd w:id="156"/>
    </w:p>
    <w:p w14:paraId="08DEFD91" w14:textId="77777777" w:rsidR="008F38A1" w:rsidRDefault="008F38A1" w:rsidP="008F38A1"/>
    <w:p w14:paraId="6DB25FB1" w14:textId="77777777" w:rsidR="008F38A1" w:rsidRDefault="008F38A1" w:rsidP="008F38A1">
      <w:pPr>
        <w:rPr>
          <w:rFonts w:ascii="Arial" w:hAnsi="Arial" w:cs="Arial"/>
          <w:sz w:val="24"/>
          <w:szCs w:val="24"/>
        </w:rPr>
      </w:pPr>
      <w:r>
        <w:rPr>
          <w:rFonts w:ascii="Arial" w:hAnsi="Arial" w:cs="Arial"/>
          <w:sz w:val="24"/>
          <w:szCs w:val="24"/>
        </w:rPr>
        <w:t>El SAR utiliza</w:t>
      </w:r>
      <w:r>
        <w:rPr>
          <w:rStyle w:val="Refdenotaalpie"/>
          <w:rFonts w:ascii="Arial" w:hAnsi="Arial" w:cs="Arial"/>
          <w:sz w:val="24"/>
          <w:szCs w:val="24"/>
        </w:rPr>
        <w:footnoteReference w:id="3"/>
      </w:r>
      <w:r>
        <w:rPr>
          <w:rFonts w:ascii="Arial" w:hAnsi="Arial" w:cs="Arial"/>
          <w:sz w:val="24"/>
          <w:szCs w:val="24"/>
        </w:rPr>
        <w:t>:</w:t>
      </w:r>
    </w:p>
    <w:p w14:paraId="6F0DF618"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MotorShield L298</w:t>
      </w:r>
    </w:p>
    <w:p w14:paraId="05A6ED09"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administración del puente H y gestión de los motores de CC</w:t>
      </w:r>
    </w:p>
    <w:p w14:paraId="6FE01E8D"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bluetooth HC-05</w:t>
      </w:r>
    </w:p>
    <w:p w14:paraId="0400EE7A"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comunicación con dispositivos compatibles (móviles y/o computadoras)</w:t>
      </w:r>
    </w:p>
    <w:p w14:paraId="32C97D7C"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Envío de órdenes</w:t>
      </w:r>
    </w:p>
    <w:p w14:paraId="76DFDC9A"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GPS NEO-6</w:t>
      </w:r>
    </w:p>
    <w:p w14:paraId="051F08FE"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geolocalización del RM</w:t>
      </w:r>
    </w:p>
    <w:p w14:paraId="12A8B44B"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ESP8266</w:t>
      </w:r>
    </w:p>
    <w:p w14:paraId="6D1967AD"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Conectividad y transferencia de datos vía WIFI</w:t>
      </w:r>
    </w:p>
    <w:p w14:paraId="02AB4E2A"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Activación del modo AP</w:t>
      </w:r>
    </w:p>
    <w:p w14:paraId="00E24D8B" w14:textId="15D580D6" w:rsidR="008F38A1" w:rsidRDefault="008F38A1" w:rsidP="008F38A1">
      <w:pPr>
        <w:rPr>
          <w:rFonts w:ascii="Arial" w:hAnsi="Arial" w:cs="Arial"/>
          <w:sz w:val="24"/>
          <w:szCs w:val="24"/>
        </w:rPr>
      </w:pPr>
      <w:r>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r w:rsidR="00897799">
        <w:rPr>
          <w:rFonts w:ascii="Arial" w:hAnsi="Arial" w:cs="Arial"/>
          <w:sz w:val="24"/>
          <w:szCs w:val="24"/>
        </w:rPr>
        <w:t xml:space="preserve"> (</w:t>
      </w:r>
      <w:r w:rsidR="001C32CF" w:rsidRPr="001C32CF">
        <w:rPr>
          <w:rFonts w:ascii="Arial" w:hAnsi="Arial" w:cs="Arial"/>
          <w:b/>
          <w:sz w:val="24"/>
          <w:szCs w:val="24"/>
          <w:highlight w:val="yellow"/>
        </w:rPr>
        <w:fldChar w:fldCharType="begin"/>
      </w:r>
      <w:r w:rsidR="001C32CF" w:rsidRPr="001C32CF">
        <w:rPr>
          <w:rFonts w:ascii="Arial" w:hAnsi="Arial" w:cs="Arial"/>
          <w:b/>
          <w:sz w:val="24"/>
          <w:szCs w:val="24"/>
        </w:rPr>
        <w:instrText xml:space="preserve"> REF _Ref508726028 \h </w:instrText>
      </w:r>
      <w:r w:rsidR="001C32CF" w:rsidRPr="001C32CF">
        <w:rPr>
          <w:rFonts w:ascii="Arial" w:hAnsi="Arial" w:cs="Arial"/>
          <w:b/>
          <w:sz w:val="24"/>
          <w:szCs w:val="24"/>
          <w:highlight w:val="yellow"/>
        </w:rPr>
        <w:instrText xml:space="preserve"> \* MERGEFORMAT </w:instrText>
      </w:r>
      <w:r w:rsidR="001C32CF" w:rsidRPr="001C32CF">
        <w:rPr>
          <w:rFonts w:ascii="Arial" w:hAnsi="Arial" w:cs="Arial"/>
          <w:b/>
          <w:sz w:val="24"/>
          <w:szCs w:val="24"/>
          <w:highlight w:val="yellow"/>
        </w:rPr>
      </w:r>
      <w:r w:rsidR="001C32CF" w:rsidRPr="001C32CF">
        <w:rPr>
          <w:rFonts w:ascii="Arial" w:hAnsi="Arial" w:cs="Arial"/>
          <w:b/>
          <w:sz w:val="24"/>
          <w:szCs w:val="24"/>
          <w:highlight w:val="yellow"/>
        </w:rPr>
        <w:fldChar w:fldCharType="separate"/>
      </w:r>
      <w:r w:rsidR="001C32CF" w:rsidRPr="001C32CF">
        <w:rPr>
          <w:rFonts w:ascii="Arial" w:hAnsi="Arial" w:cs="Arial"/>
          <w:b/>
          <w:sz w:val="24"/>
          <w:szCs w:val="24"/>
        </w:rPr>
        <w:t>Anexo de casos de pruebas</w:t>
      </w:r>
      <w:r w:rsidR="001C32CF" w:rsidRPr="001C32CF">
        <w:rPr>
          <w:rFonts w:ascii="Arial" w:hAnsi="Arial" w:cs="Arial"/>
          <w:b/>
          <w:sz w:val="24"/>
          <w:szCs w:val="24"/>
          <w:highlight w:val="yellow"/>
        </w:rPr>
        <w:fldChar w:fldCharType="end"/>
      </w:r>
      <w:r w:rsidR="00897799">
        <w:rPr>
          <w:rFonts w:ascii="Arial" w:hAnsi="Arial" w:cs="Arial"/>
          <w:sz w:val="24"/>
          <w:szCs w:val="24"/>
        </w:rPr>
        <w:t>)</w:t>
      </w:r>
    </w:p>
    <w:p w14:paraId="04C58E64" w14:textId="77777777" w:rsidR="008F38A1" w:rsidRDefault="008F38A1" w:rsidP="008F38A1">
      <w:pPr>
        <w:rPr>
          <w:rFonts w:ascii="Arial" w:hAnsi="Arial" w:cs="Arial"/>
          <w:sz w:val="24"/>
          <w:szCs w:val="24"/>
        </w:rPr>
      </w:pPr>
    </w:p>
    <w:p w14:paraId="29F441FA" w14:textId="77777777" w:rsidR="008F38A1" w:rsidRDefault="008F38A1" w:rsidP="008F38A1"/>
    <w:p w14:paraId="1A93EE9E" w14:textId="7ACCAE6F" w:rsidR="008F38A1" w:rsidRPr="005249F1" w:rsidRDefault="008F38A1" w:rsidP="008F38A1">
      <w:pPr>
        <w:pStyle w:val="Ttulo2"/>
      </w:pPr>
      <w:bookmarkStart w:id="157" w:name="_Toc510608505"/>
      <w:r w:rsidRPr="005249F1">
        <w:rPr>
          <w:b/>
          <w:sz w:val="32"/>
          <w:szCs w:val="32"/>
        </w:rPr>
        <w:t>Resumen</w:t>
      </w:r>
      <w:bookmarkEnd w:id="157"/>
    </w:p>
    <w:p w14:paraId="3835E470" w14:textId="77777777" w:rsidR="008F38A1" w:rsidRDefault="008F38A1" w:rsidP="008F38A1">
      <w:pPr>
        <w:rPr>
          <w:sz w:val="32"/>
          <w:szCs w:val="36"/>
        </w:rPr>
      </w:pPr>
    </w:p>
    <w:p w14:paraId="068969A5" w14:textId="77777777" w:rsidR="008F38A1" w:rsidRDefault="008F38A1" w:rsidP="008F38A1">
      <w:pPr>
        <w:pStyle w:val="AgustinTexto"/>
      </w:pPr>
      <w:r>
        <w:t>Como vimos en el presente capítulo, Arduino es una plataforma electrónica open-source, basada en una placa con un microcontrolador y un entorno de desarrollo, diseñada para facilitar el uso de la electrónica en proyectos multidisciplinares. A su vez facilita la programación de un microcontrolador, este último lee sobre los sensores y escribe sobre los actuadores.</w:t>
      </w:r>
    </w:p>
    <w:p w14:paraId="60A680F5" w14:textId="77777777" w:rsidR="008F38A1" w:rsidRDefault="008F38A1" w:rsidP="008F38A1">
      <w:pPr>
        <w:pStyle w:val="AgustinTexto"/>
      </w:pPr>
    </w:p>
    <w:p w14:paraId="6EAE22AC" w14:textId="77777777" w:rsidR="008F38A1" w:rsidRPr="00137D08" w:rsidRDefault="008F38A1" w:rsidP="008F38A1">
      <w:pPr>
        <w:pStyle w:val="AgustinTexto"/>
        <w:rPr>
          <w:color w:val="auto"/>
          <w:shd w:val="clear" w:color="FFFFFF" w:fill="FFFFFF"/>
        </w:rPr>
      </w:pPr>
      <w:r w:rsidRPr="00137D08">
        <w:rPr>
          <w:color w:val="auto"/>
          <w:shd w:val="clear" w:color="FFFFFF" w:fill="FFFFFF"/>
        </w:rPr>
        <w:t>Un</w:t>
      </w:r>
      <w:r w:rsidRPr="00137D08">
        <w:rPr>
          <w:rStyle w:val="apple-converted-space"/>
          <w:color w:val="auto"/>
          <w:shd w:val="clear" w:color="FFFFFF" w:fill="FFFFFF"/>
        </w:rPr>
        <w:t xml:space="preserve"> </w:t>
      </w:r>
      <w:r w:rsidRPr="00137D08">
        <w:rPr>
          <w:color w:val="auto"/>
          <w:shd w:val="clear" w:color="FFFFFF" w:fill="FFFFFF"/>
        </w:rPr>
        <w:t>actuador</w:t>
      </w:r>
      <w:r w:rsidRPr="00137D08">
        <w:rPr>
          <w:rStyle w:val="apple-converted-space"/>
          <w:color w:val="auto"/>
          <w:shd w:val="clear" w:color="FFFFFF" w:fill="FFFFFF"/>
        </w:rPr>
        <w:t xml:space="preserve"> </w:t>
      </w:r>
      <w:r w:rsidRPr="00137D08">
        <w:rPr>
          <w:color w:val="auto"/>
          <w:shd w:val="clear" w:color="FFFFFF" w:fill="FFFFFF"/>
        </w:rPr>
        <w:t xml:space="preserve">es un dispositivo capaz de transformar energía hidráulica, neumática o eléctrica en la activación de una acción con la finalidad de generar un efecto sobre un proceso automatizado. </w:t>
      </w:r>
    </w:p>
    <w:p w14:paraId="2975215D" w14:textId="77777777" w:rsidR="008F38A1" w:rsidRDefault="008F38A1" w:rsidP="008F38A1">
      <w:pPr>
        <w:pStyle w:val="AgustinTexto"/>
        <w:rPr>
          <w:color w:val="222222"/>
          <w:shd w:val="clear" w:color="FFFFFF" w:fill="FFFFFF"/>
        </w:rPr>
      </w:pPr>
    </w:p>
    <w:p w14:paraId="0D8DB073" w14:textId="50BEEAF3" w:rsidR="00137D08" w:rsidRDefault="008F38A1" w:rsidP="008F38A1">
      <w:pPr>
        <w:pStyle w:val="AgustinTexto"/>
      </w:pPr>
      <w:r>
        <w:rPr>
          <w:color w:val="222222"/>
          <w:shd w:val="clear" w:color="FFFFFF" w:fill="FFFFFF"/>
        </w:rPr>
        <w:t>Por otro lado, un</w:t>
      </w:r>
      <w:r>
        <w:rPr>
          <w:rStyle w:val="apple-converted-space"/>
        </w:rPr>
        <w:t xml:space="preserve"> </w:t>
      </w:r>
      <w:r>
        <w:t>sensor</w:t>
      </w:r>
      <w:r>
        <w:rPr>
          <w:rStyle w:val="apple-converted-space"/>
        </w:rPr>
        <w:t xml:space="preserve"> </w:t>
      </w:r>
      <w:r>
        <w:t>es un objeto capaz de detectar magnitudes físicas o químicas, llamadas variables de instrumentación, y transformarlas en variables eléctricas. Además, existen módulos que integran sensores y actuadores con un micro controlador</w:t>
      </w:r>
      <w:r w:rsidR="00137D08">
        <w:t>.</w:t>
      </w:r>
    </w:p>
    <w:p w14:paraId="4748582D" w14:textId="77777777" w:rsidR="00137D08" w:rsidRDefault="00137D08">
      <w:pPr>
        <w:rPr>
          <w:rFonts w:ascii="Arial" w:hAnsi="Arial" w:cs="Arial"/>
          <w:sz w:val="24"/>
          <w:szCs w:val="24"/>
        </w:rPr>
      </w:pPr>
      <w:r>
        <w:br w:type="page"/>
      </w:r>
    </w:p>
    <w:p w14:paraId="49A4E640" w14:textId="77777777" w:rsidR="00DF3D92" w:rsidRDefault="00DF3D92" w:rsidP="00DF3D92">
      <w:pPr>
        <w:pStyle w:val="Ttulo1"/>
        <w:rPr>
          <w:sz w:val="36"/>
          <w:szCs w:val="36"/>
        </w:rPr>
      </w:pPr>
      <w:bookmarkStart w:id="158" w:name="_Ref503637756"/>
      <w:bookmarkStart w:id="159" w:name="_Ref503824317"/>
      <w:bookmarkStart w:id="160" w:name="_Toc504153914"/>
      <w:bookmarkStart w:id="161" w:name="_Ref508726028"/>
      <w:bookmarkStart w:id="162" w:name="_Toc510608506"/>
      <w:r w:rsidRPr="00646568">
        <w:rPr>
          <w:sz w:val="36"/>
          <w:szCs w:val="36"/>
        </w:rPr>
        <w:lastRenderedPageBreak/>
        <w:t>Capítulo 4 – Raspberry Pi</w:t>
      </w:r>
      <w:bookmarkEnd w:id="158"/>
      <w:bookmarkEnd w:id="159"/>
      <w:bookmarkEnd w:id="160"/>
      <w:bookmarkEnd w:id="162"/>
    </w:p>
    <w:p w14:paraId="5622035C" w14:textId="77777777" w:rsidR="00DF3D92" w:rsidRDefault="00DF3D92" w:rsidP="00DF3D92"/>
    <w:p w14:paraId="71E7BFA7" w14:textId="77777777" w:rsidR="00DF3D92" w:rsidRDefault="00DF3D92" w:rsidP="00DF3D92">
      <w:pPr>
        <w:rPr>
          <w:rFonts w:ascii="Arial" w:hAnsi="Arial" w:cs="Arial"/>
          <w:color w:val="222222"/>
          <w:sz w:val="24"/>
          <w:szCs w:val="24"/>
          <w:shd w:val="clear" w:color="auto" w:fill="FFFFFF"/>
        </w:rPr>
      </w:pPr>
      <w:r w:rsidRPr="001A346A">
        <w:rPr>
          <w:rFonts w:ascii="Arial" w:hAnsi="Arial" w:cs="Arial"/>
          <w:color w:val="222222"/>
          <w:sz w:val="24"/>
          <w:szCs w:val="24"/>
          <w:shd w:val="clear" w:color="auto" w:fill="FFFFFF"/>
        </w:rPr>
        <w:t>En este capítulo se va a analizar y detallar el SBC Raspberry Pi, el cual tomó un papel fundamental en el desarrollo del SAR, siendo el mismo el centro de mando del robot móvil.</w:t>
      </w:r>
      <w:r>
        <w:rPr>
          <w:rFonts w:ascii="Arial" w:hAnsi="Arial" w:cs="Arial"/>
          <w:color w:val="222222"/>
          <w:sz w:val="24"/>
          <w:szCs w:val="24"/>
          <w:shd w:val="clear" w:color="auto" w:fill="FFFFFF"/>
        </w:rPr>
        <w:t xml:space="preserve"> Se detallan las especificaciones técnicas de las principales versiones de esta plataforma, donde se puede apreciar la evolución, en cuanto al hardware, que ha ido teniendo.</w:t>
      </w:r>
    </w:p>
    <w:p w14:paraId="62B064B3"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se introduce el concepto de GPIO, que no son más que pines de Entrada/Salida de propósito general, para la conexión de diversos sensores, módulos y/o actuadores que se deseen comunicar, en este caso, con la Raspberry Pi.</w:t>
      </w:r>
    </w:p>
    <w:p w14:paraId="24140AC2"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Además, se presentan variados sistemas operativos y accesorios complementarios compatibles con Raspberry Pi. Dentro de los accesorios se describe la cámara V2 de esta plataforma utilizada en el SAR.</w:t>
      </w:r>
    </w:p>
    <w:p w14:paraId="2FED8540" w14:textId="77777777" w:rsidR="00DF3D92" w:rsidRPr="001A346A"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Para finalizar el capítulo se describen una serie de ventajas que presenta esta plataforma con respecto a otras similares.</w:t>
      </w:r>
    </w:p>
    <w:p w14:paraId="461DBABF" w14:textId="77777777" w:rsidR="00DF3D92" w:rsidRDefault="00DF3D92" w:rsidP="00DF3D92">
      <w:pPr>
        <w:pStyle w:val="Ttulo2"/>
        <w:rPr>
          <w:b/>
          <w:sz w:val="32"/>
          <w:szCs w:val="32"/>
        </w:rPr>
      </w:pPr>
      <w:bookmarkStart w:id="163" w:name="_Toc504153915"/>
      <w:bookmarkStart w:id="164" w:name="_Toc510608507"/>
      <w:r>
        <w:rPr>
          <w:b/>
          <w:sz w:val="32"/>
          <w:szCs w:val="32"/>
        </w:rPr>
        <w:t xml:space="preserve">4.1 </w:t>
      </w:r>
      <w:r w:rsidRPr="00646568">
        <w:rPr>
          <w:b/>
          <w:sz w:val="32"/>
          <w:szCs w:val="32"/>
        </w:rPr>
        <w:t>Raspberry Pi</w:t>
      </w:r>
      <w:bookmarkEnd w:id="163"/>
      <w:bookmarkEnd w:id="164"/>
    </w:p>
    <w:p w14:paraId="7D920AB3" w14:textId="77777777" w:rsidR="00DF3D92" w:rsidRPr="00372DAB" w:rsidRDefault="00DF3D92" w:rsidP="00DF3D92"/>
    <w:p w14:paraId="66B162A5" w14:textId="4C371E91" w:rsidR="00DF3D92" w:rsidRDefault="00DF3D92" w:rsidP="00DF3D92">
      <w:pPr>
        <w:rPr>
          <w:rFonts w:ascii="Arial" w:hAnsi="Arial" w:cs="Arial"/>
          <w:color w:val="222222"/>
          <w:sz w:val="21"/>
          <w:szCs w:val="21"/>
          <w:shd w:val="clear" w:color="auto" w:fill="FFFFFF"/>
        </w:rPr>
      </w:pPr>
      <w:r>
        <w:rPr>
          <w:noProof/>
        </w:rPr>
        <mc:AlternateContent>
          <mc:Choice Requires="wps">
            <w:drawing>
              <wp:anchor distT="0" distB="0" distL="114300" distR="114300" simplePos="0" relativeHeight="251594752" behindDoc="0" locked="0" layoutInCell="1" allowOverlap="1" wp14:anchorId="76629337" wp14:editId="192D0AFC">
                <wp:simplePos x="0" y="0"/>
                <wp:positionH relativeFrom="column">
                  <wp:posOffset>4231005</wp:posOffset>
                </wp:positionH>
                <wp:positionV relativeFrom="paragraph">
                  <wp:posOffset>1026160</wp:posOffset>
                </wp:positionV>
                <wp:extent cx="1136650" cy="635"/>
                <wp:effectExtent l="0" t="0" r="635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1136650" cy="635"/>
                        </a:xfrm>
                        <a:prstGeom prst="rect">
                          <a:avLst/>
                        </a:prstGeom>
                        <a:solidFill>
                          <a:prstClr val="white"/>
                        </a:solidFill>
                        <a:ln>
                          <a:noFill/>
                        </a:ln>
                      </wps:spPr>
                      <wps:txbx>
                        <w:txbxContent>
                          <w:p w14:paraId="70C080C7" w14:textId="23C8B0DB" w:rsidR="009225FD" w:rsidRPr="00DF3D92" w:rsidRDefault="009225FD" w:rsidP="00DF3D92">
                            <w:pPr>
                              <w:pStyle w:val="Descripcin"/>
                              <w:jc w:val="center"/>
                              <w:rPr>
                                <w:rFonts w:ascii="Calibri" w:eastAsia="Calibri" w:hAnsi="Calibri" w:cs="Calibri"/>
                                <w:noProof/>
                                <w:color w:val="000000"/>
                                <w:sz w:val="28"/>
                                <w:szCs w:val="28"/>
                              </w:rPr>
                            </w:pPr>
                            <w:bookmarkStart w:id="165" w:name="_Ref508726924"/>
                            <w:bookmarkStart w:id="166" w:name="_Toc508877178"/>
                            <w:r>
                              <w:t xml:space="preserve">Ilustración </w:t>
                            </w:r>
                            <w:r w:rsidR="009F3AB5">
                              <w:fldChar w:fldCharType="begin"/>
                            </w:r>
                            <w:r w:rsidR="009F3AB5">
                              <w:instrText xml:space="preserve"> SEQ Ilustración \* ARABIC </w:instrText>
                            </w:r>
                            <w:r w:rsidR="009F3AB5">
                              <w:fldChar w:fldCharType="separate"/>
                            </w:r>
                            <w:r>
                              <w:rPr>
                                <w:noProof/>
                              </w:rPr>
                              <w:t>22</w:t>
                            </w:r>
                            <w:r w:rsidR="009F3AB5">
                              <w:rPr>
                                <w:noProof/>
                              </w:rPr>
                              <w:fldChar w:fldCharType="end"/>
                            </w:r>
                            <w:r>
                              <w:t xml:space="preserve"> - Logo oficial de Raspberry Pi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9337" id="Cuadro de texto 1041" o:spid="_x0000_s1033" type="#_x0000_t202" style="position:absolute;left:0;text-align:left;margin-left:333.15pt;margin-top:80.8pt;width:89.5pt;height:.05pt;z-index:25159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KINAIAAHEEAAAOAAAAZHJzL2Uyb0RvYy54bWysVMFu2zAMvQ/YPwi6L07aNSuMOEWWIsOA&#10;oi2QDj0rshwLkEWNUmJnXz9KtpOt22nYRaZE8kl8j/TirmsMOyr0GmzBZ5MpZ8pKKLXdF/zby+bD&#10;LWc+CFsKA1YV/KQ8v1u+f7doXa6uoAZTKmQEYn3euoLXIbg8y7ysVSP8BJyy5KwAGxFoi/usRNES&#10;emOyq+l0nrWApUOQyns6ve+dfJnwq0rJ8FRVXgVmCk5vC2nFtO7imi0XIt+jcLWWwzPEP7yiEdrS&#10;pWeoexEEO6D+A6rREsFDFSYSmgyqSkuVaqBqZtM31Wxr4VSqhcjx7kyT/3+w8vH4jEyXpN3044wz&#10;KxpSaX0QJQIrFQuqC8CSj6hqnc8pY+soJ3SfoaO0SGE893QYGegqbOKXamPkJ9JPZ6IJjMmYNLue&#10;z2/IJck3v76JGNkl1aEPXxQ0LBoFR1IxkSuODz70oWNIvMmD0eVGGxM30bE2yI6CFG9rHdQA/luU&#10;sTHWQszqAeNJdqkjWqHbdYmaT2ONOyhPVDpC30feyY2m+x6ED88CqXGoJBqG8ERLZaAtOAwWZzXg&#10;j7+dx3jSk7yctdSIBfffDwIVZ+arJaVj144GjsZuNOyhWQNVStLRa5JJCRjMaFYIzSvNyCreQi5h&#10;Jd1V8DCa69CPA82YVKtVCqLedCI82K2TEXrk9aV7FegGVWJnPMLYoiJ/I04fm+Rxq0MgppNykdee&#10;xYFu6uuk/TCDcXB+3aeoy59i+RMAAP//AwBQSwMEFAAGAAgAAAAhAO1HChHgAAAACwEAAA8AAABk&#10;cnMvZG93bnJldi54bWxMj8FOwzAQRO9I/IO1SFwQdUqDqUKcqqrgAJeK0As3N97GgdiObKcNf8/S&#10;Cxx35ml2plxNtmdHDLHzTsJ8lgFD13jduVbC7v35dgksJuW06r1DCd8YYVVdXpSq0P7k3vBYp5ZR&#10;iIuFkmBSGgrOY2PQqjjzAzryDj5YlegMLddBnSjc9vwuywS3qnP0wagBNwabr3q0Erb5x9bcjIen&#10;13W+CC+7cSM+21rK66tp/Qgs4ZT+YPitT9Whok57PzodWS9BCLEglAwxF8CIWOb3pOzPygPwquT/&#10;N1Q/AAAA//8DAFBLAQItABQABgAIAAAAIQC2gziS/gAAAOEBAAATAAAAAAAAAAAAAAAAAAAAAABb&#10;Q29udGVudF9UeXBlc10ueG1sUEsBAi0AFAAGAAgAAAAhADj9If/WAAAAlAEAAAsAAAAAAAAAAAAA&#10;AAAALwEAAF9yZWxzLy5yZWxzUEsBAi0AFAAGAAgAAAAhAIYF0og0AgAAcQQAAA4AAAAAAAAAAAAA&#10;AAAALgIAAGRycy9lMm9Eb2MueG1sUEsBAi0AFAAGAAgAAAAhAO1HChHgAAAACwEAAA8AAAAAAAAA&#10;AAAAAAAAjgQAAGRycy9kb3ducmV2LnhtbFBLBQYAAAAABAAEAPMAAACbBQAAAAA=&#10;" stroked="f">
                <v:textbox style="mso-fit-shape-to-text:t" inset="0,0,0,0">
                  <w:txbxContent>
                    <w:p w14:paraId="70C080C7" w14:textId="23C8B0DB" w:rsidR="009225FD" w:rsidRPr="00DF3D92" w:rsidRDefault="009225FD" w:rsidP="00DF3D92">
                      <w:pPr>
                        <w:pStyle w:val="Descripcin"/>
                        <w:jc w:val="center"/>
                        <w:rPr>
                          <w:rFonts w:ascii="Calibri" w:eastAsia="Calibri" w:hAnsi="Calibri" w:cs="Calibri"/>
                          <w:noProof/>
                          <w:color w:val="000000"/>
                          <w:sz w:val="28"/>
                          <w:szCs w:val="28"/>
                        </w:rPr>
                      </w:pPr>
                      <w:bookmarkStart w:id="167" w:name="_Ref508726924"/>
                      <w:bookmarkStart w:id="168" w:name="_Toc508877178"/>
                      <w:r>
                        <w:t xml:space="preserve">Ilustración </w:t>
                      </w:r>
                      <w:r w:rsidR="009F3AB5">
                        <w:fldChar w:fldCharType="begin"/>
                      </w:r>
                      <w:r w:rsidR="009F3AB5">
                        <w:instrText xml:space="preserve"> SEQ Ilustración \* ARABIC </w:instrText>
                      </w:r>
                      <w:r w:rsidR="009F3AB5">
                        <w:fldChar w:fldCharType="separate"/>
                      </w:r>
                      <w:r>
                        <w:rPr>
                          <w:noProof/>
                        </w:rPr>
                        <w:t>22</w:t>
                      </w:r>
                      <w:r w:rsidR="009F3AB5">
                        <w:rPr>
                          <w:noProof/>
                        </w:rPr>
                        <w:fldChar w:fldCharType="end"/>
                      </w:r>
                      <w:r>
                        <w:t xml:space="preserve"> - Logo oficial de Raspberry Pi</w:t>
                      </w:r>
                      <w:bookmarkEnd w:id="167"/>
                      <w:bookmarkEnd w:id="168"/>
                    </w:p>
                  </w:txbxContent>
                </v:textbox>
                <w10:wrap type="square"/>
              </v:shape>
            </w:pict>
          </mc:Fallback>
        </mc:AlternateContent>
      </w:r>
      <w:r w:rsidRPr="00E30925">
        <w:rPr>
          <w:noProof/>
          <w:sz w:val="28"/>
          <w:szCs w:val="28"/>
          <w:lang w:val="en-US" w:eastAsia="en-US"/>
        </w:rPr>
        <w:drawing>
          <wp:anchor distT="0" distB="0" distL="114300" distR="114300" simplePos="0" relativeHeight="251576320" behindDoc="0" locked="0" layoutInCell="1" allowOverlap="1" wp14:anchorId="4CE32100" wp14:editId="4075E59A">
            <wp:simplePos x="0" y="0"/>
            <wp:positionH relativeFrom="column">
              <wp:posOffset>4457700</wp:posOffset>
            </wp:positionH>
            <wp:positionV relativeFrom="paragraph">
              <wp:posOffset>13335</wp:posOffset>
            </wp:positionV>
            <wp:extent cx="810260" cy="959485"/>
            <wp:effectExtent l="0" t="0" r="889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rFonts w:ascii="Arial" w:hAnsi="Arial" w:cs="Arial"/>
          <w:b/>
          <w:bCs/>
          <w:color w:val="222222"/>
          <w:sz w:val="24"/>
          <w:szCs w:val="24"/>
          <w:shd w:val="clear" w:color="auto" w:fill="FFFFFF"/>
        </w:rPr>
        <w:t>Raspberry Pi</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es un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computador de placa reducida</w:t>
      </w:r>
      <w:r w:rsidRPr="005709F8">
        <w:rPr>
          <w:rFonts w:ascii="Arial" w:hAnsi="Arial" w:cs="Arial"/>
          <w:color w:val="222222"/>
          <w:sz w:val="24"/>
          <w:szCs w:val="24"/>
          <w:shd w:val="clear" w:color="auto" w:fill="FFFFFF"/>
        </w:rPr>
        <w:t xml:space="preserve"> (SBC) desarrollado en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Reino Unido</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por la</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Fundación Raspberry Pi</w:t>
      </w:r>
      <w:r w:rsidRPr="005709F8">
        <w:rPr>
          <w:rFonts w:ascii="Arial" w:hAnsi="Arial" w:cs="Arial"/>
          <w:color w:val="222222"/>
          <w:sz w:val="24"/>
          <w:szCs w:val="24"/>
          <w:shd w:val="clear" w:color="auto" w:fill="FFFFFF"/>
        </w:rPr>
        <w:t xml:space="preserve">. Su lanzamiento fue el 29 de febrero del 2012 con el </w:t>
      </w:r>
      <w:r w:rsidRPr="005709F8">
        <w:rPr>
          <w:rFonts w:ascii="Arial" w:hAnsi="Arial" w:cs="Arial"/>
          <w:i/>
          <w:color w:val="222222"/>
          <w:sz w:val="24"/>
          <w:szCs w:val="24"/>
          <w:shd w:val="clear" w:color="auto" w:fill="FFFFFF"/>
        </w:rPr>
        <w:t>Raspberry Pi 1 Modelo A</w:t>
      </w:r>
      <w:r w:rsidRPr="005709F8">
        <w:rPr>
          <w:rFonts w:ascii="Arial" w:hAnsi="Arial" w:cs="Arial"/>
          <w:color w:val="222222"/>
          <w:sz w:val="24"/>
          <w:szCs w:val="24"/>
          <w:shd w:val="clear" w:color="auto" w:fill="FFFFFF"/>
        </w:rPr>
        <w:t>. Su costo es relativamente bajo en relación a sus especificaciones técnicas</w:t>
      </w:r>
      <w:r>
        <w:rPr>
          <w:rFonts w:ascii="Arial" w:hAnsi="Arial" w:cs="Arial"/>
          <w:color w:val="222222"/>
          <w:sz w:val="24"/>
          <w:szCs w:val="24"/>
          <w:shd w:val="clear" w:color="auto" w:fill="FFFFFF"/>
        </w:rPr>
        <w:t xml:space="preserve"> (alrededor de U$D 25)</w:t>
      </w:r>
      <w:r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Pr="005709F8">
        <w:rPr>
          <w:rFonts w:ascii="Arial" w:hAnsi="Arial" w:cs="Arial"/>
          <w:color w:val="222222"/>
          <w:sz w:val="24"/>
          <w:szCs w:val="24"/>
          <w:shd w:val="clear" w:color="auto" w:fill="FFFFFF"/>
        </w:rPr>
        <w:t>e estimular la enseñanza de</w:t>
      </w:r>
      <w:r w:rsidRPr="005709F8">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la informática</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Pr="00DF3D92">
        <w:rPr>
          <w:rFonts w:ascii="Arial" w:hAnsi="Arial" w:cs="Arial"/>
          <w:b/>
          <w:color w:val="222222"/>
          <w:sz w:val="24"/>
          <w:szCs w:val="24"/>
          <w:shd w:val="clear" w:color="auto" w:fill="FFFFFF"/>
        </w:rPr>
        <w:fldChar w:fldCharType="begin"/>
      </w:r>
      <w:r w:rsidRPr="00DF3D92">
        <w:rPr>
          <w:rFonts w:ascii="Arial" w:hAnsi="Arial" w:cs="Arial"/>
          <w:b/>
          <w:color w:val="222222"/>
          <w:sz w:val="24"/>
          <w:szCs w:val="24"/>
          <w:shd w:val="clear" w:color="auto" w:fill="FFFFFF"/>
        </w:rPr>
        <w:instrText xml:space="preserve"> REF _Ref508726924 \h  \* MERGEFORMAT </w:instrText>
      </w:r>
      <w:r w:rsidRPr="00DF3D92">
        <w:rPr>
          <w:rFonts w:ascii="Arial" w:hAnsi="Arial" w:cs="Arial"/>
          <w:b/>
          <w:color w:val="222222"/>
          <w:sz w:val="24"/>
          <w:szCs w:val="24"/>
          <w:shd w:val="clear" w:color="auto" w:fill="FFFFFF"/>
        </w:rPr>
      </w:r>
      <w:r w:rsidRPr="00DF3D92">
        <w:rPr>
          <w:rFonts w:ascii="Arial" w:hAnsi="Arial" w:cs="Arial"/>
          <w:b/>
          <w:color w:val="222222"/>
          <w:sz w:val="24"/>
          <w:szCs w:val="24"/>
          <w:shd w:val="clear" w:color="auto" w:fill="FFFFFF"/>
        </w:rPr>
        <w:fldChar w:fldCharType="separate"/>
      </w:r>
      <w:r w:rsidRPr="00DF3D92">
        <w:rPr>
          <w:rFonts w:ascii="Arial" w:hAnsi="Arial" w:cs="Arial"/>
          <w:b/>
          <w:sz w:val="24"/>
          <w:szCs w:val="24"/>
        </w:rPr>
        <w:t xml:space="preserve">Ilustración </w:t>
      </w:r>
      <w:r w:rsidRPr="00DF3D92">
        <w:rPr>
          <w:rFonts w:ascii="Arial" w:hAnsi="Arial" w:cs="Arial"/>
          <w:b/>
          <w:noProof/>
          <w:sz w:val="24"/>
          <w:szCs w:val="24"/>
        </w:rPr>
        <w:t>22</w:t>
      </w:r>
      <w:r w:rsidRPr="00DF3D92">
        <w:rPr>
          <w:rFonts w:ascii="Arial" w:hAnsi="Arial" w:cs="Arial"/>
          <w:b/>
          <w:sz w:val="24"/>
          <w:szCs w:val="24"/>
        </w:rPr>
        <w:t xml:space="preserve"> - Logo oficial de Raspberry Pi</w:t>
      </w:r>
      <w:r w:rsidRPr="00DF3D92">
        <w:rPr>
          <w:rFonts w:ascii="Arial" w:hAnsi="Arial" w:cs="Arial"/>
          <w:b/>
          <w:color w:val="222222"/>
          <w:sz w:val="24"/>
          <w:szCs w:val="24"/>
          <w:shd w:val="clear" w:color="auto" w:fill="FFFFFF"/>
        </w:rPr>
        <w:fldChar w:fldCharType="end"/>
      </w:r>
      <w:r>
        <w:rPr>
          <w:rFonts w:ascii="Arial" w:hAnsi="Arial" w:cs="Arial"/>
          <w:b/>
          <w:color w:val="222222"/>
          <w:sz w:val="24"/>
          <w:szCs w:val="24"/>
          <w:shd w:val="clear" w:color="auto" w:fill="FFFFFF"/>
        </w:rPr>
        <w:t xml:space="preserve">) </w:t>
      </w:r>
      <w:r>
        <w:rPr>
          <w:rFonts w:ascii="Arial" w:hAnsi="Arial" w:cs="Arial"/>
          <w:color w:val="222222"/>
          <w:sz w:val="24"/>
          <w:szCs w:val="24"/>
          <w:shd w:val="clear" w:color="auto" w:fill="FFFFFF"/>
        </w:rPr>
        <w:t>no es más que una frambuesa.</w:t>
      </w:r>
    </w:p>
    <w:p w14:paraId="3E224A41" w14:textId="77777777" w:rsidR="00DF3D92" w:rsidRDefault="00DF3D92" w:rsidP="00DF3D92">
      <w:pPr>
        <w:rPr>
          <w:rFonts w:ascii="Arial" w:hAnsi="Arial" w:cs="Arial"/>
          <w:color w:val="222222"/>
          <w:sz w:val="21"/>
          <w:szCs w:val="21"/>
          <w:shd w:val="clear" w:color="auto" w:fill="FFFFFF"/>
        </w:rPr>
      </w:pPr>
    </w:p>
    <w:p w14:paraId="73C39440" w14:textId="77777777" w:rsidR="009511BB" w:rsidRDefault="00DF3D92" w:rsidP="00DF3D92">
      <w:pPr>
        <w:pStyle w:val="Ttulo2"/>
        <w:rPr>
          <w:b/>
          <w:noProof/>
          <w:sz w:val="32"/>
          <w:szCs w:val="32"/>
        </w:rPr>
      </w:pPr>
      <w:bookmarkStart w:id="169" w:name="_Toc504153916"/>
      <w:bookmarkStart w:id="170" w:name="_Toc510608508"/>
      <w:r>
        <w:rPr>
          <w:b/>
          <w:sz w:val="32"/>
          <w:szCs w:val="32"/>
        </w:rPr>
        <w:t xml:space="preserve">4.2 </w:t>
      </w:r>
      <w:r w:rsidRPr="00646568">
        <w:rPr>
          <w:b/>
          <w:sz w:val="32"/>
          <w:szCs w:val="32"/>
        </w:rPr>
        <w:t>Especificaciones técnicas de las distintas versiones</w:t>
      </w:r>
      <w:bookmarkEnd w:id="169"/>
      <w:bookmarkEnd w:id="170"/>
      <w:r w:rsidR="00927ACA">
        <w:rPr>
          <w:b/>
          <w:noProof/>
          <w:sz w:val="32"/>
          <w:szCs w:val="32"/>
        </w:rPr>
        <w:t xml:space="preserve"> </w:t>
      </w:r>
    </w:p>
    <w:p w14:paraId="0A307DF4" w14:textId="77777777" w:rsidR="009511BB" w:rsidRDefault="009511BB" w:rsidP="009511BB">
      <w:pPr>
        <w:pStyle w:val="Sinespaciado"/>
        <w:rPr>
          <w:rFonts w:ascii="Arial" w:hAnsi="Arial" w:cs="Arial"/>
          <w:color w:val="222222"/>
          <w:sz w:val="24"/>
          <w:szCs w:val="24"/>
          <w:shd w:val="clear" w:color="auto" w:fill="FFFFFF"/>
        </w:rPr>
      </w:pPr>
    </w:p>
    <w:p w14:paraId="4487722F" w14:textId="632C2FAC" w:rsidR="00DF3D92" w:rsidRPr="009511BB" w:rsidRDefault="00927ACA" w:rsidP="009511BB">
      <w:pPr>
        <w:pStyle w:val="Sinespaciado"/>
        <w:rPr>
          <w:rFonts w:ascii="Arial" w:hAnsi="Arial" w:cs="Arial"/>
          <w:color w:val="222222"/>
          <w:sz w:val="24"/>
          <w:szCs w:val="24"/>
          <w:shd w:val="clear" w:color="auto" w:fill="FFFFFF"/>
        </w:rPr>
      </w:pPr>
      <w:r w:rsidRPr="009511BB">
        <w:rPr>
          <w:rFonts w:ascii="Arial" w:hAnsi="Arial" w:cs="Arial"/>
          <w:color w:val="222222"/>
          <w:sz w:val="24"/>
          <w:szCs w:val="24"/>
          <w:shd w:val="clear" w:color="auto" w:fill="FFFFFF"/>
        </w:rPr>
        <w:t>En la siguiente tabla se puede observar la evolución de las div</w:t>
      </w:r>
      <w:r w:rsidR="009E477C" w:rsidRPr="009511BB">
        <w:rPr>
          <w:rFonts w:ascii="Arial" w:hAnsi="Arial" w:cs="Arial"/>
          <w:color w:val="222222"/>
          <w:sz w:val="24"/>
          <w:szCs w:val="24"/>
          <w:shd w:val="clear" w:color="auto" w:fill="FFFFFF"/>
        </w:rPr>
        <w:t xml:space="preserve">ersas versiones de Raspberry Pi, </w:t>
      </w:r>
      <w:r w:rsidRPr="009511BB">
        <w:rPr>
          <w:rFonts w:ascii="Arial" w:hAnsi="Arial" w:cs="Arial"/>
          <w:color w:val="222222"/>
          <w:sz w:val="24"/>
          <w:szCs w:val="24"/>
          <w:shd w:val="clear" w:color="auto" w:fill="FFFFFF"/>
        </w:rPr>
        <w:t>más populares</w:t>
      </w:r>
      <w:r w:rsidR="009E477C" w:rsidRPr="009511BB">
        <w:rPr>
          <w:rFonts w:ascii="Arial" w:hAnsi="Arial" w:cs="Arial"/>
          <w:color w:val="222222"/>
          <w:sz w:val="24"/>
          <w:szCs w:val="24"/>
          <w:shd w:val="clear" w:color="auto" w:fill="FFFFFF"/>
        </w:rPr>
        <w:t>,</w:t>
      </w:r>
      <w:r w:rsidRPr="009511BB">
        <w:rPr>
          <w:rFonts w:ascii="Arial" w:hAnsi="Arial" w:cs="Arial"/>
          <w:color w:val="222222"/>
          <w:sz w:val="24"/>
          <w:szCs w:val="24"/>
          <w:shd w:val="clear" w:color="auto" w:fill="FFFFFF"/>
        </w:rPr>
        <w:t xml:space="preserve"> a lo largo del tiempo.</w:t>
      </w:r>
      <w:sdt>
        <w:sdtPr>
          <w:rPr>
            <w:rFonts w:ascii="Arial" w:hAnsi="Arial" w:cs="Arial"/>
            <w:color w:val="222222"/>
            <w:sz w:val="24"/>
            <w:szCs w:val="24"/>
            <w:shd w:val="clear" w:color="auto" w:fill="FFFFFF"/>
          </w:rPr>
          <w:id w:val="2061131009"/>
          <w:citation/>
        </w:sdtPr>
        <w:sdtEndPr/>
        <w:sdtContent>
          <w:r w:rsidR="009E477C" w:rsidRPr="009511BB">
            <w:rPr>
              <w:rFonts w:ascii="Arial" w:hAnsi="Arial" w:cs="Arial"/>
              <w:color w:val="222222"/>
              <w:sz w:val="24"/>
              <w:szCs w:val="24"/>
              <w:shd w:val="clear" w:color="auto" w:fill="FFFFFF"/>
            </w:rPr>
            <w:fldChar w:fldCharType="begin"/>
          </w:r>
          <w:r w:rsidR="009E477C" w:rsidRPr="009511BB">
            <w:rPr>
              <w:rFonts w:ascii="Arial" w:hAnsi="Arial" w:cs="Arial"/>
              <w:color w:val="222222"/>
              <w:sz w:val="24"/>
              <w:szCs w:val="24"/>
              <w:shd w:val="clear" w:color="auto" w:fill="FFFFFF"/>
            </w:rPr>
            <w:instrText xml:space="preserve"> CITATION esw17 \l 11274 </w:instrText>
          </w:r>
          <w:r w:rsidR="009E477C" w:rsidRPr="009511BB">
            <w:rPr>
              <w:rFonts w:ascii="Arial" w:hAnsi="Arial" w:cs="Arial"/>
              <w:color w:val="222222"/>
              <w:sz w:val="24"/>
              <w:szCs w:val="24"/>
              <w:shd w:val="clear" w:color="auto" w:fill="FFFFFF"/>
            </w:rPr>
            <w:fldChar w:fldCharType="separate"/>
          </w:r>
          <w:r w:rsidR="005675C3">
            <w:rPr>
              <w:rFonts w:ascii="Arial" w:hAnsi="Arial" w:cs="Arial"/>
              <w:noProof/>
              <w:color w:val="222222"/>
              <w:sz w:val="24"/>
              <w:szCs w:val="24"/>
              <w:shd w:val="clear" w:color="auto" w:fill="FFFFFF"/>
            </w:rPr>
            <w:t xml:space="preserve"> </w:t>
          </w:r>
          <w:r w:rsidR="005675C3" w:rsidRPr="005675C3">
            <w:rPr>
              <w:rFonts w:ascii="Arial" w:hAnsi="Arial" w:cs="Arial"/>
              <w:noProof/>
              <w:color w:val="222222"/>
              <w:sz w:val="24"/>
              <w:szCs w:val="24"/>
              <w:shd w:val="clear" w:color="auto" w:fill="FFFFFF"/>
            </w:rPr>
            <w:t>[12]</w:t>
          </w:r>
          <w:r w:rsidR="009E477C" w:rsidRPr="009511BB">
            <w:rPr>
              <w:rFonts w:ascii="Arial" w:hAnsi="Arial" w:cs="Arial"/>
              <w:color w:val="222222"/>
              <w:sz w:val="24"/>
              <w:szCs w:val="24"/>
              <w:shd w:val="clear" w:color="auto" w:fill="FFFFFF"/>
            </w:rPr>
            <w:fldChar w:fldCharType="end"/>
          </w:r>
        </w:sdtContent>
      </w:sdt>
    </w:p>
    <w:p w14:paraId="1B34555C" w14:textId="77777777" w:rsidR="00DF3D92" w:rsidRDefault="00DF3D92" w:rsidP="00DF3D92">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DF3D92" w:rsidRPr="003652EF" w14:paraId="5FD8F3FD" w14:textId="77777777" w:rsidTr="00927ACA">
        <w:tc>
          <w:tcPr>
            <w:tcW w:w="1702" w:type="dxa"/>
          </w:tcPr>
          <w:p w14:paraId="41BB6D8F" w14:textId="77777777" w:rsidR="00DF3D92" w:rsidRPr="003652EF" w:rsidRDefault="00DF3D92" w:rsidP="00927ACA">
            <w:pPr>
              <w:rPr>
                <w:rFonts w:ascii="Arial" w:hAnsi="Arial" w:cs="Arial"/>
                <w:b/>
                <w:color w:val="222222"/>
                <w:sz w:val="21"/>
                <w:szCs w:val="21"/>
                <w:shd w:val="clear" w:color="auto" w:fill="FFFFFF"/>
              </w:rPr>
            </w:pPr>
          </w:p>
        </w:tc>
        <w:tc>
          <w:tcPr>
            <w:tcW w:w="1739" w:type="dxa"/>
            <w:gridSpan w:val="2"/>
          </w:tcPr>
          <w:p w14:paraId="4E66D73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5A5A879B"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5E113B78"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56235597"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24976A6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DF3D92" w14:paraId="7078BB0D" w14:textId="77777777" w:rsidTr="00927ACA">
        <w:tc>
          <w:tcPr>
            <w:tcW w:w="1702" w:type="dxa"/>
          </w:tcPr>
          <w:p w14:paraId="21150834"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EE87DD2" w14:textId="77777777" w:rsidR="00DF3D92" w:rsidRPr="003F1742" w:rsidRDefault="00DF3D92" w:rsidP="00927ACA">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rPr>
              <w:t>Broadcom BCM2835 (</w:t>
            </w:r>
            <w:hyperlink r:id="rId57" w:tooltip="CPU" w:history="1">
              <w:r w:rsidRPr="003F1742">
                <w:rPr>
                  <w:rFonts w:ascii="Arial" w:eastAsia="Times New Roman" w:hAnsi="Arial" w:cs="Arial"/>
                  <w:color w:val="000000" w:themeColor="text1"/>
                  <w:sz w:val="21"/>
                  <w:szCs w:val="21"/>
                </w:rPr>
                <w:t>CPU</w:t>
              </w:r>
            </w:hyperlink>
            <w:r w:rsidRPr="003F1742">
              <w:rPr>
                <w:rFonts w:ascii="Arial" w:eastAsia="Times New Roman" w:hAnsi="Arial" w:cs="Arial"/>
                <w:color w:val="000000" w:themeColor="text1"/>
                <w:sz w:val="21"/>
                <w:szCs w:val="21"/>
              </w:rPr>
              <w:t> + </w:t>
            </w:r>
            <w:hyperlink r:id="rId58" w:tooltip="GPU" w:history="1">
              <w:r w:rsidRPr="003F1742">
                <w:rPr>
                  <w:rFonts w:ascii="Arial" w:eastAsia="Times New Roman" w:hAnsi="Arial" w:cs="Arial"/>
                  <w:color w:val="000000" w:themeColor="text1"/>
                  <w:sz w:val="21"/>
                  <w:szCs w:val="21"/>
                </w:rPr>
                <w:t>GPU</w:t>
              </w:r>
            </w:hyperlink>
            <w:r w:rsidRPr="003F1742">
              <w:rPr>
                <w:rFonts w:ascii="Arial" w:eastAsia="Times New Roman" w:hAnsi="Arial" w:cs="Arial"/>
                <w:color w:val="000000" w:themeColor="text1"/>
                <w:sz w:val="21"/>
                <w:szCs w:val="21"/>
              </w:rPr>
              <w:t> + </w:t>
            </w:r>
            <w:hyperlink r:id="rId59" w:tooltip="Procesamiento digital de señales" w:history="1">
              <w:r w:rsidRPr="003F1742">
                <w:rPr>
                  <w:rFonts w:ascii="Arial" w:eastAsia="Times New Roman" w:hAnsi="Arial" w:cs="Arial"/>
                  <w:color w:val="000000" w:themeColor="text1"/>
                  <w:sz w:val="21"/>
                  <w:szCs w:val="21"/>
                </w:rPr>
                <w:t>DSP</w:t>
              </w:r>
            </w:hyperlink>
            <w:r w:rsidRPr="003F1742">
              <w:rPr>
                <w:rFonts w:ascii="Arial" w:eastAsia="Times New Roman" w:hAnsi="Arial" w:cs="Arial"/>
                <w:color w:val="000000" w:themeColor="text1"/>
                <w:sz w:val="21"/>
                <w:szCs w:val="21"/>
              </w:rPr>
              <w:t> + </w:t>
            </w:r>
            <w:hyperlink r:id="rId60" w:tooltip="SDRAM" w:history="1">
              <w:r w:rsidRPr="003F1742">
                <w:rPr>
                  <w:rFonts w:ascii="Arial" w:eastAsia="Times New Roman" w:hAnsi="Arial" w:cs="Arial"/>
                  <w:color w:val="000000" w:themeColor="text1"/>
                  <w:sz w:val="21"/>
                  <w:szCs w:val="21"/>
                </w:rPr>
                <w:t>SDRAM</w:t>
              </w:r>
            </w:hyperlink>
            <w:r w:rsidRPr="003F1742">
              <w:rPr>
                <w:rFonts w:ascii="Arial" w:eastAsia="Times New Roman" w:hAnsi="Arial" w:cs="Arial"/>
                <w:color w:val="000000" w:themeColor="text1"/>
                <w:sz w:val="21"/>
                <w:szCs w:val="21"/>
              </w:rPr>
              <w:t> + puerto USB)</w:t>
            </w:r>
          </w:p>
        </w:tc>
        <w:tc>
          <w:tcPr>
            <w:tcW w:w="2127" w:type="dxa"/>
          </w:tcPr>
          <w:p w14:paraId="782FAD57" w14:textId="77777777" w:rsidR="00DF3D92" w:rsidRDefault="00DF3D92" w:rsidP="00927ACA">
            <w:pPr>
              <w:rPr>
                <w:rFonts w:ascii="Arial" w:hAnsi="Arial" w:cs="Arial"/>
                <w:color w:val="222222"/>
                <w:sz w:val="21"/>
                <w:szCs w:val="21"/>
                <w:shd w:val="clear" w:color="auto" w:fill="FFFFFF"/>
              </w:rPr>
            </w:pPr>
            <w:r w:rsidRPr="004A7D18">
              <w:rPr>
                <w:rFonts w:ascii="Arial" w:eastAsia="Times New Roman" w:hAnsi="Arial" w:cs="Arial"/>
                <w:sz w:val="21"/>
                <w:szCs w:val="21"/>
              </w:rPr>
              <w:t>Broadcom BCM2836 (CPU + GPU + DSP + SDRAM + Puerto USB)</w:t>
            </w:r>
          </w:p>
        </w:tc>
        <w:tc>
          <w:tcPr>
            <w:tcW w:w="1842" w:type="dxa"/>
            <w:vAlign w:val="center"/>
          </w:tcPr>
          <w:p w14:paraId="5819CA74" w14:textId="77777777" w:rsidR="00DF3D92" w:rsidRPr="004A7D18" w:rsidRDefault="00DF3D92" w:rsidP="00927ACA">
            <w:pPr>
              <w:spacing w:before="240" w:after="240"/>
              <w:rPr>
                <w:rFonts w:ascii="Arial" w:eastAsia="Times New Roman" w:hAnsi="Arial" w:cs="Arial"/>
                <w:sz w:val="21"/>
                <w:szCs w:val="21"/>
              </w:rPr>
            </w:pPr>
            <w:r w:rsidRPr="004A7D18">
              <w:rPr>
                <w:rFonts w:ascii="Arial" w:eastAsia="Times New Roman" w:hAnsi="Arial" w:cs="Arial"/>
                <w:sz w:val="21"/>
                <w:szCs w:val="21"/>
              </w:rPr>
              <w:t>Broadcom BCM2837 (CPU + GPU + DSP + SDRAM + Puerto USB</w:t>
            </w:r>
          </w:p>
        </w:tc>
      </w:tr>
      <w:tr w:rsidR="00DF3D92" w:rsidRPr="007A53EB" w14:paraId="6E3A927A" w14:textId="77777777" w:rsidTr="00927ACA">
        <w:tc>
          <w:tcPr>
            <w:tcW w:w="1702" w:type="dxa"/>
          </w:tcPr>
          <w:p w14:paraId="62ACC5A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192863AE" w14:textId="77777777" w:rsidR="00DF3D92" w:rsidRPr="00BB785B" w:rsidRDefault="00DF3D92" w:rsidP="00927ACA">
            <w:pPr>
              <w:rPr>
                <w:rFonts w:ascii="Arial" w:hAnsi="Arial" w:cs="Arial"/>
                <w:sz w:val="21"/>
                <w:szCs w:val="21"/>
                <w:shd w:val="clear" w:color="auto" w:fill="FFFFFF"/>
                <w:lang w:val="en-US"/>
              </w:rPr>
            </w:pPr>
            <w:r w:rsidRPr="00BB785B">
              <w:rPr>
                <w:rFonts w:ascii="Arial" w:eastAsia="Times New Roman" w:hAnsi="Arial" w:cs="Arial"/>
                <w:sz w:val="21"/>
                <w:szCs w:val="21"/>
                <w:lang w:val="en-US"/>
              </w:rPr>
              <w:t>ARM 1176JZF-S a 700 MHz (familia ARM11)</w:t>
            </w:r>
          </w:p>
        </w:tc>
        <w:tc>
          <w:tcPr>
            <w:tcW w:w="2127" w:type="dxa"/>
          </w:tcPr>
          <w:p w14:paraId="3D84B7EB"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900 MHz quad-core ARM Cortex A7</w:t>
            </w:r>
          </w:p>
        </w:tc>
        <w:tc>
          <w:tcPr>
            <w:tcW w:w="1842" w:type="dxa"/>
          </w:tcPr>
          <w:p w14:paraId="27908492"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1.2GHz 64-bit quad-core ARMv8</w:t>
            </w:r>
          </w:p>
        </w:tc>
      </w:tr>
      <w:tr w:rsidR="00DF3D92" w:rsidRPr="00B33912" w14:paraId="236D9105" w14:textId="77777777" w:rsidTr="00927ACA">
        <w:tc>
          <w:tcPr>
            <w:tcW w:w="1702" w:type="dxa"/>
          </w:tcPr>
          <w:p w14:paraId="5812506C"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51A4340C" w14:textId="77777777" w:rsidR="00DF3D92" w:rsidRPr="00B33912" w:rsidRDefault="00DF3D92" w:rsidP="00927ACA">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DF3D92" w:rsidRPr="00EC33F4" w14:paraId="1372490D" w14:textId="77777777" w:rsidTr="00927ACA">
        <w:trPr>
          <w:trHeight w:val="370"/>
        </w:trPr>
        <w:tc>
          <w:tcPr>
            <w:tcW w:w="1702" w:type="dxa"/>
          </w:tcPr>
          <w:p w14:paraId="3D612C6E"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lastRenderedPageBreak/>
              <w:t>GPU</w:t>
            </w:r>
          </w:p>
        </w:tc>
        <w:tc>
          <w:tcPr>
            <w:tcW w:w="9213" w:type="dxa"/>
            <w:gridSpan w:val="7"/>
          </w:tcPr>
          <w:p w14:paraId="53F259F7" w14:textId="77777777" w:rsidR="00DF3D92" w:rsidRPr="00EC33F4" w:rsidRDefault="00DF3D92" w:rsidP="00927ACA">
            <w:pPr>
              <w:rPr>
                <w:rFonts w:ascii="Arial" w:hAnsi="Arial" w:cs="Arial"/>
                <w:sz w:val="21"/>
                <w:szCs w:val="21"/>
                <w:shd w:val="clear" w:color="auto" w:fill="FFFFFF"/>
              </w:rPr>
            </w:pPr>
            <w:r w:rsidRPr="00EC33F4">
              <w:rPr>
                <w:rFonts w:ascii="Arial" w:eastAsia="Times New Roman" w:hAnsi="Arial" w:cs="Arial"/>
                <w:sz w:val="21"/>
                <w:szCs w:val="21"/>
              </w:rPr>
              <w:t>Broadcom </w:t>
            </w:r>
            <w:hyperlink r:id="rId61" w:tooltip="VideoCore (aún no redactado)" w:history="1">
              <w:r w:rsidRPr="00EC33F4">
                <w:rPr>
                  <w:rFonts w:ascii="Arial" w:eastAsia="Times New Roman" w:hAnsi="Arial" w:cs="Arial"/>
                  <w:sz w:val="21"/>
                  <w:szCs w:val="21"/>
                </w:rPr>
                <w:t>VideoCore</w:t>
              </w:r>
            </w:hyperlink>
            <w:r w:rsidRPr="00EC33F4">
              <w:rPr>
                <w:rFonts w:ascii="Arial" w:eastAsia="Times New Roman" w:hAnsi="Arial" w:cs="Arial"/>
                <w:sz w:val="21"/>
                <w:szCs w:val="21"/>
              </w:rPr>
              <w:t> IV, OpenGL ES 2.0, MPEG-2 y VC-1 (con licencia), 1080p30 H.264/MPEG-4 AVC</w:t>
            </w:r>
          </w:p>
        </w:tc>
      </w:tr>
      <w:tr w:rsidR="00DF3D92" w:rsidRPr="00EC33F4" w14:paraId="044A661B" w14:textId="77777777" w:rsidTr="00927ACA">
        <w:trPr>
          <w:trHeight w:val="370"/>
        </w:trPr>
        <w:tc>
          <w:tcPr>
            <w:tcW w:w="1702" w:type="dxa"/>
          </w:tcPr>
          <w:p w14:paraId="226935EA"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394622B5"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256 MiB compartidos con la GPU</w:t>
            </w:r>
          </w:p>
        </w:tc>
        <w:tc>
          <w:tcPr>
            <w:tcW w:w="3543" w:type="dxa"/>
            <w:gridSpan w:val="4"/>
          </w:tcPr>
          <w:p w14:paraId="52AE4548"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512 MiB compartidos con la GPU, desde el 15 de octubre del 2012</w:t>
            </w:r>
          </w:p>
        </w:tc>
        <w:tc>
          <w:tcPr>
            <w:tcW w:w="3969" w:type="dxa"/>
            <w:gridSpan w:val="2"/>
          </w:tcPr>
          <w:p w14:paraId="02A4B899"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1 GB compartidos con la GPU</w:t>
            </w:r>
          </w:p>
        </w:tc>
      </w:tr>
      <w:tr w:rsidR="00DF3D92" w:rsidRPr="00EC33F4" w14:paraId="433BCDF5" w14:textId="77777777" w:rsidTr="00927ACA">
        <w:trPr>
          <w:trHeight w:val="370"/>
        </w:trPr>
        <w:tc>
          <w:tcPr>
            <w:tcW w:w="1702" w:type="dxa"/>
          </w:tcPr>
          <w:p w14:paraId="353BC6D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51481D4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1</w:t>
            </w:r>
          </w:p>
        </w:tc>
        <w:tc>
          <w:tcPr>
            <w:tcW w:w="1701" w:type="dxa"/>
            <w:gridSpan w:val="2"/>
          </w:tcPr>
          <w:p w14:paraId="569929E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2</w:t>
            </w:r>
          </w:p>
        </w:tc>
        <w:tc>
          <w:tcPr>
            <w:tcW w:w="5811" w:type="dxa"/>
            <w:gridSpan w:val="4"/>
          </w:tcPr>
          <w:p w14:paraId="4CE9DFC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4</w:t>
            </w:r>
          </w:p>
        </w:tc>
      </w:tr>
      <w:tr w:rsidR="00DF3D92" w:rsidRPr="00EC33F4" w14:paraId="414A7F74" w14:textId="77777777" w:rsidTr="00927ACA">
        <w:trPr>
          <w:trHeight w:val="370"/>
        </w:trPr>
        <w:tc>
          <w:tcPr>
            <w:tcW w:w="1702" w:type="dxa"/>
          </w:tcPr>
          <w:p w14:paraId="68590DF6"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3B798E07"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MIPI CSI que permite instalar un módulo de cámara desarrollado por la Fundación Raspberry Pi</w:t>
            </w:r>
          </w:p>
        </w:tc>
      </w:tr>
      <w:tr w:rsidR="00DF3D92" w:rsidRPr="00EC33F4" w14:paraId="71CD11D3" w14:textId="77777777" w:rsidTr="00927ACA">
        <w:trPr>
          <w:trHeight w:val="370"/>
        </w:trPr>
        <w:tc>
          <w:tcPr>
            <w:tcW w:w="1702" w:type="dxa"/>
          </w:tcPr>
          <w:p w14:paraId="620867F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77898555"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RCA (PAL y NTSC), HDMI (rev 1.3 y 1.4), interfaz DSI para panel LCD</w:t>
            </w:r>
          </w:p>
        </w:tc>
      </w:tr>
      <w:tr w:rsidR="00DF3D92" w:rsidRPr="00EC33F4" w14:paraId="6CAEDDE8" w14:textId="77777777" w:rsidTr="00927ACA">
        <w:trPr>
          <w:trHeight w:val="370"/>
        </w:trPr>
        <w:tc>
          <w:tcPr>
            <w:tcW w:w="1702" w:type="dxa"/>
          </w:tcPr>
          <w:p w14:paraId="6331C6E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07A8AAD8"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de 3.5 mm, HDMI</w:t>
            </w:r>
          </w:p>
        </w:tc>
      </w:tr>
      <w:tr w:rsidR="00DF3D92" w:rsidRPr="00EC33F4" w14:paraId="396C033C" w14:textId="77777777" w:rsidTr="00927ACA">
        <w:trPr>
          <w:trHeight w:val="370"/>
        </w:trPr>
        <w:tc>
          <w:tcPr>
            <w:tcW w:w="1702" w:type="dxa"/>
          </w:tcPr>
          <w:p w14:paraId="0B840B64"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63B5A36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SD, MMC, ranura para SDIO</w:t>
            </w:r>
          </w:p>
        </w:tc>
        <w:tc>
          <w:tcPr>
            <w:tcW w:w="5811" w:type="dxa"/>
            <w:gridSpan w:val="4"/>
          </w:tcPr>
          <w:p w14:paraId="4A4AFA2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MicroSD</w:t>
            </w:r>
          </w:p>
        </w:tc>
      </w:tr>
      <w:tr w:rsidR="00DF3D92" w:rsidRPr="007A53EB" w14:paraId="5AC0D3E2" w14:textId="77777777" w:rsidTr="00927ACA">
        <w:trPr>
          <w:trHeight w:val="370"/>
        </w:trPr>
        <w:tc>
          <w:tcPr>
            <w:tcW w:w="1702" w:type="dxa"/>
          </w:tcPr>
          <w:p w14:paraId="7FC4F6C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423D06C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Ninguna</w:t>
            </w:r>
          </w:p>
        </w:tc>
        <w:tc>
          <w:tcPr>
            <w:tcW w:w="5670" w:type="dxa"/>
            <w:gridSpan w:val="5"/>
          </w:tcPr>
          <w:p w14:paraId="3A3A5803" w14:textId="77777777" w:rsidR="00DF3D92" w:rsidRPr="003652EF" w:rsidRDefault="00DF3D92" w:rsidP="00927ACA">
            <w:pPr>
              <w:rPr>
                <w:rFonts w:ascii="Arial" w:eastAsia="Times New Roman" w:hAnsi="Arial" w:cs="Arial"/>
                <w:sz w:val="21"/>
                <w:szCs w:val="21"/>
                <w:lang w:val="en-US"/>
              </w:rPr>
            </w:pPr>
            <w:r w:rsidRPr="003652EF">
              <w:rPr>
                <w:rFonts w:ascii="Arial" w:eastAsia="Times New Roman" w:hAnsi="Arial" w:cs="Arial"/>
                <w:sz w:val="21"/>
                <w:szCs w:val="21"/>
                <w:lang w:val="en-US"/>
              </w:rPr>
              <w:t>10/100 Ethernet (RJ45) via hub USB</w:t>
            </w:r>
          </w:p>
        </w:tc>
        <w:tc>
          <w:tcPr>
            <w:tcW w:w="1842" w:type="dxa"/>
          </w:tcPr>
          <w:p w14:paraId="6B4F42C1"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10/100 Ethernet (RJ45) vía hub USB, Wifi 802.11n, Bluetooth 4.1</w:t>
            </w:r>
          </w:p>
        </w:tc>
      </w:tr>
      <w:tr w:rsidR="00DF3D92" w:rsidRPr="003652EF" w14:paraId="03D84956" w14:textId="77777777" w:rsidTr="00927ACA">
        <w:trPr>
          <w:trHeight w:val="370"/>
        </w:trPr>
        <w:tc>
          <w:tcPr>
            <w:tcW w:w="1702" w:type="dxa"/>
          </w:tcPr>
          <w:p w14:paraId="328D62FD" w14:textId="77777777" w:rsidR="00DF3D92" w:rsidRPr="00BB785B" w:rsidRDefault="00DF3D92" w:rsidP="00927ACA">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bajo nivel </w:t>
            </w:r>
          </w:p>
        </w:tc>
        <w:tc>
          <w:tcPr>
            <w:tcW w:w="5244" w:type="dxa"/>
            <w:gridSpan w:val="5"/>
          </w:tcPr>
          <w:p w14:paraId="751B4E3C"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8 x GPIO, SPI, I</w:t>
            </w:r>
            <w:r>
              <w:rPr>
                <w:rFonts w:ascii="Arial" w:eastAsia="Times New Roman" w:hAnsi="Arial" w:cs="Arial"/>
                <w:sz w:val="21"/>
                <w:szCs w:val="21"/>
                <w:vertAlign w:val="superscript"/>
                <w:lang w:val="en-US"/>
              </w:rPr>
              <w:t>2</w:t>
            </w:r>
            <w:r>
              <w:rPr>
                <w:rFonts w:ascii="Arial" w:eastAsia="Times New Roman" w:hAnsi="Arial" w:cs="Arial"/>
                <w:sz w:val="21"/>
                <w:szCs w:val="21"/>
                <w:lang w:val="en-US"/>
              </w:rPr>
              <w:t>C, UART</w:t>
            </w:r>
          </w:p>
        </w:tc>
        <w:tc>
          <w:tcPr>
            <w:tcW w:w="3969" w:type="dxa"/>
            <w:gridSpan w:val="2"/>
          </w:tcPr>
          <w:p w14:paraId="33955B32" w14:textId="77777777" w:rsidR="00DF3D92" w:rsidRPr="003652EF" w:rsidRDefault="00DF3D92" w:rsidP="00927ACA">
            <w:pPr>
              <w:rPr>
                <w:rFonts w:ascii="Arial" w:eastAsia="Times New Roman" w:hAnsi="Arial" w:cs="Arial"/>
                <w:sz w:val="21"/>
                <w:szCs w:val="21"/>
              </w:rPr>
            </w:pPr>
            <w:r w:rsidRPr="003652EF">
              <w:rPr>
                <w:rFonts w:ascii="Arial" w:eastAsia="Times New Roman" w:hAnsi="Arial" w:cs="Arial"/>
                <w:sz w:val="21"/>
                <w:szCs w:val="21"/>
              </w:rPr>
              <w:t>17 x GPIO y un bus HAT ID</w:t>
            </w:r>
          </w:p>
        </w:tc>
      </w:tr>
      <w:tr w:rsidR="00DF3D92" w:rsidRPr="003652EF" w14:paraId="4B11AA2E" w14:textId="77777777" w:rsidTr="00927ACA">
        <w:trPr>
          <w:trHeight w:val="370"/>
        </w:trPr>
        <w:tc>
          <w:tcPr>
            <w:tcW w:w="1702" w:type="dxa"/>
          </w:tcPr>
          <w:p w14:paraId="1B82164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689C5CF4"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500 mA (2.5 W)</w:t>
            </w:r>
          </w:p>
        </w:tc>
        <w:tc>
          <w:tcPr>
            <w:tcW w:w="1701" w:type="dxa"/>
            <w:gridSpan w:val="2"/>
          </w:tcPr>
          <w:p w14:paraId="51A6F653"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700 mA (3.5 W)</w:t>
            </w:r>
          </w:p>
        </w:tc>
        <w:tc>
          <w:tcPr>
            <w:tcW w:w="1842" w:type="dxa"/>
            <w:gridSpan w:val="2"/>
          </w:tcPr>
          <w:p w14:paraId="0D44A765"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600 mA (3.0 W)</w:t>
            </w:r>
          </w:p>
        </w:tc>
        <w:tc>
          <w:tcPr>
            <w:tcW w:w="3969" w:type="dxa"/>
            <w:gridSpan w:val="2"/>
          </w:tcPr>
          <w:p w14:paraId="1DD68DFB"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800 mA (4.0 W)</w:t>
            </w:r>
          </w:p>
        </w:tc>
      </w:tr>
      <w:tr w:rsidR="00DF3D92" w:rsidRPr="003652EF" w14:paraId="7ABBEBF9" w14:textId="77777777" w:rsidTr="00927ACA">
        <w:trPr>
          <w:trHeight w:val="370"/>
        </w:trPr>
        <w:tc>
          <w:tcPr>
            <w:tcW w:w="1702" w:type="dxa"/>
          </w:tcPr>
          <w:p w14:paraId="7FBA71EF"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2EB1EC1D"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5 V vía Micro USB o GPIO header</w:t>
            </w:r>
          </w:p>
        </w:tc>
      </w:tr>
      <w:tr w:rsidR="00DF3D92" w:rsidRPr="003652EF" w14:paraId="1DAF9CBB" w14:textId="77777777" w:rsidTr="00927ACA">
        <w:trPr>
          <w:trHeight w:val="370"/>
        </w:trPr>
        <w:tc>
          <w:tcPr>
            <w:tcW w:w="1702" w:type="dxa"/>
          </w:tcPr>
          <w:p w14:paraId="1658AEB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633259E5" w14:textId="77777777" w:rsidR="00DF3D92" w:rsidRDefault="00DF3D92" w:rsidP="00927ACA">
            <w:pPr>
              <w:rPr>
                <w:rFonts w:ascii="Arial" w:eastAsia="Times New Roman" w:hAnsi="Arial" w:cs="Arial"/>
                <w:sz w:val="21"/>
                <w:szCs w:val="21"/>
              </w:rPr>
            </w:pPr>
            <w:r w:rsidRPr="004A7D18">
              <w:rPr>
                <w:rFonts w:ascii="Arial" w:eastAsia="Times New Roman" w:hAnsi="Arial" w:cs="Arial"/>
                <w:sz w:val="21"/>
                <w:szCs w:val="21"/>
              </w:rPr>
              <w:t>85.60mm × 53.98mm</w:t>
            </w:r>
          </w:p>
        </w:tc>
      </w:tr>
      <w:tr w:rsidR="00DF3D92" w:rsidRPr="003652EF" w14:paraId="28C1438E" w14:textId="77777777" w:rsidTr="00927ACA">
        <w:trPr>
          <w:trHeight w:val="370"/>
        </w:trPr>
        <w:tc>
          <w:tcPr>
            <w:tcW w:w="1702" w:type="dxa"/>
          </w:tcPr>
          <w:p w14:paraId="751C730B"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5F766747" w14:textId="77777777" w:rsidR="00DF3D92" w:rsidRPr="002B013D" w:rsidRDefault="00DF3D92" w:rsidP="00927ACA">
            <w:pPr>
              <w:spacing w:before="240" w:after="240"/>
              <w:rPr>
                <w:rFonts w:ascii="Arial" w:eastAsia="Times New Roman" w:hAnsi="Arial" w:cs="Arial"/>
                <w:sz w:val="21"/>
                <w:szCs w:val="21"/>
                <w:lang w:val="en-US"/>
              </w:rPr>
            </w:pPr>
            <w:r w:rsidRPr="002B013D">
              <w:rPr>
                <w:rFonts w:ascii="Arial" w:eastAsia="Times New Roman" w:hAnsi="Arial" w:cs="Arial"/>
                <w:sz w:val="21"/>
                <w:szCs w:val="21"/>
                <w:lang w:val="en-US"/>
              </w:rPr>
              <w:t>GNU/Linux: Debian (Raspbian), Fedora (Pidora), Arch Linux (Arch Linux ARM), Slackware Linux, SUSE Linux Enterprise Server for ARM.</w:t>
            </w:r>
          </w:p>
          <w:p w14:paraId="5C64F96A" w14:textId="77777777" w:rsidR="00DF3D92" w:rsidRPr="002B013D" w:rsidRDefault="00DF3D92" w:rsidP="00927ACA">
            <w:pPr>
              <w:spacing w:before="120" w:after="120"/>
              <w:rPr>
                <w:rFonts w:ascii="Arial" w:eastAsia="Times New Roman" w:hAnsi="Arial" w:cs="Arial"/>
                <w:sz w:val="21"/>
                <w:szCs w:val="21"/>
              </w:rPr>
            </w:pPr>
            <w:r w:rsidRPr="002B013D">
              <w:rPr>
                <w:rFonts w:ascii="Arial" w:eastAsia="Times New Roman" w:hAnsi="Arial" w:cs="Arial"/>
                <w:sz w:val="21"/>
                <w:szCs w:val="21"/>
              </w:rPr>
              <w:t>RISC OS</w:t>
            </w:r>
          </w:p>
        </w:tc>
      </w:tr>
    </w:tbl>
    <w:p w14:paraId="19497595" w14:textId="77777777" w:rsidR="00DF3D92" w:rsidRDefault="00DF3D92" w:rsidP="00DF3D92">
      <w:pPr>
        <w:rPr>
          <w:rFonts w:ascii="Arial" w:eastAsia="Times New Roman" w:hAnsi="Arial" w:cs="Arial"/>
          <w:color w:val="222222"/>
          <w:sz w:val="21"/>
          <w:szCs w:val="21"/>
        </w:rPr>
      </w:pPr>
    </w:p>
    <w:p w14:paraId="3230842F" w14:textId="77777777" w:rsidR="00DF3D92" w:rsidRDefault="00DF3D92" w:rsidP="00DF3D92">
      <w:pPr>
        <w:pStyle w:val="Ttulo2"/>
        <w:ind w:left="720" w:hanging="720"/>
        <w:rPr>
          <w:b/>
          <w:sz w:val="32"/>
          <w:szCs w:val="32"/>
        </w:rPr>
      </w:pPr>
      <w:bookmarkStart w:id="171" w:name="_Toc504153917"/>
      <w:bookmarkStart w:id="172" w:name="_Toc510608509"/>
      <w:r>
        <w:rPr>
          <w:b/>
          <w:sz w:val="32"/>
          <w:szCs w:val="32"/>
        </w:rPr>
        <w:t xml:space="preserve">4.3 </w:t>
      </w:r>
      <w:r w:rsidRPr="00157DFC">
        <w:rPr>
          <w:b/>
          <w:sz w:val="32"/>
          <w:szCs w:val="32"/>
        </w:rPr>
        <w:t>Entrada/Salida de propósito general (GPIO)</w:t>
      </w:r>
      <w:bookmarkEnd w:id="171"/>
      <w:bookmarkEnd w:id="172"/>
    </w:p>
    <w:p w14:paraId="0A4BDB9D" w14:textId="77777777" w:rsidR="00DF3D92" w:rsidRDefault="00DF3D92" w:rsidP="00DF3D92"/>
    <w:p w14:paraId="1B34D607" w14:textId="77777777" w:rsidR="00DF3D92" w:rsidRPr="004C7DEA" w:rsidRDefault="00DF3D92" w:rsidP="00DF3D92">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conjunto de pines genéricos integrados a una placa o chip electrónico sin un fin específico, sino que, su “comportamiento” queda sujeto al usuario de dicha placa según algún tipo de lógica previamente cargada.</w:t>
      </w:r>
    </w:p>
    <w:p w14:paraId="550382AA" w14:textId="4C251AFA" w:rsidR="00DF3D92" w:rsidRDefault="00DF3D92" w:rsidP="00DF3D92">
      <w:pPr>
        <w:rPr>
          <w:rFonts w:ascii="Arial" w:hAnsi="Arial" w:cs="Arial"/>
          <w:sz w:val="24"/>
          <w:szCs w:val="24"/>
        </w:rPr>
      </w:pPr>
      <w:r w:rsidRPr="00286527">
        <w:rPr>
          <w:noProof/>
          <w:sz w:val="24"/>
          <w:szCs w:val="24"/>
          <w:lang w:val="en-US" w:eastAsia="en-US"/>
        </w:rPr>
        <w:lastRenderedPageBreak/>
        <w:drawing>
          <wp:anchor distT="0" distB="0" distL="114300" distR="114300" simplePos="0" relativeHeight="251579392" behindDoc="0" locked="0" layoutInCell="1" allowOverlap="1" wp14:anchorId="59411DBE" wp14:editId="321EF0EB">
            <wp:simplePos x="0" y="0"/>
            <wp:positionH relativeFrom="margin">
              <wp:posOffset>405765</wp:posOffset>
            </wp:positionH>
            <wp:positionV relativeFrom="paragraph">
              <wp:posOffset>167640</wp:posOffset>
            </wp:positionV>
            <wp:extent cx="4578985" cy="3998595"/>
            <wp:effectExtent l="0" t="0" r="0" b="1905"/>
            <wp:wrapTopAndBottom/>
            <wp:docPr id="56" name="Imagen 56"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582464" behindDoc="0" locked="0" layoutInCell="1" allowOverlap="1" wp14:anchorId="680D3A9D" wp14:editId="5E8E91AB">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70CC1F1E" w14:textId="5903F2DC" w:rsidR="009225FD" w:rsidRPr="003E29C7" w:rsidRDefault="009225FD" w:rsidP="00DF3D92">
                            <w:pPr>
                              <w:pStyle w:val="Descripcin"/>
                              <w:jc w:val="center"/>
                              <w:rPr>
                                <w:rFonts w:ascii="Calibri" w:eastAsia="Calibri" w:hAnsi="Calibri" w:cs="Calibri"/>
                                <w:noProof/>
                                <w:color w:val="000000"/>
                                <w:sz w:val="24"/>
                                <w:szCs w:val="24"/>
                                <w:lang w:val="es-ES_tradnl" w:eastAsia="es-ES_tradnl"/>
                              </w:rPr>
                            </w:pPr>
                            <w:bookmarkStart w:id="173" w:name="_Ref502094669"/>
                            <w:bookmarkStart w:id="174" w:name="_Toc504153987"/>
                            <w:bookmarkStart w:id="175" w:name="_Toc508877179"/>
                            <w:r>
                              <w:t xml:space="preserve">Ilustración </w:t>
                            </w:r>
                            <w:r w:rsidR="009F3AB5">
                              <w:fldChar w:fldCharType="begin"/>
                            </w:r>
                            <w:r w:rsidR="009F3AB5">
                              <w:instrText xml:space="preserve"> SEQ Ilustración \* AR</w:instrText>
                            </w:r>
                            <w:r w:rsidR="009F3AB5">
                              <w:instrText xml:space="preserve">ABIC </w:instrText>
                            </w:r>
                            <w:r w:rsidR="009F3AB5">
                              <w:fldChar w:fldCharType="separate"/>
                            </w:r>
                            <w:r>
                              <w:rPr>
                                <w:noProof/>
                              </w:rPr>
                              <w:t>23</w:t>
                            </w:r>
                            <w:r w:rsidR="009F3AB5">
                              <w:rPr>
                                <w:noProof/>
                              </w:rPr>
                              <w:fldChar w:fldCharType="end"/>
                            </w:r>
                            <w:r>
                              <w:t xml:space="preserve"> - Raspberry Pi 2 y sus GPIOs</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D3A9D" id="Cuadro de texto 247" o:spid="_x0000_s1034" type="#_x0000_t202" style="position:absolute;left:0;text-align:left;margin-left:-.3pt;margin-top:332.55pt;width:360.5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70CC1F1E" w14:textId="5903F2DC" w:rsidR="009225FD" w:rsidRPr="003E29C7" w:rsidRDefault="009225FD" w:rsidP="00DF3D92">
                      <w:pPr>
                        <w:pStyle w:val="Descripcin"/>
                        <w:jc w:val="center"/>
                        <w:rPr>
                          <w:rFonts w:ascii="Calibri" w:eastAsia="Calibri" w:hAnsi="Calibri" w:cs="Calibri"/>
                          <w:noProof/>
                          <w:color w:val="000000"/>
                          <w:sz w:val="24"/>
                          <w:szCs w:val="24"/>
                          <w:lang w:val="es-ES_tradnl" w:eastAsia="es-ES_tradnl"/>
                        </w:rPr>
                      </w:pPr>
                      <w:bookmarkStart w:id="176" w:name="_Ref502094669"/>
                      <w:bookmarkStart w:id="177" w:name="_Toc504153987"/>
                      <w:bookmarkStart w:id="178" w:name="_Toc508877179"/>
                      <w:r>
                        <w:t xml:space="preserve">Ilustración </w:t>
                      </w:r>
                      <w:r w:rsidR="009F3AB5">
                        <w:fldChar w:fldCharType="begin"/>
                      </w:r>
                      <w:r w:rsidR="009F3AB5">
                        <w:instrText xml:space="preserve"> SEQ Ilustración \* AR</w:instrText>
                      </w:r>
                      <w:r w:rsidR="009F3AB5">
                        <w:instrText xml:space="preserve">ABIC </w:instrText>
                      </w:r>
                      <w:r w:rsidR="009F3AB5">
                        <w:fldChar w:fldCharType="separate"/>
                      </w:r>
                      <w:r>
                        <w:rPr>
                          <w:noProof/>
                        </w:rPr>
                        <w:t>23</w:t>
                      </w:r>
                      <w:r w:rsidR="009F3AB5">
                        <w:rPr>
                          <w:noProof/>
                        </w:rPr>
                        <w:fldChar w:fldCharType="end"/>
                      </w:r>
                      <w:r>
                        <w:t xml:space="preserve"> - Raspberry Pi 2 y sus GPIOs</w:t>
                      </w:r>
                      <w:bookmarkEnd w:id="176"/>
                      <w:bookmarkEnd w:id="177"/>
                      <w:bookmarkEnd w:id="178"/>
                    </w:p>
                  </w:txbxContent>
                </v:textbox>
                <w10:wrap type="topAndBottom"/>
              </v:shape>
            </w:pict>
          </mc:Fallback>
        </mc:AlternateContent>
      </w:r>
      <w:r>
        <w:rPr>
          <w:rFonts w:ascii="Arial" w:hAnsi="Arial" w:cs="Arial"/>
          <w:sz w:val="24"/>
          <w:szCs w:val="24"/>
        </w:rPr>
        <w:t>En la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_Ref502094669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23</w:t>
      </w:r>
      <w:r w:rsidR="00030E3C" w:rsidRPr="00030E3C">
        <w:rPr>
          <w:rFonts w:ascii="Arial" w:hAnsi="Arial" w:cs="Arial"/>
          <w:b/>
          <w:sz w:val="24"/>
          <w:szCs w:val="24"/>
        </w:rPr>
        <w:t xml:space="preserve"> - Raspberry Pi 2 y sus GPIOs</w:t>
      </w:r>
      <w:r w:rsidRPr="00030E3C">
        <w:rPr>
          <w:rFonts w:ascii="Arial" w:hAnsi="Arial" w:cs="Arial"/>
          <w:b/>
          <w:sz w:val="24"/>
          <w:szCs w:val="24"/>
        </w:rPr>
        <w:fldChar w:fldCharType="end"/>
      </w:r>
      <w:r>
        <w:rPr>
          <w:rFonts w:ascii="Arial" w:hAnsi="Arial" w:cs="Arial"/>
          <w:sz w:val="24"/>
          <w:szCs w:val="24"/>
        </w:rPr>
        <w:t>) se puede ver la Raspberry Pi 2 Modelo B de características bastante similares, en general, a la versión 3 de esta plataforma (utilizada en el desarrollo de esta tesina) y en detalle sus diversas interfaces. Un poco más arriba se pueden apreciar los distintos pines del tipo GPIO con los que cuenta esta plataforma (40 pines en total tanto la versión 2 como la 3).</w:t>
      </w:r>
      <w:sdt>
        <w:sdtPr>
          <w:rPr>
            <w:rFonts w:ascii="Arial" w:hAnsi="Arial" w:cs="Arial"/>
            <w:sz w:val="24"/>
            <w:szCs w:val="24"/>
          </w:rPr>
          <w:id w:val="-1365747396"/>
          <w:citation/>
        </w:sdtPr>
        <w:sdtEndPr/>
        <w:sdtContent>
          <w:r w:rsidR="00C927D7">
            <w:rPr>
              <w:rFonts w:ascii="Arial" w:hAnsi="Arial" w:cs="Arial"/>
              <w:sz w:val="24"/>
              <w:szCs w:val="24"/>
            </w:rPr>
            <w:fldChar w:fldCharType="begin"/>
          </w:r>
          <w:r w:rsidR="00C927D7">
            <w:rPr>
              <w:rFonts w:ascii="Arial" w:hAnsi="Arial" w:cs="Arial"/>
              <w:sz w:val="24"/>
              <w:szCs w:val="24"/>
            </w:rPr>
            <w:instrText xml:space="preserve"> CITATION Ras17 \l 11274 </w:instrText>
          </w:r>
          <w:r w:rsidR="00C927D7">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[13]</w:t>
          </w:r>
          <w:r w:rsidR="00C927D7">
            <w:rPr>
              <w:rFonts w:ascii="Arial" w:hAnsi="Arial" w:cs="Arial"/>
              <w:sz w:val="24"/>
              <w:szCs w:val="24"/>
            </w:rPr>
            <w:fldChar w:fldCharType="end"/>
          </w:r>
        </w:sdtContent>
      </w:sdt>
    </w:p>
    <w:p w14:paraId="02B88F79" w14:textId="7B36B039" w:rsidR="00DF3D92" w:rsidRPr="00834D14" w:rsidRDefault="00DF3D92" w:rsidP="00DF3D92">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588608" behindDoc="0" locked="0" layoutInCell="1" allowOverlap="1" wp14:anchorId="1E7737E5" wp14:editId="5EA81FCF">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D05B5D8" w14:textId="67C6D1D6" w:rsidR="009225FD" w:rsidRPr="008718C0" w:rsidRDefault="009225FD" w:rsidP="00DF3D92">
                            <w:pPr>
                              <w:pStyle w:val="Descripcin"/>
                              <w:jc w:val="center"/>
                              <w:rPr>
                                <w:rFonts w:ascii="Calibri" w:eastAsia="Calibri" w:hAnsi="Calibri" w:cs="Calibri"/>
                                <w:noProof/>
                                <w:color w:val="000000"/>
                                <w:lang w:val="es-ES_tradnl" w:eastAsia="es-ES_tradnl"/>
                              </w:rPr>
                            </w:pPr>
                            <w:bookmarkStart w:id="179" w:name="_Ref502096104"/>
                            <w:bookmarkStart w:id="180" w:name="_Toc504153988"/>
                            <w:bookmarkStart w:id="181" w:name="_Toc508877180"/>
                            <w:r>
                              <w:t xml:space="preserve">Ilustración </w:t>
                            </w:r>
                            <w:r w:rsidR="009F3AB5">
                              <w:fldChar w:fldCharType="begin"/>
                            </w:r>
                            <w:r w:rsidR="009F3AB5">
                              <w:instrText xml:space="preserve"> SEQ Ilustración \* ARABIC </w:instrText>
                            </w:r>
                            <w:r w:rsidR="009F3AB5">
                              <w:fldChar w:fldCharType="separate"/>
                            </w:r>
                            <w:r>
                              <w:rPr>
                                <w:noProof/>
                              </w:rPr>
                              <w:t>24</w:t>
                            </w:r>
                            <w:r w:rsidR="009F3AB5">
                              <w:rPr>
                                <w:noProof/>
                              </w:rPr>
                              <w:fldChar w:fldCharType="end"/>
                            </w:r>
                            <w:r>
                              <w:t xml:space="preserve"> - Interfaces de Raspberry Pi</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37E5" id="Cuadro de texto 248" o:spid="_x0000_s1035" type="#_x0000_t202" style="position:absolute;left:0;text-align:left;margin-left:61.25pt;margin-top:429.55pt;width:301.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D05B5D8" w14:textId="67C6D1D6" w:rsidR="009225FD" w:rsidRPr="008718C0" w:rsidRDefault="009225FD" w:rsidP="00DF3D92">
                      <w:pPr>
                        <w:pStyle w:val="Descripcin"/>
                        <w:jc w:val="center"/>
                        <w:rPr>
                          <w:rFonts w:ascii="Calibri" w:eastAsia="Calibri" w:hAnsi="Calibri" w:cs="Calibri"/>
                          <w:noProof/>
                          <w:color w:val="000000"/>
                          <w:lang w:val="es-ES_tradnl" w:eastAsia="es-ES_tradnl"/>
                        </w:rPr>
                      </w:pPr>
                      <w:bookmarkStart w:id="182" w:name="_Ref502096104"/>
                      <w:bookmarkStart w:id="183" w:name="_Toc504153988"/>
                      <w:bookmarkStart w:id="184" w:name="_Toc508877180"/>
                      <w:r>
                        <w:t xml:space="preserve">Ilustración </w:t>
                      </w:r>
                      <w:r w:rsidR="009F3AB5">
                        <w:fldChar w:fldCharType="begin"/>
                      </w:r>
                      <w:r w:rsidR="009F3AB5">
                        <w:instrText xml:space="preserve"> SEQ Ilustración \* ARABIC </w:instrText>
                      </w:r>
                      <w:r w:rsidR="009F3AB5">
                        <w:fldChar w:fldCharType="separate"/>
                      </w:r>
                      <w:r>
                        <w:rPr>
                          <w:noProof/>
                        </w:rPr>
                        <w:t>24</w:t>
                      </w:r>
                      <w:r w:rsidR="009F3AB5">
                        <w:rPr>
                          <w:noProof/>
                        </w:rPr>
                        <w:fldChar w:fldCharType="end"/>
                      </w:r>
                      <w:r>
                        <w:t xml:space="preserve"> - Interfaces de Raspberry Pi</w:t>
                      </w:r>
                      <w:bookmarkEnd w:id="182"/>
                      <w:bookmarkEnd w:id="183"/>
                      <w:bookmarkEnd w:id="184"/>
                    </w:p>
                  </w:txbxContent>
                </v:textbox>
                <w10:wrap type="topAndBottom"/>
              </v:shape>
            </w:pict>
          </mc:Fallback>
        </mc:AlternateContent>
      </w:r>
      <w:r>
        <w:rPr>
          <w:noProof/>
          <w:lang w:val="en-US" w:eastAsia="en-US"/>
        </w:rPr>
        <w:drawing>
          <wp:anchor distT="0" distB="0" distL="114300" distR="114300" simplePos="0" relativeHeight="251585536" behindDoc="0" locked="0" layoutInCell="1" allowOverlap="1" wp14:anchorId="72D93D4F" wp14:editId="1311FC3C">
            <wp:simplePos x="0" y="0"/>
            <wp:positionH relativeFrom="margin">
              <wp:posOffset>-29845</wp:posOffset>
            </wp:positionH>
            <wp:positionV relativeFrom="paragraph">
              <wp:posOffset>593725</wp:posOffset>
            </wp:positionV>
            <wp:extent cx="5426710" cy="4799965"/>
            <wp:effectExtent l="0" t="0" r="2540" b="635"/>
            <wp:wrapTopAndBottom/>
            <wp:docPr id="57" name="Imagen 57"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_Ref502096104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24</w:t>
      </w:r>
      <w:r w:rsidR="00030E3C" w:rsidRPr="00030E3C">
        <w:rPr>
          <w:rFonts w:ascii="Arial" w:hAnsi="Arial" w:cs="Arial"/>
          <w:b/>
          <w:sz w:val="24"/>
          <w:szCs w:val="24"/>
        </w:rPr>
        <w:t xml:space="preserve"> - Interfaces de Raspberry Pi</w:t>
      </w:r>
      <w:r w:rsidRPr="00030E3C">
        <w:rPr>
          <w:rFonts w:ascii="Arial" w:hAnsi="Arial" w:cs="Arial"/>
          <w:b/>
          <w:sz w:val="24"/>
          <w:szCs w:val="24"/>
        </w:rPr>
        <w:fldChar w:fldCharType="end"/>
      </w:r>
      <w:r>
        <w:rPr>
          <w:rFonts w:ascii="Arial" w:hAnsi="Arial" w:cs="Arial"/>
          <w:sz w:val="24"/>
          <w:szCs w:val="24"/>
        </w:rPr>
        <w:t>) ilustra los distintos periféricos que se pueden conectar a este computador.</w:t>
      </w:r>
    </w:p>
    <w:p w14:paraId="7D64D504" w14:textId="77777777" w:rsidR="00DF3D92" w:rsidRPr="00646568" w:rsidRDefault="00DF3D92" w:rsidP="00DF3D92">
      <w:pPr>
        <w:pStyle w:val="Ttulo2"/>
        <w:rPr>
          <w:b/>
          <w:sz w:val="32"/>
          <w:szCs w:val="32"/>
        </w:rPr>
      </w:pPr>
      <w:bookmarkStart w:id="185" w:name="_Toc504153918"/>
      <w:bookmarkStart w:id="186" w:name="_Toc510608510"/>
      <w:r>
        <w:rPr>
          <w:b/>
          <w:sz w:val="32"/>
          <w:szCs w:val="32"/>
        </w:rPr>
        <w:t xml:space="preserve">4.4 </w:t>
      </w:r>
      <w:r w:rsidRPr="00646568">
        <w:rPr>
          <w:b/>
          <w:sz w:val="32"/>
          <w:szCs w:val="32"/>
        </w:rPr>
        <w:t>Sistemas Operativos compatibles</w:t>
      </w:r>
      <w:bookmarkEnd w:id="185"/>
      <w:bookmarkEnd w:id="186"/>
    </w:p>
    <w:p w14:paraId="204D0646"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45F673BC"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1AC2D801"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3FE556A2"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5C396E8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25102B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18E0D9C7"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050F77D8"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3D75570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 xml:space="preserve">Por otro lado, también existe una versión de Windows 10 desarrollada específicamente para sistemas embebidos, denominada </w:t>
      </w:r>
      <w:r>
        <w:rPr>
          <w:rFonts w:ascii="Arial" w:eastAsia="Times New Roman" w:hAnsi="Arial" w:cs="Arial"/>
          <w:color w:val="222222"/>
          <w:sz w:val="24"/>
          <w:szCs w:val="24"/>
        </w:rPr>
        <w:t>IoT</w:t>
      </w:r>
      <w:r w:rsidRPr="005709F8">
        <w:rPr>
          <w:rFonts w:ascii="Arial" w:eastAsia="Times New Roman" w:hAnsi="Arial" w:cs="Arial"/>
          <w:color w:val="222222"/>
          <w:sz w:val="24"/>
          <w:szCs w:val="24"/>
        </w:rPr>
        <w:t xml:space="preserve"> C</w:t>
      </w:r>
      <w:r>
        <w:rPr>
          <w:rFonts w:ascii="Arial" w:eastAsia="Times New Roman" w:hAnsi="Arial" w:cs="Arial"/>
          <w:color w:val="222222"/>
          <w:sz w:val="24"/>
          <w:szCs w:val="24"/>
        </w:rPr>
        <w:t>ore</w:t>
      </w:r>
      <w:r w:rsidRPr="005709F8">
        <w:rPr>
          <w:rFonts w:ascii="Arial" w:eastAsia="Times New Roman" w:hAnsi="Arial" w:cs="Arial"/>
          <w:color w:val="222222"/>
          <w:sz w:val="24"/>
          <w:szCs w:val="24"/>
        </w:rPr>
        <w:t>, compatible con esta plataforma</w:t>
      </w:r>
      <w:r>
        <w:rPr>
          <w:rFonts w:ascii="Arial" w:eastAsia="Times New Roman" w:hAnsi="Arial" w:cs="Arial"/>
          <w:color w:val="222222"/>
          <w:sz w:val="24"/>
          <w:szCs w:val="24"/>
        </w:rPr>
        <w:t xml:space="preserve"> (en particular con las Raspberrys Pi 2 y 3)</w:t>
      </w:r>
      <w:r w:rsidRPr="005709F8">
        <w:rPr>
          <w:rFonts w:ascii="Arial" w:eastAsia="Times New Roman" w:hAnsi="Arial" w:cs="Arial"/>
          <w:color w:val="222222"/>
          <w:sz w:val="24"/>
          <w:szCs w:val="24"/>
        </w:rPr>
        <w:t>.</w:t>
      </w:r>
    </w:p>
    <w:p w14:paraId="5999C020" w14:textId="77777777" w:rsidR="00DF3D92" w:rsidRDefault="00DF3D92" w:rsidP="00DF3D92">
      <w:pPr>
        <w:pStyle w:val="Ttulo2"/>
        <w:rPr>
          <w:b/>
          <w:sz w:val="32"/>
          <w:szCs w:val="32"/>
        </w:rPr>
      </w:pPr>
      <w:bookmarkStart w:id="187" w:name="_Ref503901366"/>
      <w:bookmarkStart w:id="188" w:name="_Toc504153921"/>
      <w:bookmarkStart w:id="189" w:name="_Toc510608511"/>
      <w:r>
        <w:rPr>
          <w:b/>
          <w:sz w:val="32"/>
          <w:szCs w:val="32"/>
        </w:rPr>
        <w:t xml:space="preserve">4.5 </w:t>
      </w:r>
      <w:r w:rsidRPr="00646568">
        <w:rPr>
          <w:b/>
          <w:sz w:val="32"/>
          <w:szCs w:val="32"/>
        </w:rPr>
        <w:t>Accesorios para Raspberry Pi</w:t>
      </w:r>
      <w:bookmarkEnd w:id="187"/>
      <w:bookmarkEnd w:id="188"/>
      <w:bookmarkEnd w:id="189"/>
    </w:p>
    <w:p w14:paraId="7A6C781E" w14:textId="77777777" w:rsidR="00DF3D92" w:rsidRPr="006F3399" w:rsidRDefault="00DF3D92" w:rsidP="00DF3D92"/>
    <w:p w14:paraId="2E4917B4" w14:textId="2578CD5F" w:rsidR="00DF3D92" w:rsidRPr="005709F8" w:rsidRDefault="00DF3D92" w:rsidP="00DF3D92">
      <w:pPr>
        <w:shd w:val="clear" w:color="auto" w:fill="FFFFFF"/>
        <w:spacing w:before="120" w:after="120"/>
        <w:rPr>
          <w:rFonts w:ascii="Arial" w:eastAsia="Times New Roman" w:hAnsi="Arial" w:cs="Arial"/>
          <w:color w:val="222222"/>
          <w:sz w:val="24"/>
          <w:szCs w:val="24"/>
        </w:rPr>
      </w:pPr>
      <w:r>
        <w:rPr>
          <w:rFonts w:ascii="Arial" w:eastAsia="Times New Roman" w:hAnsi="Arial" w:cs="Arial"/>
          <w:color w:val="222222"/>
          <w:sz w:val="24"/>
          <w:szCs w:val="24"/>
        </w:rPr>
        <w:t>Para poder operar l</w:t>
      </w:r>
      <w:r w:rsidRPr="005709F8">
        <w:rPr>
          <w:rFonts w:ascii="Arial" w:eastAsia="Times New Roman" w:hAnsi="Arial" w:cs="Arial"/>
          <w:color w:val="222222"/>
          <w:sz w:val="24"/>
          <w:szCs w:val="24"/>
        </w:rPr>
        <w:t xml:space="preserve">a placa </w:t>
      </w:r>
      <w:r w:rsidRPr="005709F8">
        <w:rPr>
          <w:rFonts w:ascii="Arial" w:eastAsia="Times New Roman" w:hAnsi="Arial" w:cs="Arial"/>
          <w:b/>
          <w:bCs/>
          <w:color w:val="222222"/>
          <w:sz w:val="24"/>
          <w:szCs w:val="24"/>
        </w:rPr>
        <w:t>Raspberry Pi</w:t>
      </w:r>
      <w:r>
        <w:rPr>
          <w:rFonts w:ascii="Arial" w:eastAsia="Times New Roman" w:hAnsi="Arial" w:cs="Arial"/>
          <w:bCs/>
          <w:color w:val="222222"/>
          <w:sz w:val="24"/>
          <w:szCs w:val="24"/>
        </w:rPr>
        <w:t xml:space="preserve">, es </w:t>
      </w:r>
      <w:r w:rsidRPr="005709F8">
        <w:rPr>
          <w:rFonts w:ascii="Arial" w:eastAsia="Times New Roman" w:hAnsi="Arial" w:cs="Arial"/>
          <w:color w:val="222222"/>
          <w:sz w:val="24"/>
          <w:szCs w:val="24"/>
        </w:rPr>
        <w:t>neces</w:t>
      </w:r>
      <w:r>
        <w:rPr>
          <w:rFonts w:ascii="Arial" w:eastAsia="Times New Roman" w:hAnsi="Arial" w:cs="Arial"/>
          <w:color w:val="222222"/>
          <w:sz w:val="24"/>
          <w:szCs w:val="24"/>
        </w:rPr>
        <w:t>ario contar</w:t>
      </w:r>
      <w:r w:rsidRPr="005709F8">
        <w:rPr>
          <w:rFonts w:ascii="Arial" w:eastAsia="Times New Roman" w:hAnsi="Arial" w:cs="Arial"/>
          <w:color w:val="222222"/>
          <w:sz w:val="24"/>
          <w:szCs w:val="24"/>
        </w:rPr>
        <w:t xml:space="preserve"> </w:t>
      </w:r>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ciertos accesorios, como una fuente de alimentación de al menos </w:t>
      </w:r>
      <w:r>
        <w:rPr>
          <w:rFonts w:ascii="Arial" w:eastAsia="Times New Roman" w:hAnsi="Arial" w:cs="Arial"/>
          <w:color w:val="222222"/>
          <w:sz w:val="24"/>
          <w:szCs w:val="24"/>
        </w:rPr>
        <w:t>1A</w:t>
      </w:r>
      <w:r w:rsidR="009263C0">
        <w:rPr>
          <w:rFonts w:ascii="Arial" w:eastAsia="Times New Roman" w:hAnsi="Arial" w:cs="Arial"/>
          <w:color w:val="222222"/>
          <w:sz w:val="24"/>
          <w:szCs w:val="24"/>
        </w:rPr>
        <w:t xml:space="preserve"> (</w:t>
      </w:r>
      <w:r w:rsidR="00CC5B4B" w:rsidRPr="00CC5B4B">
        <w:rPr>
          <w:rFonts w:ascii="Arial" w:eastAsia="Times New Roman" w:hAnsi="Arial" w:cs="Arial"/>
          <w:b/>
          <w:color w:val="222222"/>
          <w:sz w:val="24"/>
          <w:szCs w:val="24"/>
          <w:highlight w:val="yellow"/>
        </w:rPr>
        <w:fldChar w:fldCharType="begin"/>
      </w:r>
      <w:r w:rsidR="00CC5B4B" w:rsidRPr="00CC5B4B">
        <w:rPr>
          <w:rFonts w:ascii="Arial" w:eastAsia="Times New Roman" w:hAnsi="Arial" w:cs="Arial"/>
          <w:b/>
          <w:color w:val="222222"/>
          <w:sz w:val="24"/>
          <w:szCs w:val="24"/>
        </w:rPr>
        <w:instrText xml:space="preserve"> REF _Ref508729438 \h </w:instrText>
      </w:r>
      <w:r w:rsidR="00CC5B4B" w:rsidRPr="00CC5B4B">
        <w:rPr>
          <w:rFonts w:ascii="Arial" w:eastAsia="Times New Roman" w:hAnsi="Arial" w:cs="Arial"/>
          <w:b/>
          <w:color w:val="222222"/>
          <w:sz w:val="24"/>
          <w:szCs w:val="24"/>
          <w:highlight w:val="yellow"/>
        </w:rPr>
        <w:instrText xml:space="preserve"> \* MERGEFORMAT </w:instrText>
      </w:r>
      <w:r w:rsidR="00CC5B4B" w:rsidRPr="00CC5B4B">
        <w:rPr>
          <w:rFonts w:ascii="Arial" w:eastAsia="Times New Roman" w:hAnsi="Arial" w:cs="Arial"/>
          <w:b/>
          <w:color w:val="222222"/>
          <w:sz w:val="24"/>
          <w:szCs w:val="24"/>
          <w:highlight w:val="yellow"/>
        </w:rPr>
      </w:r>
      <w:r w:rsidR="00CC5B4B" w:rsidRPr="00CC5B4B">
        <w:rPr>
          <w:rFonts w:ascii="Arial" w:eastAsia="Times New Roman" w:hAnsi="Arial" w:cs="Arial"/>
          <w:b/>
          <w:color w:val="222222"/>
          <w:sz w:val="24"/>
          <w:szCs w:val="24"/>
          <w:highlight w:val="yellow"/>
        </w:rPr>
        <w:fldChar w:fldCharType="separate"/>
      </w:r>
      <w:r w:rsidR="00CC5B4B" w:rsidRPr="00CC5B4B">
        <w:rPr>
          <w:rFonts w:ascii="Arial" w:hAnsi="Arial" w:cs="Arial"/>
          <w:b/>
          <w:sz w:val="24"/>
          <w:szCs w:val="24"/>
        </w:rPr>
        <w:t>Ampere</w:t>
      </w:r>
      <w:r w:rsidR="00CC5B4B" w:rsidRPr="00CC5B4B">
        <w:rPr>
          <w:rFonts w:ascii="Arial" w:eastAsia="Times New Roman" w:hAnsi="Arial" w:cs="Arial"/>
          <w:b/>
          <w:color w:val="222222"/>
          <w:sz w:val="24"/>
          <w:szCs w:val="24"/>
          <w:highlight w:val="yellow"/>
        </w:rPr>
        <w:fldChar w:fldCharType="end"/>
      </w:r>
      <w:r w:rsidR="009263C0">
        <w:rPr>
          <w:rFonts w:ascii="Arial" w:eastAsia="Times New Roman" w:hAnsi="Arial" w:cs="Arial"/>
          <w:color w:val="222222"/>
          <w:sz w:val="24"/>
          <w:szCs w:val="24"/>
        </w:rPr>
        <w:t>)</w:t>
      </w:r>
      <w:r w:rsidRPr="005709F8">
        <w:rPr>
          <w:rFonts w:ascii="Arial" w:eastAsia="Times New Roman" w:hAnsi="Arial" w:cs="Arial"/>
          <w:color w:val="222222"/>
          <w:sz w:val="24"/>
          <w:szCs w:val="24"/>
        </w:rPr>
        <w:t xml:space="preserve">, un cable HDMI, una tarjeta de memoria microSD con el Sistema Operativo y un adaptador WIFI o un cable RJ45 para poder conectarla en red. Además, </w:t>
      </w:r>
      <w:r>
        <w:rPr>
          <w:rFonts w:ascii="Arial" w:eastAsia="Times New Roman" w:hAnsi="Arial" w:cs="Arial"/>
          <w:color w:val="222222"/>
          <w:sz w:val="24"/>
          <w:szCs w:val="24"/>
        </w:rPr>
        <w:t xml:space="preserve">ya sea </w:t>
      </w:r>
      <w:r w:rsidRPr="005709F8">
        <w:rPr>
          <w:rFonts w:ascii="Arial" w:eastAsia="Times New Roman" w:hAnsi="Arial" w:cs="Arial"/>
          <w:color w:val="222222"/>
          <w:sz w:val="24"/>
          <w:szCs w:val="24"/>
        </w:rPr>
        <w:t>por estética o por protección existen variad</w:t>
      </w:r>
      <w:r>
        <w:rPr>
          <w:rFonts w:ascii="Arial" w:eastAsia="Times New Roman" w:hAnsi="Arial" w:cs="Arial"/>
          <w:color w:val="222222"/>
          <w:sz w:val="24"/>
          <w:szCs w:val="24"/>
        </w:rPr>
        <w:t>o</w:t>
      </w:r>
      <w:r w:rsidRPr="005709F8">
        <w:rPr>
          <w:rFonts w:ascii="Arial" w:eastAsia="Times New Roman" w:hAnsi="Arial" w:cs="Arial"/>
          <w:color w:val="222222"/>
          <w:sz w:val="24"/>
          <w:szCs w:val="24"/>
        </w:rPr>
        <w:t xml:space="preserve">s </w:t>
      </w:r>
      <w:r>
        <w:rPr>
          <w:rFonts w:ascii="Arial" w:eastAsia="Times New Roman" w:hAnsi="Arial" w:cs="Arial"/>
          <w:color w:val="222222"/>
          <w:sz w:val="24"/>
          <w:szCs w:val="24"/>
        </w:rPr>
        <w:t xml:space="preserve">gabinetes </w:t>
      </w:r>
      <w:r w:rsidRPr="005709F8">
        <w:rPr>
          <w:rFonts w:ascii="Arial" w:eastAsia="Times New Roman" w:hAnsi="Arial" w:cs="Arial"/>
          <w:color w:val="222222"/>
          <w:sz w:val="24"/>
          <w:szCs w:val="24"/>
        </w:rPr>
        <w:t>o carcasas para su resguardo.</w:t>
      </w:r>
    </w:p>
    <w:p w14:paraId="451F1128"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53E21148" w14:textId="3B4F098F" w:rsidR="00DF3D92" w:rsidRPr="005709F8"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554816" behindDoc="0" locked="0" layoutInCell="1" allowOverlap="1" wp14:anchorId="34063914" wp14:editId="6DC87F57">
                <wp:simplePos x="0" y="0"/>
                <wp:positionH relativeFrom="margin">
                  <wp:posOffset>4251960</wp:posOffset>
                </wp:positionH>
                <wp:positionV relativeFrom="paragraph">
                  <wp:posOffset>933450</wp:posOffset>
                </wp:positionV>
                <wp:extent cx="922655" cy="554990"/>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11E878DA" w14:textId="18CCE02C" w:rsidR="009225FD" w:rsidRPr="00331E92" w:rsidRDefault="009225FD" w:rsidP="00DF3D92">
                            <w:pPr>
                              <w:pStyle w:val="Descripcin"/>
                              <w:rPr>
                                <w:noProof/>
                              </w:rPr>
                            </w:pPr>
                            <w:bookmarkStart w:id="190" w:name="_Ref501797791"/>
                            <w:bookmarkStart w:id="191" w:name="_Toc504153991"/>
                            <w:bookmarkStart w:id="192" w:name="_Toc508877181"/>
                            <w:r>
                              <w:t xml:space="preserve">Ilustración </w:t>
                            </w:r>
                            <w:r w:rsidR="009F3AB5">
                              <w:fldChar w:fldCharType="begin"/>
                            </w:r>
                            <w:r w:rsidR="009F3AB5">
                              <w:instrText xml:space="preserve"> SEQ Ilustración \* ARABIC </w:instrText>
                            </w:r>
                            <w:r w:rsidR="009F3AB5">
                              <w:fldChar w:fldCharType="separate"/>
                            </w:r>
                            <w:r>
                              <w:rPr>
                                <w:noProof/>
                              </w:rPr>
                              <w:t>25</w:t>
                            </w:r>
                            <w:r w:rsidR="009F3AB5">
                              <w:rPr>
                                <w:noProof/>
                              </w:rPr>
                              <w:fldChar w:fldCharType="end"/>
                            </w:r>
                            <w:r>
                              <w:t xml:space="preserve"> - Cámara Raspberry Pi V2</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3914" id="Cuadro de texto 54" o:spid="_x0000_s1036" type="#_x0000_t202" style="position:absolute;left:0;text-align:left;margin-left:334.8pt;margin-top:73.5pt;width:72.65pt;height:43.7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sCOAIAAHAEAAAOAAAAZHJzL2Uyb0RvYy54bWysVFFv2jAQfp+0/2D5fQRQqdaIUDEqpkmo&#10;rUSnPhvHIZYcn3c2JOzX7+wQ6Lo9TXsxl7vz+b7vu2N+3zWGHRV6Dbbgk9GYM2UllNruC/79Zf3p&#10;M2c+CFsKA1YV/KQ8v198/DBvXa6mUIMpFTIqYn3euoLXIbg8y7ysVSP8CJyyFKwAGxHoE/dZiaKl&#10;6o3JpuPxbdYClg5BKu/J+9AH+SLVryolw1NVeRWYKTj1FtKJ6dzFM1vMRb5H4Wotz22If+iiEdrS&#10;o5dSDyIIdkD9R6lGSwQPVRhJaDKoKi1VwkBoJuN3aLa1cCphIXK8u9Dk/19Z+Xh8RqbLgs9uOLOi&#10;IY1WB1EisFKxoLoAjCJEU+t8TtlbR/mh+wIdyT34PTkj+q7CJv4SLkZxIvx0IZlKMUnOu+n0djbj&#10;TFJoNru5u0siZNfLDn34qqBh0Sg4koaJWnHc+ECNUOqQEt/yYHS51sbEjxhYGWRHQXq3tQ4qtkg3&#10;fssyNuZaiLf6cPRkEWGPJFqh23WJmElqMLp2UJ4IPUI/Rt7JtaYHN8KHZ4E0NwSYdiE80VEZaAsO&#10;Z4uzGvDn3/wxn+SkKGctzWHB/Y+DQMWZ+WZJ6Di0g4GDsRsMe2hWQFAntGVOJpMuYDCDWSE0r7Qi&#10;y/gKhYSV9FbBw2CuQr8NtGJSLZcpiUbTibCxWydj6YHYl+5VoDvLEkfjEYYJFfk7dfrcnublIUCl&#10;k3RXFs9801gnfc4rGPfm7XfKuv5RLH4B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A6lUsCOAIAAHAEAAAOAAAAAAAA&#10;AAAAAAAAAC4CAABkcnMvZTJvRG9jLnhtbFBLAQItABQABgAIAAAAIQBS5Kjp4AAAAAsBAAAPAAAA&#10;AAAAAAAAAAAAAJIEAABkcnMvZG93bnJldi54bWxQSwUGAAAAAAQABADzAAAAnwUAAAAA&#10;" stroked="f">
                <v:textbox inset="0,0,0,0">
                  <w:txbxContent>
                    <w:p w14:paraId="11E878DA" w14:textId="18CCE02C" w:rsidR="009225FD" w:rsidRPr="00331E92" w:rsidRDefault="009225FD" w:rsidP="00DF3D92">
                      <w:pPr>
                        <w:pStyle w:val="Descripcin"/>
                        <w:rPr>
                          <w:noProof/>
                        </w:rPr>
                      </w:pPr>
                      <w:bookmarkStart w:id="193" w:name="_Ref501797791"/>
                      <w:bookmarkStart w:id="194" w:name="_Toc504153991"/>
                      <w:bookmarkStart w:id="195" w:name="_Toc508877181"/>
                      <w:r>
                        <w:t xml:space="preserve">Ilustración </w:t>
                      </w:r>
                      <w:r w:rsidR="009F3AB5">
                        <w:fldChar w:fldCharType="begin"/>
                      </w:r>
                      <w:r w:rsidR="009F3AB5">
                        <w:instrText xml:space="preserve"> SEQ Ilustración \* ARABIC </w:instrText>
                      </w:r>
                      <w:r w:rsidR="009F3AB5">
                        <w:fldChar w:fldCharType="separate"/>
                      </w:r>
                      <w:r>
                        <w:rPr>
                          <w:noProof/>
                        </w:rPr>
                        <w:t>25</w:t>
                      </w:r>
                      <w:r w:rsidR="009F3AB5">
                        <w:rPr>
                          <w:noProof/>
                        </w:rPr>
                        <w:fldChar w:fldCharType="end"/>
                      </w:r>
                      <w:r>
                        <w:t xml:space="preserve"> - Cámara Raspberry Pi V2</w:t>
                      </w:r>
                      <w:bookmarkEnd w:id="193"/>
                      <w:bookmarkEnd w:id="194"/>
                      <w:bookmarkEnd w:id="195"/>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551744" behindDoc="0" locked="0" layoutInCell="1" allowOverlap="1" wp14:anchorId="3FCA2CF5" wp14:editId="4A2B92B0">
            <wp:simplePos x="0" y="0"/>
            <wp:positionH relativeFrom="column">
              <wp:posOffset>4286785</wp:posOffset>
            </wp:positionH>
            <wp:positionV relativeFrom="paragraph">
              <wp:posOffset>27827</wp:posOffset>
            </wp:positionV>
            <wp:extent cx="940435" cy="854075"/>
            <wp:effectExtent l="0" t="0" r="0" b="3175"/>
            <wp:wrapSquare wrapText="bothSides"/>
            <wp:docPr id="58" name="Imagen 58"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09F8">
        <w:rPr>
          <w:rFonts w:ascii="Arial" w:eastAsia="Times New Roman" w:hAnsi="Arial" w:cs="Arial"/>
          <w:i/>
          <w:color w:val="222222"/>
          <w:sz w:val="24"/>
          <w:szCs w:val="24"/>
          <w:u w:val="single"/>
          <w:lang w:eastAsia="es-AR"/>
        </w:rPr>
        <w:t>Cámara para Raspberry Pi V2</w:t>
      </w:r>
      <w:r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r>
        <w:rPr>
          <w:rFonts w:ascii="Arial" w:eastAsia="Times New Roman" w:hAnsi="Arial" w:cs="Arial"/>
          <w:color w:val="222222"/>
          <w:sz w:val="24"/>
          <w:szCs w:val="24"/>
          <w:lang w:eastAsia="es-AR"/>
        </w:rPr>
        <w:t>,</w:t>
      </w:r>
      <w:r w:rsidRPr="005709F8">
        <w:rPr>
          <w:rFonts w:ascii="Arial" w:eastAsia="Times New Roman" w:hAnsi="Arial" w:cs="Arial"/>
          <w:color w:val="222222"/>
          <w:sz w:val="24"/>
          <w:szCs w:val="24"/>
          <w:lang w:eastAsia="es-AR"/>
        </w:rPr>
        <w:t xml:space="preserve"> el cual ofrece imágenes de video de alta velocidad y alta sensibilidad, además </w:t>
      </w:r>
      <w:r>
        <w:rPr>
          <w:rFonts w:ascii="Arial" w:eastAsia="Times New Roman" w:hAnsi="Arial" w:cs="Arial"/>
          <w:color w:val="222222"/>
          <w:sz w:val="24"/>
          <w:szCs w:val="24"/>
          <w:lang w:eastAsia="es-AR"/>
        </w:rPr>
        <w:t xml:space="preserve">con </w:t>
      </w:r>
      <w:r w:rsidRPr="005709F8">
        <w:rPr>
          <w:rFonts w:ascii="Arial" w:eastAsia="Times New Roman" w:hAnsi="Arial" w:cs="Arial"/>
          <w:color w:val="222222"/>
          <w:sz w:val="24"/>
          <w:szCs w:val="24"/>
          <w:lang w:eastAsia="es-AR"/>
        </w:rPr>
        <w:t xml:space="preserve">enfoque fijo </w:t>
      </w:r>
      <w:r>
        <w:rPr>
          <w:rFonts w:ascii="Arial" w:eastAsia="Times New Roman" w:hAnsi="Arial" w:cs="Arial"/>
          <w:color w:val="222222"/>
          <w:sz w:val="24"/>
          <w:szCs w:val="24"/>
          <w:lang w:eastAsia="es-AR"/>
        </w:rPr>
        <w:t xml:space="preserve">puede llegar a una resolución de </w:t>
      </w:r>
      <w:r w:rsidRPr="005709F8">
        <w:rPr>
          <w:rFonts w:ascii="Arial" w:eastAsia="Times New Roman" w:hAnsi="Arial" w:cs="Arial"/>
          <w:color w:val="222222"/>
          <w:sz w:val="24"/>
          <w:szCs w:val="24"/>
          <w:lang w:eastAsia="es-AR"/>
        </w:rPr>
        <w:t>hasta 8 megapíxeles.</w:t>
      </w:r>
      <w:r>
        <w:rPr>
          <w:rFonts w:ascii="Arial" w:eastAsia="Times New Roman" w:hAnsi="Arial" w:cs="Arial"/>
          <w:color w:val="222222"/>
          <w:sz w:val="24"/>
          <w:szCs w:val="24"/>
          <w:lang w:eastAsia="es-AR"/>
        </w:rPr>
        <w:t xml:space="preserve"> 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_Ref501797791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25</w:t>
      </w:r>
      <w:r w:rsidRPr="00030E3C">
        <w:rPr>
          <w:rFonts w:ascii="Arial" w:hAnsi="Arial" w:cs="Arial"/>
          <w:b/>
          <w:sz w:val="24"/>
          <w:szCs w:val="24"/>
        </w:rPr>
        <w:t xml:space="preserve"> - Cámara Raspberry Pi V2</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apreciar esta cámara.</w:t>
      </w:r>
    </w:p>
    <w:p w14:paraId="22BDEA9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p>
    <w:p w14:paraId="6ADEAC14" w14:textId="2FD7BF43" w:rsidR="00DF3D92" w:rsidRPr="0070449D"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48672" behindDoc="0" locked="0" layoutInCell="1" allowOverlap="1" wp14:anchorId="04A7420F" wp14:editId="1F9DDDF1">
            <wp:simplePos x="0" y="0"/>
            <wp:positionH relativeFrom="column">
              <wp:posOffset>3892550</wp:posOffset>
            </wp:positionH>
            <wp:positionV relativeFrom="paragraph">
              <wp:posOffset>128798</wp:posOffset>
            </wp:positionV>
            <wp:extent cx="1504950" cy="1129665"/>
            <wp:effectExtent l="0" t="0" r="0" b="0"/>
            <wp:wrapSquare wrapText="bothSides"/>
            <wp:docPr id="59" name="Imagen 5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67104" behindDoc="0" locked="0" layoutInCell="1" allowOverlap="1" wp14:anchorId="06582BA3" wp14:editId="7F8ED1D2">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707D0197" w14:textId="725E0DDC" w:rsidR="009225FD" w:rsidRPr="00947DFE" w:rsidRDefault="009225FD" w:rsidP="00DF3D92">
                            <w:pPr>
                              <w:pStyle w:val="Descripcin"/>
                              <w:rPr>
                                <w:noProof/>
                              </w:rPr>
                            </w:pPr>
                            <w:bookmarkStart w:id="196" w:name="_Ref501803112"/>
                            <w:bookmarkStart w:id="197" w:name="_Toc504153992"/>
                            <w:bookmarkStart w:id="198" w:name="_Toc508877182"/>
                            <w:r>
                              <w:t xml:space="preserve">Ilustración </w:t>
                            </w:r>
                            <w:r w:rsidR="009F3AB5">
                              <w:fldChar w:fldCharType="begin"/>
                            </w:r>
                            <w:r w:rsidR="009F3AB5">
                              <w:instrText xml:space="preserve"> SEQ Ilustración \* ARABIC </w:instrText>
                            </w:r>
                            <w:r w:rsidR="009F3AB5">
                              <w:fldChar w:fldCharType="separate"/>
                            </w:r>
                            <w:r>
                              <w:rPr>
                                <w:noProof/>
                              </w:rPr>
                              <w:t>26</w:t>
                            </w:r>
                            <w:r w:rsidR="009F3AB5">
                              <w:rPr>
                                <w:noProof/>
                              </w:rPr>
                              <w:fldChar w:fldCharType="end"/>
                            </w:r>
                            <w:r>
                              <w:t xml:space="preserve"> - Pantalla táctil de Raspberry Pi</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2BA3" id="Cuadro de texto 60" o:spid="_x0000_s1037" type="#_x0000_t202" style="position:absolute;left:0;text-align:left;margin-left:306.5pt;margin-top:100.9pt;width:118.5pt;height:31.9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707D0197" w14:textId="725E0DDC" w:rsidR="009225FD" w:rsidRPr="00947DFE" w:rsidRDefault="009225FD" w:rsidP="00DF3D92">
                      <w:pPr>
                        <w:pStyle w:val="Descripcin"/>
                        <w:rPr>
                          <w:noProof/>
                        </w:rPr>
                      </w:pPr>
                      <w:bookmarkStart w:id="199" w:name="_Ref501803112"/>
                      <w:bookmarkStart w:id="200" w:name="_Toc504153992"/>
                      <w:bookmarkStart w:id="201" w:name="_Toc508877182"/>
                      <w:r>
                        <w:t xml:space="preserve">Ilustración </w:t>
                      </w:r>
                      <w:r w:rsidR="009F3AB5">
                        <w:fldChar w:fldCharType="begin"/>
                      </w:r>
                      <w:r w:rsidR="009F3AB5">
                        <w:instrText xml:space="preserve"> SEQ Ilustración \* ARABIC </w:instrText>
                      </w:r>
                      <w:r w:rsidR="009F3AB5">
                        <w:fldChar w:fldCharType="separate"/>
                      </w:r>
                      <w:r>
                        <w:rPr>
                          <w:noProof/>
                        </w:rPr>
                        <w:t>26</w:t>
                      </w:r>
                      <w:r w:rsidR="009F3AB5">
                        <w:rPr>
                          <w:noProof/>
                        </w:rPr>
                        <w:fldChar w:fldCharType="end"/>
                      </w:r>
                      <w:r>
                        <w:t xml:space="preserve"> - Pantalla táctil de Raspberry Pi</w:t>
                      </w:r>
                      <w:bookmarkEnd w:id="199"/>
                      <w:bookmarkEnd w:id="200"/>
                      <w:bookmarkEnd w:id="201"/>
                    </w:p>
                  </w:txbxContent>
                </v:textbox>
                <w10:wrap type="square"/>
              </v:shape>
            </w:pict>
          </mc:Fallback>
        </mc:AlternateContent>
      </w:r>
      <w:r w:rsidRPr="005709F8">
        <w:rPr>
          <w:rFonts w:ascii="Arial" w:eastAsia="Times New Roman" w:hAnsi="Arial" w:cs="Arial"/>
          <w:i/>
          <w:color w:val="222222"/>
          <w:sz w:val="24"/>
          <w:szCs w:val="24"/>
          <w:u w:val="single"/>
          <w:lang w:eastAsia="es-AR"/>
        </w:rPr>
        <w:t>Pantalla táctil LCD para Raspberry Pi de 7”:</w:t>
      </w:r>
      <w:r w:rsidRPr="005709F8">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la pantalla táctil oficial de la plataforma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_Ref501803112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26</w:t>
      </w:r>
      <w:r w:rsidRPr="00030E3C">
        <w:rPr>
          <w:rFonts w:ascii="Arial" w:hAnsi="Arial" w:cs="Arial"/>
          <w:b/>
          <w:sz w:val="24"/>
          <w:szCs w:val="24"/>
        </w:rPr>
        <w:t xml:space="preserve"> - Pantalla táctil de Raspberry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trata de una pantalla táctil LCD capacitiva multitáctil (de hasta 10 puntos de contacto). El display de 7 pulgadas posee una resolución de 800x480 píxeles con una velocidad de refresco de 60 fps (fotogramas por segundo) y color RGB de 24 bits.</w:t>
      </w:r>
      <w:r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Pr>
          <w:rFonts w:ascii="Arial" w:eastAsia="Times New Roman" w:hAnsi="Arial" w:cs="Arial"/>
          <w:color w:val="222222"/>
          <w:sz w:val="24"/>
          <w:szCs w:val="24"/>
          <w:lang w:eastAsia="es-AR"/>
        </w:rPr>
        <w:t xml:space="preserve"> conecta al puerto DSI (Display Serial Interface) presente</w:t>
      </w:r>
      <w:r w:rsidRPr="0070449D">
        <w:rPr>
          <w:rFonts w:ascii="Arial" w:eastAsia="Times New Roman" w:hAnsi="Arial" w:cs="Arial"/>
          <w:color w:val="222222"/>
          <w:sz w:val="24"/>
          <w:szCs w:val="24"/>
          <w:lang w:eastAsia="es-AR"/>
        </w:rPr>
        <w:t xml:space="preserve"> en todo</w:t>
      </w:r>
      <w:r>
        <w:rPr>
          <w:rFonts w:ascii="Arial" w:eastAsia="Times New Roman" w:hAnsi="Arial" w:cs="Arial"/>
          <w:color w:val="222222"/>
          <w:sz w:val="24"/>
          <w:szCs w:val="24"/>
          <w:lang w:eastAsia="es-AR"/>
        </w:rPr>
        <w:t xml:space="preserve"> modelo de</w:t>
      </w:r>
      <w:r w:rsidRPr="0070449D">
        <w:rPr>
          <w:rFonts w:ascii="Arial" w:eastAsia="Times New Roman" w:hAnsi="Arial" w:cs="Arial"/>
          <w:color w:val="222222"/>
          <w:sz w:val="24"/>
          <w:szCs w:val="24"/>
          <w:lang w:eastAsia="es-AR"/>
        </w:rPr>
        <w:t xml:space="preserve"> Raspberry Pi.</w:t>
      </w:r>
    </w:p>
    <w:p w14:paraId="7B7C5EB1" w14:textId="77777777" w:rsidR="00DF3D92" w:rsidRPr="0070449D" w:rsidRDefault="00DF3D92" w:rsidP="00DF3D92">
      <w:pPr>
        <w:pStyle w:val="Prrafodelista"/>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57888" behindDoc="0" locked="0" layoutInCell="1" allowOverlap="1" wp14:anchorId="25145BAD" wp14:editId="190DD564">
            <wp:simplePos x="0" y="0"/>
            <wp:positionH relativeFrom="margin">
              <wp:align>right</wp:align>
            </wp:positionH>
            <wp:positionV relativeFrom="paragraph">
              <wp:posOffset>3175</wp:posOffset>
            </wp:positionV>
            <wp:extent cx="1508760" cy="1148080"/>
            <wp:effectExtent l="0" t="0" r="0" b="0"/>
            <wp:wrapSquare wrapText="bothSides"/>
            <wp:docPr id="1025" name="Imagen 10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9AE00" w14:textId="4BE9CE7C" w:rsidR="00DF3D9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573248" behindDoc="0" locked="0" layoutInCell="1" allowOverlap="1" wp14:anchorId="42C01320" wp14:editId="5DAA9C7F">
                <wp:simplePos x="0" y="0"/>
                <wp:positionH relativeFrom="margin">
                  <wp:align>right</wp:align>
                </wp:positionH>
                <wp:positionV relativeFrom="paragraph">
                  <wp:posOffset>876935</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1B423D34" w14:textId="264C8472" w:rsidR="009225FD" w:rsidRPr="003A5C10" w:rsidRDefault="009225FD" w:rsidP="00DF3D92">
                            <w:pPr>
                              <w:pStyle w:val="Descripcin"/>
                              <w:rPr>
                                <w:noProof/>
                              </w:rPr>
                            </w:pPr>
                            <w:bookmarkStart w:id="202" w:name="_Ref501827051"/>
                            <w:bookmarkStart w:id="203" w:name="_Toc504153993"/>
                            <w:bookmarkStart w:id="204" w:name="_Toc508877183"/>
                            <w:r>
                              <w:t xml:space="preserve">Ilustración </w:t>
                            </w:r>
                            <w:r w:rsidR="009F3AB5">
                              <w:fldChar w:fldCharType="begin"/>
                            </w:r>
                            <w:r w:rsidR="009F3AB5">
                              <w:instrText xml:space="preserve"> SEQ Ilustración \* ARABIC </w:instrText>
                            </w:r>
                            <w:r w:rsidR="009F3AB5">
                              <w:fldChar w:fldCharType="separate"/>
                            </w:r>
                            <w:r>
                              <w:rPr>
                                <w:noProof/>
                              </w:rPr>
                              <w:t>27</w:t>
                            </w:r>
                            <w:r w:rsidR="009F3AB5">
                              <w:rPr>
                                <w:noProof/>
                              </w:rPr>
                              <w:fldChar w:fldCharType="end"/>
                            </w:r>
                            <w:r>
                              <w:t xml:space="preserve"> - Adafruit Prototyping Pi</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1320" id="Cuadro de texto 61" o:spid="_x0000_s1038" type="#_x0000_t202" style="position:absolute;left:0;text-align:left;margin-left:67.6pt;margin-top:69.05pt;width:118.8pt;height:31.95pt;z-index:251573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zgD/98AAAAIAQAADwAA&#10;AGRycy9kb3ducmV2LnhtbEyPMU/DMBCFdyT+g3VILIjaTapQhThVVcEAS0XowubG1zgQ25HttOHf&#10;c0yw3d17eve9ajPbgZ0xxN47CcuFAIau9bp3nYTD+/P9GlhMymk1eIcSvjHCpr6+qlSp/cW94blJ&#10;HaMQF0slwaQ0lpzH1qBVceFHdKSdfLAq0Ro6roO6ULgdeCZEwa3qHX0wasSdwfarmayE/epjb+6m&#10;09PrdpWHl8O0Kz67Rsrbm3n7CCzhnP7M8ItP6FAT09FPTkc2SKAiia75egmM5Cx/KIAdaRCZAF5X&#10;/H+B+gcAAP//AwBQSwECLQAUAAYACAAAACEAtoM4kv4AAADhAQAAEwAAAAAAAAAAAAAAAAAAAAAA&#10;W0NvbnRlbnRfVHlwZXNdLnhtbFBLAQItABQABgAIAAAAIQA4/SH/1gAAAJQBAAALAAAAAAAAAAAA&#10;AAAAAC8BAABfcmVscy8ucmVsc1BLAQItABQABgAIAAAAIQCCgNfgNgIAAHEEAAAOAAAAAAAAAAAA&#10;AAAAAC4CAABkcnMvZTJvRG9jLnhtbFBLAQItABQABgAIAAAAIQDDOAP/3wAAAAgBAAAPAAAAAAAA&#10;AAAAAAAAAJAEAABkcnMvZG93bnJldi54bWxQSwUGAAAAAAQABADzAAAAnAUAAAAA&#10;" stroked="f">
                <v:textbox style="mso-fit-shape-to-text:t" inset="0,0,0,0">
                  <w:txbxContent>
                    <w:p w14:paraId="1B423D34" w14:textId="264C8472" w:rsidR="009225FD" w:rsidRPr="003A5C10" w:rsidRDefault="009225FD" w:rsidP="00DF3D92">
                      <w:pPr>
                        <w:pStyle w:val="Descripcin"/>
                        <w:rPr>
                          <w:noProof/>
                        </w:rPr>
                      </w:pPr>
                      <w:bookmarkStart w:id="205" w:name="_Ref501827051"/>
                      <w:bookmarkStart w:id="206" w:name="_Toc504153993"/>
                      <w:bookmarkStart w:id="207" w:name="_Toc508877183"/>
                      <w:r>
                        <w:t xml:space="preserve">Ilustración </w:t>
                      </w:r>
                      <w:r w:rsidR="009F3AB5">
                        <w:fldChar w:fldCharType="begin"/>
                      </w:r>
                      <w:r w:rsidR="009F3AB5">
                        <w:instrText xml:space="preserve"> SEQ Ilustración \* ARABIC </w:instrText>
                      </w:r>
                      <w:r w:rsidR="009F3AB5">
                        <w:fldChar w:fldCharType="separate"/>
                      </w:r>
                      <w:r>
                        <w:rPr>
                          <w:noProof/>
                        </w:rPr>
                        <w:t>27</w:t>
                      </w:r>
                      <w:r w:rsidR="009F3AB5">
                        <w:rPr>
                          <w:noProof/>
                        </w:rPr>
                        <w:fldChar w:fldCharType="end"/>
                      </w:r>
                      <w:r>
                        <w:t xml:space="preserve"> - Adafruit Prototyping Pi</w:t>
                      </w:r>
                      <w:bookmarkEnd w:id="205"/>
                      <w:bookmarkEnd w:id="206"/>
                      <w:bookmarkEnd w:id="207"/>
                    </w:p>
                  </w:txbxContent>
                </v:textbox>
                <w10:wrap type="square" anchorx="margin"/>
              </v:shape>
            </w:pict>
          </mc:Fallback>
        </mc:AlternateContent>
      </w:r>
      <w:r>
        <w:rPr>
          <w:rFonts w:ascii="Arial" w:eastAsia="Times New Roman" w:hAnsi="Arial" w:cs="Arial"/>
          <w:i/>
          <w:color w:val="222222"/>
          <w:sz w:val="24"/>
          <w:szCs w:val="24"/>
          <w:u w:val="single"/>
          <w:lang w:eastAsia="es-AR"/>
        </w:rPr>
        <w:t xml:space="preserve">Kit de Placa de prototipado de Pi de </w:t>
      </w:r>
      <w:r w:rsidRPr="00387BC2">
        <w:rPr>
          <w:rFonts w:ascii="Arial" w:eastAsia="Times New Roman" w:hAnsi="Arial" w:cs="Arial"/>
          <w:i/>
          <w:color w:val="222222"/>
          <w:sz w:val="24"/>
          <w:szCs w:val="24"/>
          <w:u w:val="single"/>
          <w:lang w:eastAsia="es-AR"/>
        </w:rPr>
        <w:t xml:space="preserve">Adafruit </w:t>
      </w:r>
      <w:r>
        <w:rPr>
          <w:rFonts w:ascii="Arial" w:eastAsia="Times New Roman" w:hAnsi="Arial" w:cs="Arial"/>
          <w:i/>
          <w:color w:val="222222"/>
          <w:sz w:val="24"/>
          <w:szCs w:val="24"/>
          <w:u w:val="single"/>
          <w:lang w:eastAsia="es-AR"/>
        </w:rPr>
        <w:t xml:space="preserve">(Adafruit </w:t>
      </w:r>
      <w:r w:rsidRPr="00387BC2">
        <w:rPr>
          <w:rFonts w:ascii="Arial" w:eastAsia="Times New Roman" w:hAnsi="Arial" w:cs="Arial"/>
          <w:i/>
          <w:color w:val="222222"/>
          <w:sz w:val="24"/>
          <w:szCs w:val="24"/>
          <w:u w:val="single"/>
          <w:lang w:eastAsia="es-AR"/>
        </w:rPr>
        <w:t>Prototyping Pi Plate Kit</w:t>
      </w:r>
      <w:r>
        <w:rPr>
          <w:rFonts w:ascii="Arial" w:eastAsia="Times New Roman" w:hAnsi="Arial" w:cs="Arial"/>
          <w:i/>
          <w:color w:val="222222"/>
          <w:sz w:val="24"/>
          <w:szCs w:val="24"/>
          <w:u w:val="single"/>
          <w:lang w:eastAsia="es-AR"/>
        </w:rPr>
        <w:t>)</w:t>
      </w:r>
      <w:r w:rsidRPr="00387BC2">
        <w:rPr>
          <w:rFonts w:ascii="Arial" w:eastAsia="Times New Roman" w:hAnsi="Arial" w:cs="Arial"/>
          <w:i/>
          <w:color w:val="222222"/>
          <w:sz w:val="24"/>
          <w:szCs w:val="24"/>
          <w:u w:val="single"/>
          <w:lang w:eastAsia="es-AR"/>
        </w:rPr>
        <w: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encastra en la parte superior de las Raspberry Pi, en la cual se pueden soldar componentes en su área de GPIO (entrada/salida de propósito general) y además cuenta en su centro con un área de </w:t>
      </w:r>
      <w:r w:rsidR="009263C0" w:rsidRPr="009263C0">
        <w:rPr>
          <w:rFonts w:ascii="Arial" w:eastAsia="Times New Roman" w:hAnsi="Arial" w:cs="Arial"/>
          <w:color w:val="222222"/>
          <w:sz w:val="24"/>
          <w:szCs w:val="24"/>
          <w:lang w:eastAsia="es-AR"/>
        </w:rPr>
        <w:fldChar w:fldCharType="begin"/>
      </w:r>
      <w:r w:rsidR="009263C0" w:rsidRPr="009263C0">
        <w:rPr>
          <w:rFonts w:ascii="Arial" w:eastAsia="Times New Roman" w:hAnsi="Arial" w:cs="Arial"/>
          <w:color w:val="222222"/>
          <w:sz w:val="24"/>
          <w:szCs w:val="24"/>
          <w:lang w:eastAsia="es-AR"/>
        </w:rPr>
        <w:instrText xml:space="preserve"> REF _Ref508728943 \h  \* MERGEFORMAT </w:instrText>
      </w:r>
      <w:r w:rsidR="009263C0" w:rsidRPr="009263C0">
        <w:rPr>
          <w:rFonts w:ascii="Arial" w:eastAsia="Times New Roman" w:hAnsi="Arial" w:cs="Arial"/>
          <w:color w:val="222222"/>
          <w:sz w:val="24"/>
          <w:szCs w:val="24"/>
          <w:lang w:eastAsia="es-AR"/>
        </w:rPr>
      </w:r>
      <w:r w:rsidR="009263C0" w:rsidRPr="009263C0">
        <w:rPr>
          <w:rFonts w:ascii="Arial" w:eastAsia="Times New Roman" w:hAnsi="Arial" w:cs="Arial"/>
          <w:color w:val="222222"/>
          <w:sz w:val="24"/>
          <w:szCs w:val="24"/>
          <w:lang w:eastAsia="es-AR"/>
        </w:rPr>
        <w:fldChar w:fldCharType="separate"/>
      </w:r>
      <w:r w:rsidR="00DC03CC">
        <w:rPr>
          <w:rFonts w:ascii="Arial" w:hAnsi="Arial" w:cs="Arial"/>
          <w:b/>
          <w:sz w:val="24"/>
          <w:szCs w:val="24"/>
        </w:rPr>
        <w:t>p</w:t>
      </w:r>
      <w:r w:rsidR="009263C0" w:rsidRPr="009263C0">
        <w:rPr>
          <w:rFonts w:ascii="Arial" w:hAnsi="Arial" w:cs="Arial"/>
          <w:b/>
          <w:sz w:val="24"/>
          <w:szCs w:val="24"/>
        </w:rPr>
        <w:t>rotoboard</w:t>
      </w:r>
      <w:r w:rsidR="009263C0" w:rsidRPr="009263C0">
        <w:rPr>
          <w:rFonts w:ascii="Arial" w:eastAsia="Times New Roman" w:hAnsi="Arial" w:cs="Arial"/>
          <w:color w:val="222222"/>
          <w:sz w:val="24"/>
          <w:szCs w:val="24"/>
          <w:lang w:eastAsia="es-AR"/>
        </w:rPr>
        <w:fldChar w:fldCharType="end"/>
      </w:r>
      <w:r>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lastRenderedPageBreak/>
        <w:t>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_Ref501827051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27</w:t>
      </w:r>
      <w:r w:rsidRPr="00030E3C">
        <w:rPr>
          <w:rFonts w:ascii="Arial" w:hAnsi="Arial" w:cs="Arial"/>
          <w:b/>
          <w:sz w:val="24"/>
          <w:szCs w:val="24"/>
        </w:rPr>
        <w:t xml:space="preserve"> - Adafruit Prototyping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ver esta placa empalmada sobre una Raspberry Pi</w:t>
      </w:r>
    </w:p>
    <w:p w14:paraId="3EA52006" w14:textId="77777777" w:rsidR="00DF3D92" w:rsidRPr="004C7DEA" w:rsidRDefault="00DF3D92" w:rsidP="00DF3D92">
      <w:pPr>
        <w:shd w:val="clear" w:color="auto" w:fill="FFFFFF"/>
        <w:spacing w:before="120" w:after="120"/>
        <w:rPr>
          <w:rFonts w:ascii="Arial" w:eastAsia="Times New Roman" w:hAnsi="Arial" w:cs="Arial"/>
          <w:color w:val="222222"/>
          <w:sz w:val="24"/>
          <w:szCs w:val="24"/>
        </w:rPr>
      </w:pPr>
    </w:p>
    <w:p w14:paraId="5FCA60EB" w14:textId="77777777" w:rsidR="00DF3D92" w:rsidRPr="00761CD9" w:rsidRDefault="00DF3D92" w:rsidP="00AA0DB8">
      <w:pPr>
        <w:pStyle w:val="Prrafodelista"/>
        <w:numPr>
          <w:ilvl w:val="0"/>
          <w:numId w:val="8"/>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564032" behindDoc="0" locked="0" layoutInCell="1" allowOverlap="1" wp14:anchorId="7542A739" wp14:editId="191635E9">
            <wp:simplePos x="0" y="0"/>
            <wp:positionH relativeFrom="column">
              <wp:posOffset>3785870</wp:posOffset>
            </wp:positionH>
            <wp:positionV relativeFrom="paragraph">
              <wp:posOffset>6350</wp:posOffset>
            </wp:positionV>
            <wp:extent cx="1610995" cy="1218565"/>
            <wp:effectExtent l="0" t="0" r="8255" b="635"/>
            <wp:wrapSquare wrapText="bothSides"/>
            <wp:docPr id="1027" name="Imagen 1027"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CD9">
        <w:rPr>
          <w:rFonts w:ascii="Arial" w:eastAsia="Times New Roman" w:hAnsi="Arial" w:cs="Arial"/>
          <w:i/>
          <w:color w:val="222222"/>
          <w:sz w:val="24"/>
          <w:szCs w:val="24"/>
          <w:u w:val="single"/>
        </w:rPr>
        <w:t xml:space="preserve">Western digital Pidrive: </w:t>
      </w:r>
      <w:r w:rsidRPr="00761CD9">
        <w:rPr>
          <w:rFonts w:ascii="Arial" w:eastAsia="Times New Roman" w:hAnsi="Arial" w:cs="Arial"/>
          <w:color w:val="222222"/>
          <w:sz w:val="24"/>
          <w:szCs w:val="24"/>
        </w:rPr>
        <w:t>Es un disco rígido</w:t>
      </w:r>
      <w:r>
        <w:rPr>
          <w:rFonts w:ascii="Arial" w:eastAsia="Times New Roman" w:hAnsi="Arial" w:cs="Arial"/>
          <w:color w:val="222222"/>
          <w:sz w:val="24"/>
          <w:szCs w:val="24"/>
        </w:rPr>
        <w:t xml:space="preserve"> (</w:t>
      </w:r>
      <w:r w:rsidRPr="00030E3C">
        <w:rPr>
          <w:rFonts w:ascii="Arial" w:eastAsia="Times New Roman" w:hAnsi="Arial" w:cs="Arial"/>
          <w:b/>
          <w:color w:val="222222"/>
          <w:sz w:val="24"/>
          <w:szCs w:val="24"/>
        </w:rPr>
        <w:fldChar w:fldCharType="begin"/>
      </w:r>
      <w:r w:rsidRPr="00030E3C">
        <w:rPr>
          <w:rFonts w:ascii="Arial" w:eastAsia="Times New Roman" w:hAnsi="Arial" w:cs="Arial"/>
          <w:b/>
          <w:color w:val="222222"/>
          <w:sz w:val="24"/>
          <w:szCs w:val="24"/>
        </w:rPr>
        <w:instrText xml:space="preserve"> REF _Ref501828737 \h  \* MERGEFORMAT </w:instrText>
      </w:r>
      <w:r w:rsidRPr="00030E3C">
        <w:rPr>
          <w:rFonts w:ascii="Arial" w:eastAsia="Times New Roman" w:hAnsi="Arial" w:cs="Arial"/>
          <w:b/>
          <w:color w:val="222222"/>
          <w:sz w:val="24"/>
          <w:szCs w:val="24"/>
        </w:rPr>
      </w:r>
      <w:r w:rsidRPr="00030E3C">
        <w:rPr>
          <w:rFonts w:ascii="Arial" w:eastAsia="Times New Roman" w:hAnsi="Arial" w:cs="Arial"/>
          <w:b/>
          <w:color w:val="222222"/>
          <w:sz w:val="24"/>
          <w:szCs w:val="24"/>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28</w:t>
      </w:r>
      <w:r w:rsidRPr="00030E3C">
        <w:rPr>
          <w:rFonts w:ascii="Arial" w:hAnsi="Arial" w:cs="Arial"/>
          <w:b/>
          <w:sz w:val="24"/>
          <w:szCs w:val="24"/>
        </w:rPr>
        <w:t xml:space="preserve"> - Pidrive</w:t>
      </w:r>
      <w:r w:rsidRPr="00030E3C">
        <w:rPr>
          <w:rFonts w:ascii="Arial" w:eastAsia="Times New Roman" w:hAnsi="Arial" w:cs="Arial"/>
          <w:b/>
          <w:color w:val="222222"/>
          <w:sz w:val="24"/>
          <w:szCs w:val="24"/>
        </w:rPr>
        <w:fldChar w:fldCharType="end"/>
      </w:r>
      <w:r>
        <w:rPr>
          <w:rFonts w:ascii="Arial" w:eastAsia="Times New Roman" w:hAnsi="Arial" w:cs="Arial"/>
          <w:color w:val="222222"/>
          <w:sz w:val="24"/>
          <w:szCs w:val="24"/>
        </w:rPr>
        <w:t>)</w:t>
      </w:r>
      <w:r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71F4EFEF" w14:textId="77777777" w:rsidR="00DF3D92" w:rsidRPr="00651D66" w:rsidRDefault="00DF3D92" w:rsidP="00DF3D92">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570176" behindDoc="0" locked="0" layoutInCell="1" allowOverlap="1" wp14:anchorId="041EFD65" wp14:editId="6964DDA0">
                <wp:simplePos x="0" y="0"/>
                <wp:positionH relativeFrom="column">
                  <wp:posOffset>4088130</wp:posOffset>
                </wp:positionH>
                <wp:positionV relativeFrom="paragraph">
                  <wp:posOffset>7620</wp:posOffset>
                </wp:positionV>
                <wp:extent cx="1309370" cy="190500"/>
                <wp:effectExtent l="0" t="0" r="508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190500"/>
                        </a:xfrm>
                        <a:prstGeom prst="rect">
                          <a:avLst/>
                        </a:prstGeom>
                        <a:solidFill>
                          <a:prstClr val="white"/>
                        </a:solidFill>
                        <a:ln>
                          <a:noFill/>
                        </a:ln>
                      </wps:spPr>
                      <wps:txbx>
                        <w:txbxContent>
                          <w:p w14:paraId="4D82305D" w14:textId="394B67A6" w:rsidR="009225FD" w:rsidRPr="000E068D" w:rsidRDefault="009225FD" w:rsidP="00DF3D92">
                            <w:pPr>
                              <w:pStyle w:val="Descripcin"/>
                              <w:rPr>
                                <w:noProof/>
                              </w:rPr>
                            </w:pPr>
                            <w:bookmarkStart w:id="208" w:name="_Ref501828737"/>
                            <w:bookmarkStart w:id="209" w:name="_Toc504153994"/>
                            <w:bookmarkStart w:id="210" w:name="_Toc508877184"/>
                            <w:r>
                              <w:t xml:space="preserve">Ilustración </w:t>
                            </w:r>
                            <w:r w:rsidR="009F3AB5">
                              <w:fldChar w:fldCharType="begin"/>
                            </w:r>
                            <w:r w:rsidR="009F3AB5">
                              <w:instrText xml:space="preserve"> SEQ </w:instrText>
                            </w:r>
                            <w:r w:rsidR="009F3AB5">
                              <w:instrText xml:space="preserve">Ilustración \* ARABIC </w:instrText>
                            </w:r>
                            <w:r w:rsidR="009F3AB5">
                              <w:fldChar w:fldCharType="separate"/>
                            </w:r>
                            <w:r>
                              <w:rPr>
                                <w:noProof/>
                              </w:rPr>
                              <w:t>28</w:t>
                            </w:r>
                            <w:r w:rsidR="009F3AB5">
                              <w:rPr>
                                <w:noProof/>
                              </w:rPr>
                              <w:fldChar w:fldCharType="end"/>
                            </w:r>
                            <w:r>
                              <w:t xml:space="preserve"> - Pidrive</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EFD65" id="Cuadro de texto 62" o:spid="_x0000_s1039" type="#_x0000_t202" style="position:absolute;left:0;text-align:left;margin-left:321.9pt;margin-top:.6pt;width:103.1pt;height:15pt;z-index:25157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p1OQIAAHEEAAAOAAAAZHJzL2Uyb0RvYy54bWysVE1v2zAMvQ/YfxB0X+wkWLcacYosRYYB&#10;RVsgHXpWZDkWIIsapcTOfv0oOU67bqdhF5kSP6T3HunFTd8adlToNdiSTyc5Z8pKqLTdl/z70+bD&#10;Z858ELYSBqwq+Ul5frN8/27RuULNoAFTKWRUxPqicyVvQnBFlnnZqFb4CThlyVkDtiLQFvdZhaKj&#10;6q3JZnl+lXWAlUOQyns6vR2cfJnq17WS4aGuvQrMlJzeFtKKad3FNVsuRLFH4Rotz88Q//CKVmhL&#10;l15K3Yog2AH1H6VaLRE81GEioc2grrVUCQOhmeZv0Gwb4VTCQuR4d6HJ/7+y8v74iExXJb+acWZF&#10;SxqtD6JCYJViQfUBGHmIps75gqK3juJD/wV6kns893QY0fc1tvFLuBj5ifDThWQqxWRMmufX80/k&#10;kuSbXucf86RC9pLt0IevCloWjZIjiZi4Fcc7H+glFDqGxMs8GF1ttDFxEx1rg+woSPCu0UHFN1LG&#10;b1HGxlgLMWtwx5MsQhygRCv0uz4xM52POHdQnQg+wtBH3smNpgvvhA+PAqlxCBYNQ3igpTbQlRzO&#10;FmcN4M+/ncd40pO8nHXUiCX3Pw4CFWfmmyWlY9eOBo7GbjTsoV0DQZ3SmDmZTErAYEazRmifaUZW&#10;8RZyCSvprpKH0VyHYRxoxqRarVIQ9aYT4c5unYylR2Kf+meB7ixL7I17GFtUFG/UGWIHmleHALVO&#10;0kViBxbPfFNfJ33OMxgH5/U+Rb38KZa/AAAA//8DAFBLAwQUAAYACAAAACEAB6vXBtwAAAAIAQAA&#10;DwAAAGRycy9kb3ducmV2LnhtbEyPwU7DMAyG70i8Q2QkLoildDBNpekEG9zYYWPa2WtMW9E4VZOu&#10;3dtjTnC0f+vz9+erybXqTH1oPBt4mCWgiEtvG64MHD7f75egQkS22HomAxcKsCqur3LMrB95R+d9&#10;rJRAOGRooI6xy7QOZU0Ow8x3xJJ9+d5hlLGvtO1xFLhrdZokC+2wYflQY0frmsrv/eAMLDb9MO54&#10;fbc5vH3gtqvS4+vlaMztzfTyDCrSFP+O4Vdf1KEQp5Mf2AbVCuNxLupRghSU5MunRLqdDMxloYtc&#10;/y9Q/AAAAP//AwBQSwECLQAUAAYACAAAACEAtoM4kv4AAADhAQAAEwAAAAAAAAAAAAAAAAAAAAAA&#10;W0NvbnRlbnRfVHlwZXNdLnhtbFBLAQItABQABgAIAAAAIQA4/SH/1gAAAJQBAAALAAAAAAAAAAAA&#10;AAAAAC8BAABfcmVscy8ucmVsc1BLAQItABQABgAIAAAAIQDgUtp1OQIAAHEEAAAOAAAAAAAAAAAA&#10;AAAAAC4CAABkcnMvZTJvRG9jLnhtbFBLAQItABQABgAIAAAAIQAHq9cG3AAAAAgBAAAPAAAAAAAA&#10;AAAAAAAAAJMEAABkcnMvZG93bnJldi54bWxQSwUGAAAAAAQABADzAAAAnAUAAAAA&#10;" stroked="f">
                <v:textbox inset="0,0,0,0">
                  <w:txbxContent>
                    <w:p w14:paraId="4D82305D" w14:textId="394B67A6" w:rsidR="009225FD" w:rsidRPr="000E068D" w:rsidRDefault="009225FD" w:rsidP="00DF3D92">
                      <w:pPr>
                        <w:pStyle w:val="Descripcin"/>
                        <w:rPr>
                          <w:noProof/>
                        </w:rPr>
                      </w:pPr>
                      <w:bookmarkStart w:id="211" w:name="_Ref501828737"/>
                      <w:bookmarkStart w:id="212" w:name="_Toc504153994"/>
                      <w:bookmarkStart w:id="213" w:name="_Toc508877184"/>
                      <w:r>
                        <w:t xml:space="preserve">Ilustración </w:t>
                      </w:r>
                      <w:r w:rsidR="009F3AB5">
                        <w:fldChar w:fldCharType="begin"/>
                      </w:r>
                      <w:r w:rsidR="009F3AB5">
                        <w:instrText xml:space="preserve"> SEQ </w:instrText>
                      </w:r>
                      <w:r w:rsidR="009F3AB5">
                        <w:instrText xml:space="preserve">Ilustración \* ARABIC </w:instrText>
                      </w:r>
                      <w:r w:rsidR="009F3AB5">
                        <w:fldChar w:fldCharType="separate"/>
                      </w:r>
                      <w:r>
                        <w:rPr>
                          <w:noProof/>
                        </w:rPr>
                        <w:t>28</w:t>
                      </w:r>
                      <w:r w:rsidR="009F3AB5">
                        <w:rPr>
                          <w:noProof/>
                        </w:rPr>
                        <w:fldChar w:fldCharType="end"/>
                      </w:r>
                      <w:r>
                        <w:t xml:space="preserve"> - Pidrive</w:t>
                      </w:r>
                      <w:bookmarkEnd w:id="211"/>
                      <w:bookmarkEnd w:id="212"/>
                      <w:bookmarkEnd w:id="213"/>
                    </w:p>
                  </w:txbxContent>
                </v:textbox>
                <w10:wrap type="square"/>
              </v:shape>
            </w:pict>
          </mc:Fallback>
        </mc:AlternateContent>
      </w:r>
    </w:p>
    <w:p w14:paraId="5CA5987C" w14:textId="53CAC676" w:rsidR="00DF3D92" w:rsidRPr="00387BC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60960" behindDoc="0" locked="0" layoutInCell="1" allowOverlap="1" wp14:anchorId="770BBB0A" wp14:editId="18136120">
            <wp:simplePos x="0" y="0"/>
            <wp:positionH relativeFrom="column">
              <wp:posOffset>3769995</wp:posOffset>
            </wp:positionH>
            <wp:positionV relativeFrom="paragraph">
              <wp:posOffset>6985</wp:posOffset>
            </wp:positionV>
            <wp:extent cx="1624330" cy="1503680"/>
            <wp:effectExtent l="0" t="0" r="0" b="1270"/>
            <wp:wrapSquare wrapText="bothSides"/>
            <wp:docPr id="1029" name="Imagen 1029"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68">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i/>
          <w:color w:val="222222"/>
          <w:sz w:val="24"/>
          <w:szCs w:val="24"/>
          <w:u w:val="single"/>
          <w:lang w:eastAsia="es-AR"/>
        </w:rPr>
        <w:t>Pi TFT:</w:t>
      </w:r>
      <w:r>
        <w:rPr>
          <w:rFonts w:ascii="Arial" w:eastAsia="Times New Roman" w:hAnsi="Arial" w:cs="Arial"/>
          <w:color w:val="222222"/>
          <w:sz w:val="24"/>
          <w:szCs w:val="24"/>
          <w:lang w:eastAsia="es-AR"/>
        </w:rPr>
        <w:t xml:space="preserve"> Es una pequeña pantalla táctil de 2.8 pulgadas del tipo resistiva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_Ref501828785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29</w:t>
      </w:r>
      <w:r w:rsidRPr="00030E3C">
        <w:rPr>
          <w:rFonts w:ascii="Arial" w:hAnsi="Arial" w:cs="Arial"/>
          <w:b/>
          <w:sz w:val="24"/>
          <w:szCs w:val="24"/>
        </w:rPr>
        <w:t xml:space="preserve"> - Pi TFT</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xml:space="preserve">), que se encastra en la parte superior del Raspberry. Su </w:t>
      </w:r>
      <w:r w:rsidR="009263C0" w:rsidRPr="00DC03CC">
        <w:rPr>
          <w:rFonts w:ascii="Arial" w:eastAsia="Times New Roman" w:hAnsi="Arial" w:cs="Arial"/>
          <w:color w:val="222222"/>
          <w:sz w:val="24"/>
          <w:szCs w:val="24"/>
          <w:lang w:eastAsia="es-AR"/>
        </w:rPr>
        <w:fldChar w:fldCharType="begin"/>
      </w:r>
      <w:r w:rsidR="009263C0" w:rsidRPr="00DC03CC">
        <w:rPr>
          <w:rFonts w:ascii="Arial" w:eastAsia="Times New Roman" w:hAnsi="Arial" w:cs="Arial"/>
          <w:color w:val="222222"/>
          <w:sz w:val="24"/>
          <w:szCs w:val="24"/>
          <w:lang w:eastAsia="es-AR"/>
        </w:rPr>
        <w:instrText xml:space="preserve"> REF _Ref508729026 \h </w:instrText>
      </w:r>
      <w:r w:rsidR="00DC03CC" w:rsidRPr="00DC03CC">
        <w:rPr>
          <w:rFonts w:ascii="Arial" w:eastAsia="Times New Roman" w:hAnsi="Arial" w:cs="Arial"/>
          <w:color w:val="222222"/>
          <w:sz w:val="24"/>
          <w:szCs w:val="24"/>
          <w:lang w:eastAsia="es-AR"/>
        </w:rPr>
        <w:instrText xml:space="preserve"> \* MERGEFORMAT </w:instrText>
      </w:r>
      <w:r w:rsidR="009263C0" w:rsidRPr="00DC03CC">
        <w:rPr>
          <w:rFonts w:ascii="Arial" w:eastAsia="Times New Roman" w:hAnsi="Arial" w:cs="Arial"/>
          <w:color w:val="222222"/>
          <w:sz w:val="24"/>
          <w:szCs w:val="24"/>
          <w:lang w:eastAsia="es-AR"/>
        </w:rPr>
      </w:r>
      <w:r w:rsidR="009263C0" w:rsidRPr="00DC03CC">
        <w:rPr>
          <w:rFonts w:ascii="Arial" w:eastAsia="Times New Roman" w:hAnsi="Arial" w:cs="Arial"/>
          <w:color w:val="222222"/>
          <w:sz w:val="24"/>
          <w:szCs w:val="24"/>
          <w:lang w:eastAsia="es-AR"/>
        </w:rPr>
        <w:fldChar w:fldCharType="separate"/>
      </w:r>
      <w:r w:rsidR="009263C0" w:rsidRPr="00DC03CC">
        <w:rPr>
          <w:rFonts w:ascii="Arial" w:hAnsi="Arial" w:cs="Arial"/>
          <w:b/>
          <w:sz w:val="24"/>
          <w:szCs w:val="24"/>
        </w:rPr>
        <w:t>resolución de pantalla</w:t>
      </w:r>
      <w:r w:rsidR="009263C0" w:rsidRPr="00DC03CC">
        <w:rPr>
          <w:rFonts w:ascii="Arial" w:eastAsia="Times New Roman" w:hAnsi="Arial" w:cs="Arial"/>
          <w:color w:val="222222"/>
          <w:sz w:val="24"/>
          <w:szCs w:val="24"/>
          <w:lang w:eastAsia="es-AR"/>
        </w:rPr>
        <w:fldChar w:fldCharType="end"/>
      </w:r>
      <w:r w:rsidR="009263C0">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de 320x240 y color de 16 bits. Se le pueden soldar 4 botones de forma opcional para su manipulación.</w:t>
      </w:r>
      <w:r w:rsidRPr="003D5D3C">
        <w:t xml:space="preserve"> </w:t>
      </w:r>
    </w:p>
    <w:p w14:paraId="57D7C634" w14:textId="77777777" w:rsidR="00DF3D92" w:rsidRDefault="00DF3D92" w:rsidP="00DF3D92">
      <w:pPr>
        <w:rPr>
          <w:rFonts w:ascii="Arial" w:hAnsi="Arial" w:cs="Arial"/>
          <w:b/>
          <w:bCs/>
          <w:color w:val="222222"/>
          <w:sz w:val="28"/>
          <w:szCs w:val="28"/>
          <w:shd w:val="clear" w:color="auto" w:fill="FFFFFF"/>
        </w:rPr>
      </w:pPr>
    </w:p>
    <w:p w14:paraId="0BDBAE15" w14:textId="77777777" w:rsidR="00DF3D92" w:rsidRDefault="00DF3D92" w:rsidP="00DF3D92">
      <w:pPr>
        <w:rPr>
          <w:rFonts w:ascii="Arial" w:hAnsi="Arial" w:cs="Arial"/>
          <w:b/>
          <w:bCs/>
          <w:color w:val="222222"/>
          <w:sz w:val="28"/>
          <w:szCs w:val="28"/>
          <w:shd w:val="clear" w:color="auto" w:fill="FFFFFF"/>
        </w:rPr>
      </w:pPr>
    </w:p>
    <w:p w14:paraId="05B21268" w14:textId="77777777" w:rsidR="00DF3D92" w:rsidRDefault="00DF3D92" w:rsidP="00DF3D92">
      <w:pPr>
        <w:rPr>
          <w:b/>
          <w:color w:val="666666"/>
          <w:sz w:val="32"/>
          <w:szCs w:val="32"/>
        </w:rPr>
      </w:pPr>
      <w:r>
        <w:rPr>
          <w:noProof/>
          <w:lang w:val="en-US" w:eastAsia="en-US"/>
        </w:rPr>
        <mc:AlternateContent>
          <mc:Choice Requires="wps">
            <w:drawing>
              <wp:anchor distT="0" distB="0" distL="114300" distR="114300" simplePos="0" relativeHeight="251591680" behindDoc="0" locked="0" layoutInCell="1" allowOverlap="1" wp14:anchorId="3A81D115" wp14:editId="213EDEE8">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360FE44A" w14:textId="4E094293" w:rsidR="009225FD" w:rsidRPr="00D82251" w:rsidRDefault="009225FD" w:rsidP="00DF3D92">
                            <w:pPr>
                              <w:pStyle w:val="Descripcin"/>
                              <w:rPr>
                                <w:noProof/>
                              </w:rPr>
                            </w:pPr>
                            <w:bookmarkStart w:id="214" w:name="_Ref501828785"/>
                            <w:bookmarkStart w:id="215" w:name="_Toc504153995"/>
                            <w:bookmarkStart w:id="216" w:name="_Toc508877185"/>
                            <w:r>
                              <w:t xml:space="preserve">Ilustración </w:t>
                            </w:r>
                            <w:r w:rsidR="009F3AB5">
                              <w:fldChar w:fldCharType="begin"/>
                            </w:r>
                            <w:r w:rsidR="009F3AB5">
                              <w:instrText xml:space="preserve"> SEQ Ilustración \* ARABIC </w:instrText>
                            </w:r>
                            <w:r w:rsidR="009F3AB5">
                              <w:fldChar w:fldCharType="separate"/>
                            </w:r>
                            <w:r>
                              <w:rPr>
                                <w:noProof/>
                              </w:rPr>
                              <w:t>29</w:t>
                            </w:r>
                            <w:r w:rsidR="009F3AB5">
                              <w:rPr>
                                <w:noProof/>
                              </w:rPr>
                              <w:fldChar w:fldCharType="end"/>
                            </w:r>
                            <w:r>
                              <w:t xml:space="preserve"> - Pi TFT</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1D115" id="Cuadro de texto 63" o:spid="_x0000_s1040" type="#_x0000_t202" style="position:absolute;left:0;text-align:left;margin-left:310.5pt;margin-top:.35pt;width:95.35pt;height:21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360FE44A" w14:textId="4E094293" w:rsidR="009225FD" w:rsidRPr="00D82251" w:rsidRDefault="009225FD" w:rsidP="00DF3D92">
                      <w:pPr>
                        <w:pStyle w:val="Descripcin"/>
                        <w:rPr>
                          <w:noProof/>
                        </w:rPr>
                      </w:pPr>
                      <w:bookmarkStart w:id="217" w:name="_Ref501828785"/>
                      <w:bookmarkStart w:id="218" w:name="_Toc504153995"/>
                      <w:bookmarkStart w:id="219" w:name="_Toc508877185"/>
                      <w:r>
                        <w:t xml:space="preserve">Ilustración </w:t>
                      </w:r>
                      <w:r w:rsidR="009F3AB5">
                        <w:fldChar w:fldCharType="begin"/>
                      </w:r>
                      <w:r w:rsidR="009F3AB5">
                        <w:instrText xml:space="preserve"> SEQ Ilustración \* ARABIC </w:instrText>
                      </w:r>
                      <w:r w:rsidR="009F3AB5">
                        <w:fldChar w:fldCharType="separate"/>
                      </w:r>
                      <w:r>
                        <w:rPr>
                          <w:noProof/>
                        </w:rPr>
                        <w:t>29</w:t>
                      </w:r>
                      <w:r w:rsidR="009F3AB5">
                        <w:rPr>
                          <w:noProof/>
                        </w:rPr>
                        <w:fldChar w:fldCharType="end"/>
                      </w:r>
                      <w:r>
                        <w:t xml:space="preserve"> - Pi TFT</w:t>
                      </w:r>
                      <w:bookmarkEnd w:id="217"/>
                      <w:bookmarkEnd w:id="218"/>
                      <w:bookmarkEnd w:id="219"/>
                    </w:p>
                  </w:txbxContent>
                </v:textbox>
                <w10:wrap type="square"/>
              </v:shape>
            </w:pict>
          </mc:Fallback>
        </mc:AlternateContent>
      </w:r>
    </w:p>
    <w:p w14:paraId="1B78CACB" w14:textId="77777777" w:rsidR="00DF3D92" w:rsidRPr="00646568" w:rsidRDefault="00DF3D92" w:rsidP="00DF3D92">
      <w:pPr>
        <w:pStyle w:val="Ttulo2"/>
        <w:rPr>
          <w:b/>
          <w:sz w:val="32"/>
          <w:szCs w:val="32"/>
        </w:rPr>
      </w:pPr>
      <w:bookmarkStart w:id="220" w:name="_Toc504153922"/>
      <w:bookmarkStart w:id="221" w:name="_Toc510608512"/>
      <w:r>
        <w:rPr>
          <w:b/>
          <w:sz w:val="32"/>
          <w:szCs w:val="32"/>
        </w:rPr>
        <w:t>4.6 Ventajas del uso de</w:t>
      </w:r>
      <w:r w:rsidRPr="00646568">
        <w:rPr>
          <w:b/>
          <w:sz w:val="32"/>
          <w:szCs w:val="32"/>
        </w:rPr>
        <w:t xml:space="preserve"> Raspberry Pi</w:t>
      </w:r>
      <w:bookmarkEnd w:id="220"/>
      <w:bookmarkEnd w:id="221"/>
    </w:p>
    <w:p w14:paraId="04088B44" w14:textId="77777777" w:rsidR="00DF3D92" w:rsidRPr="00286527" w:rsidRDefault="00DF3D92" w:rsidP="00DF3D92">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56D3680C" w14:textId="77777777" w:rsidR="00DF3D92" w:rsidRPr="00286527"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w:t>
      </w:r>
      <w:r>
        <w:rPr>
          <w:rStyle w:val="Refdenotaalpie"/>
          <w:rFonts w:ascii="Arial" w:eastAsia="Times New Roman" w:hAnsi="Arial" w:cs="Arial"/>
          <w:color w:val="222222"/>
          <w:sz w:val="24"/>
          <w:szCs w:val="24"/>
          <w:lang w:eastAsia="es-AR"/>
        </w:rPr>
        <w:footnoteReference w:id="4"/>
      </w:r>
      <w:r w:rsidRPr="00286527">
        <w:rPr>
          <w:rFonts w:ascii="Arial" w:eastAsia="Times New Roman" w:hAnsi="Arial" w:cs="Arial"/>
          <w:color w:val="222222"/>
          <w:sz w:val="24"/>
          <w:szCs w:val="24"/>
          <w:lang w:eastAsia="es-AR"/>
        </w:rPr>
        <w:t>, que dado esto, se expande</w:t>
      </w:r>
      <w:r>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074B84FB" w14:textId="77777777" w:rsidR="00DF3D92"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773944E2" w14:textId="77777777" w:rsidR="00DF3D92" w:rsidRPr="0042630B"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1E43E1">
        <w:rPr>
          <w:rFonts w:ascii="Arial" w:eastAsia="Times New Roman" w:hAnsi="Arial" w:cs="Arial"/>
          <w:b/>
          <w:color w:val="222222"/>
          <w:sz w:val="24"/>
          <w:szCs w:val="24"/>
          <w:lang w:eastAsia="es-AR"/>
        </w:rPr>
        <w:t>Desarrollada con finalidad educativa</w:t>
      </w:r>
      <w:r>
        <w:rPr>
          <w:rFonts w:ascii="Arial" w:eastAsia="Times New Roman" w:hAnsi="Arial" w:cs="Arial"/>
          <w:color w:val="222222"/>
          <w:sz w:val="24"/>
          <w:szCs w:val="24"/>
          <w:lang w:eastAsia="es-AR"/>
        </w:rPr>
        <w:t>: Como ya se comentó anteriormente, según sus creadores, esta plataforma fue desarrollada con fines educativos y existe una comunidad que constantemente aporta lo necesario para trabajar con ella en el aula.</w:t>
      </w:r>
    </w:p>
    <w:p w14:paraId="6B1478AD" w14:textId="77777777"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lastRenderedPageBreak/>
        <w:t xml:space="preserve">Interfaces y GPIO: </w:t>
      </w:r>
      <w:r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r>
        <w:rPr>
          <w:rFonts w:ascii="Arial" w:eastAsia="Times New Roman" w:hAnsi="Arial" w:cs="Arial"/>
          <w:color w:val="222222"/>
          <w:sz w:val="24"/>
          <w:szCs w:val="24"/>
          <w:lang w:eastAsia="es-AR"/>
        </w:rPr>
        <w:t>B</w:t>
      </w:r>
      <w:r w:rsidRPr="00286527">
        <w:rPr>
          <w:rFonts w:ascii="Arial" w:eastAsia="Times New Roman" w:hAnsi="Arial" w:cs="Arial"/>
          <w:color w:val="222222"/>
          <w:sz w:val="24"/>
          <w:szCs w:val="24"/>
          <w:lang w:eastAsia="es-AR"/>
        </w:rPr>
        <w:t>luetooth) y a su vez, los modelos más actuales (la versión 3), vienen con 40 pines del tipo GPIO</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lo que lo convierte en un SBC muy versátil en cuanto a su utilidad.</w:t>
      </w:r>
    </w:p>
    <w:p w14:paraId="0B667851" w14:textId="77777777"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75226B74" w14:textId="77777777" w:rsidR="00DF3D92" w:rsidRDefault="00DF3D92" w:rsidP="00DF3D92">
      <w:pPr>
        <w:rPr>
          <w:rFonts w:ascii="Arial" w:eastAsia="Times New Roman" w:hAnsi="Arial" w:cs="Arial"/>
          <w:sz w:val="21"/>
          <w:szCs w:val="21"/>
        </w:rPr>
      </w:pPr>
    </w:p>
    <w:p w14:paraId="44812B8A" w14:textId="77777777" w:rsidR="00DF3D92" w:rsidRDefault="00DF3D92" w:rsidP="00DF3D92">
      <w:pPr>
        <w:rPr>
          <w:rFonts w:ascii="Arial" w:eastAsia="Times New Roman" w:hAnsi="Arial" w:cs="Arial"/>
          <w:sz w:val="21"/>
          <w:szCs w:val="21"/>
        </w:rPr>
      </w:pPr>
    </w:p>
    <w:p w14:paraId="2A702447" w14:textId="77777777" w:rsidR="00DF3D92" w:rsidRDefault="00DF3D92" w:rsidP="00DF3D92">
      <w:pPr>
        <w:spacing w:after="160" w:line="259" w:lineRule="auto"/>
        <w:jc w:val="left"/>
        <w:rPr>
          <w:rFonts w:ascii="Arial" w:eastAsia="Times New Roman" w:hAnsi="Arial" w:cs="Arial"/>
          <w:sz w:val="21"/>
          <w:szCs w:val="21"/>
        </w:rPr>
      </w:pPr>
      <w:r>
        <w:rPr>
          <w:rFonts w:ascii="Arial" w:eastAsia="Times New Roman" w:hAnsi="Arial" w:cs="Arial"/>
          <w:sz w:val="21"/>
          <w:szCs w:val="21"/>
        </w:rPr>
        <w:br w:type="page"/>
      </w:r>
    </w:p>
    <w:p w14:paraId="2B2C74C9" w14:textId="77777777" w:rsidR="00DF3D92" w:rsidRDefault="00DF3D92" w:rsidP="00DF3D92">
      <w:pPr>
        <w:pStyle w:val="Ttulo2"/>
        <w:rPr>
          <w:b/>
          <w:sz w:val="32"/>
          <w:szCs w:val="32"/>
        </w:rPr>
      </w:pPr>
      <w:bookmarkStart w:id="222" w:name="_Toc510608513"/>
      <w:r w:rsidRPr="00372DAB">
        <w:rPr>
          <w:b/>
          <w:sz w:val="32"/>
          <w:szCs w:val="32"/>
        </w:rPr>
        <w:lastRenderedPageBreak/>
        <w:t>Resumen</w:t>
      </w:r>
      <w:bookmarkEnd w:id="222"/>
    </w:p>
    <w:p w14:paraId="63891750" w14:textId="77777777" w:rsidR="00DF3D92" w:rsidRPr="00A844B6"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En este capítulo se habló sobre el computador de placa reducida (SBC) Raspberry Pi, especificando las fichas técnicas de las versiones más populares de la plataforma. Además, se explicó el concepto de GPIO detallando los que integran a las Raspberry.</w:t>
      </w:r>
    </w:p>
    <w:p w14:paraId="1D503F2B"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Por otro lado</w:t>
      </w:r>
      <w:r>
        <w:rPr>
          <w:rFonts w:ascii="Arial" w:eastAsia="Times New Roman" w:hAnsi="Arial" w:cs="Arial"/>
          <w:color w:val="222222"/>
          <w:sz w:val="24"/>
          <w:szCs w:val="24"/>
        </w:rPr>
        <w:t>, se revisaron diversos sistemas operativos que funcionan en esta plataforma, además de variados accesorios que sirven de complemento para la utilización más “amigable” de la misma.</w:t>
      </w:r>
    </w:p>
    <w:p w14:paraId="2A9405B3" w14:textId="77777777" w:rsidR="00DF3D92" w:rsidRPr="00A844B6" w:rsidRDefault="00DF3D92" w:rsidP="00DF3D92">
      <w:pPr>
        <w:shd w:val="clear" w:color="auto" w:fill="FFFFFF"/>
        <w:spacing w:before="120" w:after="120"/>
        <w:rPr>
          <w:rFonts w:ascii="Arial" w:hAnsi="Arial" w:cs="Arial"/>
          <w:sz w:val="24"/>
          <w:szCs w:val="24"/>
        </w:rPr>
      </w:pPr>
      <w:r w:rsidRPr="001A346A">
        <w:rPr>
          <w:rFonts w:ascii="Arial" w:eastAsia="Times New Roman" w:hAnsi="Arial" w:cs="Arial"/>
          <w:color w:val="222222"/>
          <w:sz w:val="24"/>
          <w:szCs w:val="24"/>
        </w:rPr>
        <w:t>Finalmente se describen ventajas del uso de la Raspberry Pi, en relación con otras plataformas destinadas al mismo objetivo</w:t>
      </w:r>
      <w:r>
        <w:rPr>
          <w:rFonts w:ascii="Arial" w:eastAsia="Times New Roman" w:hAnsi="Arial" w:cs="Arial"/>
          <w:color w:val="222222"/>
          <w:sz w:val="24"/>
          <w:szCs w:val="24"/>
        </w:rPr>
        <w:t>.</w:t>
      </w:r>
      <w:r w:rsidRPr="00372DAB">
        <w:rPr>
          <w:b/>
          <w:sz w:val="32"/>
          <w:szCs w:val="32"/>
        </w:rPr>
        <w:br w:type="page"/>
      </w:r>
    </w:p>
    <w:p w14:paraId="2F3FA5A2" w14:textId="77777777" w:rsidR="00EB0431" w:rsidRDefault="00EB0431" w:rsidP="00EB0431">
      <w:pPr>
        <w:pStyle w:val="Ttulo1"/>
        <w:rPr>
          <w:sz w:val="36"/>
          <w:szCs w:val="36"/>
        </w:rPr>
      </w:pPr>
      <w:bookmarkStart w:id="223" w:name="_Ref503822834"/>
      <w:bookmarkStart w:id="224" w:name="_Ref503979828"/>
      <w:bookmarkStart w:id="225" w:name="_Ref504148358"/>
      <w:bookmarkStart w:id="226" w:name="_Toc504153923"/>
      <w:bookmarkStart w:id="227" w:name="_Toc510608514"/>
      <w:r>
        <w:rPr>
          <w:sz w:val="36"/>
          <w:szCs w:val="36"/>
        </w:rPr>
        <w:lastRenderedPageBreak/>
        <w:t>Capítulo 5 - Aplicaciones Móviles</w:t>
      </w:r>
      <w:bookmarkEnd w:id="223"/>
      <w:bookmarkEnd w:id="224"/>
      <w:bookmarkEnd w:id="225"/>
      <w:bookmarkEnd w:id="226"/>
      <w:bookmarkEnd w:id="227"/>
    </w:p>
    <w:p w14:paraId="37C1FF2F" w14:textId="77777777" w:rsidR="00EB0431" w:rsidRDefault="00EB0431" w:rsidP="00EB0431">
      <w:pPr>
        <w:pStyle w:val="AgustinTexto"/>
      </w:pPr>
    </w:p>
    <w:p w14:paraId="286784EB" w14:textId="2B862D6A" w:rsidR="00EB0431" w:rsidRDefault="00EB0431" w:rsidP="00EB0431">
      <w:pPr>
        <w:pStyle w:val="AgustinTexto"/>
      </w:pPr>
      <w:r>
        <w:t xml:space="preserve">En este capítulo veremos que sistemas operativos se utilizan en plataformas móviles. Revisaremos como los dispositivos móviles toman mayor relevancia en el mercado de </w:t>
      </w:r>
      <w:r w:rsidRPr="00EB0431">
        <w:rPr>
          <w:b/>
        </w:rPr>
        <w:fldChar w:fldCharType="begin"/>
      </w:r>
      <w:r w:rsidRPr="00EB0431">
        <w:rPr>
          <w:b/>
        </w:rPr>
        <w:instrText xml:space="preserve"> REF _Ref508731554 \h  \* MERGEFORMAT </w:instrText>
      </w:r>
      <w:r w:rsidRPr="00EB0431">
        <w:rPr>
          <w:b/>
        </w:rPr>
      </w:r>
      <w:r w:rsidRPr="00EB0431">
        <w:rPr>
          <w:b/>
        </w:rPr>
        <w:fldChar w:fldCharType="separate"/>
      </w:r>
      <w:r w:rsidRPr="00EB0431">
        <w:rPr>
          <w:b/>
        </w:rPr>
        <w:t>Internet</w:t>
      </w:r>
      <w:r w:rsidRPr="00EB0431">
        <w:rPr>
          <w:b/>
        </w:rPr>
        <w:fldChar w:fldCharType="end"/>
      </w:r>
      <w:r>
        <w:t xml:space="preserve">, debido a que sus aplicaciones son de alta demanda por parte de los usuarios. Analizaremos los modos de construcción de aplicaciones diferenciando las nativas, las webs y las híbridas. A este respecto, HTML5 como tecnología de desarrollo emergente empuja permite la utilización de los conocimientos de aplicaciones web y por otro, las apps nativas ofrecen un mayor rendimiento. La brecha entre estas dos técnicas de desarrollo, deviene en las App Híbridas, tomando ventajas de cada modalidad. El advenimiento de tecnologías cómo Cordova, IntelXDK, Ionic y la popularización de HTML5, ha logrado que la comunidad de desarrolladores comienza a apostar a estos </w:t>
      </w:r>
      <w:r w:rsidRPr="00EB0431">
        <w:rPr>
          <w:b/>
        </w:rPr>
        <w:fldChar w:fldCharType="begin"/>
      </w:r>
      <w:r w:rsidRPr="00EB0431">
        <w:rPr>
          <w:b/>
        </w:rPr>
        <w:instrText xml:space="preserve"> REF _Ref508731667 \h  \* MERGEFORMAT </w:instrText>
      </w:r>
      <w:r w:rsidRPr="00EB0431">
        <w:rPr>
          <w:b/>
        </w:rPr>
      </w:r>
      <w:r w:rsidRPr="00EB0431">
        <w:rPr>
          <w:b/>
        </w:rPr>
        <w:fldChar w:fldCharType="separate"/>
      </w:r>
      <w:r w:rsidRPr="00EB0431">
        <w:rPr>
          <w:b/>
        </w:rPr>
        <w:t>Framework</w:t>
      </w:r>
      <w:r w:rsidRPr="00EB0431">
        <w:rPr>
          <w:b/>
        </w:rPr>
        <w:fldChar w:fldCharType="end"/>
      </w:r>
      <w:r w:rsidRPr="00EB0431">
        <w:rPr>
          <w:b/>
        </w:rPr>
        <w:t>s</w:t>
      </w:r>
      <w:r>
        <w:t xml:space="preserve"> basados en tecnologías de </w:t>
      </w:r>
      <w:r w:rsidRPr="00EB0431">
        <w:fldChar w:fldCharType="begin"/>
      </w:r>
      <w:r w:rsidRPr="00EB0431">
        <w:instrText xml:space="preserve"> REF _Ref508731711 \h  \* MERGEFORMAT </w:instrText>
      </w:r>
      <w:r w:rsidRPr="00EB0431">
        <w:fldChar w:fldCharType="separate"/>
      </w:r>
      <w:r w:rsidRPr="00EB0431">
        <w:rPr>
          <w:b/>
        </w:rPr>
        <w:t>Front-End</w:t>
      </w:r>
      <w:r w:rsidRPr="00EB0431">
        <w:fldChar w:fldCharType="end"/>
      </w:r>
      <w:r>
        <w:t xml:space="preserve"> para el desarrollo de aplicaciones móviles.</w:t>
      </w:r>
      <w:sdt>
        <w:sdtPr>
          <w:id w:val="-1552140797"/>
          <w:citation/>
        </w:sdtPr>
        <w:sdtEndPr/>
        <w:sdtContent>
          <w:r w:rsidR="00D93D6B">
            <w:fldChar w:fldCharType="begin"/>
          </w:r>
          <w:r w:rsidR="00D93D6B">
            <w:instrText xml:space="preserve"> CITATION www17 \l 11274 </w:instrText>
          </w:r>
          <w:r w:rsidR="00D93D6B">
            <w:fldChar w:fldCharType="separate"/>
          </w:r>
          <w:r w:rsidR="005675C3">
            <w:rPr>
              <w:noProof/>
            </w:rPr>
            <w:t xml:space="preserve"> </w:t>
          </w:r>
          <w:r w:rsidR="005675C3" w:rsidRPr="005675C3">
            <w:rPr>
              <w:noProof/>
            </w:rPr>
            <w:t>[14]</w:t>
          </w:r>
          <w:r w:rsidR="00D93D6B">
            <w:fldChar w:fldCharType="end"/>
          </w:r>
        </w:sdtContent>
      </w:sdt>
      <w:sdt>
        <w:sdtPr>
          <w:id w:val="1670914372"/>
          <w:citation/>
        </w:sdtPr>
        <w:sdtEndPr/>
        <w:sdtContent>
          <w:r w:rsidR="00D93D6B">
            <w:fldChar w:fldCharType="begin"/>
          </w:r>
          <w:r w:rsidR="00D93D6B">
            <w:instrText xml:space="preserve"> CITATION Jav14 \l 11274 </w:instrText>
          </w:r>
          <w:r w:rsidR="00D93D6B">
            <w:fldChar w:fldCharType="separate"/>
          </w:r>
          <w:r w:rsidR="005675C3">
            <w:rPr>
              <w:noProof/>
            </w:rPr>
            <w:t xml:space="preserve"> </w:t>
          </w:r>
          <w:r w:rsidR="005675C3" w:rsidRPr="005675C3">
            <w:rPr>
              <w:noProof/>
            </w:rPr>
            <w:t>[15]</w:t>
          </w:r>
          <w:r w:rsidR="00D93D6B">
            <w:fldChar w:fldCharType="end"/>
          </w:r>
        </w:sdtContent>
      </w:sdt>
    </w:p>
    <w:p w14:paraId="2662F2DB" w14:textId="77777777" w:rsidR="00EB0431" w:rsidRDefault="00EB0431" w:rsidP="00EB0431">
      <w:pPr>
        <w:pStyle w:val="NormalWeb"/>
        <w:spacing w:before="0" w:beforeAutospacing="0" w:after="0" w:afterAutospacing="0"/>
        <w:rPr>
          <w:rFonts w:ascii="Arial" w:hAnsi="Arial" w:cs="Arial"/>
          <w:color w:val="FF0000"/>
          <w:shd w:val="clear" w:color="auto" w:fill="FFFFFF"/>
        </w:rPr>
      </w:pPr>
    </w:p>
    <w:p w14:paraId="3D0B79F9"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7C532B0E" w14:textId="77777777" w:rsidR="00EB0431" w:rsidRPr="002A4FB3" w:rsidRDefault="00EB0431" w:rsidP="002A4FB3">
      <w:pPr>
        <w:pStyle w:val="Ttulo2"/>
        <w:rPr>
          <w:b/>
          <w:sz w:val="32"/>
          <w:szCs w:val="32"/>
        </w:rPr>
      </w:pPr>
      <w:bookmarkStart w:id="228" w:name="_Toc499023865"/>
      <w:bookmarkStart w:id="229" w:name="_Toc510608515"/>
      <w:r w:rsidRPr="002A4FB3">
        <w:rPr>
          <w:b/>
          <w:sz w:val="32"/>
          <w:szCs w:val="32"/>
        </w:rPr>
        <w:t>5.1 Las A</w:t>
      </w:r>
      <w:bookmarkEnd w:id="228"/>
      <w:r w:rsidRPr="002A4FB3">
        <w:rPr>
          <w:b/>
          <w:sz w:val="32"/>
          <w:szCs w:val="32"/>
        </w:rPr>
        <w:t>plicaciones móviles</w:t>
      </w:r>
      <w:bookmarkEnd w:id="229"/>
    </w:p>
    <w:p w14:paraId="1DA7C3FB"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48162C74" w14:textId="3CB9F121" w:rsidR="00EB0431" w:rsidRDefault="00D93D6B" w:rsidP="00EB0431">
      <w:pPr>
        <w:rPr>
          <w:rFonts w:ascii="Arial" w:hAnsi="Arial" w:cs="Arial"/>
          <w:sz w:val="24"/>
          <w:szCs w:val="24"/>
        </w:rPr>
      </w:pPr>
      <w:r>
        <w:rPr>
          <w:noProof/>
          <w:lang w:val="en-US" w:eastAsia="en-US"/>
        </w:rPr>
        <mc:AlternateContent>
          <mc:Choice Requires="wps">
            <w:drawing>
              <wp:anchor distT="0" distB="0" distL="114300" distR="114300" simplePos="0" relativeHeight="251619328" behindDoc="0" locked="0" layoutInCell="1" allowOverlap="1" wp14:anchorId="02B77149" wp14:editId="6858CAEB">
                <wp:simplePos x="0" y="0"/>
                <wp:positionH relativeFrom="column">
                  <wp:posOffset>3461688</wp:posOffset>
                </wp:positionH>
                <wp:positionV relativeFrom="paragraph">
                  <wp:posOffset>1754754</wp:posOffset>
                </wp:positionV>
                <wp:extent cx="1828800" cy="266700"/>
                <wp:effectExtent l="0" t="0" r="3175" b="1270"/>
                <wp:wrapThrough wrapText="bothSides">
                  <wp:wrapPolygon edited="0">
                    <wp:start x="-113" y="0"/>
                    <wp:lineTo x="-113" y="20829"/>
                    <wp:lineTo x="21600" y="20829"/>
                    <wp:lineTo x="21600" y="0"/>
                    <wp:lineTo x="-113" y="0"/>
                  </wp:wrapPolygon>
                </wp:wrapThrough>
                <wp:docPr id="1054" name="Cuadro de texto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C24F8" w14:textId="240ED785" w:rsidR="009225FD" w:rsidRDefault="009225FD" w:rsidP="00EB0431">
                            <w:pPr>
                              <w:pStyle w:val="Descripcin"/>
                              <w:jc w:val="center"/>
                              <w:rPr>
                                <w:rFonts w:ascii="Arial" w:eastAsia="Calibri" w:hAnsi="Arial" w:cs="Arial"/>
                                <w:noProof/>
                                <w:color w:val="000000"/>
                                <w:sz w:val="24"/>
                                <w:szCs w:val="24"/>
                              </w:rPr>
                            </w:pPr>
                            <w:bookmarkStart w:id="230" w:name="_Ref508732979"/>
                            <w:bookmarkStart w:id="231" w:name="_Toc508877186"/>
                            <w:r>
                              <w:t xml:space="preserve">Ilustración </w:t>
                            </w:r>
                            <w:r w:rsidR="009F3AB5">
                              <w:fldChar w:fldCharType="begin"/>
                            </w:r>
                            <w:r w:rsidR="009F3AB5">
                              <w:instrText xml:space="preserve"> SEQ Ilustración \* ARABIC </w:instrText>
                            </w:r>
                            <w:r w:rsidR="009F3AB5">
                              <w:fldChar w:fldCharType="separate"/>
                            </w:r>
                            <w:r>
                              <w:rPr>
                                <w:noProof/>
                              </w:rPr>
                              <w:t>30</w:t>
                            </w:r>
                            <w:r w:rsidR="009F3AB5">
                              <w:rPr>
                                <w:noProof/>
                              </w:rPr>
                              <w:fldChar w:fldCharType="end"/>
                            </w:r>
                            <w:r>
                              <w:t xml:space="preserve"> - Aplicaciones móviles</w:t>
                            </w:r>
                            <w:bookmarkEnd w:id="230"/>
                            <w:bookmarkEnd w:id="2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B77149" id="Cuadro de texto 1054" o:spid="_x0000_s1041" type="#_x0000_t202" style="position:absolute;left:0;text-align:left;margin-left:272.55pt;margin-top:138.15pt;width:2in;height:21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XfgQIAABQFAAAOAAAAZHJzL2Uyb0RvYy54bWysVMlu2zAQvRfoPxC8O1ogO5YQOUicqiiQ&#10;LkDaD6BFyiJKcVSStpQW/fcOKStLF6AoygM1FGfebG94cTl2ihyFsRJ0SZOzmBKha+BS70v66WO1&#10;WFNiHdOcKdCipPfC0svNyxcXQ1+IFFpQXBiCINoWQ1/S1rm+iCJbt6Jj9gx6ofGyAdMxh0ezj7hh&#10;A6J3KkrjeBUNYHhvoBbW4t+b6ZJuAn7TiNq9bxorHFElxdhc2E3Yd36PNhes2BvWt7I+hcH+IYqO&#10;SY1OH6BumGPkYOQvUJ2sDVho3FkNXQRNI2sRcsBskvinbO5a1ouQCxbH9g9lsv8Ptn53/GCI5Ni7&#10;eJlRolmHXdoeGDdAuCBOjA5IuMNSDb0t0OKuRxs3XsOIZiFt299C/dkSDduW6b24MgaGVjCOoSa+&#10;yNET0wnHepDd8BY4OmQHBwFobEzn64iVIYiOLbt/aBOGQmrvcp2u1zFe1XiXrlbnKHsXrJite2Pd&#10;awEd8UJJDdIgoLPjrXWT6qzinVlQkldSqXAw+91WGXJkSJkqrBP6MzWlvbIGbzYhTn8wSPTh73y4&#10;gQLf8iTN4us0X1Sr9fkiq7LlIj+P14s4ya/zVZzl2U313QeYZEUrORf6Vmox0zHJ/q7dp8GYiBQI&#10;SYaS5st0ObXoj0nGYf0uyU46nE4lu5JiwXF5JVb4xr7SPMiOSTXJ0fPwQ0OwBvM3VCXQwHd+4oAb&#10;d+NEvqVH9hzZAb9HYhjAvmGL8WlBoQXzlZIBx7Sk9suBGUGJeqORXH6mZ8HMwm4WmK7RtKSOkknc&#10;umn2D72R+xaRZ/peIQErGbjxGMWJtjh6IYnTM+Fn++k5aD0+ZpsfAAAA//8DAFBLAwQUAAYACAAA&#10;ACEAUOhtieIAAAALAQAADwAAAGRycy9kb3ducmV2LnhtbEyPsU7DMBCGdyTewTokFkSd1GmIQpyq&#10;qmAoS0XowubG1zgQ25HttOHtcScY7+7Tf99frWc9kDM631vDIV0kQNC0Vvam43D4eH0sgPggjBSD&#10;NcjhBz2s69ubSpTSXsw7npvQkRhifCk4qBDGklLfKtTCL+yIJt5O1mkR4ug6Kp24xHA90GWS5FSL&#10;3sQPSoy4Vdh+N5PmsM8+9+phOr28bTLmdodpm391Def3d/PmGUjAOfzBcNWP6lBHp6OdjPRk4LDK&#10;VmlEOSyfcgYkEgVjcXPkwNKCAa0r+r9D/QsAAP//AwBQSwECLQAUAAYACAAAACEAtoM4kv4AAADh&#10;AQAAEwAAAAAAAAAAAAAAAAAAAAAAW0NvbnRlbnRfVHlwZXNdLnhtbFBLAQItABQABgAIAAAAIQA4&#10;/SH/1gAAAJQBAAALAAAAAAAAAAAAAAAAAC8BAABfcmVscy8ucmVsc1BLAQItABQABgAIAAAAIQBO&#10;upXfgQIAABQFAAAOAAAAAAAAAAAAAAAAAC4CAABkcnMvZTJvRG9jLnhtbFBLAQItABQABgAIAAAA&#10;IQBQ6G2J4gAAAAsBAAAPAAAAAAAAAAAAAAAAANsEAABkcnMvZG93bnJldi54bWxQSwUGAAAAAAQA&#10;BADzAAAA6gUAAAAA&#10;" stroked="f">
                <v:textbox style="mso-fit-shape-to-text:t" inset="0,0,0,0">
                  <w:txbxContent>
                    <w:p w14:paraId="69AC24F8" w14:textId="240ED785" w:rsidR="009225FD" w:rsidRDefault="009225FD" w:rsidP="00EB0431">
                      <w:pPr>
                        <w:pStyle w:val="Descripcin"/>
                        <w:jc w:val="center"/>
                        <w:rPr>
                          <w:rFonts w:ascii="Arial" w:eastAsia="Calibri" w:hAnsi="Arial" w:cs="Arial"/>
                          <w:noProof/>
                          <w:color w:val="000000"/>
                          <w:sz w:val="24"/>
                          <w:szCs w:val="24"/>
                        </w:rPr>
                      </w:pPr>
                      <w:bookmarkStart w:id="232" w:name="_Ref508732979"/>
                      <w:bookmarkStart w:id="233" w:name="_Toc508877186"/>
                      <w:r>
                        <w:t xml:space="preserve">Ilustración </w:t>
                      </w:r>
                      <w:r w:rsidR="009F3AB5">
                        <w:fldChar w:fldCharType="begin"/>
                      </w:r>
                      <w:r w:rsidR="009F3AB5">
                        <w:instrText xml:space="preserve"> SEQ Ilustración \* ARABIC </w:instrText>
                      </w:r>
                      <w:r w:rsidR="009F3AB5">
                        <w:fldChar w:fldCharType="separate"/>
                      </w:r>
                      <w:r>
                        <w:rPr>
                          <w:noProof/>
                        </w:rPr>
                        <w:t>30</w:t>
                      </w:r>
                      <w:r w:rsidR="009F3AB5">
                        <w:rPr>
                          <w:noProof/>
                        </w:rPr>
                        <w:fldChar w:fldCharType="end"/>
                      </w:r>
                      <w:r>
                        <w:t xml:space="preserve"> - Aplicaciones móviles</w:t>
                      </w:r>
                      <w:bookmarkEnd w:id="232"/>
                      <w:bookmarkEnd w:id="233"/>
                    </w:p>
                  </w:txbxContent>
                </v:textbox>
                <w10:wrap type="through"/>
              </v:shape>
            </w:pict>
          </mc:Fallback>
        </mc:AlternateContent>
      </w:r>
      <w:r w:rsidR="00EB0431" w:rsidRPr="00D007CA">
        <w:rPr>
          <w:rStyle w:val="AgustinTextoCar"/>
          <w:noProof/>
          <w:lang w:val="en-US" w:eastAsia="en-US"/>
        </w:rPr>
        <w:drawing>
          <wp:anchor distT="0" distB="0" distL="114300" distR="114300" simplePos="0" relativeHeight="251597824" behindDoc="0" locked="0" layoutInCell="1" allowOverlap="1" wp14:anchorId="53EACF49" wp14:editId="721EFEA1">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600"/>
                <wp:lineTo x="21600" y="21600"/>
                <wp:lineTo x="21600" y="0"/>
                <wp:lineTo x="0" y="0"/>
              </wp:wrapPolygon>
            </wp:wrapThrough>
            <wp:docPr id="1042" name="Image1"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9" cstate="print">
                      <a:extLst>
                        <a:ext uri="{28A0092B-C50C-407E-A947-70E740481C1C}">
                          <a14:useLocalDpi xmlns:a14="http://schemas.microsoft.com/office/drawing/2010/main" val="0"/>
                        </a:ext>
                      </a:extLst>
                    </a:blip>
                    <a:srcRect/>
                    <a:stretch>
                      <a:fillRect/>
                    </a:stretch>
                  </pic:blipFill>
                  <pic:spPr>
                    <a:xfrm>
                      <a:off x="0" y="0"/>
                      <a:ext cx="1828800" cy="1823085"/>
                    </a:xfrm>
                    <a:prstGeom prst="rect">
                      <a:avLst/>
                    </a:prstGeom>
                  </pic:spPr>
                </pic:pic>
              </a:graphicData>
            </a:graphic>
          </wp:anchor>
        </w:drawing>
      </w:r>
      <w:r w:rsidR="00EB0431" w:rsidRPr="00D007CA">
        <w:rPr>
          <w:rStyle w:val="AgustinTextoCar"/>
        </w:rPr>
        <w:t>“Una aplicación móvil o App</w:t>
      </w:r>
      <w:r w:rsidR="002451B8">
        <w:rPr>
          <w:rStyle w:val="AgustinTextoCar"/>
        </w:rPr>
        <w:t xml:space="preserve"> (</w:t>
      </w:r>
      <w:r w:rsidR="002451B8" w:rsidRPr="002451B8">
        <w:rPr>
          <w:rStyle w:val="AgustinTextoCar"/>
          <w:b/>
        </w:rPr>
        <w:fldChar w:fldCharType="begin"/>
      </w:r>
      <w:r w:rsidR="002451B8" w:rsidRPr="002451B8">
        <w:rPr>
          <w:rStyle w:val="AgustinTextoCar"/>
          <w:b/>
        </w:rPr>
        <w:instrText xml:space="preserve"> REF _Ref508732979 \h  \* MERGEFORMAT </w:instrText>
      </w:r>
      <w:r w:rsidR="002451B8" w:rsidRPr="002451B8">
        <w:rPr>
          <w:rStyle w:val="AgustinTextoCar"/>
          <w:b/>
        </w:rPr>
      </w:r>
      <w:r w:rsidR="002451B8" w:rsidRPr="002451B8">
        <w:rPr>
          <w:rStyle w:val="AgustinTextoCar"/>
          <w:b/>
        </w:rPr>
        <w:fldChar w:fldCharType="separate"/>
      </w:r>
      <w:r w:rsidR="002451B8" w:rsidRPr="002451B8">
        <w:rPr>
          <w:rFonts w:ascii="Arial" w:hAnsi="Arial" w:cs="Arial"/>
          <w:b/>
          <w:sz w:val="24"/>
          <w:szCs w:val="24"/>
        </w:rPr>
        <w:t xml:space="preserve">Ilustración </w:t>
      </w:r>
      <w:r w:rsidR="002451B8" w:rsidRPr="002451B8">
        <w:rPr>
          <w:rFonts w:ascii="Arial" w:hAnsi="Arial" w:cs="Arial"/>
          <w:b/>
          <w:noProof/>
          <w:sz w:val="24"/>
          <w:szCs w:val="24"/>
        </w:rPr>
        <w:t>30</w:t>
      </w:r>
      <w:r w:rsidR="002451B8" w:rsidRPr="002451B8">
        <w:rPr>
          <w:rFonts w:ascii="Arial" w:hAnsi="Arial" w:cs="Arial"/>
          <w:b/>
          <w:sz w:val="24"/>
          <w:szCs w:val="24"/>
        </w:rPr>
        <w:t xml:space="preserve"> - Aplicaciones móviles</w:t>
      </w:r>
      <w:r w:rsidR="002451B8" w:rsidRPr="002451B8">
        <w:rPr>
          <w:rStyle w:val="AgustinTextoCar"/>
          <w:b/>
        </w:rPr>
        <w:fldChar w:fldCharType="end"/>
      </w:r>
      <w:r w:rsidR="002451B8">
        <w:rPr>
          <w:rStyle w:val="AgustinTextoCar"/>
        </w:rPr>
        <w:t>)</w:t>
      </w:r>
      <w:r w:rsidR="00EB0431" w:rsidRPr="00D007CA">
        <w:rPr>
          <w:rStyle w:val="AgustinTextoCar"/>
        </w:rPr>
        <w:t>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r w:rsidR="00EB0431">
        <w:rPr>
          <w:rFonts w:ascii="Arial" w:hAnsi="Arial" w:cs="Arial"/>
          <w:sz w:val="24"/>
          <w:szCs w:val="24"/>
        </w:rPr>
        <w:t>”</w:t>
      </w:r>
      <w:r>
        <w:rPr>
          <w:rFonts w:ascii="Arial" w:hAnsi="Arial" w:cs="Arial"/>
          <w:sz w:val="24"/>
          <w:szCs w:val="24"/>
        </w:rPr>
        <w:t>.</w:t>
      </w:r>
      <w:sdt>
        <w:sdtPr>
          <w:rPr>
            <w:rFonts w:ascii="Arial" w:hAnsi="Arial" w:cs="Arial"/>
            <w:sz w:val="24"/>
            <w:szCs w:val="24"/>
          </w:rPr>
          <w:id w:val="1553656382"/>
          <w:citation/>
        </w:sdtPr>
        <w:sdtEndPr/>
        <w:sdtContent>
          <w:r>
            <w:rPr>
              <w:rFonts w:ascii="Arial" w:hAnsi="Arial" w:cs="Arial"/>
              <w:sz w:val="24"/>
              <w:szCs w:val="24"/>
            </w:rPr>
            <w:fldChar w:fldCharType="begin"/>
          </w:r>
          <w:r>
            <w:rPr>
              <w:rFonts w:ascii="Arial" w:hAnsi="Arial" w:cs="Arial"/>
              <w:sz w:val="24"/>
              <w:szCs w:val="24"/>
            </w:rPr>
            <w:instrText xml:space="preserve"> CITATION Wik171 \l 11274 </w:instrText>
          </w:r>
          <w:r>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[16]</w:t>
          </w:r>
          <w:r>
            <w:rPr>
              <w:rFonts w:ascii="Arial" w:hAnsi="Arial" w:cs="Arial"/>
              <w:sz w:val="24"/>
              <w:szCs w:val="24"/>
            </w:rPr>
            <w:fldChar w:fldCharType="end"/>
          </w:r>
        </w:sdtContent>
      </w:sdt>
      <w:r w:rsidR="00EB0431">
        <w:rPr>
          <w:rFonts w:ascii="Arial" w:hAnsi="Arial" w:cs="Arial"/>
          <w:sz w:val="24"/>
          <w:szCs w:val="24"/>
        </w:rPr>
        <w:t xml:space="preserve"> </w:t>
      </w:r>
    </w:p>
    <w:p w14:paraId="15B447CB" w14:textId="77777777" w:rsidR="00EB0431" w:rsidRDefault="00EB0431" w:rsidP="00EB0431">
      <w:pPr>
        <w:jc w:val="center"/>
        <w:rPr>
          <w:rFonts w:ascii="Arial" w:hAnsi="Arial" w:cs="Arial"/>
          <w:sz w:val="24"/>
          <w:szCs w:val="24"/>
        </w:rPr>
      </w:pPr>
    </w:p>
    <w:p w14:paraId="4032EE91" w14:textId="3DA3866A" w:rsidR="00EB0431" w:rsidRDefault="00EB0431" w:rsidP="00EB0431">
      <w:pPr>
        <w:rPr>
          <w:rFonts w:ascii="Arial" w:hAnsi="Arial" w:cs="Arial"/>
          <w:sz w:val="24"/>
          <w:szCs w:val="24"/>
        </w:rPr>
      </w:pPr>
      <w:r w:rsidRPr="00D007CA">
        <w:rPr>
          <w:rFonts w:ascii="Arial" w:hAnsi="Arial" w:cs="Arial"/>
          <w:sz w:val="24"/>
          <w:szCs w:val="24"/>
        </w:rPr>
        <w:t xml:space="preserve">Al ser aplicaciones residentes en </w:t>
      </w:r>
      <w:r w:rsidR="0094418C">
        <w:rPr>
          <w:rFonts w:ascii="Arial" w:hAnsi="Arial" w:cs="Arial"/>
          <w:sz w:val="24"/>
          <w:szCs w:val="24"/>
        </w:rPr>
        <w:t>los dispositivos están escritas</w:t>
      </w:r>
      <w:r w:rsidRPr="00D007CA">
        <w:rPr>
          <w:rFonts w:ascii="Arial" w:hAnsi="Arial" w:cs="Arial"/>
          <w:color w:val="auto"/>
          <w:sz w:val="24"/>
          <w:szCs w:val="24"/>
        </w:rPr>
        <w:t xml:space="preserve"> mayormente en Java (Android), Objective-C (</w:t>
      </w:r>
      <w:r>
        <w:rPr>
          <w:rFonts w:ascii="Arial" w:hAnsi="Arial" w:cs="Arial"/>
          <w:color w:val="auto"/>
          <w:sz w:val="24"/>
          <w:szCs w:val="24"/>
        </w:rPr>
        <w:t>i</w:t>
      </w:r>
      <w:r w:rsidRPr="00D007CA">
        <w:rPr>
          <w:rFonts w:ascii="Arial" w:hAnsi="Arial" w:cs="Arial"/>
          <w:color w:val="auto"/>
          <w:sz w:val="24"/>
          <w:szCs w:val="24"/>
        </w:rPr>
        <w:t xml:space="preserve">OS) y </w:t>
      </w:r>
      <w:r>
        <w:rPr>
          <w:rFonts w:ascii="Arial" w:hAnsi="Arial" w:cs="Arial"/>
          <w:color w:val="auto"/>
          <w:sz w:val="24"/>
          <w:szCs w:val="24"/>
        </w:rPr>
        <w:t>C# (</w:t>
      </w:r>
      <w:r w:rsidRPr="00D007CA">
        <w:rPr>
          <w:rFonts w:ascii="Arial" w:hAnsi="Arial" w:cs="Arial"/>
          <w:color w:val="auto"/>
          <w:sz w:val="24"/>
          <w:szCs w:val="24"/>
        </w:rPr>
        <w:t>Windows Phone</w:t>
      </w:r>
      <w:r>
        <w:rPr>
          <w:rFonts w:ascii="Arial" w:hAnsi="Arial" w:cs="Arial"/>
          <w:color w:val="auto"/>
          <w:sz w:val="24"/>
          <w:szCs w:val="24"/>
        </w:rPr>
        <w:t>)</w:t>
      </w:r>
      <w:r w:rsidRPr="00D007CA">
        <w:rPr>
          <w:rFonts w:ascii="Arial" w:hAnsi="Arial" w:cs="Arial"/>
          <w:color w:val="auto"/>
          <w:sz w:val="24"/>
          <w:szCs w:val="24"/>
        </w:rPr>
        <w:t>.</w:t>
      </w:r>
      <w:r w:rsidRPr="00D007CA">
        <w:rPr>
          <w:rFonts w:ascii="Arial" w:hAnsi="Arial" w:cs="Arial"/>
          <w:sz w:val="24"/>
          <w:szCs w:val="24"/>
        </w:rPr>
        <w:t xml:space="preserve"> Su funcionamiento y recursos se encaminan a aportar una serie de ventajas</w:t>
      </w:r>
      <w:r>
        <w:rPr>
          <w:rFonts w:ascii="Arial" w:hAnsi="Arial" w:cs="Arial"/>
          <w:sz w:val="24"/>
          <w:szCs w:val="24"/>
        </w:rPr>
        <w:t xml:space="preserve"> tales como:</w:t>
      </w:r>
    </w:p>
    <w:p w14:paraId="7CF716E0" w14:textId="77777777" w:rsidR="00EB0431" w:rsidRPr="00D007CA" w:rsidRDefault="00EB0431" w:rsidP="00AA0DB8">
      <w:pPr>
        <w:pStyle w:val="Prrafodelista"/>
        <w:numPr>
          <w:ilvl w:val="0"/>
          <w:numId w:val="17"/>
        </w:numPr>
        <w:rPr>
          <w:rFonts w:ascii="Arial" w:hAnsi="Arial" w:cs="Arial"/>
          <w:sz w:val="24"/>
          <w:szCs w:val="24"/>
        </w:rPr>
      </w:pPr>
      <w:r>
        <w:rPr>
          <w:rFonts w:ascii="Arial" w:hAnsi="Arial" w:cs="Arial"/>
          <w:sz w:val="24"/>
          <w:szCs w:val="24"/>
        </w:rPr>
        <w:t xml:space="preserve">Un acceso más rápido y sencillo a la información necesaria sin </w:t>
      </w:r>
      <w:r w:rsidRPr="00D007CA">
        <w:rPr>
          <w:rFonts w:ascii="Arial" w:hAnsi="Arial" w:cs="Arial"/>
          <w:sz w:val="24"/>
          <w:szCs w:val="24"/>
        </w:rPr>
        <w:t>necesidad de los datos de autenticación en cada acceso.</w:t>
      </w:r>
    </w:p>
    <w:p w14:paraId="2E35864A" w14:textId="4CDBAB13" w:rsidR="00EB0431" w:rsidRPr="00D007CA" w:rsidRDefault="00EB0431" w:rsidP="00AA0DB8">
      <w:pPr>
        <w:pStyle w:val="Prrafodelista"/>
        <w:numPr>
          <w:ilvl w:val="0"/>
          <w:numId w:val="17"/>
        </w:numPr>
        <w:rPr>
          <w:rFonts w:ascii="Times New Roman" w:hAnsi="Times New Roman" w:cs="Times New Roman"/>
          <w:sz w:val="24"/>
          <w:szCs w:val="24"/>
        </w:rPr>
      </w:pPr>
      <w:r w:rsidRPr="00D007CA">
        <w:rPr>
          <w:rFonts w:ascii="Arial" w:hAnsi="Arial" w:cs="Arial"/>
          <w:sz w:val="24"/>
          <w:szCs w:val="24"/>
        </w:rPr>
        <w:t xml:space="preserve">Un almacenamiento de datos personales </w:t>
      </w:r>
      <w:r>
        <w:rPr>
          <w:rFonts w:ascii="Arial" w:hAnsi="Arial" w:cs="Arial"/>
          <w:sz w:val="24"/>
          <w:szCs w:val="24"/>
        </w:rPr>
        <w:t>aislado para cada aplicación.</w:t>
      </w:r>
      <w:r w:rsidRPr="00D007CA">
        <w:rPr>
          <w:rFonts w:ascii="Arial" w:hAnsi="Arial" w:cs="Arial"/>
          <w:sz w:val="24"/>
          <w:szCs w:val="24"/>
        </w:rPr>
        <w:t xml:space="preserve"> </w:t>
      </w:r>
      <w:r>
        <w:rPr>
          <w:rFonts w:ascii="Arial" w:hAnsi="Arial" w:cs="Arial"/>
          <w:sz w:val="24"/>
          <w:szCs w:val="24"/>
        </w:rPr>
        <w:t xml:space="preserve">En el caso de </w:t>
      </w:r>
      <w:r w:rsidRPr="00D007CA">
        <w:rPr>
          <w:rFonts w:ascii="Arial" w:hAnsi="Arial" w:cs="Arial"/>
          <w:sz w:val="24"/>
          <w:szCs w:val="24"/>
        </w:rPr>
        <w:t>Android</w:t>
      </w:r>
      <w:r>
        <w:rPr>
          <w:rFonts w:ascii="Arial" w:hAnsi="Arial" w:cs="Arial"/>
          <w:sz w:val="24"/>
          <w:szCs w:val="24"/>
        </w:rPr>
        <w:t xml:space="preserve">, basado en </w:t>
      </w:r>
      <w:r w:rsidR="002F193D" w:rsidRPr="002F193D">
        <w:rPr>
          <w:rFonts w:ascii="Arial" w:hAnsi="Arial" w:cs="Arial"/>
          <w:sz w:val="24"/>
          <w:szCs w:val="24"/>
        </w:rPr>
        <w:fldChar w:fldCharType="begin"/>
      </w:r>
      <w:r w:rsidR="002F193D" w:rsidRPr="002F193D">
        <w:rPr>
          <w:rFonts w:ascii="Arial" w:hAnsi="Arial" w:cs="Arial"/>
          <w:sz w:val="24"/>
          <w:szCs w:val="24"/>
        </w:rPr>
        <w:instrText xml:space="preserve"> REF _Ref508732915 \h  \* MERGEFORMAT </w:instrText>
      </w:r>
      <w:r w:rsidR="002F193D" w:rsidRPr="002F193D">
        <w:rPr>
          <w:rFonts w:ascii="Arial" w:hAnsi="Arial" w:cs="Arial"/>
          <w:sz w:val="24"/>
          <w:szCs w:val="24"/>
        </w:rPr>
      </w:r>
      <w:r w:rsidR="002F193D" w:rsidRPr="002F193D">
        <w:rPr>
          <w:rFonts w:ascii="Arial" w:hAnsi="Arial" w:cs="Arial"/>
          <w:sz w:val="24"/>
          <w:szCs w:val="24"/>
        </w:rPr>
        <w:fldChar w:fldCharType="separate"/>
      </w:r>
      <w:r w:rsidR="002F193D" w:rsidRPr="002F193D">
        <w:rPr>
          <w:rFonts w:ascii="Arial" w:hAnsi="Arial" w:cs="Arial"/>
          <w:b/>
          <w:sz w:val="24"/>
          <w:szCs w:val="24"/>
        </w:rPr>
        <w:t>Linux</w:t>
      </w:r>
      <w:r w:rsidR="002F193D" w:rsidRPr="002F193D">
        <w:rPr>
          <w:rFonts w:ascii="Arial" w:hAnsi="Arial" w:cs="Arial"/>
          <w:sz w:val="24"/>
          <w:szCs w:val="24"/>
        </w:rPr>
        <w:fldChar w:fldCharType="end"/>
      </w:r>
      <w:r>
        <w:rPr>
          <w:rFonts w:ascii="Arial" w:hAnsi="Arial" w:cs="Arial"/>
          <w:sz w:val="24"/>
          <w:szCs w:val="24"/>
        </w:rPr>
        <w:t xml:space="preserve">, este concepto se lo denomina </w:t>
      </w:r>
      <w:r w:rsidRPr="002B4C36">
        <w:rPr>
          <w:rFonts w:ascii="Arial" w:hAnsi="Arial" w:cs="Arial"/>
          <w:i/>
          <w:sz w:val="24"/>
          <w:szCs w:val="24"/>
        </w:rPr>
        <w:t>Sandboxing</w:t>
      </w:r>
      <w:r>
        <w:rPr>
          <w:rFonts w:ascii="Arial" w:hAnsi="Arial" w:cs="Arial"/>
          <w:sz w:val="24"/>
          <w:szCs w:val="24"/>
        </w:rPr>
        <w:t>,</w:t>
      </w:r>
      <w:r w:rsidRPr="00D007CA">
        <w:rPr>
          <w:rFonts w:ascii="Arial" w:hAnsi="Arial" w:cs="Arial"/>
          <w:sz w:val="24"/>
          <w:szCs w:val="24"/>
        </w:rPr>
        <w:t xml:space="preserve"> limita</w:t>
      </w:r>
      <w:r>
        <w:rPr>
          <w:rFonts w:ascii="Arial" w:hAnsi="Arial" w:cs="Arial"/>
          <w:sz w:val="24"/>
          <w:szCs w:val="24"/>
        </w:rPr>
        <w:t>ndo</w:t>
      </w:r>
      <w:r w:rsidRPr="00D007CA">
        <w:rPr>
          <w:rFonts w:ascii="Arial" w:hAnsi="Arial" w:cs="Arial"/>
          <w:sz w:val="24"/>
          <w:szCs w:val="24"/>
        </w:rPr>
        <w:t xml:space="preserve"> en gran medida el acceso al sistema de archivos e impide que los procesos puedan acceder a los recursos de otros procesos, como la memoria y la CPU. </w:t>
      </w:r>
    </w:p>
    <w:p w14:paraId="566D828C" w14:textId="77777777"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Una gran</w:t>
      </w:r>
      <w:r>
        <w:rPr>
          <w:rFonts w:ascii="Arial" w:hAnsi="Arial" w:cs="Arial"/>
          <w:sz w:val="24"/>
          <w:szCs w:val="24"/>
        </w:rPr>
        <w:t xml:space="preserve"> flexibilidad </w:t>
      </w:r>
      <w:r w:rsidRPr="00D007CA">
        <w:rPr>
          <w:rFonts w:ascii="Arial" w:hAnsi="Arial" w:cs="Arial"/>
          <w:sz w:val="24"/>
          <w:szCs w:val="24"/>
        </w:rPr>
        <w:t>en cuanto a su utilización</w:t>
      </w:r>
      <w:r>
        <w:rPr>
          <w:rFonts w:ascii="Arial" w:hAnsi="Arial" w:cs="Arial"/>
          <w:sz w:val="24"/>
          <w:szCs w:val="24"/>
        </w:rPr>
        <w:t>, d</w:t>
      </w:r>
      <w:r w:rsidRPr="00D007CA">
        <w:rPr>
          <w:rFonts w:ascii="Arial" w:hAnsi="Arial" w:cs="Arial"/>
          <w:sz w:val="24"/>
          <w:szCs w:val="24"/>
        </w:rPr>
        <w:t>ad</w:t>
      </w:r>
      <w:r>
        <w:rPr>
          <w:rFonts w:ascii="Arial" w:hAnsi="Arial" w:cs="Arial"/>
          <w:sz w:val="24"/>
          <w:szCs w:val="24"/>
        </w:rPr>
        <w:t xml:space="preserve">a </w:t>
      </w:r>
      <w:r w:rsidRPr="00D007CA">
        <w:rPr>
          <w:rFonts w:ascii="Arial" w:hAnsi="Arial" w:cs="Arial"/>
          <w:sz w:val="24"/>
          <w:szCs w:val="24"/>
        </w:rPr>
        <w:t>la facilidad que presenta a la hora de</w:t>
      </w:r>
      <w:r>
        <w:rPr>
          <w:rFonts w:ascii="Arial" w:hAnsi="Arial" w:cs="Arial"/>
          <w:sz w:val="24"/>
          <w:szCs w:val="24"/>
        </w:rPr>
        <w:t xml:space="preserve">l manejo por parte </w:t>
      </w:r>
      <w:r w:rsidRPr="00D007CA">
        <w:rPr>
          <w:rFonts w:ascii="Arial" w:hAnsi="Arial" w:cs="Arial"/>
          <w:sz w:val="24"/>
          <w:szCs w:val="24"/>
        </w:rPr>
        <w:t xml:space="preserve">del usuario, </w:t>
      </w:r>
      <w:r>
        <w:rPr>
          <w:rFonts w:ascii="Arial" w:hAnsi="Arial" w:cs="Arial"/>
          <w:sz w:val="24"/>
          <w:szCs w:val="24"/>
        </w:rPr>
        <w:t>al ser necesario solo instalarla</w:t>
      </w:r>
      <w:r w:rsidRPr="00D007CA">
        <w:rPr>
          <w:rFonts w:ascii="Arial" w:hAnsi="Arial" w:cs="Arial"/>
          <w:sz w:val="24"/>
          <w:szCs w:val="24"/>
        </w:rPr>
        <w:t xml:space="preserve"> y </w:t>
      </w:r>
      <w:r>
        <w:rPr>
          <w:rFonts w:ascii="Arial" w:hAnsi="Arial" w:cs="Arial"/>
          <w:sz w:val="24"/>
          <w:szCs w:val="24"/>
        </w:rPr>
        <w:t xml:space="preserve">teniendo como ventaja que el sistema operativo se encarga de </w:t>
      </w:r>
      <w:r w:rsidRPr="00D007CA">
        <w:rPr>
          <w:rFonts w:ascii="Arial" w:hAnsi="Arial" w:cs="Arial"/>
          <w:sz w:val="24"/>
          <w:szCs w:val="24"/>
        </w:rPr>
        <w:t>mantenerla actualizada</w:t>
      </w:r>
      <w:r>
        <w:rPr>
          <w:rFonts w:ascii="Arial" w:hAnsi="Arial" w:cs="Arial"/>
          <w:sz w:val="24"/>
          <w:szCs w:val="24"/>
        </w:rPr>
        <w:t>.</w:t>
      </w:r>
    </w:p>
    <w:p w14:paraId="42362181" w14:textId="33BC315C" w:rsidR="00EB0431" w:rsidRPr="00D007CA" w:rsidRDefault="00EB0431" w:rsidP="00AA0DB8">
      <w:pPr>
        <w:pStyle w:val="Prrafodelista"/>
        <w:numPr>
          <w:ilvl w:val="0"/>
          <w:numId w:val="17"/>
        </w:numPr>
        <w:spacing w:line="256" w:lineRule="auto"/>
        <w:rPr>
          <w:rFonts w:ascii="Arial" w:hAnsi="Arial" w:cs="Arial"/>
          <w:sz w:val="24"/>
          <w:szCs w:val="24"/>
        </w:rPr>
      </w:pPr>
      <w:r>
        <w:rPr>
          <w:rFonts w:ascii="Arial" w:hAnsi="Arial" w:cs="Arial"/>
          <w:sz w:val="24"/>
          <w:szCs w:val="24"/>
        </w:rPr>
        <w:lastRenderedPageBreak/>
        <w:t xml:space="preserve">Acceso </w:t>
      </w:r>
      <w:r w:rsidRPr="00D007CA">
        <w:rPr>
          <w:rFonts w:ascii="Arial" w:hAnsi="Arial" w:cs="Arial"/>
          <w:sz w:val="24"/>
          <w:szCs w:val="24"/>
        </w:rPr>
        <w:t>funcionalidades específicas</w:t>
      </w:r>
      <w:r>
        <w:rPr>
          <w:rFonts w:ascii="Arial" w:hAnsi="Arial" w:cs="Arial"/>
          <w:sz w:val="24"/>
          <w:szCs w:val="24"/>
        </w:rPr>
        <w:t xml:space="preserve"> del dispositivo</w:t>
      </w:r>
      <w:r w:rsidRPr="00D007CA">
        <w:rPr>
          <w:rFonts w:ascii="Arial" w:hAnsi="Arial" w:cs="Arial"/>
          <w:sz w:val="24"/>
          <w:szCs w:val="24"/>
        </w:rPr>
        <w:t>.</w:t>
      </w:r>
      <w:r w:rsidRPr="00D007CA">
        <w:rPr>
          <w:rStyle w:val="Refdecomentario"/>
          <w:rFonts w:ascii="Calibri" w:eastAsia="Calibri" w:hAnsi="Calibri" w:cs="Calibri"/>
          <w:color w:val="000000"/>
          <w:lang w:eastAsia="es-AR"/>
        </w:rPr>
        <w:t xml:space="preserve"> </w:t>
      </w:r>
      <w:r w:rsidRPr="00D007CA">
        <w:rPr>
          <w:rFonts w:ascii="Arial" w:hAnsi="Arial" w:cs="Arial"/>
          <w:sz w:val="24"/>
          <w:szCs w:val="24"/>
        </w:rPr>
        <w:t xml:space="preserve">Esto se debe a que las </w:t>
      </w:r>
      <w:r>
        <w:rPr>
          <w:rFonts w:ascii="Arial" w:hAnsi="Arial" w:cs="Arial"/>
          <w:sz w:val="24"/>
          <w:szCs w:val="24"/>
        </w:rPr>
        <w:t>A</w:t>
      </w:r>
      <w:r w:rsidRPr="00D007CA">
        <w:rPr>
          <w:rFonts w:ascii="Arial" w:hAnsi="Arial" w:cs="Arial"/>
          <w:sz w:val="24"/>
          <w:szCs w:val="24"/>
        </w:rPr>
        <w:t xml:space="preserve">pp nativas acceden </w:t>
      </w:r>
      <w:r>
        <w:rPr>
          <w:rFonts w:ascii="Arial" w:hAnsi="Arial" w:cs="Arial"/>
          <w:sz w:val="24"/>
          <w:szCs w:val="24"/>
        </w:rPr>
        <w:t xml:space="preserve">directamente </w:t>
      </w:r>
      <w:r w:rsidRPr="00D007CA">
        <w:rPr>
          <w:rFonts w:ascii="Arial" w:hAnsi="Arial" w:cs="Arial"/>
          <w:sz w:val="24"/>
          <w:szCs w:val="24"/>
        </w:rPr>
        <w:t>a recursos hardware (cámara, contactos,</w:t>
      </w:r>
      <w:r w:rsidR="00D93D6B">
        <w:rPr>
          <w:rFonts w:ascii="Arial" w:hAnsi="Arial" w:cs="Arial"/>
          <w:sz w:val="24"/>
          <w:szCs w:val="24"/>
        </w:rPr>
        <w:t xml:space="preserve"> memoria, notificaciones </w:t>
      </w:r>
      <w:r w:rsidR="00D93D6B" w:rsidRPr="0094418C">
        <w:rPr>
          <w:rFonts w:ascii="Arial" w:hAnsi="Arial" w:cs="Arial"/>
          <w:i/>
          <w:sz w:val="24"/>
          <w:szCs w:val="24"/>
        </w:rPr>
        <w:t>push</w:t>
      </w:r>
      <w:r w:rsidR="00D93D6B">
        <w:rPr>
          <w:rFonts w:ascii="Arial" w:hAnsi="Arial" w:cs="Arial"/>
          <w:sz w:val="24"/>
          <w:szCs w:val="24"/>
        </w:rPr>
        <w:t xml:space="preserve">, </w:t>
      </w:r>
      <w:r w:rsidRPr="00D007CA">
        <w:rPr>
          <w:rFonts w:ascii="Arial" w:hAnsi="Arial" w:cs="Arial"/>
          <w:sz w:val="24"/>
          <w:szCs w:val="24"/>
        </w:rPr>
        <w:t>etc.)</w:t>
      </w:r>
      <w:r>
        <w:rPr>
          <w:rFonts w:ascii="Arial" w:hAnsi="Arial" w:cs="Arial"/>
          <w:sz w:val="24"/>
          <w:szCs w:val="24"/>
        </w:rPr>
        <w:t>.</w:t>
      </w:r>
    </w:p>
    <w:p w14:paraId="31B03A3D" w14:textId="77777777"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 xml:space="preserve">Mejorar la conectividad y disponibilidad de servicios y productos </w:t>
      </w:r>
      <w:r>
        <w:rPr>
          <w:rFonts w:ascii="Arial" w:hAnsi="Arial" w:cs="Arial"/>
          <w:sz w:val="24"/>
          <w:szCs w:val="24"/>
        </w:rPr>
        <w:t xml:space="preserve">entre </w:t>
      </w:r>
      <w:r w:rsidRPr="00D007CA">
        <w:rPr>
          <w:rFonts w:ascii="Arial" w:hAnsi="Arial" w:cs="Arial"/>
          <w:sz w:val="24"/>
          <w:szCs w:val="24"/>
        </w:rPr>
        <w:t>usuario</w:t>
      </w:r>
      <w:r>
        <w:rPr>
          <w:rFonts w:ascii="Arial" w:hAnsi="Arial" w:cs="Arial"/>
          <w:sz w:val="24"/>
          <w:szCs w:val="24"/>
        </w:rPr>
        <w:t>s</w:t>
      </w:r>
      <w:r w:rsidRPr="00D007CA">
        <w:rPr>
          <w:rFonts w:ascii="Arial" w:hAnsi="Arial" w:cs="Arial"/>
          <w:sz w:val="24"/>
          <w:szCs w:val="24"/>
        </w:rPr>
        <w:t xml:space="preserve">, </w:t>
      </w:r>
      <w:r>
        <w:rPr>
          <w:rFonts w:ascii="Arial" w:hAnsi="Arial" w:cs="Arial"/>
          <w:sz w:val="24"/>
          <w:szCs w:val="24"/>
        </w:rPr>
        <w:t xml:space="preserve">y </w:t>
      </w:r>
      <w:r w:rsidRPr="00D007CA">
        <w:rPr>
          <w:rFonts w:ascii="Arial" w:hAnsi="Arial" w:cs="Arial"/>
          <w:sz w:val="24"/>
          <w:szCs w:val="24"/>
        </w:rPr>
        <w:t>usuario</w:t>
      </w:r>
      <w:r>
        <w:rPr>
          <w:rFonts w:ascii="Arial" w:hAnsi="Arial" w:cs="Arial"/>
          <w:sz w:val="24"/>
          <w:szCs w:val="24"/>
        </w:rPr>
        <w:t xml:space="preserve"> con </w:t>
      </w:r>
      <w:r w:rsidRPr="00D007CA">
        <w:rPr>
          <w:rFonts w:ascii="Arial" w:hAnsi="Arial" w:cs="Arial"/>
          <w:sz w:val="24"/>
          <w:szCs w:val="24"/>
        </w:rPr>
        <w:t>proveedor</w:t>
      </w:r>
      <w:r>
        <w:rPr>
          <w:rFonts w:ascii="Arial" w:hAnsi="Arial" w:cs="Arial"/>
          <w:sz w:val="24"/>
          <w:szCs w:val="24"/>
        </w:rPr>
        <w:t>es</w:t>
      </w:r>
      <w:r w:rsidRPr="00D007CA">
        <w:rPr>
          <w:rFonts w:ascii="Arial" w:hAnsi="Arial" w:cs="Arial"/>
          <w:sz w:val="24"/>
          <w:szCs w:val="24"/>
        </w:rPr>
        <w:t xml:space="preserve"> de servicios).</w:t>
      </w:r>
    </w:p>
    <w:p w14:paraId="50B710F9" w14:textId="1C55468B" w:rsidR="00EB0431" w:rsidRDefault="002A4FB3" w:rsidP="00EB0431">
      <w:pPr>
        <w:pStyle w:val="Ttulo3"/>
        <w:rPr>
          <w:b w:val="0"/>
          <w:sz w:val="28"/>
          <w:szCs w:val="28"/>
        </w:rPr>
      </w:pPr>
      <w:bookmarkStart w:id="234" w:name="_Toc499023866"/>
      <w:bookmarkStart w:id="235" w:name="_Ref503807654"/>
      <w:bookmarkStart w:id="236" w:name="_Toc510608516"/>
      <w:r>
        <w:rPr>
          <w:b w:val="0"/>
          <w:sz w:val="28"/>
          <w:szCs w:val="28"/>
        </w:rPr>
        <w:t>5.1</w:t>
      </w:r>
      <w:r w:rsidR="00EB0431">
        <w:rPr>
          <w:b w:val="0"/>
          <w:sz w:val="28"/>
          <w:szCs w:val="28"/>
        </w:rPr>
        <w:t>.1 Las</w:t>
      </w:r>
      <w:r w:rsidR="00EB0431">
        <w:t xml:space="preserve"> </w:t>
      </w:r>
      <w:bookmarkEnd w:id="234"/>
      <w:r w:rsidR="00EB0431">
        <w:rPr>
          <w:b w:val="0"/>
          <w:sz w:val="28"/>
          <w:szCs w:val="28"/>
        </w:rPr>
        <w:t>Web Apps</w:t>
      </w:r>
      <w:bookmarkEnd w:id="235"/>
      <w:bookmarkEnd w:id="236"/>
    </w:p>
    <w:p w14:paraId="1A12FFFE" w14:textId="77777777" w:rsidR="00EB0431" w:rsidRDefault="00EB0431" w:rsidP="00EB0431"/>
    <w:p w14:paraId="65F37D73" w14:textId="2661C6CC" w:rsidR="00EB0431" w:rsidRDefault="00EB0431" w:rsidP="00EB0431">
      <w:pPr>
        <w:rPr>
          <w:rFonts w:ascii="Arial" w:hAnsi="Arial" w:cs="Arial"/>
          <w:color w:val="222222"/>
          <w:sz w:val="21"/>
          <w:szCs w:val="21"/>
        </w:rPr>
      </w:pPr>
      <w:r>
        <w:rPr>
          <w:noProof/>
          <w:lang w:val="en-US" w:eastAsia="en-US"/>
        </w:rPr>
        <mc:AlternateContent>
          <mc:Choice Requires="wps">
            <w:drawing>
              <wp:anchor distT="0" distB="0" distL="114300" distR="114300" simplePos="0" relativeHeight="251616256" behindDoc="0" locked="0" layoutInCell="1" allowOverlap="1" wp14:anchorId="5281BE55" wp14:editId="6F7D54C9">
                <wp:simplePos x="0" y="0"/>
                <wp:positionH relativeFrom="column">
                  <wp:posOffset>2535555</wp:posOffset>
                </wp:positionH>
                <wp:positionV relativeFrom="paragraph">
                  <wp:posOffset>1764665</wp:posOffset>
                </wp:positionV>
                <wp:extent cx="2861310" cy="266700"/>
                <wp:effectExtent l="0" t="0" r="0" b="3175"/>
                <wp:wrapSquare wrapText="bothSides"/>
                <wp:docPr id="1053" name="Cuadro de texto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8C8AC" w14:textId="1EECE85C" w:rsidR="009225FD" w:rsidRDefault="009225FD" w:rsidP="00EB0431">
                            <w:pPr>
                              <w:pStyle w:val="Descripcin"/>
                              <w:jc w:val="center"/>
                              <w:rPr>
                                <w:rFonts w:ascii="Calibri" w:eastAsia="Calibri" w:hAnsi="Calibri" w:cs="Calibri"/>
                                <w:b/>
                                <w:noProof/>
                                <w:color w:val="000000"/>
                                <w:sz w:val="28"/>
                                <w:szCs w:val="28"/>
                              </w:rPr>
                            </w:pPr>
                            <w:bookmarkStart w:id="237" w:name="_Ref508733326"/>
                            <w:bookmarkStart w:id="238" w:name="_Toc508877187"/>
                            <w:r>
                              <w:t xml:space="preserve">Ilustración </w:t>
                            </w:r>
                            <w:r w:rsidR="009F3AB5">
                              <w:fldChar w:fldCharType="begin"/>
                            </w:r>
                            <w:r w:rsidR="009F3AB5">
                              <w:instrText xml:space="preserve"> SEQ Ilustración \* ARABIC </w:instrText>
                            </w:r>
                            <w:r w:rsidR="009F3AB5">
                              <w:fldChar w:fldCharType="separate"/>
                            </w:r>
                            <w:r>
                              <w:rPr>
                                <w:noProof/>
                              </w:rPr>
                              <w:t>31</w:t>
                            </w:r>
                            <w:r w:rsidR="009F3AB5">
                              <w:rPr>
                                <w:noProof/>
                              </w:rPr>
                              <w:fldChar w:fldCharType="end"/>
                            </w:r>
                            <w:r>
                              <w:t xml:space="preserve"> - App nativa vs Web App</w:t>
                            </w:r>
                            <w:bookmarkEnd w:id="237"/>
                            <w:bookmarkEnd w:id="2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1BE55" id="Cuadro de texto 1053" o:spid="_x0000_s1042" type="#_x0000_t202" style="position:absolute;left:0;text-align:left;margin-left:199.65pt;margin-top:138.95pt;width:225.3pt;height:21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dphQIAABQFAAAOAAAAZHJzL2Uyb0RvYy54bWysVNtu1DAQfUfiHyy/b3NpNt1EzVbtliCk&#10;cpEKH+CNnY1F4gm2d5OC+HfGzmZbCkgIkQdn7Jk5nssZX16NXUsOQhsJqqDRWUiJUBVwqXYF/fSx&#10;XKwoMZYpzlpQoqAPwtCr9csXl0OfixgaaLnQBEGUyYe+oI21fR4EpmpEx8wZ9EKhsgbdMYtbvQu4&#10;ZgOid20Qh2EaDKB5r6ESxuDp7aSka49f16Ky7+vaCEvagmJs1q/ar1u3ButLlu806xtZHcNg/xBF&#10;x6TCS09Qt8wystfyF6hOVhoM1Pasgi6AupaV8DlgNlH4LJv7hvXC54LFMf2pTOb/wVbvDh80kRx7&#10;Fy7PKVGswy5t9oxrIFwQK0YLxOuwVENvcvS479HHjjcwoptP2/R3UH02RMGmYWonrrWGoRGMY6iR&#10;K3LwxHXCMQ5kO7wFjheyvQUPNNa6c3XEyhBEx5Y9nNqEoZAKD+NVGp1HqKpQF6fpRej7GLB89u61&#10;sa8FdMQJBdVIA4/ODnfGumhYPpu4ywy0kpeybf1G77abVpMDQ8qU/vMJPDNrlTNW4NwmxOkEg8Q7&#10;nM6F6ynwLYviJLyJs0WZri4WSZksF9lFuFqEUXaTpWGSJbfldxdglOSN5FyoO6nETMco+bt2Hwdj&#10;IpInJBkKmi3j5dSiPyYZ+u93SXbS4nS2sivo6mTEctfYV4pj2iy3TLaTHPwcvq8y1mD++6p4GrjO&#10;Txyw43acyJe66x1HtsAfkBgasG/YYnxaUGhAf6VkwDEtqPmyZ1pQ0r5RSC4307OgZ2E7C0xV6FpQ&#10;S8kkbuw0+/tey12DyDN9r5GApfTceIziSFscPZ/E8Zlws/10760eH7P1DwAAAP//AwBQSwMEFAAG&#10;AAgAAAAhAAccaN7iAAAACwEAAA8AAABkcnMvZG93bnJldi54bWxMj8FOwzAQRO9I/IO1SFwQddpE&#10;bRPiVFUFB7hUhF64ufE2DsR2ZDtt+HuWU7nNap5mZ8rNZHp2Rh86ZwXMZwkwtI1TnW0FHD5eHtfA&#10;QpRWyd5ZFPCDATbV7U0pC+Uu9h3PdWwZhdhQSAE6xqHgPDQajQwzN6Al7+S8kZFO33Ll5YXCTc8X&#10;SbLkRnaWPmg54E5j812PRsA++9zrh/H0/LbNUv96GHfLr7YW4v5u2j4BizjFKwx/9ak6VNTp6Ear&#10;AusFpHmeEipgsVrlwIhYZzmJI1lzErwq+f8N1S8AAAD//wMAUEsBAi0AFAAGAAgAAAAhALaDOJL+&#10;AAAA4QEAABMAAAAAAAAAAAAAAAAAAAAAAFtDb250ZW50X1R5cGVzXS54bWxQSwECLQAUAAYACAAA&#10;ACEAOP0h/9YAAACUAQAACwAAAAAAAAAAAAAAAAAvAQAAX3JlbHMvLnJlbHNQSwECLQAUAAYACAAA&#10;ACEAeCRHaYUCAAAUBQAADgAAAAAAAAAAAAAAAAAuAgAAZHJzL2Uyb0RvYy54bWxQSwECLQAUAAYA&#10;CAAAACEABxxo3uIAAAALAQAADwAAAAAAAAAAAAAAAADfBAAAZHJzL2Rvd25yZXYueG1sUEsFBgAA&#10;AAAEAAQA8wAAAO4FAAAAAA==&#10;" stroked="f">
                <v:textbox style="mso-fit-shape-to-text:t" inset="0,0,0,0">
                  <w:txbxContent>
                    <w:p w14:paraId="5558C8AC" w14:textId="1EECE85C" w:rsidR="009225FD" w:rsidRDefault="009225FD" w:rsidP="00EB0431">
                      <w:pPr>
                        <w:pStyle w:val="Descripcin"/>
                        <w:jc w:val="center"/>
                        <w:rPr>
                          <w:rFonts w:ascii="Calibri" w:eastAsia="Calibri" w:hAnsi="Calibri" w:cs="Calibri"/>
                          <w:b/>
                          <w:noProof/>
                          <w:color w:val="000000"/>
                          <w:sz w:val="28"/>
                          <w:szCs w:val="28"/>
                        </w:rPr>
                      </w:pPr>
                      <w:bookmarkStart w:id="239" w:name="_Ref508733326"/>
                      <w:bookmarkStart w:id="240" w:name="_Toc508877187"/>
                      <w:r>
                        <w:t xml:space="preserve">Ilustración </w:t>
                      </w:r>
                      <w:r w:rsidR="009F3AB5">
                        <w:fldChar w:fldCharType="begin"/>
                      </w:r>
                      <w:r w:rsidR="009F3AB5">
                        <w:instrText xml:space="preserve"> SEQ Ilustración \* ARABIC </w:instrText>
                      </w:r>
                      <w:r w:rsidR="009F3AB5">
                        <w:fldChar w:fldCharType="separate"/>
                      </w:r>
                      <w:r>
                        <w:rPr>
                          <w:noProof/>
                        </w:rPr>
                        <w:t>31</w:t>
                      </w:r>
                      <w:r w:rsidR="009F3AB5">
                        <w:rPr>
                          <w:noProof/>
                        </w:rPr>
                        <w:fldChar w:fldCharType="end"/>
                      </w:r>
                      <w:r>
                        <w:t xml:space="preserve"> - App nativa vs Web App</w:t>
                      </w:r>
                      <w:bookmarkEnd w:id="239"/>
                      <w:bookmarkEnd w:id="240"/>
                    </w:p>
                  </w:txbxContent>
                </v:textbox>
                <w10:wrap type="square"/>
              </v:shape>
            </w:pict>
          </mc:Fallback>
        </mc:AlternateContent>
      </w:r>
      <w:r>
        <w:rPr>
          <w:b/>
          <w:noProof/>
          <w:sz w:val="28"/>
          <w:szCs w:val="28"/>
          <w:lang w:val="en-US" w:eastAsia="en-US"/>
        </w:rPr>
        <w:drawing>
          <wp:anchor distT="0" distB="0" distL="114300" distR="114300" simplePos="0" relativeHeight="251607040" behindDoc="0" locked="0" layoutInCell="1" allowOverlap="1" wp14:anchorId="2A1B61E6" wp14:editId="77876E52">
            <wp:simplePos x="0" y="0"/>
            <wp:positionH relativeFrom="margin">
              <wp:posOffset>2535555</wp:posOffset>
            </wp:positionH>
            <wp:positionV relativeFrom="paragraph">
              <wp:posOffset>108608</wp:posOffset>
            </wp:positionV>
            <wp:extent cx="2861310" cy="1598930"/>
            <wp:effectExtent l="0" t="0" r="0" b="1270"/>
            <wp:wrapSquare wrapText="bothSides"/>
            <wp:docPr id="1043"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70" cstate="print">
                      <a:extLst>
                        <a:ext uri="{28A0092B-C50C-407E-A947-70E740481C1C}">
                          <a14:useLocalDpi xmlns:a14="http://schemas.microsoft.com/office/drawing/2010/main" val="0"/>
                        </a:ext>
                      </a:extLst>
                    </a:blip>
                    <a:srcRect/>
                    <a:stretch>
                      <a:fillRect/>
                    </a:stretch>
                  </pic:blipFill>
                  <pic:spPr>
                    <a:xfrm>
                      <a:off x="0" y="0"/>
                      <a:ext cx="2861310" cy="1598930"/>
                    </a:xfrm>
                    <a:prstGeom prst="rect">
                      <a:avLst/>
                    </a:prstGeom>
                  </pic:spPr>
                </pic:pic>
              </a:graphicData>
            </a:graphic>
          </wp:anchor>
        </w:drawing>
      </w:r>
      <w:r>
        <w:rPr>
          <w:rFonts w:ascii="Arial" w:hAnsi="Arial" w:cs="Arial"/>
          <w:sz w:val="24"/>
          <w:szCs w:val="24"/>
        </w:rPr>
        <w:t>Una Web App</w:t>
      </w:r>
      <w:r w:rsidR="00D46AE6">
        <w:rPr>
          <w:rFonts w:ascii="Arial" w:hAnsi="Arial" w:cs="Arial"/>
          <w:sz w:val="24"/>
          <w:szCs w:val="24"/>
        </w:rPr>
        <w:t xml:space="preserve"> </w:t>
      </w:r>
      <w:r w:rsidR="00D46AE6" w:rsidRPr="00D46AE6">
        <w:rPr>
          <w:rFonts w:ascii="Arial" w:hAnsi="Arial" w:cs="Arial"/>
          <w:b/>
          <w:sz w:val="24"/>
          <w:szCs w:val="24"/>
        </w:rPr>
        <w:t>(</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_Ref508733326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31</w:t>
      </w:r>
      <w:r w:rsidR="00D46AE6" w:rsidRPr="00D46AE6">
        <w:rPr>
          <w:rFonts w:ascii="Arial" w:hAnsi="Arial" w:cs="Arial"/>
          <w:b/>
          <w:sz w:val="24"/>
          <w:szCs w:val="24"/>
        </w:rPr>
        <w:t xml:space="preserve"> - App nativa vs Web App</w:t>
      </w:r>
      <w:r w:rsidR="00D46AE6" w:rsidRPr="00D46AE6">
        <w:rPr>
          <w:rFonts w:ascii="Arial" w:hAnsi="Arial" w:cs="Arial"/>
          <w:b/>
          <w:sz w:val="24"/>
          <w:szCs w:val="24"/>
        </w:rPr>
        <w:fldChar w:fldCharType="end"/>
      </w:r>
      <w:r w:rsidR="00D46AE6">
        <w:rPr>
          <w:rFonts w:ascii="Arial" w:hAnsi="Arial" w:cs="Arial"/>
          <w:sz w:val="24"/>
          <w:szCs w:val="24"/>
        </w:rPr>
        <w:t>)</w:t>
      </w:r>
      <w:r>
        <w:rPr>
          <w:rFonts w:ascii="Arial" w:hAnsi="Arial" w:cs="Arial"/>
          <w:sz w:val="24"/>
          <w:szCs w:val="24"/>
        </w:rPr>
        <w:t xml:space="preserve"> es una versión de una página web optimizada y adaptable a un </w:t>
      </w:r>
      <w:r w:rsidR="00D93D6B">
        <w:rPr>
          <w:rFonts w:ascii="Arial" w:hAnsi="Arial" w:cs="Arial"/>
          <w:sz w:val="24"/>
          <w:szCs w:val="24"/>
        </w:rPr>
        <w:t>gran</w:t>
      </w:r>
      <w:r>
        <w:rPr>
          <w:rFonts w:ascii="Arial" w:hAnsi="Arial" w:cs="Arial"/>
          <w:sz w:val="24"/>
          <w:szCs w:val="24"/>
        </w:rPr>
        <w:t xml:space="preserve"> número de dispositivos móviles independientemente del sistema operativo que utilice. Esta optimización es posible gracias al características provistas por lenguaje de marcado HTML5, combinado con hojas de estilo </w:t>
      </w:r>
      <w:r w:rsidR="00D93D6B">
        <w:rPr>
          <w:rFonts w:ascii="Arial" w:hAnsi="Arial" w:cs="Arial"/>
          <w:sz w:val="24"/>
          <w:szCs w:val="24"/>
        </w:rPr>
        <w:t>e cascada</w:t>
      </w:r>
      <w:r>
        <w:rPr>
          <w:rFonts w:ascii="Arial" w:hAnsi="Arial" w:cs="Arial"/>
          <w:sz w:val="24"/>
          <w:szCs w:val="24"/>
        </w:rPr>
        <w:t xml:space="preserve"> CSS3, que permiten proveer adaptabilidad, denominada en inglés “</w:t>
      </w:r>
      <w:r>
        <w:rPr>
          <w:rFonts w:ascii="Arial" w:hAnsi="Arial" w:cs="Arial"/>
          <w:i/>
          <w:sz w:val="24"/>
          <w:szCs w:val="24"/>
        </w:rPr>
        <w:t>Responsive Web Design</w:t>
      </w:r>
      <w:r w:rsidRPr="00D007CA">
        <w:rPr>
          <w:rFonts w:ascii="Arial" w:hAnsi="Arial" w:cs="Arial"/>
          <w:sz w:val="24"/>
          <w:szCs w:val="24"/>
        </w:rPr>
        <w:t>”. El diseño web responsivo es una filosofía de diseño y desarrollo donde el objetivo es adaptar la apariencia de las páginas webs al dispositivo(visualización) que se utiliza para visitarlas</w:t>
      </w:r>
      <w:r w:rsidR="00D46AE6">
        <w:rPr>
          <w:rFonts w:ascii="Arial" w:hAnsi="Arial" w:cs="Arial"/>
          <w:sz w:val="24"/>
          <w:szCs w:val="24"/>
        </w:rPr>
        <w:t xml:space="preserve"> (</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_Ref508733497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32</w:t>
      </w:r>
      <w:r w:rsidR="00D46AE6" w:rsidRPr="00D46AE6">
        <w:rPr>
          <w:rFonts w:ascii="Arial" w:hAnsi="Arial" w:cs="Arial"/>
          <w:b/>
          <w:sz w:val="24"/>
          <w:szCs w:val="24"/>
        </w:rPr>
        <w:t xml:space="preserve"> – WebApps – Diseño multipropósito</w:t>
      </w:r>
      <w:r w:rsidR="00D46AE6" w:rsidRPr="00D46AE6">
        <w:rPr>
          <w:rFonts w:ascii="Arial" w:hAnsi="Arial" w:cs="Arial"/>
          <w:b/>
          <w:sz w:val="24"/>
          <w:szCs w:val="24"/>
        </w:rPr>
        <w:fldChar w:fldCharType="end"/>
      </w:r>
      <w:r w:rsidR="00D46AE6">
        <w:rPr>
          <w:rFonts w:ascii="Arial" w:hAnsi="Arial" w:cs="Arial"/>
          <w:sz w:val="24"/>
          <w:szCs w:val="24"/>
        </w:rPr>
        <w:t>)</w:t>
      </w:r>
      <w:r w:rsidRPr="00D007CA">
        <w:rPr>
          <w:rFonts w:ascii="Arial" w:hAnsi="Arial" w:cs="Arial"/>
          <w:sz w:val="24"/>
          <w:szCs w:val="24"/>
        </w:rPr>
        <w:t xml:space="preserve">. Se caracteriza porque los </w:t>
      </w:r>
      <w:r w:rsidRPr="00E67C38">
        <w:rPr>
          <w:rFonts w:ascii="Arial" w:hAnsi="Arial" w:cs="Arial"/>
          <w:i/>
          <w:sz w:val="24"/>
          <w:szCs w:val="24"/>
        </w:rPr>
        <w:t>layout</w:t>
      </w:r>
      <w:r w:rsidRPr="00D007CA">
        <w:rPr>
          <w:rFonts w:ascii="Arial" w:hAnsi="Arial" w:cs="Arial"/>
          <w:sz w:val="24"/>
          <w:szCs w:val="24"/>
        </w:rPr>
        <w:t xml:space="preserve"> y los contenidos multimediales son fluidos y se utiliza código media-queries de CSS3.</w:t>
      </w:r>
      <w:sdt>
        <w:sdtPr>
          <w:rPr>
            <w:rFonts w:ascii="Arial" w:hAnsi="Arial" w:cs="Arial"/>
            <w:sz w:val="24"/>
            <w:szCs w:val="24"/>
          </w:rPr>
          <w:id w:val="-1878621685"/>
          <w:citation/>
        </w:sdtPr>
        <w:sdtEndPr/>
        <w:sdtContent>
          <w:r w:rsidR="002B1367">
            <w:rPr>
              <w:rFonts w:ascii="Arial" w:hAnsi="Arial" w:cs="Arial"/>
              <w:sz w:val="24"/>
              <w:szCs w:val="24"/>
            </w:rPr>
            <w:fldChar w:fldCharType="begin"/>
          </w:r>
          <w:r w:rsidR="002B1367">
            <w:rPr>
              <w:rFonts w:ascii="Arial" w:hAnsi="Arial" w:cs="Arial"/>
              <w:sz w:val="24"/>
              <w:szCs w:val="24"/>
            </w:rPr>
            <w:instrText xml:space="preserve"> CITATION Wik \l 11274 </w:instrText>
          </w:r>
          <w:r w:rsidR="002B1367">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[17]</w:t>
          </w:r>
          <w:r w:rsidR="002B1367">
            <w:rPr>
              <w:rFonts w:ascii="Arial" w:hAnsi="Arial" w:cs="Arial"/>
              <w:sz w:val="24"/>
              <w:szCs w:val="24"/>
            </w:rPr>
            <w:fldChar w:fldCharType="end"/>
          </w:r>
        </w:sdtContent>
      </w:sdt>
    </w:p>
    <w:p w14:paraId="49209E3C" w14:textId="77777777" w:rsidR="00EB0431" w:rsidRDefault="00EB0431" w:rsidP="00EB0431">
      <w:pPr>
        <w:rPr>
          <w:rFonts w:ascii="Times New Roman" w:eastAsia="Times New Roman" w:hAnsi="Times New Roman" w:cs="Times New Roman"/>
          <w:b/>
          <w:bCs/>
          <w:sz w:val="27"/>
          <w:szCs w:val="27"/>
        </w:rPr>
      </w:pPr>
    </w:p>
    <w:p w14:paraId="03634E80" w14:textId="77777777" w:rsidR="00EB0431" w:rsidRDefault="00EB0431" w:rsidP="00EB0431">
      <w:pPr>
        <w:spacing w:after="160" w:line="259" w:lineRule="auto"/>
        <w:jc w:val="left"/>
        <w:rPr>
          <w:rFonts w:ascii="Trebuchet MS" w:eastAsia="Trebuchet MS" w:hAnsi="Trebuchet MS" w:cs="Trebuchet MS"/>
          <w:color w:val="666666"/>
          <w:sz w:val="28"/>
          <w:szCs w:val="28"/>
        </w:rPr>
      </w:pPr>
      <w:bookmarkStart w:id="241" w:name="_Toc499023867"/>
      <w:r>
        <w:rPr>
          <w:b/>
          <w:sz w:val="28"/>
          <w:szCs w:val="28"/>
        </w:rPr>
        <w:br w:type="page"/>
      </w:r>
    </w:p>
    <w:p w14:paraId="13C72ACB" w14:textId="7C573301" w:rsidR="00EB0431" w:rsidRDefault="002A4FB3" w:rsidP="00EB0431">
      <w:pPr>
        <w:pStyle w:val="Ttulo3"/>
        <w:rPr>
          <w:b w:val="0"/>
          <w:sz w:val="28"/>
          <w:szCs w:val="28"/>
        </w:rPr>
      </w:pPr>
      <w:bookmarkStart w:id="242" w:name="_Toc510608517"/>
      <w:r>
        <w:rPr>
          <w:b w:val="0"/>
          <w:sz w:val="28"/>
          <w:szCs w:val="28"/>
        </w:rPr>
        <w:lastRenderedPageBreak/>
        <w:t>5.1</w:t>
      </w:r>
      <w:r w:rsidR="00EB0431">
        <w:rPr>
          <w:b w:val="0"/>
          <w:sz w:val="28"/>
          <w:szCs w:val="28"/>
        </w:rPr>
        <w:t>.2 Ventajas de las Web-App:</w:t>
      </w:r>
      <w:bookmarkEnd w:id="241"/>
      <w:bookmarkEnd w:id="242"/>
    </w:p>
    <w:p w14:paraId="5AC15A41" w14:textId="77777777" w:rsidR="00EB0431" w:rsidRDefault="00EB0431" w:rsidP="00EB0431"/>
    <w:p w14:paraId="46B04568" w14:textId="77777777"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No ocupa espacio de memoria de almacenamiento en los dispositivos (no es una App).</w:t>
      </w:r>
    </w:p>
    <w:p w14:paraId="73637FCB" w14:textId="77777777"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No requiere actualizaciones ya que al ser una página web siempre se accede a la última versión.</w:t>
      </w:r>
    </w:p>
    <w:p w14:paraId="4B2A86DB" w14:textId="77777777" w:rsidR="00EB0431" w:rsidRPr="00D007CA" w:rsidRDefault="00EB0431" w:rsidP="00AA0DB8">
      <w:pPr>
        <w:pStyle w:val="Prrafodelista"/>
        <w:numPr>
          <w:ilvl w:val="0"/>
          <w:numId w:val="20"/>
        </w:numPr>
        <w:spacing w:line="256" w:lineRule="auto"/>
        <w:jc w:val="both"/>
        <w:rPr>
          <w:rFonts w:ascii="Arial" w:hAnsi="Arial" w:cs="Arial"/>
          <w:sz w:val="24"/>
          <w:szCs w:val="24"/>
        </w:rPr>
      </w:pPr>
      <w:r w:rsidRPr="00D007CA">
        <w:rPr>
          <w:rFonts w:ascii="Arial" w:hAnsi="Arial" w:cs="Arial"/>
          <w:sz w:val="24"/>
          <w:szCs w:val="24"/>
        </w:rPr>
        <w:t xml:space="preserve">No consume recursos dado que no instala servicios en segundo plano y además no consume espacio dado que no es necesario instalar la aplicación para su uso. </w:t>
      </w:r>
    </w:p>
    <w:p w14:paraId="39845FFE" w14:textId="77777777" w:rsidR="00EB0431" w:rsidRDefault="00EB0431" w:rsidP="00AA0DB8">
      <w:pPr>
        <w:pStyle w:val="Prrafodelista"/>
        <w:numPr>
          <w:ilvl w:val="0"/>
          <w:numId w:val="20"/>
        </w:numPr>
        <w:jc w:val="both"/>
        <w:rPr>
          <w:rFonts w:ascii="Arial" w:hAnsi="Arial" w:cs="Arial"/>
          <w:sz w:val="24"/>
          <w:szCs w:val="24"/>
        </w:rPr>
      </w:pPr>
      <w:r w:rsidRPr="00D007CA">
        <w:rPr>
          <w:rFonts w:ascii="Arial" w:hAnsi="Arial" w:cs="Arial"/>
          <w:sz w:val="24"/>
          <w:szCs w:val="24"/>
        </w:rPr>
        <w:t>En líneas generales la implementación de una Web App es más</w:t>
      </w:r>
      <w:r>
        <w:rPr>
          <w:rFonts w:ascii="Arial" w:hAnsi="Arial" w:cs="Arial"/>
          <w:sz w:val="24"/>
          <w:szCs w:val="24"/>
        </w:rPr>
        <w:t xml:space="preserve"> económica que el de una App.</w:t>
      </w:r>
    </w:p>
    <w:p w14:paraId="26636459" w14:textId="6DD70603" w:rsidR="00EB0431" w:rsidRDefault="00EB0431" w:rsidP="00EB0431">
      <w:pPr>
        <w:pStyle w:val="Ttulo3"/>
        <w:rPr>
          <w:b w:val="0"/>
          <w:sz w:val="28"/>
          <w:szCs w:val="28"/>
        </w:rPr>
      </w:pPr>
      <w:bookmarkStart w:id="243" w:name="_Toc499023868"/>
      <w:bookmarkStart w:id="244" w:name="_Toc510608518"/>
      <w:r>
        <w:rPr>
          <w:b w:val="0"/>
          <w:sz w:val="28"/>
          <w:szCs w:val="28"/>
        </w:rPr>
        <w:t>5.</w:t>
      </w:r>
      <w:r w:rsidR="002A4FB3">
        <w:rPr>
          <w:b w:val="0"/>
          <w:sz w:val="28"/>
          <w:szCs w:val="28"/>
        </w:rPr>
        <w:t>1</w:t>
      </w:r>
      <w:r>
        <w:rPr>
          <w:b w:val="0"/>
          <w:sz w:val="28"/>
          <w:szCs w:val="28"/>
        </w:rPr>
        <w:t>.3 Desventajas de las Web-Apps</w:t>
      </w:r>
      <w:bookmarkEnd w:id="243"/>
      <w:bookmarkEnd w:id="244"/>
    </w:p>
    <w:p w14:paraId="4E0D7256" w14:textId="77777777" w:rsidR="00EB0431" w:rsidRDefault="00EB0431" w:rsidP="00EB0431"/>
    <w:p w14:paraId="74E83C6F"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 xml:space="preserve">No permite la promoción y distribución a través de los </w:t>
      </w:r>
      <w:r>
        <w:rPr>
          <w:rFonts w:ascii="Arial" w:hAnsi="Arial" w:cs="Arial"/>
          <w:i/>
          <w:sz w:val="24"/>
          <w:szCs w:val="24"/>
        </w:rPr>
        <w:t>markets</w:t>
      </w:r>
      <w:r>
        <w:rPr>
          <w:rFonts w:ascii="Arial" w:hAnsi="Arial" w:cs="Arial"/>
          <w:sz w:val="24"/>
          <w:szCs w:val="24"/>
        </w:rPr>
        <w:t xml:space="preserve"> o tienda de aplicaciones (Google Play, Nokia Store, App Store, Windows Phone Apps)</w:t>
      </w:r>
    </w:p>
    <w:p w14:paraId="0C635D72"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Requiere de una conexión entre el cliente y el servidor (por ejemplo, por internet o una WLAN).</w:t>
      </w:r>
    </w:p>
    <w:p w14:paraId="5B04A046"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Menor usabilidad, al ofrecer un acceso muy limitado a los elementos y capacidades hardware del dispositivo.</w:t>
      </w:r>
    </w:p>
    <w:p w14:paraId="5B8590AB"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 xml:space="preserve">Carece de un icono de lanzamiento específico. </w:t>
      </w:r>
    </w:p>
    <w:p w14:paraId="2E0BD7E6"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Necesitan de un espacio web.</w:t>
      </w:r>
    </w:p>
    <w:p w14:paraId="17665BFD" w14:textId="77777777" w:rsidR="00EB0431" w:rsidRDefault="00EB0431" w:rsidP="00AA0DB8">
      <w:pPr>
        <w:pStyle w:val="Prrafodelista"/>
        <w:keepNext/>
        <w:numPr>
          <w:ilvl w:val="0"/>
          <w:numId w:val="19"/>
        </w:numPr>
        <w:tabs>
          <w:tab w:val="clear" w:pos="720"/>
        </w:tabs>
        <w:spacing w:after="0"/>
        <w:jc w:val="both"/>
      </w:pPr>
      <w:r>
        <w:rPr>
          <w:noProof/>
          <w:lang w:val="en-US"/>
        </w:rPr>
        <w:drawing>
          <wp:anchor distT="0" distB="0" distL="0" distR="0" simplePos="0" relativeHeight="251603968" behindDoc="0" locked="0" layoutInCell="1" allowOverlap="1" wp14:anchorId="21A041B8" wp14:editId="1C05E220">
            <wp:simplePos x="0" y="0"/>
            <wp:positionH relativeFrom="column">
              <wp:posOffset>27784</wp:posOffset>
            </wp:positionH>
            <wp:positionV relativeFrom="paragraph">
              <wp:posOffset>315188</wp:posOffset>
            </wp:positionV>
            <wp:extent cx="5400040" cy="2297430"/>
            <wp:effectExtent l="0" t="0" r="0" b="7620"/>
            <wp:wrapTopAndBottom/>
            <wp:docPr id="1044"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71" cstate="print">
                      <a:extLst>
                        <a:ext uri="{28A0092B-C50C-407E-A947-70E740481C1C}">
                          <a14:useLocalDpi xmlns:a14="http://schemas.microsoft.com/office/drawing/2010/main" val="0"/>
                        </a:ext>
                      </a:extLst>
                    </a:blip>
                    <a:srcRect/>
                    <a:stretch>
                      <a:fillRect/>
                    </a:stretch>
                  </pic:blipFill>
                  <pic:spPr>
                    <a:xfrm>
                      <a:off x="0" y="0"/>
                      <a:ext cx="5400040" cy="2297430"/>
                    </a:xfrm>
                    <a:prstGeom prst="rect">
                      <a:avLst/>
                    </a:prstGeom>
                  </pic:spPr>
                </pic:pic>
              </a:graphicData>
            </a:graphic>
          </wp:anchor>
        </w:drawing>
      </w:r>
      <w:r>
        <w:rPr>
          <w:rFonts w:ascii="Arial" w:hAnsi="Arial" w:cs="Arial"/>
          <w:sz w:val="24"/>
          <w:szCs w:val="24"/>
        </w:rPr>
        <w:t>No funcionan en segundo plano (multitarea)</w:t>
      </w:r>
    </w:p>
    <w:p w14:paraId="4CE3ACAF" w14:textId="6FB857C7" w:rsidR="00EB0431" w:rsidRDefault="00EB0431" w:rsidP="00EB0431">
      <w:pPr>
        <w:pStyle w:val="Descripcin"/>
        <w:jc w:val="center"/>
      </w:pPr>
      <w:bookmarkStart w:id="245" w:name="_Ref508733497"/>
      <w:bookmarkStart w:id="246" w:name="_Toc508877188"/>
      <w:r>
        <w:t xml:space="preserve">Ilustración </w:t>
      </w:r>
      <w:r w:rsidR="009F3AB5">
        <w:fldChar w:fldCharType="begin"/>
      </w:r>
      <w:r w:rsidR="009F3AB5">
        <w:instrText xml:space="preserve"> SEQ Ilustración \* ARABIC </w:instrText>
      </w:r>
      <w:r w:rsidR="009F3AB5">
        <w:fldChar w:fldCharType="separate"/>
      </w:r>
      <w:r w:rsidR="00980ACB">
        <w:rPr>
          <w:noProof/>
        </w:rPr>
        <w:t>32</w:t>
      </w:r>
      <w:r w:rsidR="009F3AB5">
        <w:rPr>
          <w:noProof/>
        </w:rPr>
        <w:fldChar w:fldCharType="end"/>
      </w:r>
      <w:r>
        <w:t xml:space="preserve"> – WebApps – Diseño multipropósito</w:t>
      </w:r>
      <w:bookmarkEnd w:id="245"/>
      <w:bookmarkEnd w:id="246"/>
    </w:p>
    <w:p w14:paraId="5564A31E" w14:textId="77777777" w:rsidR="00EB0431" w:rsidRDefault="00EB0431" w:rsidP="00EB0431">
      <w:pPr>
        <w:rPr>
          <w:b/>
          <w:color w:val="666666"/>
          <w:sz w:val="32"/>
          <w:szCs w:val="32"/>
        </w:rPr>
      </w:pPr>
      <w:bookmarkStart w:id="247" w:name="_Toc499023869"/>
      <w:r>
        <w:rPr>
          <w:b/>
          <w:sz w:val="32"/>
          <w:szCs w:val="32"/>
        </w:rPr>
        <w:br w:type="page"/>
      </w:r>
    </w:p>
    <w:p w14:paraId="10D2A52C" w14:textId="76AA88E0" w:rsidR="00EB0431" w:rsidRDefault="002A4FB3" w:rsidP="00EB0431">
      <w:pPr>
        <w:pStyle w:val="Ttulo2"/>
        <w:rPr>
          <w:b/>
          <w:sz w:val="32"/>
          <w:szCs w:val="32"/>
        </w:rPr>
      </w:pPr>
      <w:bookmarkStart w:id="248" w:name="_Toc510608519"/>
      <w:r>
        <w:rPr>
          <w:b/>
          <w:sz w:val="32"/>
          <w:szCs w:val="32"/>
        </w:rPr>
        <w:lastRenderedPageBreak/>
        <w:t>5.2</w:t>
      </w:r>
      <w:r w:rsidR="00EB0431">
        <w:rPr>
          <w:b/>
          <w:sz w:val="32"/>
          <w:szCs w:val="32"/>
        </w:rPr>
        <w:t xml:space="preserve"> Sistemas operativos para dispositivos móviles</w:t>
      </w:r>
      <w:bookmarkEnd w:id="247"/>
      <w:bookmarkEnd w:id="248"/>
    </w:p>
    <w:p w14:paraId="7C173257" w14:textId="77777777" w:rsidR="00EB0431" w:rsidRDefault="00EB0431" w:rsidP="00EB0431"/>
    <w:p w14:paraId="20F33E00" w14:textId="3E22ED03" w:rsidR="00EB0431" w:rsidRDefault="00EB0431" w:rsidP="00EB0431">
      <w:pPr>
        <w:rPr>
          <w:rFonts w:ascii="Arial" w:hAnsi="Arial" w:cs="Arial"/>
          <w:sz w:val="24"/>
          <w:szCs w:val="24"/>
        </w:rPr>
      </w:pPr>
      <w:r>
        <w:rPr>
          <w:rFonts w:ascii="Arial" w:hAnsi="Arial" w:cs="Arial"/>
          <w:sz w:val="24"/>
          <w:szCs w:val="24"/>
        </w:rPr>
        <w:t>Al igual que en una computadora, las aplicaciones que se han mencionado se ejecutan sobre un sistema operativo móvil (SO). Se compone de un conjunto de programas de bajo nivel que permite la abstracción de las peculiaridades del hardware específico del aparato y proveen servicios a las aplicaciones. Al igual que los dispositivos de computación tradicionales dónde se utilizan Windows, Linux o Mac OS, en el caso de los móviles los SO son</w:t>
      </w:r>
      <w:r w:rsidDel="00B7775E">
        <w:rPr>
          <w:rFonts w:ascii="Arial" w:hAnsi="Arial" w:cs="Arial"/>
          <w:sz w:val="24"/>
          <w:szCs w:val="24"/>
        </w:rPr>
        <w:t xml:space="preserve"> </w:t>
      </w:r>
      <w:r>
        <w:rPr>
          <w:rFonts w:ascii="Arial" w:hAnsi="Arial" w:cs="Arial"/>
          <w:sz w:val="24"/>
          <w:szCs w:val="24"/>
        </w:rPr>
        <w:t>Android, iOS o Windows Phone, entre otros.</w:t>
      </w:r>
    </w:p>
    <w:p w14:paraId="2E9E4C5C" w14:textId="77777777" w:rsidR="00EB0431" w:rsidRDefault="00EB0431" w:rsidP="00EB0431">
      <w:pPr>
        <w:rPr>
          <w:rFonts w:ascii="Arial" w:hAnsi="Arial" w:cs="Arial"/>
          <w:sz w:val="24"/>
          <w:szCs w:val="24"/>
        </w:rPr>
      </w:pPr>
      <w:r>
        <w:rPr>
          <w:rFonts w:ascii="Arial" w:hAnsi="Arial" w:cs="Arial"/>
          <w:sz w:val="24"/>
          <w:szCs w:val="24"/>
        </w:rPr>
        <w:t>A medida que los dispositivos móviles crecen en popularidad, sus SO adquieren mayor importancia. La cuota de mercado de sistemas operativos móviles en el primer trimestre de 2016 fue el siguiente sobre una base de 6600 millones de dispositivos:</w:t>
      </w:r>
    </w:p>
    <w:p w14:paraId="09E42E68"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 xml:space="preserve">Android 84,1 % </w:t>
      </w:r>
    </w:p>
    <w:p w14:paraId="11D4FC1D"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iOS 14,8 %</w:t>
      </w:r>
    </w:p>
    <w:p w14:paraId="32D89E15"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Windows Phone 0,7 %</w:t>
      </w:r>
    </w:p>
    <w:p w14:paraId="3B355249"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BlackBerry OS 0,2 %</w:t>
      </w:r>
    </w:p>
    <w:p w14:paraId="07A29F60"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Otros 0,2 %</w:t>
      </w:r>
    </w:p>
    <w:p w14:paraId="04C8EC16" w14:textId="77777777" w:rsidR="00EB0431" w:rsidRDefault="00EB0431" w:rsidP="00EB0431">
      <w:pPr>
        <w:rPr>
          <w:rFonts w:ascii="Arial" w:hAnsi="Arial" w:cs="Arial"/>
          <w:sz w:val="24"/>
        </w:rPr>
      </w:pPr>
      <w:r>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2B15C30A" w14:textId="77777777" w:rsidR="00EB0431" w:rsidRDefault="00EB0431" w:rsidP="00EB0431">
      <w:pPr>
        <w:rPr>
          <w:rFonts w:ascii="Arial" w:hAnsi="Arial" w:cs="Arial"/>
          <w:sz w:val="24"/>
        </w:rPr>
      </w:pPr>
      <w:r>
        <w:rPr>
          <w:rFonts w:ascii="Arial" w:hAnsi="Arial" w:cs="Arial"/>
          <w:sz w:val="24"/>
        </w:rPr>
        <w:t>Es por esto, que en principio se pensó desarrollar una App para operar el SAR para esta plataforma.</w:t>
      </w:r>
    </w:p>
    <w:p w14:paraId="7CE80F33" w14:textId="77777777" w:rsidR="00EB0431" w:rsidRDefault="00EB0431" w:rsidP="00EB0431">
      <w:pPr>
        <w:pStyle w:val="NormalWeb"/>
        <w:spacing w:before="0" w:beforeAutospacing="0" w:after="0" w:afterAutospacing="0"/>
        <w:rPr>
          <w:rFonts w:ascii="Arial" w:hAnsi="Arial" w:cs="Arial"/>
          <w:color w:val="000000"/>
          <w:sz w:val="22"/>
          <w:szCs w:val="22"/>
        </w:rPr>
      </w:pPr>
    </w:p>
    <w:p w14:paraId="6D9C1D0C" w14:textId="77777777" w:rsidR="00EB0431" w:rsidRDefault="00EB0431" w:rsidP="00EB0431">
      <w:pPr>
        <w:pStyle w:val="NormalWeb"/>
        <w:spacing w:before="0" w:beforeAutospacing="0" w:after="0" w:afterAutospacing="0"/>
        <w:rPr>
          <w:rFonts w:ascii="Arial" w:hAnsi="Arial" w:cs="Arial"/>
          <w:color w:val="000000"/>
          <w:sz w:val="22"/>
          <w:szCs w:val="22"/>
        </w:rPr>
      </w:pPr>
    </w:p>
    <w:p w14:paraId="19134993" w14:textId="0061681D" w:rsidR="00EB0431" w:rsidRDefault="002A4FB3" w:rsidP="00EB0431">
      <w:pPr>
        <w:pStyle w:val="Ttulo2"/>
        <w:rPr>
          <w:b/>
          <w:sz w:val="32"/>
          <w:szCs w:val="32"/>
        </w:rPr>
      </w:pPr>
      <w:bookmarkStart w:id="249" w:name="_Toc499023870"/>
      <w:bookmarkStart w:id="250" w:name="_Toc510608520"/>
      <w:r>
        <w:rPr>
          <w:b/>
          <w:sz w:val="32"/>
          <w:szCs w:val="32"/>
        </w:rPr>
        <w:t>5.3</w:t>
      </w:r>
      <w:r w:rsidR="00EB0431">
        <w:rPr>
          <w:b/>
          <w:sz w:val="32"/>
          <w:szCs w:val="32"/>
        </w:rPr>
        <w:t xml:space="preserve"> Android</w:t>
      </w:r>
      <w:bookmarkEnd w:id="249"/>
      <w:bookmarkEnd w:id="250"/>
    </w:p>
    <w:p w14:paraId="13FA5BC1" w14:textId="77777777" w:rsidR="00EB0431" w:rsidRDefault="00EB0431" w:rsidP="00EB0431"/>
    <w:p w14:paraId="069EBC4E" w14:textId="3F729B98" w:rsidR="00EB0431" w:rsidRDefault="00EB0431" w:rsidP="00EB0431">
      <w:pPr>
        <w:rPr>
          <w:rFonts w:ascii="Arial" w:hAnsi="Arial" w:cs="Arial"/>
          <w:sz w:val="24"/>
          <w:szCs w:val="24"/>
        </w:rPr>
      </w:pPr>
      <w:r w:rsidRPr="006C4BE2">
        <w:rPr>
          <w:noProof/>
          <w:color w:val="auto"/>
          <w:highlight w:val="red"/>
          <w:lang w:val="en-US" w:eastAsia="en-US"/>
        </w:rPr>
        <mc:AlternateContent>
          <mc:Choice Requires="wps">
            <w:drawing>
              <wp:anchor distT="0" distB="0" distL="114300" distR="114300" simplePos="0" relativeHeight="251613184" behindDoc="0" locked="0" layoutInCell="1" allowOverlap="1" wp14:anchorId="566FA14A" wp14:editId="4C708113">
                <wp:simplePos x="0" y="0"/>
                <wp:positionH relativeFrom="column">
                  <wp:posOffset>1992630</wp:posOffset>
                </wp:positionH>
                <wp:positionV relativeFrom="paragraph">
                  <wp:posOffset>2821940</wp:posOffset>
                </wp:positionV>
                <wp:extent cx="3398520" cy="266700"/>
                <wp:effectExtent l="0" t="0" r="0" b="0"/>
                <wp:wrapSquare wrapText="bothSides"/>
                <wp:docPr id="1052" name="Cuadro de texto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ADBE9" w14:textId="080C88E1" w:rsidR="009225FD" w:rsidRDefault="009225FD" w:rsidP="00EB0431">
                            <w:pPr>
                              <w:pStyle w:val="Descripcin"/>
                              <w:jc w:val="center"/>
                              <w:rPr>
                                <w:rFonts w:ascii="Arial" w:eastAsia="Calibri" w:hAnsi="Arial" w:cs="Arial"/>
                                <w:noProof/>
                                <w:color w:val="000000"/>
                              </w:rPr>
                            </w:pPr>
                            <w:bookmarkStart w:id="251" w:name="_Ref508736367"/>
                            <w:bookmarkStart w:id="252" w:name="_Toc508877189"/>
                            <w:r>
                              <w:t xml:space="preserve">Ilustración </w:t>
                            </w:r>
                            <w:r w:rsidR="009F3AB5">
                              <w:fldChar w:fldCharType="begin"/>
                            </w:r>
                            <w:r w:rsidR="009F3AB5">
                              <w:instrText xml:space="preserve"> SEQ Ilustración \* ARABIC </w:instrText>
                            </w:r>
                            <w:r w:rsidR="009F3AB5">
                              <w:fldChar w:fldCharType="separate"/>
                            </w:r>
                            <w:r>
                              <w:rPr>
                                <w:noProof/>
                              </w:rPr>
                              <w:t>33</w:t>
                            </w:r>
                            <w:r w:rsidR="009F3AB5">
                              <w:rPr>
                                <w:noProof/>
                              </w:rPr>
                              <w:fldChar w:fldCharType="end"/>
                            </w:r>
                            <w:r>
                              <w:t xml:space="preserve"> - Arquitectura de Android</w:t>
                            </w:r>
                            <w:bookmarkEnd w:id="251"/>
                            <w:bookmarkEnd w:id="2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6FA14A" id="Cuadro de texto 1052" o:spid="_x0000_s1043" type="#_x0000_t202" style="position:absolute;left:0;text-align:left;margin-left:156.9pt;margin-top:222.2pt;width:267.6pt;height:21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KEhQIAABQFAAAOAAAAZHJzL2Uyb0RvYy54bWysVNtu1DAQfUfiHyy/b3Np9pJos1W7JQip&#10;XKTCB3hjZ2OReILt3aQg/p2xs9mWAhJC5MEZe2aO53LG66uhbchRaCNB5TS6CCkRqgQu1T6nnz4W&#10;sxUlxjLFWQNK5PRBGHq1efli3XeZiKGGhgtNEESZrO9yWlvbZUFgylq0zFxAJxQqK9Ats7jV+4Br&#10;1iN62wRxGC6CHjTvNJTCGDy9HZV04/GrSpT2fVUZYUmTU4zN+lX7defWYLNm2V6zrpblKQz2D1G0&#10;TCq89Ax1yywjBy1/gWplqcFAZS9KaAOoKlkKnwNmE4XPsrmvWSd8Llgc053LZP4fbPnu+EETybF3&#10;4TymRLEWu7Q9MK6BcEGsGCwQr8NS9Z3J0OO+Qx873MCAbj5t091B+dkQBduaqb241hr6WjCOoUau&#10;yMET1xHHOJBd/xY4XsgOFjzQUOnW1RErQxAdW/ZwbhOGQko8vLxMV/MYVSXq4sViGfo+BiybvDtt&#10;7GsBLXFCTjXSwKOz452xLhqWTSbuMgON5IVsGr/R+9220eTIkDKF/3wCz8wa5YwVOLcRcTzBIPEO&#10;p3Phegp8S6M4CW/idFYsVstZUiTzWboMV7MwSm/SRZikyW3x3QUYJVktORfqTiox0TFK/q7dp8EY&#10;ieQJSfqcpvN4Prboj0mG/vtdkq20OJ2NbHO6OhuxzDX2leKYNsssk80oBz+H76uMNZj+viqeBq7z&#10;IwfssBtG8i3d9Y4jO+APSAwN2DdsMT4tKNSgv1LS45jm1Hw5MC0oad4oJJeb6UnQk7CbBKZKdM2p&#10;pWQUt3ac/UOn5b5G5Im+10jAQnpuPEZxoi2Onk/i9Ey42X6691aPj9nmBwAAAP//AwBQSwMEFAAG&#10;AAgAAAAhAHiR6m7hAAAACwEAAA8AAABkcnMvZG93bnJldi54bWxMjzFPwzAQhXck/oN1SCyIOiVW&#10;lKZxqqqCAZaK0IXNja9xILaj2GnDv+eY6G137+nd98rNbHt2xjF03klYLhJg6BqvO9dKOHy8PObA&#10;QlROq947lPCDATbV7U2pCu0v7h3PdWwZhbhQKAkmxqHgPDQGrQoLP6Aj7eRHqyKtY8v1qC4Ubnv+&#10;lCQZt6pz9MGoAXcGm+96shL24nNvHqbT89tWpOPrYdplX20t5f3dvF0DizjHfzP84RM6VMR09JPT&#10;gfUS0mVK6FGCoAFGjlysqN2RLnkmgFclv+5Q/QIAAP//AwBQSwECLQAUAAYACAAAACEAtoM4kv4A&#10;AADhAQAAEwAAAAAAAAAAAAAAAAAAAAAAW0NvbnRlbnRfVHlwZXNdLnhtbFBLAQItABQABgAIAAAA&#10;IQA4/SH/1gAAAJQBAAALAAAAAAAAAAAAAAAAAC8BAABfcmVscy8ucmVsc1BLAQItABQABgAIAAAA&#10;IQCSkZKEhQIAABQFAAAOAAAAAAAAAAAAAAAAAC4CAABkcnMvZTJvRG9jLnhtbFBLAQItABQABgAI&#10;AAAAIQB4kepu4QAAAAsBAAAPAAAAAAAAAAAAAAAAAN8EAABkcnMvZG93bnJldi54bWxQSwUGAAAA&#10;AAQABADzAAAA7QUAAAAA&#10;" stroked="f">
                <v:textbox style="mso-fit-shape-to-text:t" inset="0,0,0,0">
                  <w:txbxContent>
                    <w:p w14:paraId="7E3ADBE9" w14:textId="080C88E1" w:rsidR="009225FD" w:rsidRDefault="009225FD" w:rsidP="00EB0431">
                      <w:pPr>
                        <w:pStyle w:val="Descripcin"/>
                        <w:jc w:val="center"/>
                        <w:rPr>
                          <w:rFonts w:ascii="Arial" w:eastAsia="Calibri" w:hAnsi="Arial" w:cs="Arial"/>
                          <w:noProof/>
                          <w:color w:val="000000"/>
                        </w:rPr>
                      </w:pPr>
                      <w:bookmarkStart w:id="253" w:name="_Ref508736367"/>
                      <w:bookmarkStart w:id="254" w:name="_Toc508877189"/>
                      <w:r>
                        <w:t xml:space="preserve">Ilustración </w:t>
                      </w:r>
                      <w:r w:rsidR="009F3AB5">
                        <w:fldChar w:fldCharType="begin"/>
                      </w:r>
                      <w:r w:rsidR="009F3AB5">
                        <w:instrText xml:space="preserve"> SEQ Ilustración \* ARABIC </w:instrText>
                      </w:r>
                      <w:r w:rsidR="009F3AB5">
                        <w:fldChar w:fldCharType="separate"/>
                      </w:r>
                      <w:r>
                        <w:rPr>
                          <w:noProof/>
                        </w:rPr>
                        <w:t>33</w:t>
                      </w:r>
                      <w:r w:rsidR="009F3AB5">
                        <w:rPr>
                          <w:noProof/>
                        </w:rPr>
                        <w:fldChar w:fldCharType="end"/>
                      </w:r>
                      <w:r>
                        <w:t xml:space="preserve"> - Arquitectura de Android</w:t>
                      </w:r>
                      <w:bookmarkEnd w:id="253"/>
                      <w:bookmarkEnd w:id="254"/>
                    </w:p>
                  </w:txbxContent>
                </v:textbox>
                <w10:wrap type="square"/>
              </v:shape>
            </w:pict>
          </mc:Fallback>
        </mc:AlternateContent>
      </w:r>
      <w:r w:rsidRPr="006C4BE2">
        <w:rPr>
          <w:rFonts w:ascii="Arial" w:hAnsi="Arial" w:cs="Arial"/>
          <w:noProof/>
          <w:color w:val="auto"/>
          <w:highlight w:val="red"/>
          <w:lang w:val="en-US" w:eastAsia="en-US"/>
        </w:rPr>
        <w:drawing>
          <wp:anchor distT="0" distB="0" distL="114300" distR="114300" simplePos="0" relativeHeight="251610112" behindDoc="0" locked="0" layoutInCell="1" allowOverlap="1" wp14:anchorId="28C09488" wp14:editId="7F0EF401">
            <wp:simplePos x="0" y="0"/>
            <wp:positionH relativeFrom="column">
              <wp:posOffset>1992629</wp:posOffset>
            </wp:positionH>
            <wp:positionV relativeFrom="paragraph">
              <wp:posOffset>12700</wp:posOffset>
            </wp:positionV>
            <wp:extent cx="3398520" cy="2752090"/>
            <wp:effectExtent l="0" t="0" r="0" b="0"/>
            <wp:wrapSquare wrapText="bothSides"/>
            <wp:docPr id="1045" name="Image1"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72" cstate="print">
                      <a:extLst>
                        <a:ext uri="{28A0092B-C50C-407E-A947-70E740481C1C}">
                          <a14:useLocalDpi xmlns:a14="http://schemas.microsoft.com/office/drawing/2010/main" val="0"/>
                        </a:ext>
                      </a:extLst>
                    </a:blip>
                    <a:srcRect/>
                    <a:stretch>
                      <a:fillRect/>
                    </a:stretch>
                  </pic:blipFill>
                  <pic:spPr>
                    <a:xfrm>
                      <a:off x="0" y="0"/>
                      <a:ext cx="3398520" cy="2752090"/>
                    </a:xfrm>
                    <a:prstGeom prst="rect">
                      <a:avLst/>
                    </a:prstGeom>
                  </pic:spPr>
                </pic:pic>
              </a:graphicData>
            </a:graphic>
          </wp:anchor>
        </w:drawing>
      </w:r>
      <w:r w:rsidRPr="006C4BE2">
        <w:rPr>
          <w:rFonts w:ascii="Arial" w:hAnsi="Arial" w:cs="Arial"/>
          <w:color w:val="auto"/>
          <w:sz w:val="24"/>
          <w:szCs w:val="24"/>
          <w:shd w:val="clear" w:color="auto" w:fill="FFFFFF"/>
        </w:rPr>
        <w:t xml:space="preserve">Se encuentra basado en </w:t>
      </w:r>
      <w:r w:rsidR="006C4BE2" w:rsidRPr="006C4BE2">
        <w:rPr>
          <w:rFonts w:ascii="Arial" w:hAnsi="Arial" w:cs="Arial"/>
          <w:b/>
          <w:color w:val="auto"/>
          <w:sz w:val="24"/>
          <w:szCs w:val="24"/>
          <w:shd w:val="clear" w:color="auto" w:fill="FFFFFF"/>
        </w:rPr>
        <w:fldChar w:fldCharType="begin"/>
      </w:r>
      <w:r w:rsidR="006C4BE2" w:rsidRPr="006C4BE2">
        <w:rPr>
          <w:rFonts w:ascii="Arial" w:hAnsi="Arial" w:cs="Arial"/>
          <w:b/>
          <w:color w:val="auto"/>
          <w:sz w:val="24"/>
          <w:szCs w:val="24"/>
          <w:shd w:val="clear" w:color="auto" w:fill="FFFFFF"/>
        </w:rPr>
        <w:instrText xml:space="preserve"> REF _Ref508733608 \h  \* MERGEFORMAT </w:instrText>
      </w:r>
      <w:r w:rsidR="006C4BE2" w:rsidRPr="006C4BE2">
        <w:rPr>
          <w:rFonts w:ascii="Arial" w:hAnsi="Arial" w:cs="Arial"/>
          <w:b/>
          <w:color w:val="auto"/>
          <w:sz w:val="24"/>
          <w:szCs w:val="24"/>
          <w:shd w:val="clear" w:color="auto" w:fill="FFFFFF"/>
        </w:rPr>
      </w:r>
      <w:r w:rsidR="006C4BE2" w:rsidRPr="006C4BE2">
        <w:rPr>
          <w:rFonts w:ascii="Arial" w:hAnsi="Arial" w:cs="Arial"/>
          <w:b/>
          <w:color w:val="auto"/>
          <w:sz w:val="24"/>
          <w:szCs w:val="24"/>
          <w:shd w:val="clear" w:color="auto" w:fill="FFFFFF"/>
        </w:rPr>
        <w:fldChar w:fldCharType="separate"/>
      </w:r>
      <w:r w:rsidR="006C4BE2" w:rsidRPr="006C4BE2">
        <w:rPr>
          <w:rFonts w:ascii="Arial" w:hAnsi="Arial" w:cs="Arial"/>
          <w:b/>
          <w:sz w:val="24"/>
          <w:szCs w:val="24"/>
        </w:rPr>
        <w:t>Linux</w:t>
      </w:r>
      <w:r w:rsidR="006C4BE2" w:rsidRPr="006C4BE2">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 xml:space="preserve"> (</w:t>
      </w:r>
      <w:r w:rsidR="00DB29AE" w:rsidRPr="00DB29AE">
        <w:rPr>
          <w:rFonts w:ascii="Arial" w:hAnsi="Arial" w:cs="Arial"/>
          <w:b/>
          <w:color w:val="auto"/>
          <w:sz w:val="24"/>
          <w:szCs w:val="24"/>
          <w:shd w:val="clear" w:color="auto" w:fill="FFFFFF"/>
        </w:rPr>
        <w:fldChar w:fldCharType="begin"/>
      </w:r>
      <w:r w:rsidR="00DB29AE" w:rsidRPr="00DB29AE">
        <w:rPr>
          <w:rFonts w:ascii="Arial" w:hAnsi="Arial" w:cs="Arial"/>
          <w:b/>
          <w:color w:val="auto"/>
          <w:sz w:val="24"/>
          <w:szCs w:val="24"/>
          <w:shd w:val="clear" w:color="auto" w:fill="FFFFFF"/>
        </w:rPr>
        <w:instrText xml:space="preserve"> REF _Ref508736367 \h  \* MERGEFORMAT </w:instrText>
      </w:r>
      <w:r w:rsidR="00DB29AE" w:rsidRPr="00DB29AE">
        <w:rPr>
          <w:rFonts w:ascii="Arial" w:hAnsi="Arial" w:cs="Arial"/>
          <w:b/>
          <w:color w:val="auto"/>
          <w:sz w:val="24"/>
          <w:szCs w:val="24"/>
          <w:shd w:val="clear" w:color="auto" w:fill="FFFFFF"/>
        </w:rPr>
      </w:r>
      <w:r w:rsidR="00DB29AE" w:rsidRPr="00DB29AE">
        <w:rPr>
          <w:rFonts w:ascii="Arial" w:hAnsi="Arial" w:cs="Arial"/>
          <w:b/>
          <w:color w:val="auto"/>
          <w:sz w:val="24"/>
          <w:szCs w:val="24"/>
          <w:shd w:val="clear" w:color="auto" w:fill="FFFFFF"/>
        </w:rPr>
        <w:fldChar w:fldCharType="separate"/>
      </w:r>
      <w:r w:rsidR="00DB29AE" w:rsidRPr="00DB29AE">
        <w:rPr>
          <w:rFonts w:ascii="Arial" w:hAnsi="Arial" w:cs="Arial"/>
          <w:b/>
          <w:sz w:val="24"/>
          <w:szCs w:val="24"/>
        </w:rPr>
        <w:t xml:space="preserve">Ilustración </w:t>
      </w:r>
      <w:r w:rsidR="00DB29AE" w:rsidRPr="00DB29AE">
        <w:rPr>
          <w:rFonts w:ascii="Arial" w:hAnsi="Arial" w:cs="Arial"/>
          <w:b/>
          <w:noProof/>
          <w:sz w:val="24"/>
          <w:szCs w:val="24"/>
        </w:rPr>
        <w:t>33</w:t>
      </w:r>
      <w:r w:rsidR="00DB29AE" w:rsidRPr="00DB29AE">
        <w:rPr>
          <w:rFonts w:ascii="Arial" w:hAnsi="Arial" w:cs="Arial"/>
          <w:b/>
          <w:sz w:val="24"/>
          <w:szCs w:val="24"/>
        </w:rPr>
        <w:t xml:space="preserve"> - Arquitectura de Android</w:t>
      </w:r>
      <w:r w:rsidR="00DB29AE" w:rsidRPr="00DB29AE">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w:t>
      </w:r>
      <w:r w:rsidR="006C4BE2">
        <w:rPr>
          <w:rFonts w:ascii="Arial" w:hAnsi="Arial" w:cs="Arial"/>
          <w:color w:val="auto"/>
          <w:sz w:val="24"/>
          <w:szCs w:val="24"/>
          <w:shd w:val="clear" w:color="auto" w:fill="FFFFFF"/>
        </w:rPr>
        <w:t xml:space="preserve">, </w:t>
      </w:r>
      <w:r w:rsidRPr="006C4BE2">
        <w:rPr>
          <w:rFonts w:ascii="Arial" w:hAnsi="Arial" w:cs="Arial"/>
          <w:color w:val="auto"/>
          <w:sz w:val="24"/>
          <w:szCs w:val="24"/>
          <w:shd w:val="clear" w:color="auto" w:fill="FFFFFF"/>
        </w:rPr>
        <w:t xml:space="preserve">diseñado originalmente para cámaras fotográficas profesionales, luego fue vendido a Google y modificado para ser utilizado en dispositivos móviles como los teléfonos inteligentes y posteriormente en </w:t>
      </w:r>
      <w:r w:rsidRPr="006C4BE2">
        <w:rPr>
          <w:rFonts w:ascii="Arial" w:hAnsi="Arial" w:cs="Arial"/>
          <w:i/>
          <w:color w:val="auto"/>
          <w:sz w:val="24"/>
          <w:szCs w:val="24"/>
          <w:shd w:val="clear" w:color="auto" w:fill="FFFFFF"/>
        </w:rPr>
        <w:t>tablets</w:t>
      </w:r>
      <w:r w:rsidRPr="006C4BE2">
        <w:rPr>
          <w:rFonts w:ascii="Arial" w:hAnsi="Arial" w:cs="Arial"/>
          <w:color w:val="auto"/>
          <w:sz w:val="24"/>
          <w:szCs w:val="24"/>
          <w:shd w:val="clear" w:color="auto" w:fill="FFFFFF"/>
        </w:rPr>
        <w:t xml:space="preserve">. Actualmente se encuentra en desarrollo para usarse en netbooks y PCs. Debido a la gran variedad de dispositivos que ejecutan Android, la </w:t>
      </w:r>
      <w:r w:rsidRPr="006C4BE2">
        <w:rPr>
          <w:rFonts w:ascii="Arial" w:hAnsi="Arial" w:cs="Arial"/>
          <w:i/>
          <w:color w:val="auto"/>
          <w:sz w:val="24"/>
          <w:szCs w:val="24"/>
          <w:shd w:val="clear" w:color="auto" w:fill="FFFFFF"/>
        </w:rPr>
        <w:t>Open Handset Alliance</w:t>
      </w:r>
      <w:r w:rsidRPr="006C4BE2">
        <w:rPr>
          <w:rFonts w:ascii="Arial" w:hAnsi="Arial" w:cs="Arial"/>
          <w:color w:val="auto"/>
          <w:sz w:val="24"/>
          <w:szCs w:val="24"/>
          <w:shd w:val="clear" w:color="auto" w:fill="FFFFFF"/>
        </w:rPr>
        <w:t xml:space="preserve">, compuesta por 84 compañías de hardware, software y telecomunicaciones, se dedicada al desarrollo de estándares abiertos para </w:t>
      </w:r>
      <w:r w:rsidRPr="006C4BE2">
        <w:rPr>
          <w:rFonts w:ascii="Arial" w:hAnsi="Arial" w:cs="Arial"/>
          <w:color w:val="auto"/>
          <w:sz w:val="24"/>
          <w:szCs w:val="24"/>
          <w:shd w:val="clear" w:color="auto" w:fill="FFFFFF"/>
        </w:rPr>
        <w:lastRenderedPageBreak/>
        <w:t xml:space="preserve">celulares, ayudado en gran medida a la </w:t>
      </w:r>
      <w:r>
        <w:rPr>
          <w:rFonts w:ascii="Arial" w:hAnsi="Arial" w:cs="Arial"/>
          <w:color w:val="222222"/>
          <w:sz w:val="24"/>
          <w:szCs w:val="24"/>
          <w:shd w:val="clear" w:color="auto" w:fill="FFFFFF"/>
        </w:rPr>
        <w:t>masificación del SO de Google, hasta el punto de que estos estándares son usados por empresas como HTC, LG, Samsung, Motorola entre otros.</w:t>
      </w:r>
      <w:r>
        <w:rPr>
          <w:rFonts w:ascii="Arial" w:hAnsi="Arial" w:cs="Arial"/>
          <w:sz w:val="24"/>
          <w:szCs w:val="24"/>
        </w:rPr>
        <w:t xml:space="preserve">  </w:t>
      </w:r>
    </w:p>
    <w:p w14:paraId="12AAB0DD" w14:textId="77777777" w:rsidR="00EB0431" w:rsidRDefault="00EB0431" w:rsidP="00EB0431">
      <w:pPr>
        <w:keepNext/>
        <w:jc w:val="right"/>
        <w:rPr>
          <w:rFonts w:ascii="Arial" w:hAnsi="Arial" w:cs="Arial"/>
        </w:rPr>
      </w:pPr>
      <w:r>
        <w:rPr>
          <w:rFonts w:ascii="Arial" w:hAnsi="Arial" w:cs="Arial"/>
          <w:noProof/>
          <w:sz w:val="24"/>
          <w:szCs w:val="24"/>
          <w:lang w:val="en-US" w:eastAsia="en-US"/>
        </w:rPr>
        <w:drawing>
          <wp:anchor distT="0" distB="0" distL="114300" distR="114300" simplePos="0" relativeHeight="251600896" behindDoc="0" locked="0" layoutInCell="1" allowOverlap="1" wp14:anchorId="7BB3B8F4" wp14:editId="38CB6CBD">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0" y="0"/>
                <wp:lineTo x="0" y="21600"/>
                <wp:lineTo x="21600" y="21600"/>
                <wp:lineTo x="21600" y="0"/>
                <wp:lineTo x="0" y="0"/>
              </wp:wrapPolygon>
            </wp:wrapThrough>
            <wp:docPr id="1046" name="Image1"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73" cstate="print">
                      <a:extLst>
                        <a:ext uri="{28A0092B-C50C-407E-A947-70E740481C1C}">
                          <a14:useLocalDpi xmlns:a14="http://schemas.microsoft.com/office/drawing/2010/main" val="0"/>
                        </a:ext>
                      </a:extLst>
                    </a:blip>
                    <a:srcRect/>
                    <a:stretch>
                      <a:fillRect/>
                    </a:stretch>
                  </pic:blipFill>
                  <pic:spPr>
                    <a:xfrm>
                      <a:off x="0" y="0"/>
                      <a:ext cx="953770" cy="1116330"/>
                    </a:xfrm>
                    <a:prstGeom prst="rect">
                      <a:avLst/>
                    </a:prstGeom>
                  </pic:spPr>
                </pic:pic>
              </a:graphicData>
            </a:graphic>
          </wp:anchor>
        </w:drawing>
      </w:r>
    </w:p>
    <w:p w14:paraId="394FCE6D" w14:textId="76797573" w:rsidR="00EB0431" w:rsidRDefault="00EB0431" w:rsidP="00EB0431">
      <w:pPr>
        <w:rPr>
          <w:rFonts w:ascii="Arial" w:hAnsi="Arial" w:cs="Arial"/>
          <w:color w:val="222222"/>
          <w:sz w:val="24"/>
          <w:szCs w:val="24"/>
          <w:shd w:val="clear" w:color="auto" w:fill="FFFFFF"/>
        </w:rPr>
      </w:pPr>
      <w:r>
        <w:rPr>
          <w:rFonts w:ascii="Arial" w:hAnsi="Arial" w:cs="Arial"/>
          <w:color w:val="222222"/>
          <w:sz w:val="24"/>
          <w:szCs w:val="24"/>
          <w:shd w:val="clear" w:color="auto" w:fill="FFFFFF"/>
        </w:rPr>
        <w:t>Las aplicaciones para Android se escriben y desa</w:t>
      </w:r>
      <w:r w:rsidR="00620CC5">
        <w:rPr>
          <w:rFonts w:ascii="Arial" w:hAnsi="Arial" w:cs="Arial"/>
          <w:color w:val="222222"/>
          <w:sz w:val="24"/>
          <w:szCs w:val="24"/>
          <w:shd w:val="clear" w:color="auto" w:fill="FFFFFF"/>
        </w:rPr>
        <w:t>rrollan en Java, aunque con</w:t>
      </w:r>
      <w:r>
        <w:rPr>
          <w:rFonts w:ascii="Arial" w:hAnsi="Arial" w:cs="Arial"/>
          <w:color w:val="222222"/>
          <w:sz w:val="24"/>
          <w:szCs w:val="24"/>
          <w:shd w:val="clear" w:color="auto" w:fill="FFFFFF"/>
        </w:rPr>
        <w:t xml:space="preserve"> </w:t>
      </w:r>
      <w:r w:rsidR="0088605B" w:rsidRPr="008A0AAD">
        <w:rPr>
          <w:rFonts w:ascii="Arial" w:hAnsi="Arial" w:cs="Arial"/>
          <w:color w:val="222222"/>
          <w:sz w:val="24"/>
          <w:szCs w:val="24"/>
          <w:shd w:val="clear" w:color="auto" w:fill="FFFFFF"/>
        </w:rPr>
        <w:fldChar w:fldCharType="begin"/>
      </w:r>
      <w:r w:rsidR="0088605B" w:rsidRPr="008A0AAD">
        <w:rPr>
          <w:rFonts w:ascii="Arial" w:hAnsi="Arial" w:cs="Arial"/>
          <w:color w:val="222222"/>
          <w:sz w:val="24"/>
          <w:szCs w:val="24"/>
          <w:shd w:val="clear" w:color="auto" w:fill="FFFFFF"/>
        </w:rPr>
        <w:instrText xml:space="preserve"> REF _Ref508736466 \h </w:instrText>
      </w:r>
      <w:r w:rsidR="008A0AAD" w:rsidRPr="008A0AAD">
        <w:rPr>
          <w:rFonts w:ascii="Arial" w:hAnsi="Arial" w:cs="Arial"/>
          <w:color w:val="222222"/>
          <w:sz w:val="24"/>
          <w:szCs w:val="24"/>
          <w:shd w:val="clear" w:color="auto" w:fill="FFFFFF"/>
        </w:rPr>
        <w:instrText xml:space="preserve"> \* MERGEFORMAT </w:instrText>
      </w:r>
      <w:r w:rsidR="0088605B" w:rsidRPr="008A0AAD">
        <w:rPr>
          <w:rFonts w:ascii="Arial" w:hAnsi="Arial" w:cs="Arial"/>
          <w:color w:val="222222"/>
          <w:sz w:val="24"/>
          <w:szCs w:val="24"/>
          <w:shd w:val="clear" w:color="auto" w:fill="FFFFFF"/>
        </w:rPr>
      </w:r>
      <w:r w:rsidR="0088605B" w:rsidRPr="008A0AAD">
        <w:rPr>
          <w:rFonts w:ascii="Arial" w:hAnsi="Arial" w:cs="Arial"/>
          <w:color w:val="222222"/>
          <w:sz w:val="24"/>
          <w:szCs w:val="24"/>
          <w:shd w:val="clear" w:color="auto" w:fill="FFFFFF"/>
        </w:rPr>
        <w:fldChar w:fldCharType="separate"/>
      </w:r>
      <w:r w:rsidR="0088605B" w:rsidRPr="008A0AAD">
        <w:rPr>
          <w:rFonts w:ascii="Arial" w:hAnsi="Arial" w:cs="Arial"/>
          <w:b/>
          <w:i/>
          <w:sz w:val="24"/>
          <w:szCs w:val="24"/>
        </w:rPr>
        <w:t>API</w:t>
      </w:r>
      <w:r w:rsidR="00620CC5" w:rsidRPr="008A0AAD">
        <w:rPr>
          <w:rFonts w:ascii="Arial" w:hAnsi="Arial" w:cs="Arial"/>
          <w:b/>
          <w:i/>
          <w:sz w:val="24"/>
          <w:szCs w:val="24"/>
        </w:rPr>
        <w:t>s</w:t>
      </w:r>
      <w:r w:rsidR="0088605B" w:rsidRPr="008A0AAD">
        <w:rPr>
          <w:rFonts w:ascii="Arial" w:hAnsi="Arial" w:cs="Arial"/>
          <w:b/>
          <w:i/>
          <w:sz w:val="24"/>
          <w:szCs w:val="24"/>
        </w:rPr>
        <w:t xml:space="preserve"> (Application Programming Interface)</w:t>
      </w:r>
      <w:r w:rsidR="0088605B" w:rsidRPr="008A0AAD">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xml:space="preserve"> propias, por lo que las aplicaciones escritas en Java para PC y demás plataformas ya existentes no son compatibles con este sistema.</w:t>
      </w:r>
    </w:p>
    <w:p w14:paraId="0D36B93D" w14:textId="2C9BBB08" w:rsidR="0088605B" w:rsidRDefault="008A0AAD" w:rsidP="00EB0431">
      <w:pPr>
        <w:rPr>
          <w:rFonts w:ascii="Arial" w:hAnsi="Arial" w:cs="Arial"/>
          <w:sz w:val="24"/>
          <w:szCs w:val="24"/>
        </w:rPr>
      </w:pPr>
      <w:r>
        <w:rPr>
          <w:noProof/>
          <w:lang w:val="en-US" w:eastAsia="en-US"/>
        </w:rPr>
        <mc:AlternateContent>
          <mc:Choice Requires="wps">
            <w:drawing>
              <wp:anchor distT="0" distB="0" distL="114300" distR="114300" simplePos="0" relativeHeight="251622400" behindDoc="0" locked="0" layoutInCell="1" allowOverlap="1" wp14:anchorId="138B7FA2" wp14:editId="0B0E2FA6">
                <wp:simplePos x="0" y="0"/>
                <wp:positionH relativeFrom="column">
                  <wp:posOffset>-1037590</wp:posOffset>
                </wp:positionH>
                <wp:positionV relativeFrom="paragraph">
                  <wp:posOffset>113030</wp:posOffset>
                </wp:positionV>
                <wp:extent cx="923290" cy="405765"/>
                <wp:effectExtent l="0" t="3810" r="2540" b="0"/>
                <wp:wrapThrough wrapText="bothSides">
                  <wp:wrapPolygon edited="0">
                    <wp:start x="-223" y="0"/>
                    <wp:lineTo x="-223" y="21093"/>
                    <wp:lineTo x="21600" y="21093"/>
                    <wp:lineTo x="21600" y="0"/>
                    <wp:lineTo x="-223" y="0"/>
                  </wp:wrapPolygon>
                </wp:wrapThrough>
                <wp:docPr id="1051" name="Cuadro de texto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29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EB535" w14:textId="0F84F9BE" w:rsidR="009225FD" w:rsidRDefault="009225FD" w:rsidP="00EB0431">
                            <w:pPr>
                              <w:pStyle w:val="Descripcin"/>
                              <w:rPr>
                                <w:rFonts w:ascii="Arial" w:eastAsia="Calibri" w:hAnsi="Arial" w:cs="Arial"/>
                                <w:noProof/>
                                <w:color w:val="000000"/>
                                <w:sz w:val="24"/>
                                <w:szCs w:val="24"/>
                              </w:rPr>
                            </w:pPr>
                            <w:bookmarkStart w:id="255" w:name="_Toc508877190"/>
                            <w:r>
                              <w:t xml:space="preserve">Ilustración </w:t>
                            </w:r>
                            <w:r w:rsidR="009F3AB5">
                              <w:fldChar w:fldCharType="begin"/>
                            </w:r>
                            <w:r w:rsidR="009F3AB5">
                              <w:instrText xml:space="preserve"> SEQ Ilustración \* ARABIC </w:instrText>
                            </w:r>
                            <w:r w:rsidR="009F3AB5">
                              <w:fldChar w:fldCharType="separate"/>
                            </w:r>
                            <w:r>
                              <w:rPr>
                                <w:noProof/>
                              </w:rPr>
                              <w:t>34</w:t>
                            </w:r>
                            <w:r w:rsidR="009F3AB5">
                              <w:rPr>
                                <w:noProof/>
                              </w:rPr>
                              <w:fldChar w:fldCharType="end"/>
                            </w:r>
                            <w:r>
                              <w:t xml:space="preserve"> - Logo de Android</w:t>
                            </w:r>
                            <w:bookmarkEnd w:id="255"/>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138B7FA2" id="Cuadro de texto 1051" o:spid="_x0000_s1044" type="#_x0000_t202" style="position:absolute;left:0;text-align:left;margin-left:-81.7pt;margin-top:8.9pt;width:72.7pt;height:31.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UAmgwIAABMFAAAOAAAAZHJzL2Uyb0RvYy54bWysVMlu2zAQvRfoPxC8O1oqO5ZgOYidqiiQ&#10;LkDaD6BFyiIqcVSStpQG/fcOKctJugBFUR2oIYfzZnvD1dXQNuQotJGgchpdhJQIVQKXap/Tz5+K&#10;2ZISY5nirAElcnovDL1av3yx6rtMxFBDw4UmCKJM1nc5ra3tsiAwZS1aZi6gEwqVFeiWWdzqfcA1&#10;6xG9bYI4DBdBD5p3GkphDJ7ejEq69vhVJUr7oaqMsKTJKcZm/ar9unNrsF6xbK9ZV8vyFAb7hyha&#10;JhU6PUPdMMvIQctfoFpZajBQ2YsS2gCqSpbC54DZROFP2dzVrBM+FyyO6c5lMv8Ptnx//KiJ5Ni7&#10;cB5RoliLXdoeGNdAuCBWDBaI12Gp+s5kaHHXoY0dNjCgmU/bdLdQfjFEwbZmai+utYa+FoxjqJEr&#10;cvDEdMQxDmTXvwOODtnBggcaKt26OmJlCKJjy+7PbcJQSImHafwqTlFToioJ55eLuffAssm408a+&#10;EdASJ+RUIws8ODveGuuCYdl0xfky0EheyKbxG73fbRtNjgwZU/jvhP7sWqPcZQXObEQcTzBG9OF0&#10;LlrPgIc0ipNwE6ezYrG8nCVFMp+ll+FyFkbpJl2ESZrcFN9dgFGS1ZJzoW6lEhMbo+Tvun2ai5FH&#10;no+kx1rN4/nYoT8mGfrvd0m20uJwNrLN6fJ8iWWur68Vx7RZZplsRjl4Hr6vMtZg+vuqeBa4xo8U&#10;sMNuGLm3dO4dRXbA75EXGrBv2GJ8WVCoQX+jpMcpzan5emBaUNK8VcgtN9KToCdhNwlMlWiaU0vJ&#10;KG7tOPqHTst9jcgTe6+Rf4X03HiM4sRanDyfxOmVcKP9dO9vPb5l6x8AAAD//wMAUEsDBBQABgAI&#10;AAAAIQCdJ2/d4QAAAAoBAAAPAAAAZHJzL2Rvd25yZXYueG1sTI8xT8MwEIV3JP6DdUgsKHVCozQK&#10;caqqggGWitCFzY2vSdrYjmynDf+eY6Lj6T29+75yPeuBXdD53hoBySIGhqaxqjetgP3XW5QD80Ea&#10;JQdrUMAPelhX93elLJS9mk+81KFlNGJ8IQV0IYwF577pUEu/sCMayo7WaRnodC1XTl5pXA/8OY4z&#10;rmVv6EMnR9x22JzrSQvYpd+77mk6vn5s0qV730/b7NTWQjw+zJsXYAHn8F+GP3xCh4qYDnYyyrNB&#10;QJRky5S6lKzIgRpRkpPdQUCerIBXJb9VqH4BAAD//wMAUEsBAi0AFAAGAAgAAAAhALaDOJL+AAAA&#10;4QEAABMAAAAAAAAAAAAAAAAAAAAAAFtDb250ZW50X1R5cGVzXS54bWxQSwECLQAUAAYACAAAACEA&#10;OP0h/9YAAACUAQAACwAAAAAAAAAAAAAAAAAvAQAAX3JlbHMvLnJlbHNQSwECLQAUAAYACAAAACEA&#10;8RVAJoMCAAATBQAADgAAAAAAAAAAAAAAAAAuAgAAZHJzL2Uyb0RvYy54bWxQSwECLQAUAAYACAAA&#10;ACEAnSdv3eEAAAAKAQAADwAAAAAAAAAAAAAAAADdBAAAZHJzL2Rvd25yZXYueG1sUEsFBgAAAAAE&#10;AAQA8wAAAOsFAAAAAA==&#10;" stroked="f">
                <v:textbox style="mso-fit-shape-to-text:t" inset="0,0,0,0">
                  <w:txbxContent>
                    <w:p w14:paraId="0C5EB535" w14:textId="0F84F9BE" w:rsidR="009225FD" w:rsidRDefault="009225FD" w:rsidP="00EB0431">
                      <w:pPr>
                        <w:pStyle w:val="Descripcin"/>
                        <w:rPr>
                          <w:rFonts w:ascii="Arial" w:eastAsia="Calibri" w:hAnsi="Arial" w:cs="Arial"/>
                          <w:noProof/>
                          <w:color w:val="000000"/>
                          <w:sz w:val="24"/>
                          <w:szCs w:val="24"/>
                        </w:rPr>
                      </w:pPr>
                      <w:bookmarkStart w:id="256" w:name="_Toc508877190"/>
                      <w:r>
                        <w:t xml:space="preserve">Ilustración </w:t>
                      </w:r>
                      <w:r w:rsidR="009F3AB5">
                        <w:fldChar w:fldCharType="begin"/>
                      </w:r>
                      <w:r w:rsidR="009F3AB5">
                        <w:instrText xml:space="preserve"> SEQ Ilustración \* ARABIC </w:instrText>
                      </w:r>
                      <w:r w:rsidR="009F3AB5">
                        <w:fldChar w:fldCharType="separate"/>
                      </w:r>
                      <w:r>
                        <w:rPr>
                          <w:noProof/>
                        </w:rPr>
                        <w:t>34</w:t>
                      </w:r>
                      <w:r w:rsidR="009F3AB5">
                        <w:rPr>
                          <w:noProof/>
                        </w:rPr>
                        <w:fldChar w:fldCharType="end"/>
                      </w:r>
                      <w:r>
                        <w:t xml:space="preserve"> - Logo de Android</w:t>
                      </w:r>
                      <w:bookmarkEnd w:id="256"/>
                    </w:p>
                  </w:txbxContent>
                </v:textbox>
                <w10:wrap type="through"/>
              </v:shape>
            </w:pict>
          </mc:Fallback>
        </mc:AlternateContent>
      </w:r>
      <w:r w:rsidR="0088605B">
        <w:rPr>
          <w:rFonts w:ascii="Arial" w:hAnsi="Arial" w:cs="Arial"/>
          <w:sz w:val="24"/>
          <w:szCs w:val="24"/>
        </w:rPr>
        <w:t>En la imagen se puede apreciar el logo oficial de Android.</w:t>
      </w:r>
    </w:p>
    <w:p w14:paraId="45AEF1A8" w14:textId="472AAE40" w:rsidR="00EB0431" w:rsidRDefault="00EB0431" w:rsidP="00EB0431">
      <w:pPr>
        <w:pStyle w:val="NormalWeb"/>
        <w:spacing w:before="0" w:beforeAutospacing="0" w:after="0" w:afterAutospacing="0"/>
        <w:rPr>
          <w:rFonts w:ascii="Arial" w:hAnsi="Arial" w:cs="Arial"/>
        </w:rPr>
      </w:pPr>
    </w:p>
    <w:p w14:paraId="63798D80" w14:textId="647A0F55" w:rsidR="00EB0431" w:rsidRDefault="00EB0431" w:rsidP="00EB0431">
      <w:pPr>
        <w:pStyle w:val="NormalWeb"/>
        <w:spacing w:before="0" w:beforeAutospacing="0" w:after="0" w:afterAutospacing="0"/>
        <w:rPr>
          <w:rFonts w:ascii="Arial" w:hAnsi="Arial" w:cs="Arial"/>
          <w:color w:val="000000"/>
          <w:sz w:val="22"/>
          <w:szCs w:val="22"/>
        </w:rPr>
      </w:pPr>
    </w:p>
    <w:p w14:paraId="49364EAD" w14:textId="013F1707" w:rsidR="00EB0431" w:rsidRDefault="00EB0431" w:rsidP="00EB0431">
      <w:pPr>
        <w:pStyle w:val="NormalWeb"/>
        <w:spacing w:before="0" w:beforeAutospacing="0" w:after="0" w:afterAutospacing="0"/>
        <w:rPr>
          <w:rFonts w:ascii="Arial" w:hAnsi="Arial" w:cs="Arial"/>
          <w:color w:val="000000"/>
          <w:sz w:val="22"/>
          <w:szCs w:val="22"/>
        </w:rPr>
      </w:pPr>
    </w:p>
    <w:p w14:paraId="610D3E64" w14:textId="4B7EBE29" w:rsidR="00EB0431" w:rsidRDefault="002A4FB3" w:rsidP="00EB0431">
      <w:pPr>
        <w:pStyle w:val="Ttulo2"/>
        <w:rPr>
          <w:b/>
          <w:sz w:val="32"/>
          <w:szCs w:val="32"/>
        </w:rPr>
      </w:pPr>
      <w:bookmarkStart w:id="257" w:name="_Toc499023871"/>
      <w:bookmarkStart w:id="258" w:name="_Toc510608521"/>
      <w:r>
        <w:rPr>
          <w:b/>
          <w:sz w:val="32"/>
          <w:szCs w:val="32"/>
        </w:rPr>
        <w:t>5.4</w:t>
      </w:r>
      <w:r w:rsidR="00EB0431">
        <w:rPr>
          <w:b/>
          <w:sz w:val="32"/>
          <w:szCs w:val="32"/>
        </w:rPr>
        <w:t xml:space="preserve"> Aplicaciones móviles multiplataforma</w:t>
      </w:r>
      <w:bookmarkEnd w:id="257"/>
      <w:bookmarkEnd w:id="258"/>
    </w:p>
    <w:p w14:paraId="541F678E" w14:textId="09AF8E2C" w:rsidR="00EB0431" w:rsidRDefault="002A4FB3" w:rsidP="00EB0431">
      <w:pPr>
        <w:pStyle w:val="Ttulo3"/>
        <w:rPr>
          <w:b w:val="0"/>
          <w:sz w:val="28"/>
          <w:szCs w:val="28"/>
        </w:rPr>
      </w:pPr>
      <w:bookmarkStart w:id="259" w:name="_Toc499023872"/>
      <w:bookmarkStart w:id="260" w:name="_Toc510608522"/>
      <w:r>
        <w:rPr>
          <w:b w:val="0"/>
          <w:sz w:val="28"/>
          <w:szCs w:val="28"/>
        </w:rPr>
        <w:t>5.4</w:t>
      </w:r>
      <w:r w:rsidR="00EB0431">
        <w:rPr>
          <w:b w:val="0"/>
          <w:sz w:val="28"/>
          <w:szCs w:val="28"/>
        </w:rPr>
        <w:t>.1 Diferencias entre aplicaciones y web móviles</w:t>
      </w:r>
      <w:bookmarkEnd w:id="259"/>
      <w:bookmarkEnd w:id="260"/>
    </w:p>
    <w:p w14:paraId="53D49BA2" w14:textId="77777777" w:rsidR="00EB0431" w:rsidRDefault="00EB0431" w:rsidP="00EB0431"/>
    <w:p w14:paraId="1E638905" w14:textId="77777777" w:rsidR="00EB0431" w:rsidRDefault="00EB0431" w:rsidP="00EB0431">
      <w:pPr>
        <w:rPr>
          <w:rFonts w:ascii="Arial" w:hAnsi="Arial" w:cs="Arial"/>
          <w:sz w:val="24"/>
          <w:szCs w:val="24"/>
        </w:rPr>
      </w:pPr>
      <w:r>
        <w:rPr>
          <w:rFonts w:ascii="Arial" w:hAnsi="Arial" w:cs="Arial"/>
          <w:sz w:val="24"/>
          <w:szCs w:val="24"/>
        </w:rPr>
        <w:t>Una aplicación móvil debe ser descargadas e instaladas para ser usada, mientras que una web puede accederse simplemente teniendo conexión a Internet y un navegador compatible. Pero estas últimas siempre pueden presentarse correctamente desde una pantalla generalmente más pequeña que la de un ordenador de escritorio.</w:t>
      </w:r>
    </w:p>
    <w:p w14:paraId="6B8C3F42" w14:textId="77777777" w:rsidR="00EB0431" w:rsidRDefault="00EB0431" w:rsidP="00EB0431">
      <w:pPr>
        <w:rPr>
          <w:rFonts w:ascii="Arial" w:hAnsi="Arial" w:cs="Arial"/>
          <w:sz w:val="24"/>
          <w:szCs w:val="24"/>
        </w:rPr>
      </w:pPr>
      <w:r>
        <w:rPr>
          <w:rFonts w:ascii="Arial" w:hAnsi="Arial" w:cs="Arial"/>
          <w:sz w:val="24"/>
          <w:szCs w:val="24"/>
        </w:rPr>
        <w:t>Las</w:t>
      </w:r>
      <w:r w:rsidRPr="00D007CA">
        <w:rPr>
          <w:rFonts w:ascii="Arial" w:hAnsi="Arial" w:cs="Arial"/>
          <w:sz w:val="24"/>
          <w:szCs w:val="24"/>
        </w:rPr>
        <w:t xml:space="preserve"> “web</w:t>
      </w:r>
      <w:r>
        <w:rPr>
          <w:rFonts w:ascii="Arial" w:hAnsi="Arial" w:cs="Arial"/>
          <w:sz w:val="24"/>
          <w:szCs w:val="24"/>
        </w:rPr>
        <w:t>s</w:t>
      </w:r>
      <w:r w:rsidRPr="00D007CA">
        <w:rPr>
          <w:rFonts w:ascii="Arial" w:hAnsi="Arial" w:cs="Arial"/>
          <w:sz w:val="24"/>
          <w:szCs w:val="24"/>
        </w:rPr>
        <w:t xml:space="preserve"> responsiva</w:t>
      </w:r>
      <w:r>
        <w:rPr>
          <w:rFonts w:ascii="Arial" w:hAnsi="Arial" w:cs="Arial"/>
          <w:sz w:val="24"/>
          <w:szCs w:val="24"/>
        </w:rPr>
        <w:t>s” (</w:t>
      </w:r>
      <w:r w:rsidRPr="00EE58CC">
        <w:rPr>
          <w:rFonts w:ascii="Arial" w:hAnsi="Arial" w:cs="Arial"/>
          <w:b/>
          <w:sz w:val="24"/>
          <w:szCs w:val="24"/>
        </w:rPr>
        <w:fldChar w:fldCharType="begin"/>
      </w:r>
      <w:r w:rsidRPr="00EE58CC">
        <w:rPr>
          <w:rFonts w:ascii="Arial" w:hAnsi="Arial" w:cs="Arial"/>
          <w:b/>
          <w:sz w:val="24"/>
          <w:szCs w:val="24"/>
        </w:rPr>
        <w:instrText xml:space="preserve"> REF _Ref503807654 \h  \* MERGEFORMAT </w:instrText>
      </w:r>
      <w:r w:rsidRPr="00EE58CC">
        <w:rPr>
          <w:rFonts w:ascii="Arial" w:hAnsi="Arial" w:cs="Arial"/>
          <w:b/>
          <w:sz w:val="24"/>
          <w:szCs w:val="24"/>
        </w:rPr>
      </w:r>
      <w:r w:rsidRPr="00EE58CC">
        <w:rPr>
          <w:rFonts w:ascii="Arial" w:hAnsi="Arial" w:cs="Arial"/>
          <w:b/>
          <w:sz w:val="24"/>
          <w:szCs w:val="24"/>
        </w:rPr>
        <w:fldChar w:fldCharType="separate"/>
      </w:r>
      <w:r w:rsidRPr="00EE58CC">
        <w:rPr>
          <w:rFonts w:ascii="Arial" w:hAnsi="Arial" w:cs="Arial"/>
          <w:b/>
          <w:sz w:val="24"/>
          <w:szCs w:val="24"/>
        </w:rPr>
        <w:t>5.2.1 Las Web Apps</w:t>
      </w:r>
      <w:r w:rsidRPr="00EE58CC">
        <w:rPr>
          <w:rFonts w:ascii="Arial" w:hAnsi="Arial" w:cs="Arial"/>
          <w:b/>
          <w:sz w:val="24"/>
          <w:szCs w:val="24"/>
        </w:rPr>
        <w:fldChar w:fldCharType="end"/>
      </w:r>
      <w:r>
        <w:rPr>
          <w:rFonts w:ascii="Arial" w:hAnsi="Arial" w:cs="Arial"/>
          <w:sz w:val="24"/>
          <w:szCs w:val="24"/>
        </w:rPr>
        <w:t>) son como un subconjunto de las aplicaciones web y utilizan conceptos como el “diseño líquido” para que su contenido aproveche la forma del contenedor.</w:t>
      </w:r>
    </w:p>
    <w:p w14:paraId="7E63BAE3" w14:textId="64C93090" w:rsidR="00EB0431" w:rsidRDefault="00EB0431" w:rsidP="00EB0431">
      <w:pPr>
        <w:rPr>
          <w:rFonts w:ascii="Arial" w:hAnsi="Arial" w:cs="Arial"/>
          <w:sz w:val="24"/>
          <w:szCs w:val="24"/>
        </w:rPr>
      </w:pPr>
      <w:r>
        <w:rPr>
          <w:rFonts w:ascii="Arial" w:hAnsi="Arial" w:cs="Arial"/>
          <w:sz w:val="24"/>
          <w:szCs w:val="24"/>
        </w:rPr>
        <w:t xml:space="preserve">Previa a la existencia del CSS3, se carecía de tecnología para poder crear sitios “elásticos”, es decir, que su disposición se adapte a cualquier dimensión y relación de aspecto de pantalla, por lo </w:t>
      </w:r>
      <w:r w:rsidR="006E0F15">
        <w:rPr>
          <w:rFonts w:ascii="Arial" w:hAnsi="Arial" w:cs="Arial"/>
          <w:sz w:val="24"/>
          <w:szCs w:val="24"/>
        </w:rPr>
        <w:t>tanto,</w:t>
      </w:r>
      <w:r>
        <w:rPr>
          <w:rFonts w:ascii="Arial" w:hAnsi="Arial" w:cs="Arial"/>
          <w:sz w:val="24"/>
          <w:szCs w:val="24"/>
        </w:rPr>
        <w:t xml:space="preserve"> los desarrolladores de web estaban obligados a crear diferentes versiones de las páginas web. CSS3 provee mecanismos como las consultas de medio de presentación (</w:t>
      </w:r>
      <w:r w:rsidR="002914F6">
        <w:rPr>
          <w:rFonts w:ascii="Arial" w:hAnsi="Arial" w:cs="Arial"/>
          <w:i/>
          <w:sz w:val="24"/>
          <w:szCs w:val="24"/>
        </w:rPr>
        <w:t xml:space="preserve">media </w:t>
      </w:r>
      <w:r w:rsidR="002914F6" w:rsidRPr="002914F6">
        <w:rPr>
          <w:rFonts w:ascii="Arial" w:hAnsi="Arial" w:cs="Arial"/>
          <w:b/>
          <w:sz w:val="24"/>
          <w:szCs w:val="24"/>
        </w:rPr>
        <w:fldChar w:fldCharType="begin"/>
      </w:r>
      <w:r w:rsidR="002914F6" w:rsidRPr="002914F6">
        <w:rPr>
          <w:rFonts w:ascii="Arial" w:hAnsi="Arial" w:cs="Arial"/>
          <w:b/>
          <w:sz w:val="24"/>
          <w:szCs w:val="24"/>
        </w:rPr>
        <w:instrText xml:space="preserve"> REF _Ref508736582 \h  \* MERGEFORMAT </w:instrText>
      </w:r>
      <w:r w:rsidR="002914F6" w:rsidRPr="002914F6">
        <w:rPr>
          <w:rFonts w:ascii="Arial" w:hAnsi="Arial" w:cs="Arial"/>
          <w:b/>
          <w:sz w:val="24"/>
          <w:szCs w:val="24"/>
        </w:rPr>
      </w:r>
      <w:r w:rsidR="002914F6" w:rsidRPr="002914F6">
        <w:rPr>
          <w:rFonts w:ascii="Arial" w:hAnsi="Arial" w:cs="Arial"/>
          <w:b/>
          <w:sz w:val="24"/>
          <w:szCs w:val="24"/>
        </w:rPr>
        <w:fldChar w:fldCharType="separate"/>
      </w:r>
      <w:r w:rsidR="002914F6" w:rsidRPr="002914F6">
        <w:rPr>
          <w:rFonts w:ascii="Arial" w:hAnsi="Arial" w:cs="Arial"/>
          <w:b/>
          <w:sz w:val="24"/>
          <w:szCs w:val="24"/>
        </w:rPr>
        <w:t>query</w:t>
      </w:r>
      <w:r w:rsidR="002914F6" w:rsidRPr="002914F6">
        <w:rPr>
          <w:rFonts w:ascii="Arial" w:hAnsi="Arial" w:cs="Arial"/>
          <w:b/>
          <w:sz w:val="24"/>
          <w:szCs w:val="24"/>
        </w:rPr>
        <w:fldChar w:fldCharType="end"/>
      </w:r>
      <w:r w:rsidR="002914F6" w:rsidRPr="002914F6">
        <w:rPr>
          <w:rFonts w:ascii="Arial" w:hAnsi="Arial" w:cs="Arial"/>
          <w:b/>
          <w:sz w:val="24"/>
          <w:szCs w:val="24"/>
        </w:rPr>
        <w:t>s</w:t>
      </w:r>
      <w:r>
        <w:rPr>
          <w:rFonts w:ascii="Arial" w:hAnsi="Arial" w:cs="Arial"/>
          <w:i/>
          <w:sz w:val="24"/>
          <w:szCs w:val="24"/>
        </w:rPr>
        <w:t>)</w:t>
      </w:r>
      <w:r>
        <w:rPr>
          <w:rFonts w:ascii="Arial" w:hAnsi="Arial" w:cs="Arial"/>
          <w:sz w:val="24"/>
          <w:szCs w:val="24"/>
        </w:rPr>
        <w:t xml:space="preserve"> para que las páginas pueden reaccionar ante distintas circunstancias como el cambio de ancho de la pantalla (como cuando ocurre una rotación. En conclusión, </w:t>
      </w:r>
      <w:r w:rsidRPr="002B4C36">
        <w:rPr>
          <w:rFonts w:ascii="Arial" w:hAnsi="Arial" w:cs="Arial"/>
          <w:i/>
          <w:sz w:val="24"/>
          <w:szCs w:val="24"/>
        </w:rPr>
        <w:t>Web responsive</w:t>
      </w:r>
      <w:r>
        <w:rPr>
          <w:rFonts w:ascii="Arial" w:hAnsi="Arial" w:cs="Arial"/>
          <w:sz w:val="24"/>
          <w:szCs w:val="24"/>
        </w:rPr>
        <w:t xml:space="preserve"> se denomina a todas aquellas técnicas (no solamente redimensionado de pantalla) que permiten la adaptabilidad del contenido a los dispositivos terminales. </w:t>
      </w:r>
    </w:p>
    <w:p w14:paraId="530596AB" w14:textId="77777777" w:rsidR="00EB0431" w:rsidRDefault="00EB0431" w:rsidP="00EB0431">
      <w:pPr>
        <w:rPr>
          <w:rFonts w:ascii="Arial" w:hAnsi="Arial" w:cs="Arial"/>
          <w:sz w:val="24"/>
          <w:szCs w:val="24"/>
        </w:rPr>
      </w:pPr>
    </w:p>
    <w:p w14:paraId="1871EFDF" w14:textId="77777777" w:rsidR="00EB0431" w:rsidRDefault="00EB0431" w:rsidP="00EB0431">
      <w:pPr>
        <w:pStyle w:val="NormalWeb"/>
        <w:spacing w:before="0" w:beforeAutospacing="0" w:after="0" w:afterAutospacing="0"/>
      </w:pPr>
    </w:p>
    <w:p w14:paraId="660BF801" w14:textId="1BC6CFEB" w:rsidR="00EB0431" w:rsidRDefault="002A4FB3" w:rsidP="00EB0431">
      <w:pPr>
        <w:pStyle w:val="Ttulo3"/>
        <w:rPr>
          <w:b w:val="0"/>
          <w:sz w:val="28"/>
          <w:szCs w:val="28"/>
        </w:rPr>
      </w:pPr>
      <w:bookmarkStart w:id="261" w:name="_Toc499023873"/>
      <w:bookmarkStart w:id="262" w:name="_Toc510608523"/>
      <w:r>
        <w:rPr>
          <w:b w:val="0"/>
          <w:sz w:val="28"/>
          <w:szCs w:val="28"/>
        </w:rPr>
        <w:t>5.4</w:t>
      </w:r>
      <w:r w:rsidR="00EB0431">
        <w:rPr>
          <w:b w:val="0"/>
          <w:sz w:val="28"/>
          <w:szCs w:val="28"/>
        </w:rPr>
        <w:t>.2 App Nativas</w:t>
      </w:r>
      <w:bookmarkEnd w:id="261"/>
      <w:bookmarkEnd w:id="262"/>
    </w:p>
    <w:p w14:paraId="74362ED4" w14:textId="77777777" w:rsidR="00EB0431" w:rsidRDefault="00EB0431" w:rsidP="00EB0431">
      <w:pPr>
        <w:pStyle w:val="NormalWeb"/>
        <w:spacing w:before="0" w:beforeAutospacing="0" w:after="0" w:afterAutospacing="0"/>
      </w:pPr>
    </w:p>
    <w:p w14:paraId="5DAF6D81" w14:textId="77777777" w:rsidR="00EB0431" w:rsidRDefault="00EB0431" w:rsidP="00EB0431">
      <w:pPr>
        <w:rPr>
          <w:rFonts w:ascii="Arial" w:hAnsi="Arial" w:cs="Arial"/>
          <w:sz w:val="24"/>
          <w:szCs w:val="24"/>
        </w:rPr>
      </w:pPr>
      <w:r>
        <w:rPr>
          <w:rFonts w:ascii="Arial" w:hAnsi="Arial" w:cs="Arial"/>
          <w:sz w:val="24"/>
          <w:szCs w:val="24"/>
        </w:rPr>
        <w:t xml:space="preserve">Una App nativa es aquella que se desarrolla de forma específica para un determinado sistema operativo, utilizando un </w:t>
      </w:r>
      <w:r>
        <w:rPr>
          <w:rFonts w:ascii="Arial" w:hAnsi="Arial" w:cs="Arial"/>
          <w:i/>
          <w:sz w:val="24"/>
          <w:szCs w:val="24"/>
        </w:rPr>
        <w:t>Software Development Kit </w:t>
      </w:r>
      <w:r>
        <w:rPr>
          <w:rFonts w:ascii="Arial" w:hAnsi="Arial" w:cs="Arial"/>
          <w:sz w:val="24"/>
          <w:szCs w:val="24"/>
        </w:rPr>
        <w:t>o SDK disponible a través del proveedor del dispositivo. Cada una de las plataformas, Android, iOS o Windows Phone, tienen un SDK diferente, por lo que si se desea que una App esté disponible en todas las plataformas se deberán de crear una para cada SO, impllicando la utilización no solo de múltiples APIs, sino también de distintos lenguajes según la plataforma:</w:t>
      </w:r>
    </w:p>
    <w:p w14:paraId="2E08DCAF"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Las apps para iOS se desarrollan con lenguaje Objective-C o Swift.</w:t>
      </w:r>
    </w:p>
    <w:p w14:paraId="2506F1DA"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lastRenderedPageBreak/>
        <w:t>Las apps para Android se desarrollan con lenguaje Java o Kotlin</w:t>
      </w:r>
    </w:p>
    <w:p w14:paraId="16790E97"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 xml:space="preserve">Las apps en Windows Phone se desarrollan en C# o lenguajes </w:t>
      </w:r>
      <w:r>
        <w:rPr>
          <w:rFonts w:ascii="Arial" w:hAnsi="Arial" w:cs="Arial"/>
          <w:i/>
          <w:sz w:val="24"/>
          <w:szCs w:val="24"/>
        </w:rPr>
        <w:t>managed</w:t>
      </w:r>
      <w:r>
        <w:rPr>
          <w:rFonts w:ascii="Arial" w:hAnsi="Arial" w:cs="Arial"/>
          <w:sz w:val="24"/>
          <w:szCs w:val="24"/>
        </w:rPr>
        <w:t xml:space="preserve"> que se ejecuten sobre el CLR de .Net.</w:t>
      </w:r>
    </w:p>
    <w:p w14:paraId="3D317AE4" w14:textId="270F6517" w:rsidR="00EB0431" w:rsidRDefault="00EB0431" w:rsidP="00EB0431">
      <w:pPr>
        <w:rPr>
          <w:rFonts w:ascii="Arial" w:hAnsi="Arial" w:cs="Arial"/>
          <w:sz w:val="24"/>
          <w:szCs w:val="24"/>
        </w:rPr>
      </w:pPr>
      <w:r>
        <w:rPr>
          <w:rFonts w:ascii="Arial" w:hAnsi="Arial" w:cs="Arial"/>
          <w:sz w:val="24"/>
          <w:szCs w:val="24"/>
        </w:rPr>
        <w:t xml:space="preserve">Las aplicaciones nativas, como se mencionó anteriormente, tienen acceso a las </w:t>
      </w:r>
      <w:r w:rsidR="00703D42">
        <w:rPr>
          <w:rFonts w:ascii="Arial" w:hAnsi="Arial" w:cs="Arial"/>
          <w:sz w:val="24"/>
          <w:szCs w:val="24"/>
        </w:rPr>
        <w:t>características</w:t>
      </w:r>
      <w:r>
        <w:rPr>
          <w:rFonts w:ascii="Arial" w:hAnsi="Arial" w:cs="Arial"/>
          <w:sz w:val="24"/>
          <w:szCs w:val="24"/>
        </w:rPr>
        <w:t xml:space="preserve"> </w:t>
      </w:r>
      <w:r w:rsidR="00703D42">
        <w:rPr>
          <w:rFonts w:ascii="Arial" w:hAnsi="Arial" w:cs="Arial"/>
          <w:sz w:val="24"/>
          <w:szCs w:val="24"/>
        </w:rPr>
        <w:t>específicas</w:t>
      </w:r>
      <w:r>
        <w:rPr>
          <w:rFonts w:ascii="Arial" w:hAnsi="Arial" w:cs="Arial"/>
          <w:sz w:val="24"/>
          <w:szCs w:val="24"/>
        </w:rPr>
        <w:t xml:space="preserve"> de HW, además de la capacidad ser ejecutadas sin necesidad de conectividad a internet. Por otro </w:t>
      </w:r>
      <w:r w:rsidR="00703D42">
        <w:rPr>
          <w:rFonts w:ascii="Arial" w:hAnsi="Arial" w:cs="Arial"/>
          <w:sz w:val="24"/>
          <w:szCs w:val="24"/>
        </w:rPr>
        <w:t>lado,</w:t>
      </w:r>
      <w:r>
        <w:rPr>
          <w:rFonts w:ascii="Arial" w:hAnsi="Arial" w:cs="Arial"/>
          <w:sz w:val="24"/>
          <w:szCs w:val="24"/>
        </w:rPr>
        <w:t xml:space="preserve"> estas Apps son promocionadas por medio de las tiendas de aplicaciones, que facilitan su descarga y ofrecen un mejor rendimiento que las alternativas de desarrollo. </w:t>
      </w:r>
      <w:r w:rsidR="00EE58CC">
        <w:rPr>
          <w:rFonts w:ascii="Arial" w:hAnsi="Arial" w:cs="Arial"/>
          <w:sz w:val="24"/>
          <w:szCs w:val="24"/>
        </w:rPr>
        <w:t>En la siguiente imagen (</w:t>
      </w:r>
      <w:r w:rsidR="00EE58CC" w:rsidRPr="002E148A">
        <w:rPr>
          <w:rFonts w:ascii="Arial" w:hAnsi="Arial" w:cs="Arial"/>
          <w:b/>
          <w:sz w:val="24"/>
          <w:szCs w:val="24"/>
        </w:rPr>
        <w:fldChar w:fldCharType="begin"/>
      </w:r>
      <w:r w:rsidR="00EE58CC" w:rsidRPr="002E148A">
        <w:rPr>
          <w:rFonts w:ascii="Arial" w:hAnsi="Arial" w:cs="Arial"/>
          <w:b/>
          <w:sz w:val="24"/>
          <w:szCs w:val="24"/>
        </w:rPr>
        <w:instrText xml:space="preserve"> REF _Ref508736774 \h  \* MERGEFORMAT </w:instrText>
      </w:r>
      <w:r w:rsidR="00EE58CC" w:rsidRPr="002E148A">
        <w:rPr>
          <w:rFonts w:ascii="Arial" w:hAnsi="Arial" w:cs="Arial"/>
          <w:b/>
          <w:sz w:val="24"/>
          <w:szCs w:val="24"/>
        </w:rPr>
      </w:r>
      <w:r w:rsidR="00EE58CC" w:rsidRPr="002E148A">
        <w:rPr>
          <w:rFonts w:ascii="Arial" w:hAnsi="Arial" w:cs="Arial"/>
          <w:b/>
          <w:sz w:val="24"/>
          <w:szCs w:val="24"/>
        </w:rPr>
        <w:fldChar w:fldCharType="separate"/>
      </w:r>
      <w:r w:rsidR="002E148A" w:rsidRPr="002E148A">
        <w:rPr>
          <w:rFonts w:ascii="Arial" w:hAnsi="Arial" w:cs="Arial"/>
          <w:b/>
          <w:sz w:val="24"/>
          <w:szCs w:val="24"/>
        </w:rPr>
        <w:t xml:space="preserve">Ilustración </w:t>
      </w:r>
      <w:r w:rsidR="002E148A" w:rsidRPr="002E148A">
        <w:rPr>
          <w:rFonts w:ascii="Arial" w:hAnsi="Arial" w:cs="Arial"/>
          <w:b/>
          <w:noProof/>
          <w:sz w:val="24"/>
          <w:szCs w:val="24"/>
        </w:rPr>
        <w:t>35</w:t>
      </w:r>
      <w:r w:rsidR="002E148A" w:rsidRPr="002E148A">
        <w:rPr>
          <w:rFonts w:ascii="Arial" w:hAnsi="Arial" w:cs="Arial"/>
          <w:b/>
          <w:sz w:val="24"/>
          <w:szCs w:val="24"/>
        </w:rPr>
        <w:t xml:space="preserve"> - Cuadro comparativo - Aplicaciones nativas</w:t>
      </w:r>
      <w:r w:rsidR="00EE58CC" w:rsidRPr="002E148A">
        <w:rPr>
          <w:rFonts w:ascii="Arial" w:hAnsi="Arial" w:cs="Arial"/>
          <w:b/>
          <w:sz w:val="24"/>
          <w:szCs w:val="24"/>
        </w:rPr>
        <w:fldChar w:fldCharType="end"/>
      </w:r>
      <w:r w:rsidR="00EE58CC">
        <w:rPr>
          <w:rFonts w:ascii="Arial" w:hAnsi="Arial" w:cs="Arial"/>
          <w:sz w:val="24"/>
          <w:szCs w:val="24"/>
        </w:rPr>
        <w:t>) se mencionan algunas ventajas e inconvenientes que se presentan con este tipo de aplicaciones</w:t>
      </w:r>
    </w:p>
    <w:p w14:paraId="2E4453F9" w14:textId="77777777" w:rsidR="00EB0431" w:rsidRDefault="00EB0431" w:rsidP="00EB0431"/>
    <w:p w14:paraId="0E563474" w14:textId="77777777" w:rsidR="00EB0431" w:rsidRDefault="00EB0431" w:rsidP="00EB0431">
      <w:pPr>
        <w:keepNext/>
        <w:shd w:val="clear" w:color="auto" w:fill="FFFFFF"/>
        <w:spacing w:after="143"/>
      </w:pPr>
      <w:r>
        <w:rPr>
          <w:rFonts w:ascii="Arial" w:hAnsi="Arial" w:cs="Arial"/>
          <w:noProof/>
          <w:sz w:val="24"/>
          <w:szCs w:val="24"/>
          <w:lang w:val="en-US" w:eastAsia="en-US"/>
        </w:rPr>
        <w:drawing>
          <wp:inline distT="0" distB="0" distL="0" distR="0" wp14:anchorId="6F17717D" wp14:editId="7169B8A6">
            <wp:extent cx="5400040" cy="2284729"/>
            <wp:effectExtent l="0" t="0" r="0" b="1270"/>
            <wp:docPr id="1047"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74" cstate="print">
                      <a:extLst>
                        <a:ext uri="{28A0092B-C50C-407E-A947-70E740481C1C}">
                          <a14:useLocalDpi xmlns:a14="http://schemas.microsoft.com/office/drawing/2010/main" val="0"/>
                        </a:ext>
                      </a:extLst>
                    </a:blip>
                    <a:srcRect/>
                    <a:stretch>
                      <a:fillRect/>
                    </a:stretch>
                  </pic:blipFill>
                  <pic:spPr>
                    <a:xfrm>
                      <a:off x="0" y="0"/>
                      <a:ext cx="5400040" cy="2284729"/>
                    </a:xfrm>
                    <a:prstGeom prst="rect">
                      <a:avLst/>
                    </a:prstGeom>
                  </pic:spPr>
                </pic:pic>
              </a:graphicData>
            </a:graphic>
          </wp:inline>
        </w:drawing>
      </w:r>
    </w:p>
    <w:p w14:paraId="1C26F413" w14:textId="624870A1" w:rsidR="00EB0431" w:rsidRDefault="00EB0431" w:rsidP="00EE58CC">
      <w:pPr>
        <w:pStyle w:val="Descripcin"/>
        <w:jc w:val="center"/>
        <w:rPr>
          <w:rFonts w:ascii="Helvetica" w:eastAsia="Times New Roman" w:hAnsi="Helvetica" w:cs="Times New Roman"/>
          <w:color w:val="40454A"/>
          <w:sz w:val="27"/>
          <w:szCs w:val="27"/>
          <w:lang w:eastAsia="es-AR"/>
        </w:rPr>
      </w:pPr>
      <w:bookmarkStart w:id="263" w:name="_Ref508736774"/>
      <w:bookmarkStart w:id="264" w:name="_Toc508877191"/>
      <w:r>
        <w:t xml:space="preserve">Ilustración </w:t>
      </w:r>
      <w:r w:rsidR="009F3AB5">
        <w:fldChar w:fldCharType="begin"/>
      </w:r>
      <w:r w:rsidR="009F3AB5">
        <w:instrText xml:space="preserve"> SEQ Ilustración \* ARABIC </w:instrText>
      </w:r>
      <w:r w:rsidR="009F3AB5">
        <w:fldChar w:fldCharType="separate"/>
      </w:r>
      <w:r w:rsidR="00980ACB">
        <w:rPr>
          <w:noProof/>
        </w:rPr>
        <w:t>35</w:t>
      </w:r>
      <w:r w:rsidR="009F3AB5">
        <w:rPr>
          <w:noProof/>
        </w:rPr>
        <w:fldChar w:fldCharType="end"/>
      </w:r>
      <w:r>
        <w:t xml:space="preserve"> - Cuadro comparativo</w:t>
      </w:r>
      <w:r w:rsidR="002E148A">
        <w:t xml:space="preserve"> - Aplicaciones</w:t>
      </w:r>
      <w:r>
        <w:t xml:space="preserve"> nativas</w:t>
      </w:r>
      <w:bookmarkEnd w:id="263"/>
      <w:bookmarkEnd w:id="264"/>
    </w:p>
    <w:p w14:paraId="1D6E3DA5" w14:textId="00A884F5" w:rsidR="00EB0431" w:rsidRDefault="002A4FB3" w:rsidP="00EB0431">
      <w:pPr>
        <w:pStyle w:val="Ttulo3"/>
        <w:rPr>
          <w:b w:val="0"/>
          <w:sz w:val="28"/>
          <w:szCs w:val="28"/>
        </w:rPr>
      </w:pPr>
      <w:bookmarkStart w:id="265" w:name="_Toc499023874"/>
      <w:bookmarkStart w:id="266" w:name="_Ref508740196"/>
      <w:bookmarkStart w:id="267" w:name="_Toc510608524"/>
      <w:r>
        <w:rPr>
          <w:b w:val="0"/>
          <w:sz w:val="28"/>
          <w:szCs w:val="28"/>
        </w:rPr>
        <w:t>5.4</w:t>
      </w:r>
      <w:r w:rsidR="00EB0431">
        <w:rPr>
          <w:b w:val="0"/>
          <w:sz w:val="28"/>
          <w:szCs w:val="28"/>
        </w:rPr>
        <w:t>.3 Desarrollo de Web</w:t>
      </w:r>
      <w:bookmarkEnd w:id="265"/>
      <w:r w:rsidR="00EB0431">
        <w:rPr>
          <w:b w:val="0"/>
          <w:sz w:val="28"/>
          <w:szCs w:val="28"/>
        </w:rPr>
        <w:t xml:space="preserve"> Apps</w:t>
      </w:r>
      <w:bookmarkEnd w:id="266"/>
      <w:bookmarkEnd w:id="267"/>
    </w:p>
    <w:p w14:paraId="293F9405" w14:textId="77777777" w:rsidR="00EB0431" w:rsidRDefault="00EB0431" w:rsidP="00EB0431"/>
    <w:p w14:paraId="071E5CAF" w14:textId="1E526BCC" w:rsidR="00EB0431" w:rsidRDefault="00574280" w:rsidP="00EB0431">
      <w:pPr>
        <w:rPr>
          <w:rFonts w:ascii="Arial" w:hAnsi="Arial" w:cs="Arial"/>
          <w:sz w:val="24"/>
          <w:szCs w:val="24"/>
        </w:rPr>
      </w:pPr>
      <w:r>
        <w:rPr>
          <w:rFonts w:ascii="Arial" w:hAnsi="Arial" w:cs="Arial"/>
          <w:sz w:val="24"/>
          <w:szCs w:val="24"/>
        </w:rPr>
        <w:t>Una aplicación web o Web App es</w:t>
      </w:r>
      <w:r w:rsidR="00EB0431">
        <w:rPr>
          <w:rFonts w:ascii="Arial" w:hAnsi="Arial" w:cs="Arial"/>
          <w:sz w:val="24"/>
          <w:szCs w:val="24"/>
        </w:rPr>
        <w:t xml:space="preserve"> desarrollada con los lenguajes HTML, Javascript y CSS que revisten de gran popularidad en la actualidad.</w:t>
      </w:r>
    </w:p>
    <w:p w14:paraId="32D66963" w14:textId="77777777" w:rsidR="00EB0431" w:rsidRDefault="00EB0431" w:rsidP="00EB0431">
      <w:pPr>
        <w:rPr>
          <w:rFonts w:ascii="Arial" w:hAnsi="Arial" w:cs="Arial"/>
          <w:sz w:val="24"/>
          <w:szCs w:val="24"/>
        </w:rPr>
      </w:pPr>
      <w:r>
        <w:rPr>
          <w:rFonts w:ascii="Arial" w:hAnsi="Arial" w:cs="Arial"/>
          <w:sz w:val="24"/>
          <w:szCs w:val="24"/>
        </w:rPr>
        <w:t>En el contexto de aplicaciones móviles, su principal ventaja con respecto un desarrollo nativo es la posibilidad de programar independientemente del SO en el que se usará la aplicación. De esta forma se pueden ejecutar en diferentes dispositivos sin tener que crear varias aplicaciones.</w:t>
      </w:r>
    </w:p>
    <w:p w14:paraId="6695BD33" w14:textId="77777777" w:rsidR="00EB0431" w:rsidRDefault="00EB0431" w:rsidP="00EB0431">
      <w:pPr>
        <w:rPr>
          <w:rFonts w:ascii="Arial" w:hAnsi="Arial" w:cs="Arial"/>
          <w:sz w:val="24"/>
          <w:szCs w:val="24"/>
        </w:rPr>
      </w:pPr>
      <w:r>
        <w:rPr>
          <w:rFonts w:ascii="Arial" w:hAnsi="Arial" w:cs="Arial"/>
          <w:sz w:val="24"/>
          <w:szCs w:val="24"/>
        </w:rPr>
        <w:t xml:space="preserve">Las aplicaciones web se ejecutan dentro del propio navegador web del dispositivo a través de una URL. </w:t>
      </w:r>
    </w:p>
    <w:p w14:paraId="19883D40" w14:textId="091B86C1" w:rsidR="00EB0431" w:rsidRDefault="00EB0431" w:rsidP="00EB0431">
      <w:pPr>
        <w:rPr>
          <w:rFonts w:ascii="Arial" w:hAnsi="Arial" w:cs="Arial"/>
          <w:sz w:val="24"/>
          <w:szCs w:val="24"/>
        </w:rPr>
      </w:pPr>
      <w:r>
        <w:rPr>
          <w:rFonts w:ascii="Arial" w:hAnsi="Arial" w:cs="Arial"/>
          <w:sz w:val="24"/>
          <w:szCs w:val="24"/>
        </w:rPr>
        <w:t xml:space="preserve">La diferencia mayor con una aplicación nativa es que carece del proceso de instalación, pero con la contraparte de no poder estar visibles en la tienda de aplicaciones </w:t>
      </w:r>
      <w:r w:rsidR="00EE58CC">
        <w:rPr>
          <w:rFonts w:ascii="Arial" w:hAnsi="Arial" w:cs="Arial"/>
          <w:sz w:val="24"/>
          <w:szCs w:val="24"/>
        </w:rPr>
        <w:t>y,</w:t>
      </w:r>
      <w:r>
        <w:rPr>
          <w:rFonts w:ascii="Arial" w:hAnsi="Arial" w:cs="Arial"/>
          <w:sz w:val="24"/>
          <w:szCs w:val="24"/>
        </w:rPr>
        <w:t xml:space="preserve"> por ende, la promoción y comercialización debe realizarse de forma independiente. Carecen también de la capacidad de accederse desde el lanzador del dispositivo, pero en algunas plataformas, este inconveniente puede suplirse con la creación de un acceso directo o link.</w:t>
      </w:r>
    </w:p>
    <w:p w14:paraId="1AA26D0F" w14:textId="61882FE9" w:rsidR="00EB0431" w:rsidRDefault="00EB0431" w:rsidP="00EB0431">
      <w:pPr>
        <w:rPr>
          <w:rFonts w:ascii="Arial" w:hAnsi="Arial" w:cs="Arial"/>
          <w:sz w:val="24"/>
          <w:szCs w:val="24"/>
        </w:rPr>
      </w:pPr>
      <w:r>
        <w:rPr>
          <w:rFonts w:ascii="Arial" w:hAnsi="Arial" w:cs="Arial"/>
          <w:sz w:val="24"/>
          <w:szCs w:val="24"/>
        </w:rPr>
        <w:t>Las Web Apps móviles son una opción atractiva si el objetivo es adaptar la web a formato móvil.</w:t>
      </w:r>
      <w:r w:rsidR="00D20F9C">
        <w:rPr>
          <w:rFonts w:ascii="Arial" w:hAnsi="Arial" w:cs="Arial"/>
          <w:sz w:val="24"/>
          <w:szCs w:val="24"/>
        </w:rPr>
        <w:t xml:space="preserve"> </w:t>
      </w:r>
    </w:p>
    <w:p w14:paraId="40A2F24F" w14:textId="5F93C676" w:rsidR="00D20F9C" w:rsidRDefault="00D20F9C" w:rsidP="00EB0431">
      <w:pPr>
        <w:rPr>
          <w:rFonts w:ascii="Arial" w:hAnsi="Arial" w:cs="Arial"/>
          <w:sz w:val="24"/>
          <w:szCs w:val="24"/>
        </w:rPr>
      </w:pPr>
      <w:r>
        <w:rPr>
          <w:rFonts w:ascii="Arial" w:hAnsi="Arial" w:cs="Arial"/>
          <w:sz w:val="24"/>
          <w:szCs w:val="24"/>
        </w:rPr>
        <w:t>A continuación (</w:t>
      </w:r>
      <w:r w:rsidRPr="00D20F9C">
        <w:rPr>
          <w:rFonts w:ascii="Arial" w:hAnsi="Arial" w:cs="Arial"/>
          <w:b/>
          <w:sz w:val="24"/>
          <w:szCs w:val="24"/>
        </w:rPr>
        <w:fldChar w:fldCharType="begin"/>
      </w:r>
      <w:r w:rsidRPr="00D20F9C">
        <w:rPr>
          <w:rFonts w:ascii="Arial" w:hAnsi="Arial" w:cs="Arial"/>
          <w:b/>
          <w:sz w:val="24"/>
          <w:szCs w:val="24"/>
        </w:rPr>
        <w:instrText xml:space="preserve"> REF _Ref508737001 \h  \* MERGEFORMAT </w:instrText>
      </w:r>
      <w:r w:rsidRPr="00D20F9C">
        <w:rPr>
          <w:rFonts w:ascii="Arial" w:hAnsi="Arial" w:cs="Arial"/>
          <w:b/>
          <w:sz w:val="24"/>
          <w:szCs w:val="24"/>
        </w:rPr>
      </w:r>
      <w:r w:rsidRPr="00D20F9C">
        <w:rPr>
          <w:rFonts w:ascii="Arial" w:hAnsi="Arial" w:cs="Arial"/>
          <w:b/>
          <w:sz w:val="24"/>
          <w:szCs w:val="24"/>
        </w:rPr>
        <w:fldChar w:fldCharType="separate"/>
      </w:r>
      <w:r w:rsidRPr="00D20F9C">
        <w:rPr>
          <w:rFonts w:ascii="Arial" w:hAnsi="Arial" w:cs="Arial"/>
          <w:b/>
          <w:sz w:val="24"/>
          <w:szCs w:val="24"/>
        </w:rPr>
        <w:t xml:space="preserve">Ilustración </w:t>
      </w:r>
      <w:r w:rsidRPr="00D20F9C">
        <w:rPr>
          <w:rFonts w:ascii="Arial" w:hAnsi="Arial" w:cs="Arial"/>
          <w:b/>
          <w:noProof/>
          <w:sz w:val="24"/>
          <w:szCs w:val="24"/>
        </w:rPr>
        <w:t>36 -</w:t>
      </w:r>
      <w:r w:rsidRPr="00D20F9C">
        <w:rPr>
          <w:rFonts w:ascii="Arial" w:hAnsi="Arial" w:cs="Arial"/>
          <w:b/>
          <w:sz w:val="24"/>
          <w:szCs w:val="24"/>
        </w:rPr>
        <w:t xml:space="preserve"> Cuadro comparativo - Aplicaciones Web</w:t>
      </w:r>
      <w:r w:rsidRPr="00D20F9C">
        <w:rPr>
          <w:rFonts w:ascii="Arial" w:hAnsi="Arial" w:cs="Arial"/>
          <w:b/>
          <w:sz w:val="24"/>
          <w:szCs w:val="24"/>
        </w:rPr>
        <w:fldChar w:fldCharType="end"/>
      </w:r>
      <w:r w:rsidRPr="00D20F9C">
        <w:rPr>
          <w:rFonts w:ascii="Arial" w:hAnsi="Arial" w:cs="Arial"/>
          <w:b/>
          <w:sz w:val="24"/>
          <w:szCs w:val="24"/>
        </w:rPr>
        <w:t>),</w:t>
      </w:r>
      <w:r>
        <w:rPr>
          <w:rFonts w:ascii="Arial" w:hAnsi="Arial" w:cs="Arial"/>
          <w:sz w:val="24"/>
          <w:szCs w:val="24"/>
        </w:rPr>
        <w:t xml:space="preserve"> algunas ventajas e inconvenientes de este tipo de aplicaciones.</w:t>
      </w:r>
    </w:p>
    <w:p w14:paraId="643EA3C0" w14:textId="77777777" w:rsidR="00EB0431" w:rsidRDefault="00EB0431" w:rsidP="00EB0431">
      <w:pPr>
        <w:keepNext/>
        <w:shd w:val="clear" w:color="auto" w:fill="FFFFFF"/>
        <w:textAlignment w:val="baseline"/>
      </w:pPr>
      <w:r>
        <w:rPr>
          <w:noProof/>
          <w:lang w:val="en-US" w:eastAsia="en-US"/>
        </w:rPr>
        <w:lastRenderedPageBreak/>
        <w:drawing>
          <wp:inline distT="0" distB="0" distL="0" distR="0" wp14:anchorId="7FDDBC66" wp14:editId="78919E3F">
            <wp:extent cx="5400040" cy="2959735"/>
            <wp:effectExtent l="0" t="0" r="0" b="0"/>
            <wp:docPr id="1048"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75" cstate="print">
                      <a:extLst>
                        <a:ext uri="{28A0092B-C50C-407E-A947-70E740481C1C}">
                          <a14:useLocalDpi xmlns:a14="http://schemas.microsoft.com/office/drawing/2010/main" val="0"/>
                        </a:ext>
                      </a:extLst>
                    </a:blip>
                    <a:srcRect/>
                    <a:stretch>
                      <a:fillRect/>
                    </a:stretch>
                  </pic:blipFill>
                  <pic:spPr>
                    <a:xfrm>
                      <a:off x="0" y="0"/>
                      <a:ext cx="5400040" cy="2959735"/>
                    </a:xfrm>
                    <a:prstGeom prst="rect">
                      <a:avLst/>
                    </a:prstGeom>
                  </pic:spPr>
                </pic:pic>
              </a:graphicData>
            </a:graphic>
          </wp:inline>
        </w:drawing>
      </w:r>
    </w:p>
    <w:p w14:paraId="521CEBA5" w14:textId="165401E6" w:rsidR="00EB0431" w:rsidRDefault="00EB0431" w:rsidP="00D46AE6">
      <w:pPr>
        <w:pStyle w:val="Descripcin"/>
        <w:jc w:val="center"/>
        <w:rPr>
          <w:rFonts w:ascii="Arial" w:eastAsia="Times New Roman" w:hAnsi="Arial" w:cs="Arial"/>
          <w:color w:val="808080"/>
          <w:sz w:val="23"/>
          <w:szCs w:val="23"/>
          <w:lang w:eastAsia="es-AR"/>
        </w:rPr>
      </w:pPr>
      <w:bookmarkStart w:id="268" w:name="_Ref508737001"/>
      <w:bookmarkStart w:id="269" w:name="_Toc508877192"/>
      <w:r>
        <w:t xml:space="preserve">Ilustración </w:t>
      </w:r>
      <w:r w:rsidR="009F3AB5">
        <w:fldChar w:fldCharType="begin"/>
      </w:r>
      <w:r w:rsidR="009F3AB5">
        <w:instrText xml:space="preserve"> SEQ Ilustración \* ARABIC </w:instrText>
      </w:r>
      <w:r w:rsidR="009F3AB5">
        <w:fldChar w:fldCharType="separate"/>
      </w:r>
      <w:r w:rsidR="00980ACB">
        <w:rPr>
          <w:noProof/>
        </w:rPr>
        <w:t>36</w:t>
      </w:r>
      <w:r w:rsidR="009F3AB5">
        <w:rPr>
          <w:noProof/>
        </w:rPr>
        <w:fldChar w:fldCharType="end"/>
      </w:r>
      <w:r>
        <w:rPr>
          <w:noProof/>
        </w:rPr>
        <w:t xml:space="preserve"> -</w:t>
      </w:r>
      <w:r>
        <w:t xml:space="preserve"> Cuadro comparativo - Aplicaciones Web</w:t>
      </w:r>
      <w:bookmarkEnd w:id="268"/>
      <w:bookmarkEnd w:id="269"/>
    </w:p>
    <w:p w14:paraId="3A88EC30" w14:textId="1FE6C34E" w:rsidR="00EB0431" w:rsidRDefault="002A4FB3" w:rsidP="00EB0431">
      <w:pPr>
        <w:pStyle w:val="Ttulo3"/>
        <w:rPr>
          <w:b w:val="0"/>
          <w:sz w:val="28"/>
          <w:szCs w:val="28"/>
        </w:rPr>
      </w:pPr>
      <w:bookmarkStart w:id="270" w:name="_Toc499023875"/>
      <w:bookmarkStart w:id="271" w:name="_Toc510608525"/>
      <w:r>
        <w:rPr>
          <w:b w:val="0"/>
          <w:sz w:val="28"/>
          <w:szCs w:val="28"/>
        </w:rPr>
        <w:t>5.4</w:t>
      </w:r>
      <w:r w:rsidR="00EB0431">
        <w:rPr>
          <w:b w:val="0"/>
          <w:sz w:val="28"/>
          <w:szCs w:val="28"/>
        </w:rPr>
        <w:t>.4 Aplicaciones Híbridas</w:t>
      </w:r>
      <w:bookmarkEnd w:id="270"/>
      <w:bookmarkEnd w:id="271"/>
    </w:p>
    <w:p w14:paraId="31D9BFB6" w14:textId="77777777" w:rsidR="00EB0431" w:rsidRDefault="00EB0431" w:rsidP="00EB0431"/>
    <w:p w14:paraId="099C6D88" w14:textId="77777777" w:rsidR="00EB0431" w:rsidRDefault="00EB0431" w:rsidP="00EB0431">
      <w:pPr>
        <w:rPr>
          <w:rFonts w:ascii="Arial" w:hAnsi="Arial" w:cs="Arial"/>
          <w:sz w:val="24"/>
          <w:szCs w:val="24"/>
        </w:rPr>
      </w:pPr>
      <w:r>
        <w:rPr>
          <w:rFonts w:ascii="Arial" w:hAnsi="Arial" w:cs="Arial"/>
          <w:sz w:val="24"/>
          <w:szCs w:val="24"/>
        </w:rPr>
        <w:t>Una aplicación híbrida es una combinación de las dos anteriores. Las apps híbridas se desarrollan con lenguajes propios de las Web Apps, es decir, HTML, Javascript y CSS, pero también dan la posibilidad de acceder a gran parte de las características del hardware del dispositivo. La principal ventaja es que es posible empaquetarla y distribuirla en la tienda de aplicaciones de cada SO.</w:t>
      </w:r>
    </w:p>
    <w:p w14:paraId="5122A7AA" w14:textId="3C72D390" w:rsidR="00EB0431" w:rsidRDefault="00EB0431" w:rsidP="00EB0431">
      <w:pPr>
        <w:rPr>
          <w:rFonts w:ascii="Arial" w:hAnsi="Arial" w:cs="Arial"/>
          <w:sz w:val="24"/>
          <w:szCs w:val="24"/>
        </w:rPr>
      </w:pPr>
      <w:r w:rsidRPr="00D007CA">
        <w:rPr>
          <w:rFonts w:ascii="Arial" w:hAnsi="Arial" w:cs="Arial"/>
          <w:sz w:val="24"/>
          <w:szCs w:val="24"/>
        </w:rPr>
        <w:t xml:space="preserve">Tanto PhoneGap como Apache Cordova, son los </w:t>
      </w:r>
      <w:r w:rsidR="00B623F0" w:rsidRPr="00B623F0">
        <w:rPr>
          <w:rFonts w:ascii="Arial" w:hAnsi="Arial" w:cs="Arial"/>
          <w:b/>
          <w:sz w:val="24"/>
          <w:szCs w:val="24"/>
        </w:rPr>
        <w:fldChar w:fldCharType="begin"/>
      </w:r>
      <w:r w:rsidR="00B623F0" w:rsidRPr="00B623F0">
        <w:rPr>
          <w:rFonts w:ascii="Arial" w:hAnsi="Arial" w:cs="Arial"/>
          <w:b/>
          <w:sz w:val="24"/>
          <w:szCs w:val="24"/>
        </w:rPr>
        <w:instrText xml:space="preserve"> REF _Ref508731667 \h  \* MERGEFORMAT </w:instrText>
      </w:r>
      <w:r w:rsidR="00B623F0" w:rsidRPr="00B623F0">
        <w:rPr>
          <w:rFonts w:ascii="Arial" w:hAnsi="Arial" w:cs="Arial"/>
          <w:b/>
          <w:sz w:val="24"/>
          <w:szCs w:val="24"/>
        </w:rPr>
      </w:r>
      <w:r w:rsidR="00B623F0" w:rsidRPr="00B623F0">
        <w:rPr>
          <w:rFonts w:ascii="Arial" w:hAnsi="Arial" w:cs="Arial"/>
          <w:b/>
          <w:sz w:val="24"/>
          <w:szCs w:val="24"/>
        </w:rPr>
        <w:fldChar w:fldCharType="separate"/>
      </w:r>
      <w:r w:rsidR="00B623F0" w:rsidRPr="00B623F0">
        <w:rPr>
          <w:rFonts w:ascii="Arial" w:hAnsi="Arial" w:cs="Arial"/>
          <w:b/>
          <w:i/>
          <w:sz w:val="24"/>
          <w:szCs w:val="24"/>
        </w:rPr>
        <w:t>framework</w:t>
      </w:r>
      <w:r w:rsidR="00B623F0" w:rsidRPr="00B623F0">
        <w:rPr>
          <w:rFonts w:ascii="Arial" w:hAnsi="Arial" w:cs="Arial"/>
          <w:b/>
          <w:sz w:val="24"/>
          <w:szCs w:val="24"/>
        </w:rPr>
        <w:fldChar w:fldCharType="end"/>
      </w:r>
      <w:r w:rsidR="00B623F0" w:rsidRPr="00B623F0">
        <w:rPr>
          <w:rFonts w:ascii="Arial" w:hAnsi="Arial" w:cs="Arial"/>
          <w:b/>
          <w:sz w:val="24"/>
          <w:szCs w:val="24"/>
        </w:rPr>
        <w:t>s</w:t>
      </w:r>
      <w:r w:rsidR="00B623F0">
        <w:rPr>
          <w:rFonts w:ascii="Arial" w:hAnsi="Arial" w:cs="Arial"/>
          <w:sz w:val="24"/>
          <w:szCs w:val="24"/>
        </w:rPr>
        <w:t xml:space="preserve"> </w:t>
      </w:r>
      <w:r w:rsidRPr="00D007CA">
        <w:rPr>
          <w:rFonts w:ascii="Arial" w:hAnsi="Arial" w:cs="Arial"/>
          <w:sz w:val="24"/>
          <w:szCs w:val="24"/>
        </w:rPr>
        <w:t>más utilizados por los programadores para el desarrollo multiplataforma de aplicaciones híbridas.</w:t>
      </w:r>
      <w:sdt>
        <w:sdtPr>
          <w:rPr>
            <w:rFonts w:ascii="Arial" w:hAnsi="Arial" w:cs="Arial"/>
            <w:sz w:val="24"/>
            <w:szCs w:val="24"/>
          </w:rPr>
          <w:id w:val="-1050836459"/>
          <w:citation/>
        </w:sdtPr>
        <w:sdtEndPr/>
        <w:sdtContent>
          <w:r w:rsidR="0088341F">
            <w:rPr>
              <w:rFonts w:ascii="Arial" w:hAnsi="Arial" w:cs="Arial"/>
              <w:sz w:val="24"/>
              <w:szCs w:val="24"/>
            </w:rPr>
            <w:fldChar w:fldCharType="begin"/>
          </w:r>
          <w:r w:rsidR="0088341F">
            <w:rPr>
              <w:rFonts w:ascii="Arial" w:hAnsi="Arial" w:cs="Arial"/>
              <w:sz w:val="24"/>
              <w:szCs w:val="24"/>
            </w:rPr>
            <w:instrText xml:space="preserve"> CITATION Wik172 \l 11274 </w:instrText>
          </w:r>
          <w:r w:rsidR="0088341F">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[18]</w:t>
          </w:r>
          <w:r w:rsidR="0088341F">
            <w:rPr>
              <w:rFonts w:ascii="Arial" w:hAnsi="Arial" w:cs="Arial"/>
              <w:sz w:val="24"/>
              <w:szCs w:val="24"/>
            </w:rPr>
            <w:fldChar w:fldCharType="end"/>
          </w:r>
        </w:sdtContent>
      </w:sdt>
      <w:sdt>
        <w:sdtPr>
          <w:rPr>
            <w:rFonts w:ascii="Arial" w:hAnsi="Arial" w:cs="Arial"/>
            <w:sz w:val="24"/>
            <w:szCs w:val="24"/>
          </w:rPr>
          <w:id w:val="-1342858469"/>
          <w:citation/>
        </w:sdtPr>
        <w:sdtEndPr/>
        <w:sdtContent>
          <w:r w:rsidR="0088341F">
            <w:rPr>
              <w:rFonts w:ascii="Arial" w:hAnsi="Arial" w:cs="Arial"/>
              <w:sz w:val="24"/>
              <w:szCs w:val="24"/>
            </w:rPr>
            <w:fldChar w:fldCharType="begin"/>
          </w:r>
          <w:r w:rsidR="0088341F">
            <w:rPr>
              <w:rFonts w:ascii="Arial" w:hAnsi="Arial" w:cs="Arial"/>
              <w:sz w:val="24"/>
              <w:szCs w:val="24"/>
            </w:rPr>
            <w:instrText xml:space="preserve"> CITATION Wik173 \l 11274 </w:instrText>
          </w:r>
          <w:r w:rsidR="0088341F">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[19]</w:t>
          </w:r>
          <w:r w:rsidR="0088341F">
            <w:rPr>
              <w:rFonts w:ascii="Arial" w:hAnsi="Arial" w:cs="Arial"/>
              <w:sz w:val="24"/>
              <w:szCs w:val="24"/>
            </w:rPr>
            <w:fldChar w:fldCharType="end"/>
          </w:r>
        </w:sdtContent>
      </w:sdt>
      <w:r>
        <w:rPr>
          <w:rFonts w:ascii="Arial" w:hAnsi="Arial" w:cs="Arial"/>
          <w:sz w:val="24"/>
          <w:szCs w:val="24"/>
        </w:rPr>
        <w:t xml:space="preserve"> </w:t>
      </w:r>
    </w:p>
    <w:p w14:paraId="3986F382" w14:textId="32D695E0" w:rsidR="00EB0431" w:rsidRDefault="002A4FB3" w:rsidP="00EB0431">
      <w:pPr>
        <w:pStyle w:val="Ttulo3"/>
        <w:rPr>
          <w:b w:val="0"/>
          <w:sz w:val="28"/>
          <w:szCs w:val="28"/>
        </w:rPr>
      </w:pPr>
      <w:bookmarkStart w:id="272" w:name="_Toc499023876"/>
      <w:bookmarkStart w:id="273" w:name="_Toc510608526"/>
      <w:r>
        <w:rPr>
          <w:b w:val="0"/>
          <w:sz w:val="28"/>
          <w:szCs w:val="28"/>
        </w:rPr>
        <w:t>5.4</w:t>
      </w:r>
      <w:r w:rsidR="00EB0431">
        <w:rPr>
          <w:b w:val="0"/>
          <w:sz w:val="28"/>
          <w:szCs w:val="28"/>
        </w:rPr>
        <w:t>.5 Creación de una Aplicación híbrida</w:t>
      </w:r>
      <w:bookmarkEnd w:id="272"/>
      <w:bookmarkEnd w:id="273"/>
    </w:p>
    <w:p w14:paraId="09389866" w14:textId="77777777" w:rsidR="00EB0431" w:rsidRDefault="00EB0431" w:rsidP="00EB0431">
      <w:pPr>
        <w:rPr>
          <w:rFonts w:ascii="Arial" w:hAnsi="Arial" w:cs="Arial"/>
          <w:sz w:val="24"/>
          <w:szCs w:val="24"/>
        </w:rPr>
      </w:pPr>
    </w:p>
    <w:p w14:paraId="5B3B302F" w14:textId="77777777" w:rsidR="00EB0431" w:rsidRDefault="00EB0431" w:rsidP="00EB0431">
      <w:pPr>
        <w:rPr>
          <w:rFonts w:ascii="Trebuchet MS" w:eastAsia="Trebuchet MS" w:hAnsi="Trebuchet MS" w:cs="Trebuchet MS"/>
          <w:color w:val="666666"/>
          <w:sz w:val="28"/>
          <w:szCs w:val="28"/>
        </w:rPr>
      </w:pPr>
      <w:r w:rsidRPr="00D007CA">
        <w:rPr>
          <w:rFonts w:ascii="Arial" w:hAnsi="Arial" w:cs="Arial"/>
          <w:color w:val="auto"/>
          <w:sz w:val="24"/>
          <w:szCs w:val="24"/>
        </w:rPr>
        <w:t>Co</w:t>
      </w:r>
      <w:r>
        <w:rPr>
          <w:rFonts w:ascii="Arial" w:hAnsi="Arial" w:cs="Arial"/>
          <w:color w:val="auto"/>
          <w:sz w:val="24"/>
          <w:szCs w:val="24"/>
        </w:rPr>
        <w:t>n</w:t>
      </w:r>
      <w:r w:rsidRPr="00D007CA">
        <w:rPr>
          <w:rFonts w:ascii="Arial" w:hAnsi="Arial" w:cs="Arial"/>
          <w:color w:val="auto"/>
          <w:sz w:val="24"/>
          <w:szCs w:val="24"/>
        </w:rPr>
        <w:t>siste en diseñar la aplicación como si fuera una Web App para ser ejecutada en el navegador del cliente.</w:t>
      </w:r>
      <w:r>
        <w:rPr>
          <w:rFonts w:ascii="Arial" w:hAnsi="Arial" w:cs="Arial"/>
          <w:color w:val="auto"/>
          <w:sz w:val="24"/>
          <w:szCs w:val="24"/>
        </w:rPr>
        <w:t xml:space="preserve"> La facilidad de desarrollo debe ser balanceada con una experiencia de usuario y apariencia en principio inferior a una aplicación nativa</w:t>
      </w:r>
      <w:bookmarkStart w:id="274" w:name="_Toc499023877"/>
      <w:r>
        <w:rPr>
          <w:rFonts w:ascii="Arial" w:hAnsi="Arial" w:cs="Arial"/>
          <w:color w:val="auto"/>
          <w:sz w:val="24"/>
          <w:szCs w:val="24"/>
        </w:rPr>
        <w:t>.</w:t>
      </w:r>
      <w:r>
        <w:rPr>
          <w:b/>
          <w:sz w:val="28"/>
          <w:szCs w:val="28"/>
        </w:rPr>
        <w:br w:type="page"/>
      </w:r>
    </w:p>
    <w:p w14:paraId="08B45E95" w14:textId="16CBD84F" w:rsidR="00EB0431" w:rsidRDefault="00EB61FC" w:rsidP="00EB0431">
      <w:pPr>
        <w:pStyle w:val="Ttulo3"/>
        <w:rPr>
          <w:b w:val="0"/>
          <w:sz w:val="28"/>
          <w:szCs w:val="28"/>
        </w:rPr>
      </w:pPr>
      <w:bookmarkStart w:id="275" w:name="_Toc510608527"/>
      <w:r>
        <w:rPr>
          <w:b w:val="0"/>
          <w:sz w:val="28"/>
          <w:szCs w:val="28"/>
        </w:rPr>
        <w:lastRenderedPageBreak/>
        <w:t>5.4</w:t>
      </w:r>
      <w:r w:rsidR="00EB0431">
        <w:rPr>
          <w:b w:val="0"/>
          <w:sz w:val="28"/>
          <w:szCs w:val="28"/>
        </w:rPr>
        <w:t>.6 Aplicación híbrida: app interpretada</w:t>
      </w:r>
      <w:bookmarkEnd w:id="274"/>
      <w:bookmarkEnd w:id="275"/>
    </w:p>
    <w:p w14:paraId="0A9D3600" w14:textId="77777777" w:rsidR="00EB0431" w:rsidRDefault="00EB0431" w:rsidP="00EB0431"/>
    <w:p w14:paraId="4C2D567F" w14:textId="69CD857F" w:rsidR="00EB0431" w:rsidRDefault="00EB0431" w:rsidP="00EB0431">
      <w:pPr>
        <w:rPr>
          <w:rFonts w:ascii="Arial" w:hAnsi="Arial" w:cs="Arial"/>
          <w:sz w:val="24"/>
          <w:szCs w:val="24"/>
        </w:rPr>
      </w:pPr>
      <w:r>
        <w:rPr>
          <w:rFonts w:ascii="Arial" w:hAnsi="Arial" w:cs="Arial"/>
          <w:sz w:val="24"/>
          <w:szCs w:val="24"/>
        </w:rPr>
        <w:t>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w:t>
      </w:r>
      <w:r w:rsidR="00853483">
        <w:rPr>
          <w:rFonts w:ascii="Arial" w:hAnsi="Arial" w:cs="Arial"/>
          <w:sz w:val="24"/>
          <w:szCs w:val="24"/>
        </w:rPr>
        <w:t>e aplicaciones multiplataforma.</w:t>
      </w:r>
    </w:p>
    <w:p w14:paraId="7C2963D3" w14:textId="3336D1F1" w:rsidR="00853483" w:rsidRDefault="00853483" w:rsidP="00EB0431">
      <w:pPr>
        <w:rPr>
          <w:rFonts w:ascii="Arial" w:hAnsi="Arial" w:cs="Arial"/>
          <w:sz w:val="24"/>
          <w:szCs w:val="24"/>
        </w:rPr>
      </w:pPr>
      <w:r>
        <w:rPr>
          <w:rFonts w:ascii="Arial" w:hAnsi="Arial" w:cs="Arial"/>
          <w:sz w:val="24"/>
          <w:szCs w:val="24"/>
        </w:rPr>
        <w:t>En la siguiente ilustración (</w:t>
      </w:r>
      <w:r w:rsidRPr="00853483">
        <w:rPr>
          <w:rFonts w:ascii="Arial" w:hAnsi="Arial" w:cs="Arial"/>
          <w:b/>
          <w:sz w:val="24"/>
          <w:szCs w:val="24"/>
        </w:rPr>
        <w:fldChar w:fldCharType="begin"/>
      </w:r>
      <w:r w:rsidRPr="00853483">
        <w:rPr>
          <w:rFonts w:ascii="Arial" w:hAnsi="Arial" w:cs="Arial"/>
          <w:b/>
          <w:sz w:val="24"/>
          <w:szCs w:val="24"/>
        </w:rPr>
        <w:instrText xml:space="preserve"> REF _Ref508737204 \h  \* MERGEFORMAT </w:instrText>
      </w:r>
      <w:r w:rsidRPr="00853483">
        <w:rPr>
          <w:rFonts w:ascii="Arial" w:hAnsi="Arial" w:cs="Arial"/>
          <w:b/>
          <w:sz w:val="24"/>
          <w:szCs w:val="24"/>
        </w:rPr>
      </w:r>
      <w:r w:rsidRPr="00853483">
        <w:rPr>
          <w:rFonts w:ascii="Arial" w:hAnsi="Arial" w:cs="Arial"/>
          <w:b/>
          <w:sz w:val="24"/>
          <w:szCs w:val="24"/>
        </w:rPr>
        <w:fldChar w:fldCharType="separate"/>
      </w:r>
      <w:r w:rsidRPr="00853483">
        <w:rPr>
          <w:rFonts w:ascii="Arial" w:hAnsi="Arial" w:cs="Arial"/>
          <w:b/>
          <w:sz w:val="24"/>
          <w:szCs w:val="24"/>
        </w:rPr>
        <w:t xml:space="preserve">Ilustración </w:t>
      </w:r>
      <w:r w:rsidRPr="00853483">
        <w:rPr>
          <w:rFonts w:ascii="Arial" w:hAnsi="Arial" w:cs="Arial"/>
          <w:b/>
          <w:noProof/>
          <w:sz w:val="24"/>
          <w:szCs w:val="24"/>
        </w:rPr>
        <w:t xml:space="preserve">37 - </w:t>
      </w:r>
      <w:r w:rsidRPr="00853483">
        <w:rPr>
          <w:rFonts w:ascii="Arial" w:hAnsi="Arial" w:cs="Arial"/>
          <w:b/>
          <w:sz w:val="24"/>
          <w:szCs w:val="24"/>
        </w:rPr>
        <w:t xml:space="preserve"> Comparativa aplicaciones híbridas</w:t>
      </w:r>
      <w:r w:rsidRPr="00853483">
        <w:rPr>
          <w:rFonts w:ascii="Arial" w:hAnsi="Arial" w:cs="Arial"/>
          <w:b/>
          <w:sz w:val="24"/>
          <w:szCs w:val="24"/>
        </w:rPr>
        <w:fldChar w:fldCharType="end"/>
      </w:r>
      <w:r>
        <w:rPr>
          <w:rFonts w:ascii="Arial" w:hAnsi="Arial" w:cs="Arial"/>
          <w:sz w:val="24"/>
          <w:szCs w:val="24"/>
        </w:rPr>
        <w:t>), ventajas e inconvenientes de las aplicaciones híbridas</w:t>
      </w:r>
    </w:p>
    <w:p w14:paraId="025C1E55" w14:textId="77777777" w:rsidR="00EB0431" w:rsidRDefault="00EB0431" w:rsidP="00EB0431">
      <w:pPr>
        <w:pStyle w:val="NormalWeb"/>
        <w:keepNext/>
        <w:shd w:val="clear" w:color="auto" w:fill="FFFFFF"/>
        <w:spacing w:before="0" w:beforeAutospacing="0" w:after="0" w:afterAutospacing="0"/>
        <w:textAlignment w:val="baseline"/>
      </w:pPr>
      <w:r>
        <w:rPr>
          <w:noProof/>
          <w:lang w:val="en-US" w:eastAsia="en-US"/>
        </w:rPr>
        <w:drawing>
          <wp:inline distT="0" distB="0" distL="0" distR="0" wp14:anchorId="0570C735" wp14:editId="5296FA85">
            <wp:extent cx="5400040" cy="2158365"/>
            <wp:effectExtent l="0" t="0" r="0" b="0"/>
            <wp:docPr id="1049"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76" cstate="print">
                      <a:extLst>
                        <a:ext uri="{28A0092B-C50C-407E-A947-70E740481C1C}">
                          <a14:useLocalDpi xmlns:a14="http://schemas.microsoft.com/office/drawing/2010/main" val="0"/>
                        </a:ext>
                      </a:extLst>
                    </a:blip>
                    <a:srcRect/>
                    <a:stretch>
                      <a:fillRect/>
                    </a:stretch>
                  </pic:blipFill>
                  <pic:spPr>
                    <a:xfrm>
                      <a:off x="0" y="0"/>
                      <a:ext cx="5400040" cy="2158365"/>
                    </a:xfrm>
                    <a:prstGeom prst="rect">
                      <a:avLst/>
                    </a:prstGeom>
                  </pic:spPr>
                </pic:pic>
              </a:graphicData>
            </a:graphic>
          </wp:inline>
        </w:drawing>
      </w:r>
    </w:p>
    <w:p w14:paraId="7C47F60D" w14:textId="72E93738" w:rsidR="00EB0431" w:rsidRPr="00853483" w:rsidRDefault="00EB0431" w:rsidP="00853483">
      <w:pPr>
        <w:pStyle w:val="Descripcin"/>
        <w:jc w:val="center"/>
        <w:rPr>
          <w:rFonts w:ascii="Arial" w:hAnsi="Arial" w:cs="Arial"/>
          <w:color w:val="808080"/>
          <w:sz w:val="23"/>
          <w:szCs w:val="23"/>
        </w:rPr>
      </w:pPr>
      <w:bookmarkStart w:id="276" w:name="_Ref508737204"/>
      <w:bookmarkStart w:id="277" w:name="_Toc508877193"/>
      <w:r>
        <w:t xml:space="preserve">Ilustración </w:t>
      </w:r>
      <w:r w:rsidR="009F3AB5">
        <w:fldChar w:fldCharType="begin"/>
      </w:r>
      <w:r w:rsidR="009F3AB5">
        <w:instrText xml:space="preserve"> SEQ Ilustración \* ARABIC </w:instrText>
      </w:r>
      <w:r w:rsidR="009F3AB5">
        <w:fldChar w:fldCharType="separate"/>
      </w:r>
      <w:r w:rsidR="00980ACB">
        <w:rPr>
          <w:noProof/>
        </w:rPr>
        <w:t>37</w:t>
      </w:r>
      <w:r w:rsidR="009F3AB5">
        <w:rPr>
          <w:noProof/>
        </w:rPr>
        <w:fldChar w:fldCharType="end"/>
      </w:r>
      <w:r>
        <w:rPr>
          <w:noProof/>
        </w:rPr>
        <w:t xml:space="preserve"> - </w:t>
      </w:r>
      <w:r>
        <w:t xml:space="preserve"> Comparativa aplicaciones híbridas</w:t>
      </w:r>
      <w:bookmarkEnd w:id="276"/>
      <w:bookmarkEnd w:id="277"/>
    </w:p>
    <w:p w14:paraId="6FB743CF" w14:textId="4C1C6D44" w:rsidR="00EB0431" w:rsidRDefault="00EB61FC" w:rsidP="00EB0431">
      <w:pPr>
        <w:pStyle w:val="Ttulo2"/>
        <w:rPr>
          <w:b/>
          <w:sz w:val="32"/>
          <w:szCs w:val="32"/>
        </w:rPr>
      </w:pPr>
      <w:bookmarkStart w:id="278" w:name="_Toc499023878"/>
      <w:bookmarkStart w:id="279" w:name="_Toc510608528"/>
      <w:r>
        <w:rPr>
          <w:b/>
          <w:sz w:val="32"/>
          <w:szCs w:val="32"/>
        </w:rPr>
        <w:t>5.5</w:t>
      </w:r>
      <w:r w:rsidR="00EB0431">
        <w:rPr>
          <w:b/>
          <w:sz w:val="32"/>
          <w:szCs w:val="32"/>
        </w:rPr>
        <w:t xml:space="preserve"> Entornos y herramientas para el desarrollo</w:t>
      </w:r>
      <w:bookmarkEnd w:id="278"/>
      <w:bookmarkEnd w:id="279"/>
    </w:p>
    <w:p w14:paraId="64B15C66" w14:textId="77777777" w:rsidR="00EB0431" w:rsidRDefault="00EB0431" w:rsidP="00EB0431"/>
    <w:p w14:paraId="0332AD2B" w14:textId="7D4E7F46" w:rsidR="00EB0431" w:rsidRDefault="00EB0431" w:rsidP="00EB0431">
      <w:pPr>
        <w:rPr>
          <w:rFonts w:ascii="Arial" w:hAnsi="Arial" w:cs="Arial"/>
          <w:sz w:val="24"/>
          <w:szCs w:val="24"/>
        </w:rPr>
      </w:pPr>
      <w:r>
        <w:rPr>
          <w:rFonts w:ascii="Arial" w:hAnsi="Arial" w:cs="Arial"/>
          <w:sz w:val="24"/>
          <w:szCs w:val="24"/>
        </w:rPr>
        <w:t>En el contexto de esta tesis, al momento de seleccionar el tipo de aplicación móvil, dentro de los tipos antes mencionados, se analizaron los entornos de desarrollo y herramientas para el desarrollador</w:t>
      </w:r>
      <w:r w:rsidR="00853483">
        <w:rPr>
          <w:rFonts w:ascii="Arial" w:hAnsi="Arial" w:cs="Arial"/>
          <w:sz w:val="24"/>
          <w:szCs w:val="24"/>
        </w:rPr>
        <w:t xml:space="preserve"> que a continuación se describen (</w:t>
      </w:r>
      <w:r w:rsidR="00853483" w:rsidRPr="00853483">
        <w:rPr>
          <w:rFonts w:ascii="Arial" w:hAnsi="Arial" w:cs="Arial"/>
          <w:b/>
          <w:sz w:val="24"/>
          <w:szCs w:val="24"/>
        </w:rPr>
        <w:fldChar w:fldCharType="begin"/>
      </w:r>
      <w:r w:rsidR="00853483" w:rsidRPr="00853483">
        <w:rPr>
          <w:rFonts w:ascii="Arial" w:hAnsi="Arial" w:cs="Arial"/>
          <w:b/>
          <w:sz w:val="24"/>
          <w:szCs w:val="24"/>
        </w:rPr>
        <w:instrText xml:space="preserve"> REF _Ref508737378 \h  \* MERGEFORMAT </w:instrText>
      </w:r>
      <w:r w:rsidR="00853483" w:rsidRPr="00853483">
        <w:rPr>
          <w:rFonts w:ascii="Arial" w:hAnsi="Arial" w:cs="Arial"/>
          <w:b/>
          <w:sz w:val="24"/>
          <w:szCs w:val="24"/>
        </w:rPr>
      </w:r>
      <w:r w:rsidR="00853483" w:rsidRPr="00853483">
        <w:rPr>
          <w:rFonts w:ascii="Arial" w:hAnsi="Arial" w:cs="Arial"/>
          <w:b/>
          <w:sz w:val="24"/>
          <w:szCs w:val="24"/>
        </w:rPr>
        <w:fldChar w:fldCharType="separate"/>
      </w:r>
      <w:r w:rsidR="00853483" w:rsidRPr="00853483">
        <w:rPr>
          <w:rFonts w:ascii="Arial" w:hAnsi="Arial" w:cs="Arial"/>
          <w:b/>
          <w:sz w:val="24"/>
          <w:szCs w:val="24"/>
        </w:rPr>
        <w:t xml:space="preserve">Ilustración </w:t>
      </w:r>
      <w:r w:rsidR="00853483" w:rsidRPr="00853483">
        <w:rPr>
          <w:rFonts w:ascii="Arial" w:hAnsi="Arial" w:cs="Arial"/>
          <w:b/>
          <w:noProof/>
          <w:sz w:val="24"/>
          <w:szCs w:val="24"/>
        </w:rPr>
        <w:t>38</w:t>
      </w:r>
      <w:r w:rsidR="00853483" w:rsidRPr="00853483">
        <w:rPr>
          <w:rFonts w:ascii="Arial" w:hAnsi="Arial" w:cs="Arial"/>
          <w:b/>
          <w:sz w:val="24"/>
          <w:szCs w:val="24"/>
        </w:rPr>
        <w:t xml:space="preserve"> - Herramientas para desarrollo de apps</w:t>
      </w:r>
      <w:r w:rsidR="00853483" w:rsidRPr="00853483">
        <w:rPr>
          <w:rFonts w:ascii="Arial" w:hAnsi="Arial" w:cs="Arial"/>
          <w:b/>
          <w:sz w:val="24"/>
          <w:szCs w:val="24"/>
        </w:rPr>
        <w:fldChar w:fldCharType="end"/>
      </w:r>
      <w:r w:rsidR="00853483">
        <w:rPr>
          <w:rFonts w:ascii="Arial" w:hAnsi="Arial" w:cs="Arial"/>
          <w:sz w:val="24"/>
          <w:szCs w:val="24"/>
        </w:rPr>
        <w:t>)</w:t>
      </w:r>
      <w:r>
        <w:rPr>
          <w:rFonts w:ascii="Arial" w:hAnsi="Arial" w:cs="Arial"/>
          <w:sz w:val="24"/>
          <w:szCs w:val="24"/>
        </w:rPr>
        <w:t>.</w:t>
      </w:r>
    </w:p>
    <w:p w14:paraId="4A2A049E" w14:textId="77777777" w:rsidR="00EB0431" w:rsidRDefault="00EB0431" w:rsidP="00EB0431">
      <w:pPr>
        <w:keepNext/>
      </w:pPr>
      <w:r>
        <w:rPr>
          <w:noProof/>
          <w:lang w:val="en-US" w:eastAsia="en-US"/>
        </w:rPr>
        <w:drawing>
          <wp:inline distT="0" distB="0" distL="0" distR="0" wp14:anchorId="051597FD" wp14:editId="287465F5">
            <wp:extent cx="5400040" cy="3150235"/>
            <wp:effectExtent l="38100" t="38100" r="10160" b="12065"/>
            <wp:docPr id="1050" name="Image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48FFEB81" w14:textId="1E48A39B" w:rsidR="00EB0431" w:rsidRDefault="00EB0431" w:rsidP="00EB0431">
      <w:pPr>
        <w:pStyle w:val="Descripcin"/>
        <w:jc w:val="center"/>
      </w:pPr>
      <w:bookmarkStart w:id="280" w:name="_Ref508737378"/>
      <w:bookmarkStart w:id="281" w:name="_Toc508877194"/>
      <w:r>
        <w:t xml:space="preserve">Ilustración </w:t>
      </w:r>
      <w:r w:rsidR="009F3AB5">
        <w:fldChar w:fldCharType="begin"/>
      </w:r>
      <w:r w:rsidR="009F3AB5">
        <w:instrText xml:space="preserve"> SEQ Ilustración \* ARABIC </w:instrText>
      </w:r>
      <w:r w:rsidR="009F3AB5">
        <w:fldChar w:fldCharType="separate"/>
      </w:r>
      <w:r w:rsidR="00980ACB">
        <w:rPr>
          <w:noProof/>
        </w:rPr>
        <w:t>38</w:t>
      </w:r>
      <w:r w:rsidR="009F3AB5">
        <w:rPr>
          <w:noProof/>
        </w:rPr>
        <w:fldChar w:fldCharType="end"/>
      </w:r>
      <w:r>
        <w:t xml:space="preserve"> - Herramientas para desarrollo de apps</w:t>
      </w:r>
      <w:bookmarkEnd w:id="280"/>
      <w:bookmarkEnd w:id="281"/>
    </w:p>
    <w:p w14:paraId="1CFA96FF" w14:textId="5CCAF959" w:rsidR="00EB0431" w:rsidRDefault="00EB61FC" w:rsidP="00EB0431">
      <w:pPr>
        <w:pStyle w:val="Ttulo3"/>
        <w:rPr>
          <w:b w:val="0"/>
          <w:sz w:val="28"/>
          <w:szCs w:val="28"/>
        </w:rPr>
      </w:pPr>
      <w:bookmarkStart w:id="282" w:name="_Toc499023879"/>
      <w:bookmarkStart w:id="283" w:name="_Ref508740027"/>
      <w:bookmarkStart w:id="284" w:name="_Toc510608529"/>
      <w:r>
        <w:rPr>
          <w:b w:val="0"/>
          <w:sz w:val="28"/>
          <w:szCs w:val="28"/>
        </w:rPr>
        <w:lastRenderedPageBreak/>
        <w:t>5.5</w:t>
      </w:r>
      <w:r w:rsidR="00EB0431">
        <w:rPr>
          <w:b w:val="0"/>
          <w:sz w:val="28"/>
          <w:szCs w:val="28"/>
        </w:rPr>
        <w:t>.1 Android Studio</w:t>
      </w:r>
      <w:bookmarkEnd w:id="282"/>
      <w:bookmarkEnd w:id="283"/>
      <w:bookmarkEnd w:id="284"/>
    </w:p>
    <w:p w14:paraId="547F7406" w14:textId="77777777" w:rsidR="00EB0431" w:rsidRDefault="00EB0431" w:rsidP="00EB0431"/>
    <w:p w14:paraId="3892FDA5" w14:textId="01070E55" w:rsidR="00EB0431" w:rsidRPr="00D007CA" w:rsidRDefault="00EB0431" w:rsidP="00EB0431">
      <w:pPr>
        <w:rPr>
          <w:rFonts w:ascii="Arial" w:hAnsi="Arial" w:cs="Arial"/>
          <w:sz w:val="24"/>
          <w:szCs w:val="24"/>
        </w:rPr>
      </w:pPr>
      <w:r>
        <w:rPr>
          <w:sz w:val="28"/>
          <w:szCs w:val="28"/>
        </w:rPr>
        <w:t>Android Studio</w:t>
      </w:r>
      <w:r>
        <w:rPr>
          <w:rFonts w:ascii="Arial" w:hAnsi="Arial" w:cs="Arial"/>
          <w:sz w:val="24"/>
          <w:szCs w:val="24"/>
        </w:rPr>
        <w:t xml:space="preserve"> es el </w:t>
      </w:r>
      <w:r w:rsidR="00853483" w:rsidRPr="00853483">
        <w:rPr>
          <w:rFonts w:ascii="Arial" w:hAnsi="Arial" w:cs="Arial"/>
          <w:sz w:val="24"/>
          <w:szCs w:val="24"/>
        </w:rPr>
        <w:fldChar w:fldCharType="begin"/>
      </w:r>
      <w:r w:rsidR="00853483" w:rsidRPr="00853483">
        <w:rPr>
          <w:rFonts w:ascii="Arial" w:hAnsi="Arial" w:cs="Arial"/>
          <w:sz w:val="24"/>
          <w:szCs w:val="24"/>
        </w:rPr>
        <w:instrText xml:space="preserve"> REF _Ref508737417 \h  \* MERGEFORMAT </w:instrText>
      </w:r>
      <w:r w:rsidR="00853483" w:rsidRPr="00853483">
        <w:rPr>
          <w:rFonts w:ascii="Arial" w:hAnsi="Arial" w:cs="Arial"/>
          <w:sz w:val="24"/>
          <w:szCs w:val="24"/>
        </w:rPr>
      </w:r>
      <w:r w:rsidR="00853483" w:rsidRPr="00853483">
        <w:rPr>
          <w:rFonts w:ascii="Arial" w:hAnsi="Arial" w:cs="Arial"/>
          <w:sz w:val="24"/>
          <w:szCs w:val="24"/>
        </w:rPr>
        <w:fldChar w:fldCharType="separate"/>
      </w:r>
      <w:r w:rsidR="00853483" w:rsidRPr="00853483">
        <w:rPr>
          <w:rFonts w:ascii="Arial" w:hAnsi="Arial" w:cs="Arial"/>
          <w:b/>
          <w:sz w:val="24"/>
          <w:szCs w:val="24"/>
        </w:rPr>
        <w:t>IDE (Integrated Development Environment)</w:t>
      </w:r>
      <w:r w:rsidR="00853483" w:rsidRPr="00853483">
        <w:rPr>
          <w:rFonts w:ascii="Arial" w:hAnsi="Arial" w:cs="Arial"/>
          <w:sz w:val="24"/>
          <w:szCs w:val="24"/>
        </w:rPr>
        <w:fldChar w:fldCharType="end"/>
      </w:r>
      <w:r w:rsidR="00853483">
        <w:rPr>
          <w:rFonts w:ascii="Arial" w:hAnsi="Arial" w:cs="Arial"/>
          <w:sz w:val="24"/>
          <w:szCs w:val="24"/>
        </w:rPr>
        <w:t xml:space="preserve"> </w:t>
      </w:r>
      <w:r>
        <w:rPr>
          <w:rFonts w:ascii="Arial" w:hAnsi="Arial" w:cs="Arial"/>
          <w:sz w:val="24"/>
          <w:szCs w:val="24"/>
        </w:rPr>
        <w:t xml:space="preserve">oficial para el desarrollo de aplicaciones para Android, basado en la tecnología IntelliJ IDEA. Además del editor de códigos y las herramientas para desarrolladores de IntelliJ, Android Studio </w:t>
      </w:r>
      <w:r w:rsidRPr="00D007CA">
        <w:rPr>
          <w:rFonts w:ascii="Arial" w:hAnsi="Arial" w:cs="Arial"/>
          <w:sz w:val="24"/>
          <w:szCs w:val="24"/>
        </w:rPr>
        <w:t xml:space="preserve">ofrece la posibilidad de instalarse en los distintos sistemas operativos como </w:t>
      </w:r>
      <w:r w:rsidR="00D3353A" w:rsidRPr="00D3353A">
        <w:rPr>
          <w:rFonts w:ascii="Arial" w:hAnsi="Arial" w:cs="Arial"/>
          <w:b/>
          <w:sz w:val="24"/>
          <w:szCs w:val="24"/>
        </w:rPr>
        <w:fldChar w:fldCharType="begin"/>
      </w:r>
      <w:r w:rsidR="00D3353A" w:rsidRPr="00D3353A">
        <w:rPr>
          <w:rFonts w:ascii="Arial" w:hAnsi="Arial" w:cs="Arial"/>
          <w:b/>
          <w:sz w:val="24"/>
          <w:szCs w:val="24"/>
        </w:rPr>
        <w:instrText xml:space="preserve"> REF _Ref508732915 \h  \* MERGEFORMAT </w:instrText>
      </w:r>
      <w:r w:rsidR="00D3353A" w:rsidRPr="00D3353A">
        <w:rPr>
          <w:rFonts w:ascii="Arial" w:hAnsi="Arial" w:cs="Arial"/>
          <w:b/>
          <w:sz w:val="24"/>
          <w:szCs w:val="24"/>
        </w:rPr>
      </w:r>
      <w:r w:rsidR="00D3353A" w:rsidRPr="00D3353A">
        <w:rPr>
          <w:rFonts w:ascii="Arial" w:hAnsi="Arial" w:cs="Arial"/>
          <w:b/>
          <w:sz w:val="24"/>
          <w:szCs w:val="24"/>
        </w:rPr>
        <w:fldChar w:fldCharType="separate"/>
      </w:r>
      <w:r w:rsidR="00D3353A" w:rsidRPr="00D3353A">
        <w:rPr>
          <w:rFonts w:ascii="Arial" w:hAnsi="Arial" w:cs="Arial"/>
          <w:b/>
          <w:sz w:val="24"/>
          <w:szCs w:val="24"/>
        </w:rPr>
        <w:t>Linux</w:t>
      </w:r>
      <w:r w:rsidR="00D3353A" w:rsidRPr="00D3353A">
        <w:rPr>
          <w:rFonts w:ascii="Arial" w:hAnsi="Arial" w:cs="Arial"/>
          <w:b/>
          <w:sz w:val="24"/>
          <w:szCs w:val="24"/>
        </w:rPr>
        <w:fldChar w:fldCharType="end"/>
      </w:r>
      <w:r w:rsidRPr="00D007CA">
        <w:rPr>
          <w:rFonts w:ascii="Arial" w:hAnsi="Arial" w:cs="Arial"/>
          <w:sz w:val="24"/>
          <w:szCs w:val="24"/>
        </w:rPr>
        <w:t>, MS Windows, MacOs</w:t>
      </w:r>
      <w:r>
        <w:rPr>
          <w:rFonts w:ascii="Arial" w:hAnsi="Arial" w:cs="Arial"/>
          <w:sz w:val="24"/>
          <w:szCs w:val="24"/>
        </w:rPr>
        <w:t xml:space="preserve">. </w:t>
      </w:r>
      <w:r w:rsidRPr="00D007CA">
        <w:rPr>
          <w:rFonts w:ascii="Arial" w:hAnsi="Arial" w:cs="Arial"/>
          <w:sz w:val="24"/>
          <w:szCs w:val="24"/>
        </w:rPr>
        <w:t>Además, incluye características como:</w:t>
      </w:r>
    </w:p>
    <w:p w14:paraId="7A197941"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Integración de ProGuard</w:t>
      </w:r>
      <w:r>
        <w:rPr>
          <w:rFonts w:ascii="Arial" w:hAnsi="Arial" w:cs="Arial"/>
          <w:sz w:val="24"/>
          <w:szCs w:val="24"/>
        </w:rPr>
        <w:t xml:space="preserve"> </w:t>
      </w:r>
      <w:r w:rsidRPr="00D007CA">
        <w:rPr>
          <w:rFonts w:ascii="Arial" w:hAnsi="Arial" w:cs="Arial"/>
          <w:sz w:val="24"/>
          <w:szCs w:val="24"/>
        </w:rPr>
        <w:t xml:space="preserve">(reducción de código, eliminación de atributos, clases, métodos sin utilizar) </w:t>
      </w:r>
    </w:p>
    <w:p w14:paraId="3E4DBC6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Firma de aplicaciones</w:t>
      </w:r>
    </w:p>
    <w:p w14:paraId="4741BD1E"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Renderizado en tiempo real</w:t>
      </w:r>
    </w:p>
    <w:p w14:paraId="400111D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Consola de desarrollador: consejos de optimización, ayuda para la traducción, estadísticas de uso</w:t>
      </w:r>
    </w:p>
    <w:p w14:paraId="0416858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Editor de diseño, con posibilidad de arrastrar y soltar elementos</w:t>
      </w:r>
    </w:p>
    <w:p w14:paraId="6F0D61C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Herramientas Lint (detección de problemas de rendimiento, usabilidad, compatibilidad de versiones, etc)</w:t>
      </w:r>
      <w:r w:rsidRPr="00D007CA">
        <w:rPr>
          <w:rFonts w:ascii="Arial" w:hAnsi="Arial" w:cs="Arial"/>
          <w:sz w:val="24"/>
          <w:szCs w:val="24"/>
        </w:rPr>
        <w:tab/>
      </w:r>
    </w:p>
    <w:p w14:paraId="6F6C47E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Soporte para crear diseños en Android Wear (Sistema operativo para dispositivos corporales de Android)</w:t>
      </w:r>
    </w:p>
    <w:p w14:paraId="280EA56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Google Cloud Platform</w:t>
      </w:r>
    </w:p>
    <w:p w14:paraId="54EC6DCF"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Dispositivos virtuales para simular las aplicaciones</w:t>
      </w:r>
    </w:p>
    <w:p w14:paraId="0D3D6EAD" w14:textId="359E39B6" w:rsidR="00EB0431" w:rsidRDefault="00EB0431" w:rsidP="00EB0431">
      <w:pPr>
        <w:rPr>
          <w:rFonts w:ascii="Arial" w:hAnsi="Arial" w:cs="Arial"/>
          <w:sz w:val="24"/>
          <w:szCs w:val="24"/>
        </w:rPr>
      </w:pPr>
      <w:r>
        <w:rPr>
          <w:rFonts w:ascii="Arial" w:hAnsi="Arial" w:cs="Arial"/>
          <w:sz w:val="24"/>
          <w:szCs w:val="24"/>
        </w:rPr>
        <w:t>Provee también emuladores para diferentes plataformas de hardware, destinados a la prueba de Apps.</w:t>
      </w:r>
      <w:sdt>
        <w:sdtPr>
          <w:rPr>
            <w:rFonts w:ascii="Arial" w:hAnsi="Arial" w:cs="Arial"/>
            <w:sz w:val="24"/>
            <w:szCs w:val="24"/>
          </w:rPr>
          <w:id w:val="-1393268532"/>
          <w:citation/>
        </w:sdtPr>
        <w:sdtEndPr/>
        <w:sdtContent>
          <w:r w:rsidR="0088341F">
            <w:rPr>
              <w:rFonts w:ascii="Arial" w:hAnsi="Arial" w:cs="Arial"/>
              <w:sz w:val="24"/>
              <w:szCs w:val="24"/>
            </w:rPr>
            <w:fldChar w:fldCharType="begin"/>
          </w:r>
          <w:r w:rsidR="0088341F">
            <w:rPr>
              <w:rFonts w:ascii="Arial" w:hAnsi="Arial" w:cs="Arial"/>
              <w:sz w:val="24"/>
              <w:szCs w:val="24"/>
            </w:rPr>
            <w:instrText xml:space="preserve"> CITATION Wik174 \l 11274 </w:instrText>
          </w:r>
          <w:r w:rsidR="0088341F">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[20]</w:t>
          </w:r>
          <w:r w:rsidR="0088341F">
            <w:rPr>
              <w:rFonts w:ascii="Arial" w:hAnsi="Arial" w:cs="Arial"/>
              <w:sz w:val="24"/>
              <w:szCs w:val="24"/>
            </w:rPr>
            <w:fldChar w:fldCharType="end"/>
          </w:r>
        </w:sdtContent>
      </w:sdt>
      <w:r>
        <w:rPr>
          <w:rFonts w:ascii="Arial" w:hAnsi="Arial" w:cs="Arial"/>
          <w:sz w:val="24"/>
          <w:szCs w:val="24"/>
        </w:rPr>
        <w:t xml:space="preserve"> </w:t>
      </w:r>
    </w:p>
    <w:p w14:paraId="08CB9979" w14:textId="77777777" w:rsidR="00EB0431" w:rsidRDefault="00EB0431" w:rsidP="00EB0431"/>
    <w:p w14:paraId="0CE8C9A5" w14:textId="77777777" w:rsidR="00941617" w:rsidRDefault="00941617">
      <w:pPr>
        <w:rPr>
          <w:rFonts w:ascii="Trebuchet MS" w:eastAsia="Trebuchet MS" w:hAnsi="Trebuchet MS" w:cs="Trebuchet MS"/>
          <w:color w:val="666666"/>
          <w:sz w:val="28"/>
          <w:szCs w:val="28"/>
        </w:rPr>
      </w:pPr>
      <w:bookmarkStart w:id="285" w:name="_Toc499023880"/>
      <w:r>
        <w:rPr>
          <w:b/>
          <w:sz w:val="28"/>
          <w:szCs w:val="28"/>
        </w:rPr>
        <w:br w:type="page"/>
      </w:r>
    </w:p>
    <w:p w14:paraId="05CB7A65" w14:textId="0DDDB155" w:rsidR="00EB0431" w:rsidRDefault="00EB61FC" w:rsidP="00EB0431">
      <w:pPr>
        <w:pStyle w:val="Ttulo3"/>
        <w:rPr>
          <w:b w:val="0"/>
          <w:sz w:val="28"/>
          <w:szCs w:val="28"/>
        </w:rPr>
      </w:pPr>
      <w:bookmarkStart w:id="286" w:name="_Toc510608530"/>
      <w:r>
        <w:rPr>
          <w:b w:val="0"/>
          <w:sz w:val="28"/>
          <w:szCs w:val="28"/>
        </w:rPr>
        <w:lastRenderedPageBreak/>
        <w:t>5.5</w:t>
      </w:r>
      <w:r w:rsidR="00EB0431">
        <w:rPr>
          <w:b w:val="0"/>
          <w:sz w:val="28"/>
          <w:szCs w:val="28"/>
        </w:rPr>
        <w:t>.2 App Inventor</w:t>
      </w:r>
      <w:bookmarkEnd w:id="285"/>
      <w:bookmarkEnd w:id="286"/>
    </w:p>
    <w:p w14:paraId="6A233A73" w14:textId="77777777" w:rsidR="00EB0431" w:rsidRDefault="00EB0431" w:rsidP="00EB0431"/>
    <w:p w14:paraId="64862BBC" w14:textId="029A9B2F" w:rsidR="00EB0431" w:rsidRDefault="00EB0431" w:rsidP="00EB0431">
      <w:pPr>
        <w:rPr>
          <w:rFonts w:ascii="Arial" w:hAnsi="Arial" w:cs="Arial"/>
          <w:sz w:val="24"/>
          <w:szCs w:val="24"/>
        </w:rPr>
      </w:pPr>
      <w:r>
        <w:rPr>
          <w:rFonts w:ascii="Arial" w:hAnsi="Arial" w:cs="Arial"/>
          <w:sz w:val="24"/>
          <w:szCs w:val="24"/>
        </w:rPr>
        <w:t xml:space="preserve">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w:t>
      </w:r>
      <w:r w:rsidRPr="00D007CA">
        <w:rPr>
          <w:rFonts w:ascii="Arial" w:hAnsi="Arial" w:cs="Arial"/>
          <w:color w:val="auto"/>
          <w:sz w:val="24"/>
          <w:szCs w:val="24"/>
        </w:rPr>
        <w:t xml:space="preserve">fácilmente desde </w:t>
      </w:r>
      <w:r>
        <w:rPr>
          <w:rFonts w:ascii="Arial" w:hAnsi="Arial" w:cs="Arial"/>
          <w:sz w:val="24"/>
          <w:szCs w:val="24"/>
        </w:rPr>
        <w:t>la web la aplicación generada. Las aplicaciones creadas con App Inventor están limitadas por su simplicidad, aunque permiten cubrir un gran número de necesidades básicas en un dispositivo móvil.</w:t>
      </w:r>
    </w:p>
    <w:p w14:paraId="0A48C2F6" w14:textId="77777777" w:rsidR="00EB0431" w:rsidRDefault="00EB0431" w:rsidP="00EB0431">
      <w:pPr>
        <w:rPr>
          <w:rFonts w:ascii="Arial" w:hAnsi="Arial" w:cs="Arial"/>
          <w:sz w:val="24"/>
          <w:szCs w:val="24"/>
        </w:rPr>
      </w:pPr>
      <w:r w:rsidRPr="00D007CA">
        <w:rPr>
          <w:rFonts w:ascii="Arial" w:hAnsi="Arial" w:cs="Arial"/>
          <w:color w:val="auto"/>
          <w:sz w:val="24"/>
          <w:szCs w:val="24"/>
        </w:rPr>
        <w:t xml:space="preserve">Con Google MIT App Inventor, se espera un incremento importante en el número </w:t>
      </w:r>
      <w:r>
        <w:rPr>
          <w:rFonts w:ascii="Arial" w:hAnsi="Arial" w:cs="Arial"/>
          <w:sz w:val="24"/>
          <w:szCs w:val="24"/>
        </w:rPr>
        <w:t>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246C0DEB" w14:textId="145F210F" w:rsidR="00EB0431" w:rsidRDefault="00EB0431" w:rsidP="00EB0431">
      <w:r>
        <w:rPr>
          <w:rFonts w:ascii="Arial" w:hAnsi="Arial" w:cs="Arial"/>
          <w:sz w:val="24"/>
          <w:szCs w:val="24"/>
        </w:rPr>
        <w:t>Otra gran cualidad es la posibilidad de insertarlo en la educación dado su programación por medio de bloques gráficos, que resultan ser muy intuitivos en aquel</w:t>
      </w:r>
      <w:r w:rsidR="0044184A">
        <w:rPr>
          <w:rFonts w:ascii="Arial" w:hAnsi="Arial" w:cs="Arial"/>
          <w:sz w:val="24"/>
          <w:szCs w:val="24"/>
        </w:rPr>
        <w:t>las personas que se introducen.</w:t>
      </w:r>
      <w:sdt>
        <w:sdtPr>
          <w:rPr>
            <w:rFonts w:ascii="Arial" w:hAnsi="Arial" w:cs="Arial"/>
            <w:sz w:val="24"/>
            <w:szCs w:val="24"/>
          </w:rPr>
          <w:id w:val="-1295135640"/>
          <w:citation/>
        </w:sdtPr>
        <w:sdtEndPr/>
        <w:sdtContent>
          <w:r w:rsidR="0044184A">
            <w:rPr>
              <w:rFonts w:ascii="Arial" w:hAnsi="Arial" w:cs="Arial"/>
              <w:sz w:val="24"/>
              <w:szCs w:val="24"/>
            </w:rPr>
            <w:fldChar w:fldCharType="begin"/>
          </w:r>
          <w:r w:rsidR="0044184A">
            <w:rPr>
              <w:rFonts w:ascii="Arial" w:hAnsi="Arial" w:cs="Arial"/>
              <w:sz w:val="24"/>
              <w:szCs w:val="24"/>
            </w:rPr>
            <w:instrText xml:space="preserve"> CITATION Goo17 \l 11274 </w:instrText>
          </w:r>
          <w:r w:rsidR="0044184A">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[21]</w:t>
          </w:r>
          <w:r w:rsidR="0044184A">
            <w:rPr>
              <w:rFonts w:ascii="Arial" w:hAnsi="Arial" w:cs="Arial"/>
              <w:sz w:val="24"/>
              <w:szCs w:val="24"/>
            </w:rPr>
            <w:fldChar w:fldCharType="end"/>
          </w:r>
        </w:sdtContent>
      </w:sdt>
    </w:p>
    <w:p w14:paraId="605EACD6" w14:textId="77777777" w:rsidR="00EB0431" w:rsidRDefault="00EB0431" w:rsidP="00EB0431">
      <w:pPr>
        <w:rPr>
          <w:rFonts w:ascii="Arial" w:hAnsi="Arial" w:cs="Arial"/>
          <w:sz w:val="24"/>
          <w:szCs w:val="24"/>
        </w:rPr>
      </w:pPr>
      <w:r>
        <w:rPr>
          <w:rFonts w:ascii="Arial" w:hAnsi="Arial" w:cs="Arial"/>
          <w:sz w:val="24"/>
          <w:szCs w:val="24"/>
        </w:rPr>
        <w:t>Unas primeras apps para el SAR fueron realizadas bajo esta plataforma, de dicha experiencia se pudo concluir que tiene una baja curva de aprendizaje.</w:t>
      </w:r>
    </w:p>
    <w:p w14:paraId="2B197DFD" w14:textId="39B5FA50" w:rsidR="00EB0431" w:rsidRDefault="00EB0431" w:rsidP="00EB0431">
      <w:pPr>
        <w:spacing w:after="160" w:line="259" w:lineRule="auto"/>
        <w:jc w:val="left"/>
        <w:rPr>
          <w:rFonts w:ascii="Arial" w:hAnsi="Arial" w:cs="Arial"/>
          <w:sz w:val="24"/>
          <w:szCs w:val="24"/>
        </w:rPr>
      </w:pPr>
    </w:p>
    <w:p w14:paraId="0C030A23" w14:textId="6EB2D7C8" w:rsidR="00EB0431" w:rsidRDefault="00EB0431" w:rsidP="00EB0431">
      <w:pPr>
        <w:pStyle w:val="Ttulo3"/>
        <w:rPr>
          <w:b w:val="0"/>
          <w:sz w:val="28"/>
          <w:szCs w:val="28"/>
        </w:rPr>
      </w:pPr>
      <w:bookmarkStart w:id="287" w:name="_Toc499023881"/>
      <w:bookmarkStart w:id="288" w:name="_Toc510608531"/>
      <w:r w:rsidRPr="004F1F5C">
        <w:rPr>
          <w:b w:val="0"/>
          <w:sz w:val="28"/>
          <w:szCs w:val="28"/>
        </w:rPr>
        <w:t>5.</w:t>
      </w:r>
      <w:r w:rsidR="00EB61FC">
        <w:rPr>
          <w:b w:val="0"/>
          <w:sz w:val="28"/>
          <w:szCs w:val="28"/>
        </w:rPr>
        <w:t>5</w:t>
      </w:r>
      <w:r w:rsidRPr="004F1F5C">
        <w:rPr>
          <w:b w:val="0"/>
          <w:sz w:val="28"/>
          <w:szCs w:val="28"/>
        </w:rPr>
        <w:t>.3 Tecnologías del lado del cliente - Open Web Stack (HTML, CSS y JS)</w:t>
      </w:r>
      <w:bookmarkEnd w:id="288"/>
      <w:r w:rsidRPr="004F1F5C">
        <w:rPr>
          <w:b w:val="0"/>
          <w:sz w:val="28"/>
          <w:szCs w:val="28"/>
        </w:rPr>
        <w:t> </w:t>
      </w:r>
    </w:p>
    <w:p w14:paraId="323E03F4" w14:textId="77777777" w:rsidR="004E75B0" w:rsidRDefault="004E75B0" w:rsidP="00EB0431">
      <w:pPr>
        <w:rPr>
          <w:rFonts w:ascii="Arial" w:hAnsi="Arial" w:cs="Arial"/>
          <w:sz w:val="24"/>
          <w:szCs w:val="24"/>
        </w:rPr>
      </w:pPr>
    </w:p>
    <w:p w14:paraId="6BA88F2B" w14:textId="003FFF9E" w:rsidR="00EB0431" w:rsidRPr="0088341F" w:rsidRDefault="00EB0431" w:rsidP="00EB0431">
      <w:pPr>
        <w:rPr>
          <w:rFonts w:ascii="Arial" w:hAnsi="Arial" w:cs="Arial"/>
          <w:b/>
          <w:sz w:val="24"/>
          <w:szCs w:val="24"/>
        </w:rPr>
      </w:pPr>
      <w:r w:rsidRPr="0088341F">
        <w:rPr>
          <w:rFonts w:ascii="Arial" w:hAnsi="Arial" w:cs="Arial"/>
          <w:sz w:val="24"/>
          <w:szCs w:val="24"/>
        </w:rPr>
        <w:t>A continuación, se mencionan tecnologías utilizadas tanto para aplicaciones web como, Web Apps y aplicaciones híbridas.</w:t>
      </w:r>
    </w:p>
    <w:p w14:paraId="3C895623" w14:textId="77777777" w:rsidR="00EB0431" w:rsidRDefault="00EB0431" w:rsidP="00EB0431">
      <w:pPr>
        <w:rPr>
          <w:rFonts w:ascii="Arial" w:hAnsi="Arial" w:cs="Arial"/>
          <w:color w:val="222222"/>
          <w:sz w:val="24"/>
          <w:szCs w:val="24"/>
        </w:rPr>
      </w:pPr>
    </w:p>
    <w:p w14:paraId="7BBA5DBE" w14:textId="459398C0" w:rsidR="00EB0431" w:rsidRDefault="00EB61FC" w:rsidP="00EB0431">
      <w:pPr>
        <w:pStyle w:val="Ttulo3"/>
        <w:rPr>
          <w:b w:val="0"/>
          <w:sz w:val="28"/>
          <w:szCs w:val="28"/>
        </w:rPr>
      </w:pPr>
      <w:bookmarkStart w:id="289" w:name="_Toc510608532"/>
      <w:r>
        <w:rPr>
          <w:b w:val="0"/>
          <w:sz w:val="28"/>
          <w:szCs w:val="28"/>
        </w:rPr>
        <w:t>5.5</w:t>
      </w:r>
      <w:r w:rsidR="00EB0431">
        <w:rPr>
          <w:b w:val="0"/>
          <w:sz w:val="28"/>
          <w:szCs w:val="28"/>
        </w:rPr>
        <w:t>.3.1 HTML</w:t>
      </w:r>
      <w:bookmarkEnd w:id="289"/>
    </w:p>
    <w:p w14:paraId="473AA350" w14:textId="77777777" w:rsidR="004E75B0" w:rsidRDefault="00EB0431" w:rsidP="00EB0431">
      <w:r>
        <w:t> </w:t>
      </w:r>
    </w:p>
    <w:p w14:paraId="37AB4AD8" w14:textId="102A70EB" w:rsidR="00EB0431" w:rsidRDefault="00EB0431" w:rsidP="00EB0431">
      <w:pPr>
        <w:rPr>
          <w:rFonts w:ascii="Arial" w:hAnsi="Arial" w:cs="Arial"/>
          <w:color w:val="222222"/>
          <w:sz w:val="24"/>
          <w:szCs w:val="24"/>
        </w:rPr>
      </w:pPr>
      <w:r>
        <w:rPr>
          <w:rFonts w:ascii="Arial" w:hAnsi="Arial" w:cs="Arial"/>
          <w:color w:val="222222"/>
          <w:sz w:val="24"/>
          <w:szCs w:val="24"/>
        </w:rPr>
        <w:t>Es un </w:t>
      </w:r>
      <w:hyperlink r:id="rId82" w:tooltip="Lenguaje de marcado" w:history="1">
        <w:r>
          <w:rPr>
            <w:rFonts w:ascii="Arial" w:hAnsi="Arial" w:cs="Arial"/>
            <w:color w:val="222222"/>
            <w:sz w:val="24"/>
            <w:szCs w:val="24"/>
          </w:rPr>
          <w:t>lenguaje de marcado</w:t>
        </w:r>
      </w:hyperlink>
      <w:r>
        <w:rPr>
          <w:rFonts w:ascii="Arial" w:hAnsi="Arial" w:cs="Arial"/>
          <w:color w:val="222222"/>
          <w:sz w:val="24"/>
          <w:szCs w:val="24"/>
        </w:rPr>
        <w:t> para la elaboración de </w:t>
      </w:r>
      <w:hyperlink r:id="rId83" w:tooltip="Página web" w:history="1">
        <w:r>
          <w:rPr>
            <w:rFonts w:ascii="Arial" w:hAnsi="Arial" w:cs="Arial"/>
            <w:color w:val="222222"/>
            <w:sz w:val="24"/>
            <w:szCs w:val="24"/>
          </w:rPr>
          <w:t>páginas web</w:t>
        </w:r>
      </w:hyperlink>
      <w:r>
        <w:rPr>
          <w:rFonts w:ascii="Arial" w:hAnsi="Arial" w:cs="Arial"/>
          <w:color w:val="222222"/>
          <w:sz w:val="24"/>
          <w:szCs w:val="24"/>
        </w:rPr>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w:t>
      </w:r>
    </w:p>
    <w:p w14:paraId="41630E05" w14:textId="345F5916" w:rsidR="00EB0431" w:rsidRDefault="00EB61FC" w:rsidP="00EB0431">
      <w:pPr>
        <w:pStyle w:val="Ttulo3"/>
        <w:rPr>
          <w:b w:val="0"/>
          <w:sz w:val="28"/>
          <w:szCs w:val="28"/>
        </w:rPr>
      </w:pPr>
      <w:bookmarkStart w:id="290" w:name="_Toc510608533"/>
      <w:r>
        <w:rPr>
          <w:b w:val="0"/>
          <w:sz w:val="28"/>
          <w:szCs w:val="28"/>
        </w:rPr>
        <w:t>5.5</w:t>
      </w:r>
      <w:r w:rsidR="00EB0431">
        <w:rPr>
          <w:b w:val="0"/>
          <w:sz w:val="28"/>
          <w:szCs w:val="28"/>
        </w:rPr>
        <w:t>.3.2 CSS</w:t>
      </w:r>
      <w:bookmarkEnd w:id="290"/>
    </w:p>
    <w:p w14:paraId="792613E5" w14:textId="77777777" w:rsidR="004E75B0" w:rsidRDefault="004E75B0" w:rsidP="00EB0431">
      <w:pPr>
        <w:rPr>
          <w:rFonts w:ascii="Arial" w:hAnsi="Arial" w:cs="Arial"/>
          <w:color w:val="222222"/>
          <w:sz w:val="24"/>
          <w:szCs w:val="24"/>
        </w:rPr>
      </w:pPr>
    </w:p>
    <w:p w14:paraId="101DAF95" w14:textId="2F9819E4" w:rsidR="00EB0431" w:rsidRDefault="00EB0431" w:rsidP="00EB0431">
      <w:pPr>
        <w:rPr>
          <w:rFonts w:ascii="Arial" w:hAnsi="Arial" w:cs="Arial"/>
          <w:color w:val="222222"/>
          <w:sz w:val="24"/>
          <w:szCs w:val="24"/>
        </w:rPr>
      </w:pPr>
      <w:r>
        <w:rPr>
          <w:rFonts w:ascii="Arial" w:hAnsi="Arial" w:cs="Arial"/>
          <w:color w:val="222222"/>
          <w:sz w:val="24"/>
          <w:szCs w:val="24"/>
        </w:rPr>
        <w:t>Como se mencionó anteriormente (</w:t>
      </w:r>
      <w:r w:rsidR="00574280">
        <w:rPr>
          <w:rFonts w:ascii="Arial" w:hAnsi="Arial" w:cs="Arial"/>
          <w:color w:val="222222"/>
          <w:sz w:val="24"/>
          <w:szCs w:val="24"/>
        </w:rPr>
        <w:fldChar w:fldCharType="begin"/>
      </w:r>
      <w:r w:rsidR="00574280">
        <w:rPr>
          <w:rFonts w:ascii="Arial" w:hAnsi="Arial" w:cs="Arial"/>
          <w:color w:val="222222"/>
          <w:sz w:val="24"/>
          <w:szCs w:val="24"/>
        </w:rPr>
        <w:instrText xml:space="preserve"> REF _Ref508740196 \h </w:instrText>
      </w:r>
      <w:r w:rsidR="00574280">
        <w:rPr>
          <w:rFonts w:ascii="Arial" w:hAnsi="Arial" w:cs="Arial"/>
          <w:color w:val="222222"/>
          <w:sz w:val="24"/>
          <w:szCs w:val="24"/>
        </w:rPr>
      </w:r>
      <w:r w:rsidR="00574280">
        <w:rPr>
          <w:rFonts w:ascii="Arial" w:hAnsi="Arial" w:cs="Arial"/>
          <w:color w:val="222222"/>
          <w:sz w:val="24"/>
          <w:szCs w:val="24"/>
        </w:rPr>
        <w:fldChar w:fldCharType="separate"/>
      </w:r>
      <w:r w:rsidR="00574280">
        <w:rPr>
          <w:b/>
          <w:sz w:val="28"/>
          <w:szCs w:val="28"/>
        </w:rPr>
        <w:t>5.4.3 Desarrollo de Web Apps</w:t>
      </w:r>
      <w:r w:rsidR="00574280">
        <w:rPr>
          <w:rFonts w:ascii="Arial" w:hAnsi="Arial" w:cs="Arial"/>
          <w:color w:val="222222"/>
          <w:sz w:val="24"/>
          <w:szCs w:val="24"/>
        </w:rPr>
        <w:fldChar w:fldCharType="end"/>
      </w:r>
      <w:r>
        <w:rPr>
          <w:rFonts w:ascii="Arial" w:hAnsi="Arial" w:cs="Arial"/>
          <w:color w:val="222222"/>
          <w:sz w:val="24"/>
          <w:szCs w:val="24"/>
        </w:rPr>
        <w:t>), CSS (Hoja de estilos en cascada)</w:t>
      </w:r>
      <w:r>
        <w:rPr>
          <w:rFonts w:ascii="Arial" w:hAnsi="Arial" w:cs="Arial"/>
          <w:color w:val="222222"/>
          <w:sz w:val="21"/>
          <w:szCs w:val="21"/>
          <w:shd w:val="clear" w:color="auto" w:fill="FFFFFF"/>
        </w:rPr>
        <w:t> </w:t>
      </w:r>
      <w:r>
        <w:rPr>
          <w:rFonts w:ascii="Arial" w:hAnsi="Arial" w:cs="Arial"/>
          <w:color w:val="222222"/>
          <w:sz w:val="24"/>
          <w:szCs w:val="24"/>
        </w:rPr>
        <w:t>es un lenguaje de diseño gráfico para definir y crear la presentación de un documento estructurado escrito en un lenguaje de marcado.</w:t>
      </w:r>
    </w:p>
    <w:p w14:paraId="5DE5B1D5" w14:textId="46AD2459" w:rsidR="00EB0431" w:rsidRDefault="00EB61FC" w:rsidP="00EB0431">
      <w:pPr>
        <w:pStyle w:val="Ttulo3"/>
        <w:rPr>
          <w:b w:val="0"/>
          <w:sz w:val="28"/>
          <w:szCs w:val="28"/>
        </w:rPr>
      </w:pPr>
      <w:bookmarkStart w:id="291" w:name="_Toc510608534"/>
      <w:r>
        <w:rPr>
          <w:b w:val="0"/>
          <w:sz w:val="28"/>
          <w:szCs w:val="28"/>
        </w:rPr>
        <w:t>5.5</w:t>
      </w:r>
      <w:r w:rsidR="00EB0431">
        <w:rPr>
          <w:b w:val="0"/>
          <w:sz w:val="28"/>
          <w:szCs w:val="28"/>
        </w:rPr>
        <w:t>.3.3 JS</w:t>
      </w:r>
      <w:bookmarkEnd w:id="291"/>
    </w:p>
    <w:p w14:paraId="681919A1" w14:textId="77777777" w:rsidR="004E75B0" w:rsidRDefault="004E75B0" w:rsidP="00EB0431">
      <w:pPr>
        <w:rPr>
          <w:rFonts w:ascii="Arial" w:hAnsi="Arial" w:cs="Arial"/>
          <w:color w:val="222222"/>
          <w:sz w:val="24"/>
          <w:szCs w:val="24"/>
        </w:rPr>
      </w:pPr>
    </w:p>
    <w:p w14:paraId="4FE415E4" w14:textId="44D630C0" w:rsidR="00EB0431" w:rsidRDefault="00EB0431" w:rsidP="00EB0431">
      <w:pPr>
        <w:rPr>
          <w:rFonts w:ascii="Arial" w:hAnsi="Arial" w:cs="Arial"/>
          <w:color w:val="222222"/>
          <w:sz w:val="24"/>
          <w:szCs w:val="24"/>
        </w:rPr>
      </w:pPr>
      <w:r>
        <w:rPr>
          <w:rFonts w:ascii="Arial" w:hAnsi="Arial" w:cs="Arial"/>
          <w:color w:val="222222"/>
          <w:sz w:val="24"/>
          <w:szCs w:val="24"/>
        </w:rPr>
        <w:t>JavaScript es un lenguaje de programación interpretado, dialecto del estándar ECMAScript. Se define como orientado a objetos, ​ basado en prototipos, imperativo, débilmente tipado y dinámico.</w:t>
      </w:r>
    </w:p>
    <w:p w14:paraId="7C2899AD" w14:textId="77777777" w:rsidR="00EB0431" w:rsidRDefault="00EB0431" w:rsidP="00EB0431">
      <w:pPr>
        <w:rPr>
          <w:rFonts w:ascii="Arial" w:hAnsi="Arial" w:cs="Arial"/>
          <w:color w:val="222222"/>
          <w:sz w:val="24"/>
          <w:szCs w:val="24"/>
        </w:rPr>
      </w:pPr>
      <w:r>
        <w:rPr>
          <w:rFonts w:ascii="Arial" w:hAnsi="Arial" w:cs="Arial"/>
          <w:color w:val="222222"/>
          <w:sz w:val="24"/>
          <w:szCs w:val="24"/>
        </w:rPr>
        <w:lastRenderedPageBreak/>
        <w:t>Se utiliza principalmente en su forma del lado del cliente (</w:t>
      </w:r>
      <w:r w:rsidRPr="002B4C36">
        <w:rPr>
          <w:rFonts w:ascii="Arial" w:hAnsi="Arial" w:cs="Arial"/>
          <w:i/>
          <w:color w:val="222222"/>
          <w:sz w:val="24"/>
          <w:szCs w:val="24"/>
        </w:rPr>
        <w:t>client-side</w:t>
      </w:r>
      <w:r>
        <w:rPr>
          <w:rFonts w:ascii="Arial" w:hAnsi="Arial" w:cs="Arial"/>
          <w:color w:val="222222"/>
          <w:sz w:val="24"/>
          <w:szCs w:val="24"/>
        </w:rPr>
        <w:t xml:space="preserve">), implementado como parte de un navegador web permitiendo mejoras en la interfaz de usuario y páginas web dinámicas, ​ aunque existe una forma de JavaScript del lado del servidor. </w:t>
      </w:r>
    </w:p>
    <w:p w14:paraId="3C9C777C" w14:textId="77777777" w:rsidR="00EB0431" w:rsidRDefault="00EB0431" w:rsidP="00EB0431"/>
    <w:p w14:paraId="59A0B0C7" w14:textId="6048ECB0" w:rsidR="00EB0431" w:rsidRDefault="00EB61FC" w:rsidP="00EB0431">
      <w:pPr>
        <w:pStyle w:val="Ttulo3"/>
        <w:rPr>
          <w:b w:val="0"/>
          <w:sz w:val="28"/>
          <w:szCs w:val="28"/>
        </w:rPr>
      </w:pPr>
      <w:bookmarkStart w:id="292" w:name="_Toc510608535"/>
      <w:r>
        <w:rPr>
          <w:b w:val="0"/>
          <w:sz w:val="28"/>
          <w:szCs w:val="28"/>
        </w:rPr>
        <w:t>5.5</w:t>
      </w:r>
      <w:r w:rsidR="00EB0431">
        <w:rPr>
          <w:b w:val="0"/>
          <w:sz w:val="28"/>
          <w:szCs w:val="28"/>
        </w:rPr>
        <w:t>.3.4 SASS</w:t>
      </w:r>
      <w:bookmarkEnd w:id="292"/>
    </w:p>
    <w:p w14:paraId="5F88B2C8" w14:textId="77777777" w:rsidR="004E75B0" w:rsidRDefault="004E75B0" w:rsidP="00EB0431">
      <w:pPr>
        <w:rPr>
          <w:rFonts w:ascii="Arial" w:hAnsi="Arial" w:cs="Arial"/>
          <w:color w:val="222222"/>
          <w:sz w:val="24"/>
          <w:szCs w:val="24"/>
        </w:rPr>
      </w:pPr>
    </w:p>
    <w:p w14:paraId="04AAAF3E" w14:textId="25F91433" w:rsidR="00EB0431" w:rsidRDefault="00EB0431" w:rsidP="00EB0431">
      <w:pPr>
        <w:rPr>
          <w:rFonts w:ascii="Arial" w:hAnsi="Arial" w:cs="Arial"/>
          <w:color w:val="222222"/>
          <w:sz w:val="24"/>
          <w:szCs w:val="24"/>
        </w:rPr>
      </w:pPr>
      <w:r>
        <w:rPr>
          <w:rFonts w:ascii="Arial" w:hAnsi="Arial" w:cs="Arial"/>
          <w:color w:val="222222"/>
          <w:sz w:val="24"/>
          <w:szCs w:val="24"/>
        </w:rPr>
        <w:t>Es un metalenguaje de estilos en cascada. Es un lenguaje que preprocesado produce CSS, denominado SassScript. Existen dos formatos SCSS (Sintaxis con bloques) y SASS (Sintaxis con indentación). CSS3 consiste en una serie de selectores y pseudo-selectores que agrupan las reglas que son aplicadas.</w:t>
      </w:r>
    </w:p>
    <w:p w14:paraId="2311950C"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SassScript proporciona los mecanismos necesarios para ofrecer variables, nesting (anidamientos), mixins, y herencia de los selectores. </w:t>
      </w:r>
    </w:p>
    <w:p w14:paraId="748FB7AF" w14:textId="77777777" w:rsidR="00EB0431" w:rsidRDefault="00EB0431" w:rsidP="00EB0431">
      <w:pPr>
        <w:rPr>
          <w:rFonts w:ascii="Arial" w:hAnsi="Arial" w:cs="Arial"/>
          <w:color w:val="222222"/>
          <w:sz w:val="24"/>
          <w:szCs w:val="24"/>
        </w:rPr>
      </w:pPr>
      <w:r>
        <w:rPr>
          <w:rFonts w:ascii="Arial" w:hAnsi="Arial" w:cs="Arial"/>
          <w:color w:val="222222"/>
          <w:sz w:val="24"/>
          <w:szCs w:val="24"/>
        </w:rPr>
        <w:t>Las variables Permite reutilizar valores que podemos manejar desde un solo sitio de forma sencilla y centralizada</w:t>
      </w:r>
    </w:p>
    <w:p w14:paraId="4886BBF8" w14:textId="7A8000FE" w:rsidR="00EB0431" w:rsidRDefault="00EB0431" w:rsidP="00EB0431">
      <w:pPr>
        <w:rPr>
          <w:rFonts w:ascii="Arial" w:hAnsi="Arial" w:cs="Arial"/>
          <w:color w:val="222222"/>
          <w:sz w:val="24"/>
          <w:szCs w:val="24"/>
        </w:rPr>
      </w:pPr>
      <w:r>
        <w:rPr>
          <w:rFonts w:ascii="Arial" w:hAnsi="Arial" w:cs="Arial"/>
          <w:color w:val="222222"/>
          <w:sz w:val="24"/>
          <w:szCs w:val="24"/>
        </w:rPr>
        <w:t xml:space="preserve">Un mixin permite aprovechar un fragmento </w:t>
      </w:r>
      <w:r w:rsidR="0088341F">
        <w:rPr>
          <w:rFonts w:ascii="Arial" w:hAnsi="Arial" w:cs="Arial"/>
          <w:color w:val="222222"/>
          <w:sz w:val="24"/>
          <w:szCs w:val="24"/>
        </w:rPr>
        <w:t>de código</w:t>
      </w:r>
      <w:r>
        <w:rPr>
          <w:rFonts w:ascii="Arial" w:hAnsi="Arial" w:cs="Arial"/>
          <w:color w:val="222222"/>
          <w:sz w:val="24"/>
          <w:szCs w:val="24"/>
        </w:rPr>
        <w:t xml:space="preserve"> al que podemos llamar repetidamente, evitando repetición.</w:t>
      </w:r>
    </w:p>
    <w:p w14:paraId="73E5FB9F"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La sintaxis de .sass y .scss no puede ser interpretada directamente por los navegadores, por ende es necesario la compilación. </w:t>
      </w:r>
    </w:p>
    <w:p w14:paraId="58F2FD7E" w14:textId="77777777" w:rsidR="00EB0431" w:rsidRDefault="00EB0431" w:rsidP="00EB0431"/>
    <w:p w14:paraId="7CF3B8FD" w14:textId="7C271DAA" w:rsidR="00EB0431" w:rsidRDefault="00EB61FC" w:rsidP="00EB0431">
      <w:pPr>
        <w:pStyle w:val="Ttulo3"/>
        <w:rPr>
          <w:b w:val="0"/>
          <w:sz w:val="28"/>
          <w:szCs w:val="28"/>
        </w:rPr>
      </w:pPr>
      <w:bookmarkStart w:id="293" w:name="_Toc510608536"/>
      <w:r>
        <w:rPr>
          <w:b w:val="0"/>
          <w:sz w:val="28"/>
          <w:szCs w:val="28"/>
        </w:rPr>
        <w:t>5.5</w:t>
      </w:r>
      <w:r w:rsidR="00EB0431">
        <w:rPr>
          <w:b w:val="0"/>
          <w:sz w:val="28"/>
          <w:szCs w:val="28"/>
        </w:rPr>
        <w:t>.3.5 Angular JS</w:t>
      </w:r>
      <w:bookmarkEnd w:id="293"/>
    </w:p>
    <w:p w14:paraId="10A0856C" w14:textId="77777777" w:rsidR="004E75B0" w:rsidRDefault="004E75B0" w:rsidP="00EB0431">
      <w:pPr>
        <w:rPr>
          <w:rFonts w:ascii="Arial" w:hAnsi="Arial" w:cs="Arial"/>
          <w:color w:val="222222"/>
          <w:sz w:val="24"/>
          <w:szCs w:val="24"/>
        </w:rPr>
      </w:pPr>
    </w:p>
    <w:p w14:paraId="2D0CC988" w14:textId="1A3F7CB9" w:rsidR="00EB0431" w:rsidRDefault="00EB0431" w:rsidP="00EB0431">
      <w:pPr>
        <w:rPr>
          <w:rFonts w:ascii="Arial" w:hAnsi="Arial" w:cs="Arial"/>
          <w:color w:val="222222"/>
          <w:sz w:val="24"/>
          <w:szCs w:val="24"/>
        </w:rPr>
      </w:pPr>
      <w:r>
        <w:rPr>
          <w:rFonts w:ascii="Arial" w:hAnsi="Arial" w:cs="Arial"/>
          <w:color w:val="222222"/>
          <w:sz w:val="24"/>
          <w:szCs w:val="24"/>
        </w:rPr>
        <w:t xml:space="preserve">Es un framework MVC (Model, View, Controller) de JavaScript para el Desarrollo Web Front End que permite crear aplicaciones SPA Single-Page Applications (una única página). </w:t>
      </w:r>
    </w:p>
    <w:p w14:paraId="2A0C1190" w14:textId="77777777" w:rsidR="00EB0431" w:rsidRDefault="00EB0431" w:rsidP="00EB0431">
      <w:pPr>
        <w:pStyle w:val="Ttulo3"/>
        <w:rPr>
          <w:b w:val="0"/>
          <w:sz w:val="28"/>
          <w:szCs w:val="28"/>
        </w:rPr>
      </w:pPr>
    </w:p>
    <w:p w14:paraId="2C0A8606" w14:textId="7EE492AF" w:rsidR="00EB0431" w:rsidRDefault="00EB61FC" w:rsidP="00EB0431">
      <w:pPr>
        <w:pStyle w:val="Ttulo3"/>
        <w:rPr>
          <w:b w:val="0"/>
          <w:sz w:val="28"/>
          <w:szCs w:val="28"/>
        </w:rPr>
      </w:pPr>
      <w:bookmarkStart w:id="294" w:name="_Toc510608537"/>
      <w:r>
        <w:rPr>
          <w:b w:val="0"/>
          <w:sz w:val="28"/>
          <w:szCs w:val="28"/>
        </w:rPr>
        <w:t>5.5</w:t>
      </w:r>
      <w:r w:rsidR="00EB0431">
        <w:rPr>
          <w:b w:val="0"/>
          <w:sz w:val="28"/>
          <w:szCs w:val="28"/>
        </w:rPr>
        <w:t>.4 Cordova</w:t>
      </w:r>
      <w:bookmarkEnd w:id="294"/>
    </w:p>
    <w:p w14:paraId="2AC45D50" w14:textId="77777777" w:rsidR="00EB0431" w:rsidRDefault="00EB0431" w:rsidP="00EB0431"/>
    <w:p w14:paraId="4A3C8454" w14:textId="53742F75" w:rsidR="00EB0431" w:rsidRDefault="00EB0431" w:rsidP="00EB0431">
      <w:pPr>
        <w:rPr>
          <w:rFonts w:ascii="Arial" w:hAnsi="Arial" w:cs="Arial"/>
          <w:sz w:val="24"/>
          <w:szCs w:val="24"/>
        </w:rPr>
      </w:pPr>
      <w:r>
        <w:rPr>
          <w:rFonts w:ascii="Arial" w:hAnsi="Arial" w:cs="Arial"/>
          <w:sz w:val="24"/>
          <w:szCs w:val="24"/>
        </w:rPr>
        <w:t>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o App (debido a que la representación gráfica se realiza con vistas Web) ni puramente basadas en web (Están empaquetadas como aplicaciones para su distribución y tienen acceso a las APIs nativas del dispo</w:t>
      </w:r>
      <w:r w:rsidR="008128BE">
        <w:rPr>
          <w:rFonts w:ascii="Arial" w:hAnsi="Arial" w:cs="Arial"/>
          <w:sz w:val="24"/>
          <w:szCs w:val="24"/>
        </w:rPr>
        <w:t>sitivo en lenguaje JavaScript).</w:t>
      </w:r>
      <w:sdt>
        <w:sdtPr>
          <w:rPr>
            <w:rFonts w:ascii="Arial" w:hAnsi="Arial" w:cs="Arial"/>
            <w:sz w:val="24"/>
            <w:szCs w:val="24"/>
          </w:rPr>
          <w:id w:val="-422570185"/>
          <w:citation/>
        </w:sdtPr>
        <w:sdtEndPr/>
        <w:sdtContent>
          <w:r w:rsidR="008128BE">
            <w:rPr>
              <w:rFonts w:ascii="Arial" w:hAnsi="Arial" w:cs="Arial"/>
              <w:sz w:val="24"/>
              <w:szCs w:val="24"/>
            </w:rPr>
            <w:fldChar w:fldCharType="begin"/>
          </w:r>
          <w:r w:rsidR="008128BE">
            <w:rPr>
              <w:rFonts w:ascii="Arial" w:hAnsi="Arial" w:cs="Arial"/>
              <w:sz w:val="24"/>
              <w:szCs w:val="24"/>
            </w:rPr>
            <w:instrText xml:space="preserve"> CITATION Apa17 \l 11274 </w:instrText>
          </w:r>
          <w:r w:rsidR="008128BE">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[22]</w:t>
          </w:r>
          <w:r w:rsidR="008128BE">
            <w:rPr>
              <w:rFonts w:ascii="Arial" w:hAnsi="Arial" w:cs="Arial"/>
              <w:sz w:val="24"/>
              <w:szCs w:val="24"/>
            </w:rPr>
            <w:fldChar w:fldCharType="end"/>
          </w:r>
        </w:sdtContent>
      </w:sdt>
      <w:sdt>
        <w:sdtPr>
          <w:rPr>
            <w:rFonts w:ascii="Arial" w:hAnsi="Arial" w:cs="Arial"/>
            <w:sz w:val="24"/>
            <w:szCs w:val="24"/>
          </w:rPr>
          <w:id w:val="35476997"/>
          <w:citation/>
        </w:sdtPr>
        <w:sdtEndPr/>
        <w:sdtContent>
          <w:r w:rsidR="008128BE">
            <w:rPr>
              <w:rFonts w:ascii="Arial" w:hAnsi="Arial" w:cs="Arial"/>
              <w:sz w:val="24"/>
              <w:szCs w:val="24"/>
            </w:rPr>
            <w:fldChar w:fldCharType="begin"/>
          </w:r>
          <w:r w:rsidR="008128BE">
            <w:rPr>
              <w:rFonts w:ascii="Arial" w:hAnsi="Arial" w:cs="Arial"/>
              <w:sz w:val="24"/>
              <w:szCs w:val="24"/>
            </w:rPr>
            <w:instrText xml:space="preserve"> CITATION Wik173 \l 11274 </w:instrText>
          </w:r>
          <w:r w:rsidR="008128BE">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[19]</w:t>
          </w:r>
          <w:r w:rsidR="008128BE">
            <w:rPr>
              <w:rFonts w:ascii="Arial" w:hAnsi="Arial" w:cs="Arial"/>
              <w:sz w:val="24"/>
              <w:szCs w:val="24"/>
            </w:rPr>
            <w:fldChar w:fldCharType="end"/>
          </w:r>
        </w:sdtContent>
      </w:sdt>
    </w:p>
    <w:p w14:paraId="0EAD622F" w14:textId="77777777" w:rsidR="00EB0431" w:rsidRDefault="00EB0431" w:rsidP="00EB0431">
      <w:pPr>
        <w:pStyle w:val="Ttulo3"/>
        <w:rPr>
          <w:b w:val="0"/>
          <w:sz w:val="28"/>
          <w:szCs w:val="28"/>
        </w:rPr>
      </w:pPr>
    </w:p>
    <w:p w14:paraId="2C9C6C7B" w14:textId="1B8D9A98" w:rsidR="00EB0431" w:rsidRDefault="00EB61FC" w:rsidP="00EB0431">
      <w:pPr>
        <w:pStyle w:val="Ttulo3"/>
        <w:rPr>
          <w:b w:val="0"/>
          <w:sz w:val="28"/>
          <w:szCs w:val="28"/>
        </w:rPr>
      </w:pPr>
      <w:bookmarkStart w:id="295" w:name="_Toc510608538"/>
      <w:r>
        <w:rPr>
          <w:b w:val="0"/>
          <w:sz w:val="28"/>
          <w:szCs w:val="28"/>
        </w:rPr>
        <w:t>5.5</w:t>
      </w:r>
      <w:r w:rsidR="00EB0431">
        <w:rPr>
          <w:b w:val="0"/>
          <w:sz w:val="28"/>
          <w:szCs w:val="28"/>
        </w:rPr>
        <w:t>.5 Intel XDK</w:t>
      </w:r>
      <w:bookmarkEnd w:id="287"/>
      <w:bookmarkEnd w:id="295"/>
    </w:p>
    <w:p w14:paraId="07FA887F" w14:textId="77777777" w:rsidR="00EB0431" w:rsidRDefault="00EB0431" w:rsidP="00EB0431"/>
    <w:p w14:paraId="31533380" w14:textId="77777777" w:rsidR="00EB0431" w:rsidRDefault="00EB0431" w:rsidP="00EB0431">
      <w:pPr>
        <w:rPr>
          <w:rFonts w:ascii="Arial" w:hAnsi="Arial" w:cs="Arial"/>
          <w:color w:val="222222"/>
          <w:sz w:val="24"/>
          <w:szCs w:val="24"/>
        </w:rPr>
      </w:pPr>
      <w:r>
        <w:rPr>
          <w:rFonts w:ascii="Arial" w:hAnsi="Arial" w:cs="Arial"/>
          <w:sz w:val="24"/>
          <w:szCs w:val="24"/>
        </w:rPr>
        <w:t xml:space="preserve">Es un kit de desarrollo creado por Intel para crear aplicaciones nativas para los teléfonos celulares y las tabletas que utilizan tecnologías web como HTML5, CSS y JavaScript. Las aplicaciones se compilan mediante un servicio on-line. Hace uso de la plataforma Cordova para crear aplicaciones cross-platform, enfocado en el segmento de Apps para IoT. Posee un </w:t>
      </w:r>
      <w:r>
        <w:rPr>
          <w:rFonts w:ascii="Arial" w:hAnsi="Arial" w:cs="Arial"/>
          <w:sz w:val="24"/>
          <w:szCs w:val="24"/>
        </w:rPr>
        <w:lastRenderedPageBreak/>
        <w:t>emulador, pre-visualización de aplicaciones mediante el scan de un código QR, Drag and Drop y soporte de plantillas. Brinda soporte para Android, iOS, Windows Phone, entre otras plataformas.</w:t>
      </w:r>
      <w:r>
        <w:rPr>
          <w:rFonts w:ascii="Arial" w:hAnsi="Arial" w:cs="Arial"/>
          <w:color w:val="222222"/>
          <w:sz w:val="24"/>
          <w:szCs w:val="24"/>
        </w:rPr>
        <w:t xml:space="preserve"> </w:t>
      </w:r>
    </w:p>
    <w:p w14:paraId="112D37D0" w14:textId="0D3FD2B1" w:rsidR="00D65789" w:rsidRDefault="00D65789">
      <w:pPr>
        <w:rPr>
          <w:rFonts w:ascii="Trebuchet MS" w:eastAsia="Trebuchet MS" w:hAnsi="Trebuchet MS" w:cs="Trebuchet MS"/>
          <w:color w:val="666666"/>
          <w:sz w:val="28"/>
          <w:szCs w:val="28"/>
        </w:rPr>
      </w:pPr>
      <w:bookmarkStart w:id="296" w:name="_Toc499023882"/>
    </w:p>
    <w:p w14:paraId="323900A7" w14:textId="6ACE8E12" w:rsidR="00EB0431" w:rsidRDefault="00EB0431" w:rsidP="00EB0431">
      <w:pPr>
        <w:pStyle w:val="Ttulo3"/>
        <w:rPr>
          <w:b w:val="0"/>
          <w:sz w:val="28"/>
          <w:szCs w:val="28"/>
        </w:rPr>
      </w:pPr>
      <w:bookmarkStart w:id="297" w:name="_Toc510608539"/>
      <w:r>
        <w:rPr>
          <w:b w:val="0"/>
          <w:sz w:val="28"/>
          <w:szCs w:val="28"/>
        </w:rPr>
        <w:t>5.</w:t>
      </w:r>
      <w:r w:rsidR="00EB61FC">
        <w:rPr>
          <w:b w:val="0"/>
          <w:sz w:val="28"/>
          <w:szCs w:val="28"/>
        </w:rPr>
        <w:t>5</w:t>
      </w:r>
      <w:r>
        <w:rPr>
          <w:b w:val="0"/>
          <w:sz w:val="28"/>
          <w:szCs w:val="28"/>
        </w:rPr>
        <w:t>.6 Ionic</w:t>
      </w:r>
      <w:bookmarkEnd w:id="296"/>
      <w:bookmarkEnd w:id="297"/>
    </w:p>
    <w:p w14:paraId="4FDAE71A" w14:textId="77777777" w:rsidR="00EB0431" w:rsidRDefault="00EB0431" w:rsidP="00EB0431"/>
    <w:p w14:paraId="1BE0A185" w14:textId="77777777" w:rsidR="00EB0431" w:rsidRDefault="00EB0431" w:rsidP="00EB0431">
      <w:pPr>
        <w:rPr>
          <w:rFonts w:ascii="Arial" w:hAnsi="Arial" w:cs="Arial"/>
          <w:sz w:val="24"/>
          <w:szCs w:val="24"/>
        </w:rPr>
      </w:pPr>
      <w:r>
        <w:rPr>
          <w:rFonts w:ascii="Arial" w:hAnsi="Arial" w:cs="Arial"/>
          <w:sz w:val="24"/>
          <w:szCs w:val="24"/>
        </w:rPr>
        <w:t xml:space="preserve">Es una Framework, Open Source y de distribución gratuita, para el desarrollo de aplicaciones híbridas, inicialmente pensado para móviles y </w:t>
      </w:r>
      <w:r w:rsidRPr="002B4C36">
        <w:rPr>
          <w:rFonts w:ascii="Arial" w:hAnsi="Arial" w:cs="Arial"/>
          <w:i/>
          <w:sz w:val="24"/>
          <w:szCs w:val="24"/>
        </w:rPr>
        <w:t>tablets</w:t>
      </w:r>
      <w:r>
        <w:rPr>
          <w:rFonts w:ascii="Arial" w:hAnsi="Arial" w:cs="Arial"/>
          <w:sz w:val="24"/>
          <w:szCs w:val="24"/>
        </w:rPr>
        <w:t xml:space="preserve">, basadas en HTML5, CSS y JS. Está construido con Sass y optimizado con AngularJS. </w:t>
      </w:r>
    </w:p>
    <w:p w14:paraId="2A3ABFFC" w14:textId="77777777" w:rsidR="00EB0431" w:rsidRDefault="00EB0431" w:rsidP="00EB0431">
      <w:pPr>
        <w:rPr>
          <w:rFonts w:ascii="Arial" w:hAnsi="Arial" w:cs="Arial"/>
          <w:sz w:val="24"/>
          <w:szCs w:val="24"/>
        </w:rPr>
      </w:pPr>
    </w:p>
    <w:p w14:paraId="2AE3EF4E" w14:textId="52B0385A" w:rsidR="00EB0431" w:rsidRDefault="00EB0431" w:rsidP="00EB0431">
      <w:pPr>
        <w:pStyle w:val="Ttulo3"/>
        <w:rPr>
          <w:b w:val="0"/>
          <w:sz w:val="28"/>
          <w:szCs w:val="28"/>
        </w:rPr>
      </w:pPr>
      <w:bookmarkStart w:id="298" w:name="_Toc499023883"/>
      <w:r>
        <w:rPr>
          <w:b w:val="0"/>
          <w:sz w:val="28"/>
          <w:szCs w:val="28"/>
        </w:rPr>
        <w:t xml:space="preserve"> </w:t>
      </w:r>
      <w:bookmarkStart w:id="299" w:name="_Toc499023884"/>
      <w:bookmarkStart w:id="300" w:name="_Toc510608540"/>
      <w:bookmarkEnd w:id="298"/>
      <w:r w:rsidR="00EB61FC">
        <w:rPr>
          <w:b w:val="0"/>
          <w:sz w:val="28"/>
          <w:szCs w:val="28"/>
        </w:rPr>
        <w:t>5.5</w:t>
      </w:r>
      <w:r>
        <w:rPr>
          <w:b w:val="0"/>
          <w:sz w:val="28"/>
          <w:szCs w:val="28"/>
        </w:rPr>
        <w:t>.6 Meteor</w:t>
      </w:r>
      <w:bookmarkEnd w:id="299"/>
      <w:bookmarkEnd w:id="300"/>
    </w:p>
    <w:p w14:paraId="05604520" w14:textId="77777777" w:rsidR="00EB0431" w:rsidRDefault="00EB0431" w:rsidP="00EB0431"/>
    <w:p w14:paraId="5948A288" w14:textId="77777777" w:rsidR="00EB0431" w:rsidRDefault="00EB0431" w:rsidP="00EB0431">
      <w:pPr>
        <w:rPr>
          <w:rFonts w:ascii="Arial" w:hAnsi="Arial" w:cs="Arial"/>
          <w:sz w:val="24"/>
          <w:szCs w:val="24"/>
        </w:rPr>
      </w:pPr>
      <w:r>
        <w:rPr>
          <w:rFonts w:ascii="Arial" w:hAnsi="Arial" w:cs="Arial"/>
          <w:sz w:val="24"/>
          <w:szCs w:val="24"/>
        </w:rPr>
        <w:t xml:space="preserve">Es una plataforma para crear aplicaciones </w:t>
      </w:r>
      <w:r w:rsidRPr="002B4C36">
        <w:rPr>
          <w:rFonts w:ascii="Arial" w:hAnsi="Arial" w:cs="Arial"/>
          <w:i/>
          <w:sz w:val="24"/>
          <w:szCs w:val="24"/>
        </w:rPr>
        <w:t>web</w:t>
      </w:r>
      <w:r>
        <w:rPr>
          <w:rFonts w:ascii="Arial" w:hAnsi="Arial" w:cs="Arial"/>
          <w:i/>
          <w:sz w:val="24"/>
          <w:szCs w:val="24"/>
        </w:rPr>
        <w:t>s</w:t>
      </w:r>
      <w:r w:rsidRPr="002B4C36">
        <w:rPr>
          <w:rFonts w:ascii="Arial" w:hAnsi="Arial" w:cs="Arial"/>
          <w:i/>
          <w:sz w:val="24"/>
          <w:szCs w:val="24"/>
        </w:rPr>
        <w:t xml:space="preserve"> en tiempo real</w:t>
      </w:r>
      <w:r>
        <w:rPr>
          <w:rFonts w:ascii="Arial" w:hAnsi="Arial" w:cs="Arial"/>
          <w:sz w:val="24"/>
          <w:szCs w:val="24"/>
        </w:rPr>
        <w:t xml:space="preserve"> construida sobre Node.js. Meteor se localiza entre la base de datos de la aplicación y su interfaz de usuario y se encarga que las dos partes estén sincronizadas.</w:t>
      </w:r>
    </w:p>
    <w:p w14:paraId="5290274D" w14:textId="77777777" w:rsidR="00EB0431" w:rsidRDefault="00EB0431" w:rsidP="00EB0431">
      <w:pPr>
        <w:rPr>
          <w:rFonts w:ascii="Arial" w:hAnsi="Arial" w:cs="Arial"/>
          <w:sz w:val="24"/>
          <w:szCs w:val="24"/>
        </w:rPr>
      </w:pPr>
      <w:r>
        <w:rPr>
          <w:rFonts w:ascii="Arial" w:hAnsi="Arial" w:cs="Arial"/>
          <w:sz w:val="24"/>
          <w:szCs w:val="24"/>
        </w:rPr>
        <w:t xml:space="preserve">Meteor puede compartir código JavaScript entre el cliente y en el servidor. </w:t>
      </w:r>
    </w:p>
    <w:p w14:paraId="4630D6CD" w14:textId="77777777" w:rsidR="004A392B" w:rsidRDefault="004A392B" w:rsidP="00EB0431">
      <w:pPr>
        <w:pStyle w:val="Ttulo3"/>
        <w:rPr>
          <w:b w:val="0"/>
          <w:sz w:val="28"/>
          <w:szCs w:val="28"/>
        </w:rPr>
      </w:pPr>
      <w:bookmarkStart w:id="301" w:name="_Toc499023885"/>
    </w:p>
    <w:p w14:paraId="7F40A463" w14:textId="575A81C2" w:rsidR="00EB0431" w:rsidRDefault="00EB61FC" w:rsidP="00EB0431">
      <w:pPr>
        <w:pStyle w:val="Ttulo3"/>
        <w:rPr>
          <w:b w:val="0"/>
          <w:sz w:val="28"/>
          <w:szCs w:val="28"/>
        </w:rPr>
      </w:pPr>
      <w:bookmarkStart w:id="302" w:name="_Toc510608541"/>
      <w:r>
        <w:rPr>
          <w:b w:val="0"/>
          <w:sz w:val="28"/>
          <w:szCs w:val="28"/>
        </w:rPr>
        <w:t>5.5</w:t>
      </w:r>
      <w:r w:rsidR="00EB0431">
        <w:rPr>
          <w:b w:val="0"/>
          <w:sz w:val="28"/>
          <w:szCs w:val="28"/>
        </w:rPr>
        <w:t>.7 Meteor y Cordova</w:t>
      </w:r>
      <w:bookmarkEnd w:id="301"/>
      <w:bookmarkEnd w:id="302"/>
    </w:p>
    <w:p w14:paraId="6DEF6DFC" w14:textId="177C127B" w:rsidR="00EB0431" w:rsidRDefault="00EB0431" w:rsidP="00EB0431">
      <w:pPr>
        <w:rPr>
          <w:rFonts w:ascii="Arial" w:hAnsi="Arial" w:cs="Arial"/>
          <w:sz w:val="24"/>
          <w:szCs w:val="24"/>
        </w:rPr>
      </w:pPr>
      <w:r>
        <w:br/>
      </w:r>
      <w:r>
        <w:rPr>
          <w:rFonts w:ascii="Arial" w:hAnsi="Arial" w:cs="Arial"/>
          <w:sz w:val="24"/>
          <w:szCs w:val="24"/>
        </w:rPr>
        <w:t xml:space="preserve">Existe una integración del framework Meteor con Cordova, que permite que una aplicación web creada con Meteor, sea ejecutarla en un dispositivo iOS o Android de forma híbrida. Un beneficio importante de empaquetar </w:t>
      </w:r>
      <w:r w:rsidR="00941617">
        <w:rPr>
          <w:rFonts w:ascii="Arial" w:hAnsi="Arial" w:cs="Arial"/>
          <w:sz w:val="24"/>
          <w:szCs w:val="24"/>
        </w:rPr>
        <w:t>la aplicación</w:t>
      </w:r>
      <w:r>
        <w:rPr>
          <w:rFonts w:ascii="Arial" w:hAnsi="Arial" w:cs="Arial"/>
          <w:sz w:val="24"/>
          <w:szCs w:val="24"/>
        </w:rPr>
        <w:t xml:space="preserve"> web como una aplicación de Cordova es que todos sus recursos no deben ser descargados desde la web, asegurando una velocidad de carga mayor, beneficiando a los usuarios con conexiones lentas. Otra característica es la compatibilidad con </w:t>
      </w:r>
      <w:r>
        <w:rPr>
          <w:rFonts w:ascii="Arial" w:hAnsi="Arial" w:cs="Arial"/>
          <w:i/>
          <w:sz w:val="24"/>
          <w:szCs w:val="24"/>
        </w:rPr>
        <w:t>hot code push</w:t>
      </w:r>
      <w:r>
        <w:rPr>
          <w:rFonts w:ascii="Arial" w:hAnsi="Arial" w:cs="Arial"/>
          <w:sz w:val="24"/>
          <w:szCs w:val="24"/>
        </w:rPr>
        <w:t xml:space="preserve">, que le permite actualizar la aplicación en los dispositivos de los usuarios sin pasar por el proceso habitual de revisión de la tienda de aplicaciones. Cordova también permite el acceso a ciertas características nativas a través de una arquitectura de complementos. Los complementos permiten utilizar funciones que normalmente no están disponibles para aplicaciones web, como acceder a la cámara del dispositivo o al sistema de archivos local, interactuar con lectores de código de barras o NFC. </w:t>
      </w:r>
    </w:p>
    <w:p w14:paraId="48B4DECA" w14:textId="77777777" w:rsidR="004A392B" w:rsidRDefault="004A392B">
      <w:pPr>
        <w:rPr>
          <w:b/>
          <w:color w:val="666666"/>
          <w:sz w:val="32"/>
          <w:szCs w:val="32"/>
        </w:rPr>
      </w:pPr>
      <w:r>
        <w:br w:type="page"/>
      </w:r>
    </w:p>
    <w:p w14:paraId="6D527FE0" w14:textId="5AAD62D1" w:rsidR="00EB0431" w:rsidRDefault="00EB0431" w:rsidP="00EB0431">
      <w:pPr>
        <w:pStyle w:val="AgustinTitulos"/>
      </w:pPr>
      <w:bookmarkStart w:id="303" w:name="_Toc510608542"/>
      <w:r>
        <w:lastRenderedPageBreak/>
        <w:t>Resumen</w:t>
      </w:r>
      <w:bookmarkEnd w:id="303"/>
    </w:p>
    <w:p w14:paraId="11009470" w14:textId="77777777" w:rsidR="00EB0431" w:rsidRDefault="00EB0431" w:rsidP="00EB0431">
      <w:pPr>
        <w:rPr>
          <w:rFonts w:ascii="Arial" w:hAnsi="Arial" w:cs="Arial"/>
          <w:sz w:val="24"/>
          <w:szCs w:val="24"/>
        </w:rPr>
      </w:pPr>
    </w:p>
    <w:p w14:paraId="5E4B3B11" w14:textId="77777777" w:rsidR="00EB0431" w:rsidRDefault="00EB0431" w:rsidP="00EB0431">
      <w:pPr>
        <w:pStyle w:val="AgustinTexto"/>
      </w:pPr>
      <w:r>
        <w:t>Como vimos en este capítulo, las aplicaciones móviles son aplicaciones informáticas diseñadas para ser ejecutadas en teléfonos inteligentes, tabletas y otros dispositivos móviles y que permite al usuario efectuar una tarea con mayor versatilidad que con una computadora de escritorio.</w:t>
      </w:r>
    </w:p>
    <w:p w14:paraId="0725E5BA" w14:textId="29E4801F" w:rsidR="00EB0431" w:rsidRDefault="00EB0431" w:rsidP="00EB0431">
      <w:pPr>
        <w:pStyle w:val="AgustinTexto"/>
      </w:pPr>
      <w:r>
        <w:t xml:space="preserve">Se detallaron ventajas y desventajas sobre cada tipo de aplicación y su forma de desarrollo; </w:t>
      </w:r>
      <w:r w:rsidR="00E67C38">
        <w:t>como,</w:t>
      </w:r>
      <w:r>
        <w:t xml:space="preserve"> por ejemplo, las Apps nativas no requieren de conectividad a internet en comparación a las Apps web. Las Apps hibridas poseen ventajas agregadas de las otras dos. </w:t>
      </w:r>
    </w:p>
    <w:p w14:paraId="74FA0C7E" w14:textId="77777777" w:rsidR="00761EDE" w:rsidRDefault="00761EDE">
      <w:pPr>
        <w:rPr>
          <w:b/>
          <w:color w:val="434343"/>
          <w:sz w:val="36"/>
          <w:szCs w:val="36"/>
        </w:rPr>
      </w:pPr>
      <w:r>
        <w:rPr>
          <w:sz w:val="36"/>
          <w:szCs w:val="36"/>
        </w:rPr>
        <w:br w:type="page"/>
      </w:r>
    </w:p>
    <w:p w14:paraId="0205EDF5" w14:textId="77777777" w:rsidR="00B74AE1" w:rsidRPr="00F06CD3" w:rsidRDefault="00B74AE1" w:rsidP="00B74AE1">
      <w:pPr>
        <w:pStyle w:val="Ttulo1"/>
        <w:rPr>
          <w:sz w:val="36"/>
          <w:szCs w:val="36"/>
        </w:rPr>
      </w:pPr>
      <w:bookmarkStart w:id="304" w:name="_Ref503822874"/>
      <w:bookmarkStart w:id="305" w:name="_Ref504150374"/>
      <w:bookmarkStart w:id="306" w:name="_Toc504153924"/>
      <w:bookmarkStart w:id="307" w:name="_Toc510608543"/>
      <w:r w:rsidRPr="008831B2">
        <w:rPr>
          <w:sz w:val="36"/>
          <w:szCs w:val="36"/>
        </w:rPr>
        <w:lastRenderedPageBreak/>
        <w:t>Capítulo 6 – Stack MEAN</w:t>
      </w:r>
      <w:bookmarkEnd w:id="304"/>
      <w:bookmarkEnd w:id="305"/>
      <w:bookmarkEnd w:id="306"/>
      <w:bookmarkEnd w:id="307"/>
    </w:p>
    <w:p w14:paraId="38867312" w14:textId="77777777" w:rsidR="00B74AE1" w:rsidRDefault="00B74AE1" w:rsidP="00B74AE1">
      <w:pPr>
        <w:pStyle w:val="texto"/>
      </w:pPr>
    </w:p>
    <w:p w14:paraId="18F953AF" w14:textId="3A422317" w:rsidR="00B74AE1" w:rsidRPr="00B25EBE" w:rsidRDefault="00B74AE1" w:rsidP="00B74AE1">
      <w:pPr>
        <w:pStyle w:val="texto"/>
      </w:pPr>
      <w:r>
        <w:t>En este capítulo, se analizará el stack MEAN y sus componentes. El mismo está compuesto por un conjunto de tecnologías que responden al siguiente acrónimo: MongoDB (acceso a datos), Express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Framework</w:t>
      </w:r>
      <w:r w:rsidR="00A20E6E" w:rsidRPr="000B1150">
        <w:rPr>
          <w:highlight w:val="yellow"/>
        </w:rPr>
        <w:fldChar w:fldCharType="end"/>
      </w:r>
      <w:r w:rsidR="00A20E6E">
        <w:t xml:space="preserve"> </w:t>
      </w:r>
      <w:r>
        <w:t xml:space="preserve">web, </w:t>
      </w:r>
      <w:r w:rsidR="00A20E6E" w:rsidRPr="000B1150">
        <w:rPr>
          <w:highlight w:val="yellow"/>
        </w:rPr>
        <w:fldChar w:fldCharType="begin"/>
      </w:r>
      <w:r w:rsidR="00A20E6E" w:rsidRPr="000B1150">
        <w:instrText xml:space="preserve"> REF _Ref508794388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Back-End</w:t>
      </w:r>
      <w:r w:rsidR="00A20E6E" w:rsidRPr="000B1150">
        <w:rPr>
          <w:highlight w:val="yellow"/>
        </w:rPr>
        <w:fldChar w:fldCharType="end"/>
      </w:r>
      <w:r w:rsidRPr="00A20E6E">
        <w:t xml:space="preserve">), </w:t>
      </w:r>
      <w:r>
        <w:t>Angular (</w:t>
      </w:r>
      <w:r w:rsidR="00A20E6E" w:rsidRPr="000B1150">
        <w:rPr>
          <w:b/>
        </w:rPr>
        <w:fldChar w:fldCharType="begin"/>
      </w:r>
      <w:r w:rsidR="00A20E6E" w:rsidRPr="000B1150">
        <w:instrText xml:space="preserve"> REF _Ref508731667 \h </w:instrText>
      </w:r>
      <w:r w:rsidR="00A20E6E" w:rsidRPr="000B1150">
        <w:rPr>
          <w:b/>
        </w:rPr>
        <w:instrText xml:space="preserve"> \* MERGEFORMAT </w:instrText>
      </w:r>
      <w:r w:rsidR="00A20E6E" w:rsidRPr="000B1150">
        <w:rPr>
          <w:b/>
        </w:rPr>
      </w:r>
      <w:r w:rsidR="00A20E6E" w:rsidRPr="000B1150">
        <w:rPr>
          <w:b/>
        </w:rPr>
        <w:fldChar w:fldCharType="separate"/>
      </w:r>
      <w:r w:rsidR="00A20E6E" w:rsidRPr="000B1150">
        <w:rPr>
          <w:b/>
        </w:rPr>
        <w:t>Framework</w:t>
      </w:r>
      <w:r w:rsidR="00A20E6E" w:rsidRPr="000B1150">
        <w:rPr>
          <w:b/>
        </w:rPr>
        <w:fldChar w:fldCharType="end"/>
      </w:r>
      <w:r>
        <w:t xml:space="preserve"> web,</w:t>
      </w:r>
      <w:r w:rsidRPr="00A20E6E">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y NodeJS (plataforma de aplicación web).  Además, otros complementos, como Compodoc (documentador), bibliotecas y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Framework</w:t>
      </w:r>
      <w:r w:rsidR="00A20E6E" w:rsidRPr="000B1150">
        <w:rPr>
          <w:highlight w:val="yellow"/>
        </w:rPr>
        <w:fldChar w:fldCharType="end"/>
      </w:r>
      <w:r w:rsidR="00A20E6E">
        <w:t xml:space="preserve"> </w:t>
      </w:r>
      <w:r>
        <w:t>aplicados a la vista (o</w:t>
      </w:r>
      <w:r w:rsidRPr="000B1150">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como Bootstrap y JQuery. </w:t>
      </w:r>
    </w:p>
    <w:p w14:paraId="300C1866" w14:textId="77777777" w:rsidR="00B74AE1" w:rsidRDefault="00B74AE1" w:rsidP="00B74AE1">
      <w:pPr>
        <w:pStyle w:val="Ttulo2"/>
        <w:rPr>
          <w:b/>
          <w:sz w:val="32"/>
          <w:szCs w:val="32"/>
        </w:rPr>
      </w:pPr>
      <w:bookmarkStart w:id="308" w:name="_Toc510608544"/>
      <w:r>
        <w:rPr>
          <w:b/>
          <w:sz w:val="32"/>
          <w:szCs w:val="32"/>
        </w:rPr>
        <w:t xml:space="preserve">6.1 </w:t>
      </w:r>
      <w:r w:rsidRPr="00F06CD3">
        <w:rPr>
          <w:b/>
          <w:sz w:val="32"/>
          <w:szCs w:val="32"/>
        </w:rPr>
        <w:t>¿Qué es MEAN?</w:t>
      </w:r>
      <w:bookmarkEnd w:id="308"/>
    </w:p>
    <w:p w14:paraId="5B10C0E4" w14:textId="77777777" w:rsidR="00B74AE1" w:rsidRPr="00F06CD3" w:rsidRDefault="00B74AE1" w:rsidP="00B74AE1"/>
    <w:p w14:paraId="2CC4E1BE" w14:textId="4C245ECC"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r>
        <w:rPr>
          <w:rFonts w:ascii="Arial" w:hAnsi="Arial" w:cs="Arial"/>
          <w:i/>
          <w:color w:val="222222"/>
          <w:sz w:val="24"/>
          <w:szCs w:val="24"/>
          <w:shd w:val="clear" w:color="auto" w:fill="FFFFFF"/>
        </w:rPr>
        <w:t>stack</w:t>
      </w:r>
      <w:r>
        <w:rPr>
          <w:rFonts w:ascii="Arial" w:hAnsi="Arial" w:cs="Arial"/>
          <w:color w:val="222222"/>
          <w:sz w:val="24"/>
          <w:szCs w:val="24"/>
          <w:shd w:val="clear" w:color="auto" w:fill="FFFFFF"/>
        </w:rPr>
        <w:t>, a un conjunto de capas de software</w:t>
      </w:r>
      <w:r w:rsidRPr="00F06CD3">
        <w:rPr>
          <w:rFonts w:ascii="Arial" w:hAnsi="Arial" w:cs="Arial"/>
          <w:color w:val="222222"/>
          <w:sz w:val="24"/>
          <w:szCs w:val="24"/>
          <w:shd w:val="clear" w:color="auto" w:fill="FFFFFF"/>
        </w:rPr>
        <w:t xml:space="preserve"> para el </w:t>
      </w:r>
      <w:r w:rsidRPr="00CD7C3C">
        <w:rPr>
          <w:rStyle w:val="textoCar"/>
        </w:rPr>
        <w:t>desarrollo de aplicaciones, dónde la característica predominante es el uso del lenguaje de programación popularizado como 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Más adelante, se visualiza el logotipo de este stack de tecnologías (</w:t>
      </w:r>
      <w:r w:rsidR="00D2762B" w:rsidRPr="00D2762B">
        <w:rPr>
          <w:rFonts w:ascii="Arial" w:hAnsi="Arial" w:cs="Arial"/>
          <w:b/>
          <w:color w:val="222222"/>
          <w:sz w:val="24"/>
          <w:szCs w:val="24"/>
          <w:shd w:val="clear" w:color="auto" w:fill="FFFFFF"/>
        </w:rPr>
        <w:fldChar w:fldCharType="begin"/>
      </w:r>
      <w:r w:rsidR="00D2762B" w:rsidRPr="00D2762B">
        <w:rPr>
          <w:rFonts w:ascii="Arial" w:hAnsi="Arial" w:cs="Arial"/>
          <w:b/>
          <w:color w:val="222222"/>
          <w:sz w:val="24"/>
          <w:szCs w:val="24"/>
          <w:shd w:val="clear" w:color="auto" w:fill="FFFFFF"/>
        </w:rPr>
        <w:instrText xml:space="preserve"> REF _Ref508787458 \h  \* MERGEFORMAT </w:instrText>
      </w:r>
      <w:r w:rsidR="00D2762B" w:rsidRPr="00D2762B">
        <w:rPr>
          <w:rFonts w:ascii="Arial" w:hAnsi="Arial" w:cs="Arial"/>
          <w:b/>
          <w:color w:val="222222"/>
          <w:sz w:val="24"/>
          <w:szCs w:val="24"/>
          <w:shd w:val="clear" w:color="auto" w:fill="FFFFFF"/>
        </w:rPr>
      </w:r>
      <w:r w:rsidR="00D2762B" w:rsidRPr="00D2762B">
        <w:rPr>
          <w:rFonts w:ascii="Arial" w:hAnsi="Arial" w:cs="Arial"/>
          <w:b/>
          <w:color w:val="222222"/>
          <w:sz w:val="24"/>
          <w:szCs w:val="24"/>
          <w:shd w:val="clear" w:color="auto" w:fill="FFFFFF"/>
        </w:rPr>
        <w:fldChar w:fldCharType="separate"/>
      </w:r>
      <w:r w:rsidR="00D2762B" w:rsidRPr="00D2762B">
        <w:rPr>
          <w:rFonts w:ascii="Arial" w:hAnsi="Arial" w:cs="Arial"/>
          <w:b/>
          <w:sz w:val="24"/>
          <w:szCs w:val="24"/>
        </w:rPr>
        <w:t xml:space="preserve">Ilustración </w:t>
      </w:r>
      <w:r w:rsidR="00D2762B" w:rsidRPr="00D2762B">
        <w:rPr>
          <w:rFonts w:ascii="Arial" w:hAnsi="Arial" w:cs="Arial"/>
          <w:b/>
          <w:noProof/>
          <w:sz w:val="24"/>
          <w:szCs w:val="24"/>
        </w:rPr>
        <w:t>39</w:t>
      </w:r>
      <w:r w:rsidR="00D2762B" w:rsidRPr="00D2762B">
        <w:rPr>
          <w:rFonts w:ascii="Arial" w:hAnsi="Arial" w:cs="Arial"/>
          <w:b/>
          <w:sz w:val="24"/>
          <w:szCs w:val="24"/>
        </w:rPr>
        <w:t xml:space="preserve"> - Acrónimo MEAN</w:t>
      </w:r>
      <w:r w:rsidR="00D2762B" w:rsidRPr="00D2762B">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sdt>
        <w:sdtPr>
          <w:rPr>
            <w:rFonts w:ascii="Arial" w:hAnsi="Arial" w:cs="Arial"/>
            <w:color w:val="222222"/>
            <w:sz w:val="24"/>
            <w:szCs w:val="24"/>
            <w:shd w:val="clear" w:color="auto" w:fill="FFFFFF"/>
          </w:rPr>
          <w:id w:val="-338628729"/>
          <w:citation/>
        </w:sdtPr>
        <w:sdtEndPr/>
        <w:sdtContent>
          <w:r w:rsidR="00A20E6E">
            <w:rPr>
              <w:rFonts w:ascii="Arial" w:hAnsi="Arial" w:cs="Arial"/>
              <w:color w:val="222222"/>
              <w:sz w:val="24"/>
              <w:szCs w:val="24"/>
              <w:shd w:val="clear" w:color="auto" w:fill="FFFFFF"/>
            </w:rPr>
            <w:fldChar w:fldCharType="begin"/>
          </w:r>
          <w:r w:rsidR="00A20E6E">
            <w:rPr>
              <w:rFonts w:ascii="Arial" w:hAnsi="Arial" w:cs="Arial"/>
              <w:color w:val="222222"/>
              <w:sz w:val="24"/>
              <w:szCs w:val="24"/>
              <w:shd w:val="clear" w:color="auto" w:fill="FFFFFF"/>
            </w:rPr>
            <w:instrText xml:space="preserve"> CITATION www171 \l 11274 </w:instrText>
          </w:r>
          <w:r w:rsidR="00A20E6E">
            <w:rPr>
              <w:rFonts w:ascii="Arial" w:hAnsi="Arial" w:cs="Arial"/>
              <w:color w:val="222222"/>
              <w:sz w:val="24"/>
              <w:szCs w:val="24"/>
              <w:shd w:val="clear" w:color="auto" w:fill="FFFFFF"/>
            </w:rPr>
            <w:fldChar w:fldCharType="separate"/>
          </w:r>
          <w:r w:rsidR="005675C3">
            <w:rPr>
              <w:rFonts w:ascii="Arial" w:hAnsi="Arial" w:cs="Arial"/>
              <w:noProof/>
              <w:color w:val="222222"/>
              <w:sz w:val="24"/>
              <w:szCs w:val="24"/>
              <w:shd w:val="clear" w:color="auto" w:fill="FFFFFF"/>
            </w:rPr>
            <w:t xml:space="preserve"> </w:t>
          </w:r>
          <w:r w:rsidR="005675C3" w:rsidRPr="005675C3">
            <w:rPr>
              <w:rFonts w:ascii="Arial" w:hAnsi="Arial" w:cs="Arial"/>
              <w:noProof/>
              <w:color w:val="222222"/>
              <w:sz w:val="24"/>
              <w:szCs w:val="24"/>
              <w:shd w:val="clear" w:color="auto" w:fill="FFFFFF"/>
            </w:rPr>
            <w:t>[23]</w:t>
          </w:r>
          <w:r w:rsidR="00A20E6E">
            <w:rPr>
              <w:rFonts w:ascii="Arial" w:hAnsi="Arial" w:cs="Arial"/>
              <w:color w:val="222222"/>
              <w:sz w:val="24"/>
              <w:szCs w:val="24"/>
              <w:shd w:val="clear" w:color="auto" w:fill="FFFFFF"/>
            </w:rPr>
            <w:fldChar w:fldCharType="end"/>
          </w:r>
        </w:sdtContent>
      </w:sdt>
    </w:p>
    <w:p w14:paraId="1814F39E" w14:textId="77777777" w:rsidR="00B74AE1" w:rsidRPr="00F06CD3" w:rsidRDefault="00B74AE1" w:rsidP="00B74AE1">
      <w:pPr>
        <w:rPr>
          <w:rFonts w:ascii="Arial" w:hAnsi="Arial" w:cs="Arial"/>
          <w:color w:val="222222"/>
          <w:sz w:val="24"/>
          <w:szCs w:val="24"/>
          <w:shd w:val="clear" w:color="auto" w:fill="FFFFFF"/>
        </w:rPr>
      </w:pPr>
    </w:p>
    <w:p w14:paraId="0EEFED87" w14:textId="77777777" w:rsidR="00D2762B" w:rsidRDefault="00B74AE1" w:rsidP="00D2762B">
      <w:pPr>
        <w:keepNext/>
        <w:jc w:val="center"/>
      </w:pPr>
      <w:r>
        <w:rPr>
          <w:noProof/>
          <w:lang w:val="en-US" w:eastAsia="en-US"/>
        </w:rPr>
        <w:drawing>
          <wp:inline distT="0" distB="0" distL="0" distR="0" wp14:anchorId="4DEA93DF" wp14:editId="3B37AE06">
            <wp:extent cx="4114800" cy="2314575"/>
            <wp:effectExtent l="0" t="0" r="0" b="9525"/>
            <wp:docPr id="53" name="Imagen 53"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76D2B3B6" w14:textId="5D20ADCF" w:rsidR="00B74AE1" w:rsidRDefault="00D2762B" w:rsidP="00D2762B">
      <w:pPr>
        <w:pStyle w:val="Descripcin"/>
        <w:jc w:val="center"/>
      </w:pPr>
      <w:bookmarkStart w:id="309" w:name="_Ref508787458"/>
      <w:bookmarkStart w:id="310" w:name="_Toc508877195"/>
      <w:r>
        <w:t xml:space="preserve">Ilustración </w:t>
      </w:r>
      <w:r w:rsidR="009F3AB5">
        <w:fldChar w:fldCharType="begin"/>
      </w:r>
      <w:r w:rsidR="009F3AB5">
        <w:instrText xml:space="preserve"> SEQ Ilustración \* ARABIC </w:instrText>
      </w:r>
      <w:r w:rsidR="009F3AB5">
        <w:fldChar w:fldCharType="separate"/>
      </w:r>
      <w:r w:rsidR="00980ACB">
        <w:rPr>
          <w:noProof/>
        </w:rPr>
        <w:t>39</w:t>
      </w:r>
      <w:r w:rsidR="009F3AB5">
        <w:rPr>
          <w:noProof/>
        </w:rPr>
        <w:fldChar w:fldCharType="end"/>
      </w:r>
      <w:r>
        <w:t xml:space="preserve"> - Acrónimo MEAN</w:t>
      </w:r>
      <w:bookmarkEnd w:id="309"/>
      <w:bookmarkEnd w:id="310"/>
    </w:p>
    <w:p w14:paraId="56C01679" w14:textId="77777777" w:rsidR="00B74AE1" w:rsidRPr="00FB0B8C" w:rsidRDefault="00B74AE1" w:rsidP="00B74AE1">
      <w:pPr>
        <w:rPr>
          <w:lang w:eastAsia="en-US"/>
        </w:rPr>
      </w:pPr>
    </w:p>
    <w:p w14:paraId="222B0304" w14:textId="77777777" w:rsidR="00B74AE1" w:rsidRDefault="00B74AE1" w:rsidP="00B74AE1">
      <w:pPr>
        <w:rPr>
          <w:lang w:eastAsia="en-US"/>
        </w:rPr>
      </w:pPr>
    </w:p>
    <w:p w14:paraId="2A0DD964" w14:textId="77777777" w:rsidR="00D2762B" w:rsidRDefault="00B74AE1" w:rsidP="00D2762B">
      <w:pPr>
        <w:keepNext/>
        <w:ind w:left="708" w:hanging="708"/>
      </w:pPr>
      <w:r>
        <w:rPr>
          <w:noProof/>
          <w:lang w:val="en-US" w:eastAsia="en-US"/>
        </w:rPr>
        <w:drawing>
          <wp:inline distT="0" distB="0" distL="0" distR="0" wp14:anchorId="621BF81D" wp14:editId="660A6BDD">
            <wp:extent cx="5400040" cy="1644012"/>
            <wp:effectExtent l="0" t="0" r="0" b="0"/>
            <wp:docPr id="1055" name="Imagen 1055"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671F68DF" w14:textId="7729BDD2" w:rsidR="00B74AE1" w:rsidRDefault="00D2762B" w:rsidP="00D2762B">
      <w:pPr>
        <w:pStyle w:val="Descripcin"/>
        <w:jc w:val="center"/>
      </w:pPr>
      <w:bookmarkStart w:id="311" w:name="_Ref508787581"/>
      <w:bookmarkStart w:id="312" w:name="_Toc508877196"/>
      <w:r>
        <w:t xml:space="preserve">Ilustración </w:t>
      </w:r>
      <w:r w:rsidR="009F3AB5">
        <w:fldChar w:fldCharType="begin"/>
      </w:r>
      <w:r w:rsidR="009F3AB5">
        <w:instrText xml:space="preserve"> SEQ Ilustración \* ARABIC </w:instrText>
      </w:r>
      <w:r w:rsidR="009F3AB5">
        <w:fldChar w:fldCharType="separate"/>
      </w:r>
      <w:r w:rsidR="00980ACB">
        <w:rPr>
          <w:noProof/>
        </w:rPr>
        <w:t>40</w:t>
      </w:r>
      <w:r w:rsidR="009F3AB5">
        <w:rPr>
          <w:noProof/>
        </w:rPr>
        <w:fldChar w:fldCharType="end"/>
      </w:r>
      <w:r>
        <w:t xml:space="preserve"> - </w:t>
      </w:r>
      <w:r w:rsidRPr="00E91EDC">
        <w:t>Arquitectura de interacción MEAN</w:t>
      </w:r>
      <w:bookmarkEnd w:id="311"/>
      <w:bookmarkEnd w:id="312"/>
    </w:p>
    <w:p w14:paraId="1CFA0587" w14:textId="77777777" w:rsidR="00B74AE1" w:rsidRPr="00FB0B8C" w:rsidRDefault="00B74AE1" w:rsidP="00B74AE1">
      <w:pPr>
        <w:rPr>
          <w:lang w:eastAsia="en-US"/>
        </w:rPr>
      </w:pPr>
    </w:p>
    <w:p w14:paraId="3966AB6A" w14:textId="77777777" w:rsidR="00D2762B" w:rsidRDefault="00D2762B">
      <w:pPr>
        <w:rPr>
          <w:b/>
          <w:color w:val="666666"/>
          <w:sz w:val="32"/>
          <w:szCs w:val="32"/>
        </w:rPr>
      </w:pPr>
      <w:r>
        <w:rPr>
          <w:b/>
          <w:sz w:val="32"/>
          <w:szCs w:val="32"/>
        </w:rPr>
        <w:br w:type="page"/>
      </w:r>
    </w:p>
    <w:p w14:paraId="3EB2CCA2" w14:textId="280A979A" w:rsidR="00B74AE1" w:rsidRDefault="00B74AE1" w:rsidP="00B74AE1">
      <w:pPr>
        <w:pStyle w:val="Ttulo2"/>
        <w:rPr>
          <w:b/>
          <w:sz w:val="32"/>
          <w:szCs w:val="32"/>
        </w:rPr>
      </w:pPr>
      <w:bookmarkStart w:id="313" w:name="_Toc510608545"/>
      <w:r>
        <w:rPr>
          <w:b/>
          <w:sz w:val="32"/>
          <w:szCs w:val="32"/>
        </w:rPr>
        <w:lastRenderedPageBreak/>
        <w:t>6.2 Componentes de MEAN</w:t>
      </w:r>
      <w:bookmarkEnd w:id="313"/>
    </w:p>
    <w:p w14:paraId="6C612C5B" w14:textId="77777777" w:rsidR="00B74AE1" w:rsidRDefault="00B74AE1" w:rsidP="00B74AE1"/>
    <w:p w14:paraId="66EF802A" w14:textId="099E9F1C"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Como podemos apreciar en la imagen (</w:t>
      </w:r>
      <w:r w:rsidR="00C61729" w:rsidRPr="00C61729">
        <w:rPr>
          <w:rFonts w:ascii="Arial" w:hAnsi="Arial" w:cs="Arial"/>
          <w:b/>
          <w:color w:val="222222"/>
          <w:sz w:val="24"/>
          <w:szCs w:val="24"/>
          <w:shd w:val="clear" w:color="auto" w:fill="FFFFFF"/>
        </w:rPr>
        <w:fldChar w:fldCharType="begin"/>
      </w:r>
      <w:r w:rsidR="00C61729" w:rsidRPr="00C61729">
        <w:rPr>
          <w:rFonts w:ascii="Arial" w:hAnsi="Arial" w:cs="Arial"/>
          <w:b/>
          <w:color w:val="222222"/>
          <w:sz w:val="24"/>
          <w:szCs w:val="24"/>
          <w:shd w:val="clear" w:color="auto" w:fill="FFFFFF"/>
        </w:rPr>
        <w:instrText xml:space="preserve"> REF _Ref508787581 \h  \* MERGEFORMAT </w:instrText>
      </w:r>
      <w:r w:rsidR="00C61729" w:rsidRPr="00C61729">
        <w:rPr>
          <w:rFonts w:ascii="Arial" w:hAnsi="Arial" w:cs="Arial"/>
          <w:b/>
          <w:color w:val="222222"/>
          <w:sz w:val="24"/>
          <w:szCs w:val="24"/>
          <w:shd w:val="clear" w:color="auto" w:fill="FFFFFF"/>
        </w:rPr>
      </w:r>
      <w:r w:rsidR="00C61729" w:rsidRPr="00C61729">
        <w:rPr>
          <w:rFonts w:ascii="Arial" w:hAnsi="Arial" w:cs="Arial"/>
          <w:b/>
          <w:color w:val="222222"/>
          <w:sz w:val="24"/>
          <w:szCs w:val="24"/>
          <w:shd w:val="clear" w:color="auto" w:fill="FFFFFF"/>
        </w:rPr>
        <w:fldChar w:fldCharType="separate"/>
      </w:r>
      <w:r w:rsidR="00C61729" w:rsidRPr="00C61729">
        <w:rPr>
          <w:rFonts w:ascii="Arial" w:hAnsi="Arial" w:cs="Arial"/>
          <w:b/>
          <w:sz w:val="24"/>
          <w:szCs w:val="24"/>
        </w:rPr>
        <w:t xml:space="preserve">Ilustración </w:t>
      </w:r>
      <w:r w:rsidR="00C61729" w:rsidRPr="00C61729">
        <w:rPr>
          <w:rFonts w:ascii="Arial" w:hAnsi="Arial" w:cs="Arial"/>
          <w:b/>
          <w:noProof/>
          <w:sz w:val="24"/>
          <w:szCs w:val="24"/>
        </w:rPr>
        <w:t>40</w:t>
      </w:r>
      <w:r w:rsidR="00C61729" w:rsidRPr="00C61729">
        <w:rPr>
          <w:rFonts w:ascii="Arial" w:hAnsi="Arial" w:cs="Arial"/>
          <w:b/>
          <w:sz w:val="24"/>
          <w:szCs w:val="24"/>
        </w:rPr>
        <w:t xml:space="preserve"> - Arquitectura de interacción MEAN</w:t>
      </w:r>
      <w:r w:rsidR="00C61729" w:rsidRPr="00C61729">
        <w:rPr>
          <w:rFonts w:ascii="Arial" w:hAnsi="Arial" w:cs="Arial"/>
          <w:b/>
          <w:color w:val="222222"/>
          <w:sz w:val="24"/>
          <w:szCs w:val="24"/>
          <w:shd w:val="clear" w:color="auto" w:fill="FFFFFF"/>
        </w:rPr>
        <w:fldChar w:fldCharType="end"/>
      </w:r>
      <w:r w:rsidRPr="00C3486B">
        <w:rPr>
          <w:rFonts w:ascii="Arial" w:hAnsi="Arial" w:cs="Arial"/>
          <w:color w:val="222222"/>
          <w:sz w:val="24"/>
          <w:szCs w:val="24"/>
          <w:shd w:val="clear" w:color="auto" w:fill="FFFFFF"/>
        </w:rPr>
        <w:t xml:space="preserve">) se puede observar </w:t>
      </w:r>
      <w:r>
        <w:rPr>
          <w:rFonts w:ascii="Arial" w:hAnsi="Arial" w:cs="Arial"/>
          <w:color w:val="222222"/>
          <w:sz w:val="24"/>
          <w:szCs w:val="24"/>
          <w:shd w:val="clear" w:color="auto" w:fill="FFFFFF"/>
        </w:rPr>
        <w:t>que componentes interactúan entre si dentro del</w:t>
      </w:r>
      <w:r w:rsidRPr="00C3486B">
        <w:rPr>
          <w:rFonts w:ascii="Arial" w:hAnsi="Arial" w:cs="Arial"/>
          <w:color w:val="222222"/>
          <w:sz w:val="24"/>
          <w:szCs w:val="24"/>
          <w:shd w:val="clear" w:color="auto" w:fill="FFFFFF"/>
        </w:rPr>
        <w:t xml:space="preserve"> </w:t>
      </w:r>
      <w:r w:rsidRPr="00C66805">
        <w:rPr>
          <w:rFonts w:ascii="Arial" w:hAnsi="Arial" w:cs="Arial"/>
          <w:i/>
          <w:color w:val="222222"/>
          <w:sz w:val="24"/>
          <w:szCs w:val="24"/>
          <w:shd w:val="clear" w:color="auto" w:fill="FFFFFF"/>
        </w:rPr>
        <w:t>stack</w:t>
      </w:r>
      <w:r w:rsidR="00052300">
        <w:rPr>
          <w:rFonts w:ascii="Arial" w:hAnsi="Arial" w:cs="Arial"/>
          <w:color w:val="222222"/>
          <w:sz w:val="24"/>
          <w:szCs w:val="24"/>
          <w:shd w:val="clear" w:color="auto" w:fill="FFFFFF"/>
        </w:rPr>
        <w:t xml:space="preserve">. En esta sección </w:t>
      </w:r>
      <w:r w:rsidRPr="00C3486B">
        <w:rPr>
          <w:rFonts w:ascii="Arial" w:hAnsi="Arial" w:cs="Arial"/>
          <w:color w:val="222222"/>
          <w:sz w:val="24"/>
          <w:szCs w:val="24"/>
          <w:shd w:val="clear" w:color="auto" w:fill="FFFFFF"/>
        </w:rPr>
        <w:t xml:space="preserve">se ampliará cada tecnología. </w:t>
      </w:r>
    </w:p>
    <w:p w14:paraId="0D14B4AF" w14:textId="3422D9DC"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 xml:space="preserve">En un primer momento la aplicación Angular se encuentra almacenada en un servidor WEB. </w:t>
      </w:r>
      <w:r>
        <w:rPr>
          <w:rFonts w:ascii="Arial" w:hAnsi="Arial" w:cs="Arial"/>
          <w:color w:val="222222"/>
          <w:sz w:val="24"/>
          <w:szCs w:val="24"/>
          <w:shd w:val="clear" w:color="auto" w:fill="FFFFFF"/>
        </w:rPr>
        <w:t>Cuando es</w:t>
      </w:r>
      <w:r w:rsidRPr="00C3486B">
        <w:rPr>
          <w:rFonts w:ascii="Arial" w:hAnsi="Arial" w:cs="Arial"/>
          <w:color w:val="222222"/>
          <w:sz w:val="24"/>
          <w:szCs w:val="24"/>
          <w:shd w:val="clear" w:color="auto" w:fill="FFFFFF"/>
        </w:rPr>
        <w:t xml:space="preserve"> transferida al cliente (navegador web) comienza la comunicación entre el componente Angular y el servidor 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por medio de una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_Ref508794735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API</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REST implementada </w:t>
      </w:r>
      <w:r>
        <w:rPr>
          <w:rFonts w:ascii="Arial" w:hAnsi="Arial" w:cs="Arial"/>
          <w:color w:val="222222"/>
          <w:sz w:val="24"/>
          <w:szCs w:val="24"/>
          <w:shd w:val="clear" w:color="auto" w:fill="FFFFFF"/>
        </w:rPr>
        <w:t xml:space="preserve">sobre el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Framework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Express. </w:t>
      </w:r>
      <w:r>
        <w:rPr>
          <w:rFonts w:ascii="Arial" w:hAnsi="Arial" w:cs="Arial"/>
          <w:color w:val="222222"/>
          <w:sz w:val="24"/>
          <w:szCs w:val="24"/>
          <w:shd w:val="clear" w:color="auto" w:fill="FFFFFF"/>
        </w:rPr>
        <w:t xml:space="preserve">Los requerimientos producidos por los </w:t>
      </w:r>
      <w:r>
        <w:rPr>
          <w:rFonts w:ascii="Arial" w:hAnsi="Arial" w:cs="Arial"/>
          <w:i/>
          <w:color w:val="222222"/>
          <w:sz w:val="24"/>
          <w:szCs w:val="24"/>
          <w:shd w:val="clear" w:color="auto" w:fill="FFFFFF"/>
        </w:rPr>
        <w:t>endpoints</w:t>
      </w:r>
      <w:r>
        <w:rPr>
          <w:rFonts w:ascii="Arial" w:hAnsi="Arial" w:cs="Arial"/>
          <w:color w:val="222222"/>
          <w:sz w:val="24"/>
          <w:szCs w:val="24"/>
          <w:shd w:val="clear" w:color="auto" w:fill="FFFFFF"/>
        </w:rPr>
        <w:t xml:space="preserve"> de la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_Ref508794753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API (Application Programming Interface)</w:t>
      </w:r>
      <w:r w:rsidR="00A20E6E" w:rsidRPr="000B1150">
        <w:rPr>
          <w:rFonts w:ascii="Arial" w:hAnsi="Arial" w:cs="Arial"/>
          <w:color w:val="222222"/>
          <w:sz w:val="24"/>
          <w:szCs w:val="24"/>
          <w:highlight w:val="yellow"/>
          <w:shd w:val="clear" w:color="auto" w:fill="FFFFFF"/>
        </w:rPr>
        <w:fldChar w:fldCharType="end"/>
      </w:r>
      <w:r w:rsidR="00A20E6E" w:rsidRP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provocan que </w:t>
      </w:r>
      <w:r w:rsidRPr="00C3486B">
        <w:rPr>
          <w:rFonts w:ascii="Arial" w:hAnsi="Arial" w:cs="Arial"/>
          <w:color w:val="222222"/>
          <w:sz w:val="24"/>
          <w:szCs w:val="24"/>
          <w:shd w:val="clear" w:color="auto" w:fill="FFFFFF"/>
        </w:rPr>
        <w:t>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reali</w:t>
      </w:r>
      <w:r>
        <w:rPr>
          <w:rFonts w:ascii="Arial" w:hAnsi="Arial" w:cs="Arial"/>
          <w:color w:val="222222"/>
          <w:sz w:val="24"/>
          <w:szCs w:val="24"/>
          <w:shd w:val="clear" w:color="auto" w:fill="FFFFFF"/>
        </w:rPr>
        <w:t>ce</w:t>
      </w:r>
      <w:r w:rsidRPr="00C3486B">
        <w:rPr>
          <w:rFonts w:ascii="Arial" w:hAnsi="Arial" w:cs="Arial"/>
          <w:color w:val="222222"/>
          <w:sz w:val="24"/>
          <w:szCs w:val="24"/>
          <w:shd w:val="clear" w:color="auto" w:fill="FFFFFF"/>
        </w:rPr>
        <w:t xml:space="preserve"> las consultas </w:t>
      </w:r>
      <w:r>
        <w:rPr>
          <w:rFonts w:ascii="Arial" w:hAnsi="Arial" w:cs="Arial"/>
          <w:color w:val="222222"/>
          <w:sz w:val="24"/>
          <w:szCs w:val="24"/>
          <w:shd w:val="clear" w:color="auto" w:fill="FFFFFF"/>
        </w:rPr>
        <w:t xml:space="preserve">tanto </w:t>
      </w:r>
      <w:r w:rsidRPr="00C3486B">
        <w:rPr>
          <w:rFonts w:ascii="Arial" w:hAnsi="Arial" w:cs="Arial"/>
          <w:color w:val="222222"/>
          <w:sz w:val="24"/>
          <w:szCs w:val="24"/>
          <w:shd w:val="clear" w:color="auto" w:fill="FFFFFF"/>
        </w:rPr>
        <w:t xml:space="preserve">de </w:t>
      </w:r>
      <w:r>
        <w:rPr>
          <w:rFonts w:ascii="Arial" w:hAnsi="Arial" w:cs="Arial"/>
          <w:color w:val="222222"/>
          <w:sz w:val="24"/>
          <w:szCs w:val="24"/>
          <w:shd w:val="clear" w:color="auto" w:fill="FFFFFF"/>
        </w:rPr>
        <w:t xml:space="preserve">lectura como escritura sobre </w:t>
      </w:r>
      <w:r w:rsidRPr="00C3486B">
        <w:rPr>
          <w:rFonts w:ascii="Arial" w:hAnsi="Arial" w:cs="Arial"/>
          <w:color w:val="222222"/>
          <w:sz w:val="24"/>
          <w:szCs w:val="24"/>
          <w:shd w:val="clear" w:color="auto" w:fill="FFFFFF"/>
        </w:rPr>
        <w:t>Mongo</w:t>
      </w:r>
      <w:r>
        <w:rPr>
          <w:rFonts w:ascii="Arial" w:hAnsi="Arial" w:cs="Arial"/>
          <w:color w:val="222222"/>
          <w:sz w:val="24"/>
          <w:szCs w:val="24"/>
          <w:shd w:val="clear" w:color="auto" w:fill="FFFFFF"/>
        </w:rPr>
        <w:t>DB</w:t>
      </w:r>
      <w:r w:rsidRPr="00C3486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El formato de presentación de datos es </w:t>
      </w:r>
      <w:r w:rsidRPr="00C3486B">
        <w:rPr>
          <w:rFonts w:ascii="Arial" w:hAnsi="Arial" w:cs="Arial"/>
          <w:color w:val="222222"/>
          <w:sz w:val="24"/>
          <w:szCs w:val="24"/>
          <w:shd w:val="clear" w:color="auto" w:fill="FFFFFF"/>
        </w:rPr>
        <w:t>JSON</w:t>
      </w:r>
      <w:r>
        <w:rPr>
          <w:rFonts w:ascii="Arial" w:hAnsi="Arial" w:cs="Arial"/>
          <w:color w:val="222222"/>
          <w:sz w:val="24"/>
          <w:szCs w:val="24"/>
          <w:shd w:val="clear" w:color="auto" w:fill="FFFFFF"/>
        </w:rPr>
        <w:t xml:space="preserve"> (</w:t>
      </w:r>
      <w:r w:rsidR="00052300">
        <w:rPr>
          <w:rFonts w:ascii="Arial" w:hAnsi="Arial" w:cs="Arial"/>
          <w:color w:val="222222"/>
          <w:sz w:val="24"/>
          <w:szCs w:val="24"/>
          <w:shd w:val="clear" w:color="auto" w:fill="FFFFFF"/>
        </w:rPr>
        <w:fldChar w:fldCharType="begin"/>
      </w:r>
      <w:r w:rsidR="00052300">
        <w:rPr>
          <w:rFonts w:ascii="Arial" w:hAnsi="Arial" w:cs="Arial"/>
          <w:color w:val="222222"/>
          <w:sz w:val="24"/>
          <w:szCs w:val="24"/>
          <w:shd w:val="clear" w:color="auto" w:fill="FFFFFF"/>
        </w:rPr>
        <w:instrText xml:space="preserve"> REF _Ref508793067 \h </w:instrText>
      </w:r>
      <w:r w:rsidR="00052300">
        <w:rPr>
          <w:rFonts w:ascii="Arial" w:hAnsi="Arial" w:cs="Arial"/>
          <w:color w:val="222222"/>
          <w:sz w:val="24"/>
          <w:szCs w:val="24"/>
          <w:shd w:val="clear" w:color="auto" w:fill="FFFFFF"/>
        </w:rPr>
      </w:r>
      <w:r w:rsidR="00052300">
        <w:rPr>
          <w:rFonts w:ascii="Arial" w:hAnsi="Arial" w:cs="Arial"/>
          <w:color w:val="222222"/>
          <w:sz w:val="24"/>
          <w:szCs w:val="24"/>
          <w:shd w:val="clear" w:color="auto" w:fill="FFFFFF"/>
        </w:rPr>
        <w:fldChar w:fldCharType="separate"/>
      </w:r>
      <w:r w:rsidR="00052300">
        <w:rPr>
          <w:b/>
          <w:sz w:val="28"/>
          <w:szCs w:val="28"/>
        </w:rPr>
        <w:t>6.3.3 JSON</w:t>
      </w:r>
      <w:r w:rsidR="00052300">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para todos los requerimientos</w:t>
      </w:r>
      <w:r w:rsidRPr="00C3486B">
        <w:rPr>
          <w:rFonts w:ascii="Arial" w:hAnsi="Arial" w:cs="Arial"/>
          <w:color w:val="222222"/>
          <w:sz w:val="24"/>
          <w:szCs w:val="24"/>
          <w:shd w:val="clear" w:color="auto" w:fill="FFFFFF"/>
        </w:rPr>
        <w:t xml:space="preserve">. </w:t>
      </w:r>
    </w:p>
    <w:p w14:paraId="6E6466DA" w14:textId="77777777" w:rsidR="00B74AE1" w:rsidRPr="00F06CD3" w:rsidRDefault="00B74AE1" w:rsidP="00B74AE1">
      <w:pPr>
        <w:pStyle w:val="Ttulo3"/>
        <w:rPr>
          <w:b w:val="0"/>
          <w:sz w:val="28"/>
          <w:szCs w:val="28"/>
        </w:rPr>
      </w:pPr>
      <w:bookmarkStart w:id="314" w:name="_Toc510608546"/>
      <w:r>
        <w:rPr>
          <w:b w:val="0"/>
          <w:sz w:val="28"/>
          <w:szCs w:val="28"/>
        </w:rPr>
        <w:t xml:space="preserve">6.2.1 </w:t>
      </w:r>
      <w:r w:rsidRPr="00F06CD3">
        <w:rPr>
          <w:b w:val="0"/>
          <w:sz w:val="28"/>
          <w:szCs w:val="28"/>
        </w:rPr>
        <w:t>Mongo</w:t>
      </w:r>
      <w:r>
        <w:rPr>
          <w:b w:val="0"/>
          <w:sz w:val="28"/>
          <w:szCs w:val="28"/>
        </w:rPr>
        <w:t>DB</w:t>
      </w:r>
      <w:bookmarkEnd w:id="314"/>
    </w:p>
    <w:p w14:paraId="1CCAABC3" w14:textId="77777777" w:rsidR="00B74AE1" w:rsidRDefault="00B74AE1" w:rsidP="00B74AE1">
      <w:pPr>
        <w:rPr>
          <w:rFonts w:ascii="Arial" w:hAnsi="Arial" w:cs="Arial"/>
          <w:color w:val="222222"/>
          <w:sz w:val="24"/>
          <w:szCs w:val="24"/>
          <w:shd w:val="clear" w:color="auto" w:fill="FFFFFF"/>
        </w:rPr>
      </w:pPr>
    </w:p>
    <w:p w14:paraId="262C2757"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r>
        <w:rPr>
          <w:rFonts w:ascii="Arial" w:hAnsi="Arial" w:cs="Arial"/>
          <w:color w:val="222222"/>
          <w:sz w:val="24"/>
          <w:szCs w:val="24"/>
          <w:shd w:val="clear" w:color="auto" w:fill="FFFFFF"/>
        </w:rPr>
        <w:t>en el cual la información se</w:t>
      </w:r>
      <w:r w:rsidRPr="00F06CD3">
        <w:rPr>
          <w:rFonts w:ascii="Arial" w:hAnsi="Arial" w:cs="Arial"/>
          <w:color w:val="222222"/>
          <w:sz w:val="24"/>
          <w:szCs w:val="24"/>
          <w:shd w:val="clear" w:color="auto" w:fill="FFFFFF"/>
        </w:rPr>
        <w:t xml:space="preserve"> almacena documentos</w:t>
      </w:r>
      <w:r>
        <w:rPr>
          <w:rFonts w:ascii="Arial" w:hAnsi="Arial" w:cs="Arial"/>
          <w:color w:val="222222"/>
          <w:sz w:val="24"/>
          <w:szCs w:val="24"/>
          <w:shd w:val="clear" w:color="auto" w:fill="FFFFFF"/>
        </w:rPr>
        <w:t xml:space="preserve"> en vez de filas en una tabla. Cada documento se trata de una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estructura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con formato</w:t>
      </w:r>
      <w:r w:rsidRPr="00F06CD3">
        <w:rPr>
          <w:rFonts w:ascii="Arial" w:hAnsi="Arial" w:cs="Arial"/>
          <w:color w:val="222222"/>
          <w:sz w:val="24"/>
          <w:szCs w:val="24"/>
          <w:shd w:val="clear" w:color="auto" w:fill="FFFFFF"/>
        </w:rPr>
        <w:t xml:space="preserve"> JSON (Notación simple de objeto tipo JavaScript)</w:t>
      </w:r>
      <w:r>
        <w:rPr>
          <w:rFonts w:ascii="Arial" w:hAnsi="Arial" w:cs="Arial"/>
          <w:color w:val="222222"/>
          <w:sz w:val="24"/>
          <w:szCs w:val="24"/>
          <w:shd w:val="clear" w:color="auto" w:fill="FFFFFF"/>
        </w:rPr>
        <w:t>. Estos documentos son agrupados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tiene un alto desempeño</w:t>
      </w:r>
      <w:r w:rsidRPr="00F06CD3">
        <w:rPr>
          <w:rFonts w:ascii="Arial" w:hAnsi="Arial" w:cs="Arial"/>
          <w:color w:val="222222"/>
          <w:sz w:val="24"/>
          <w:szCs w:val="24"/>
          <w:shd w:val="clear" w:color="auto" w:fill="FFFFFF"/>
        </w:rPr>
        <w:t xml:space="preserve">. </w:t>
      </w:r>
    </w:p>
    <w:p w14:paraId="06EE03BC" w14:textId="77777777" w:rsidR="00B74AE1" w:rsidRDefault="00B74AE1" w:rsidP="00B74AE1"/>
    <w:p w14:paraId="7411EF94" w14:textId="77777777" w:rsidR="00B74AE1" w:rsidRDefault="00B74AE1" w:rsidP="00B74AE1">
      <w:pPr>
        <w:pStyle w:val="Ttulo3"/>
        <w:rPr>
          <w:b w:val="0"/>
          <w:sz w:val="28"/>
          <w:szCs w:val="28"/>
        </w:rPr>
      </w:pPr>
      <w:bookmarkStart w:id="315" w:name="_Toc510608547"/>
      <w:r>
        <w:rPr>
          <w:b w:val="0"/>
          <w:sz w:val="28"/>
          <w:szCs w:val="28"/>
        </w:rPr>
        <w:t xml:space="preserve">6.2.2 </w:t>
      </w:r>
      <w:r w:rsidRPr="00F06CD3">
        <w:rPr>
          <w:b w:val="0"/>
          <w:sz w:val="28"/>
          <w:szCs w:val="28"/>
        </w:rPr>
        <w:t>Express</w:t>
      </w:r>
      <w:bookmarkEnd w:id="315"/>
    </w:p>
    <w:p w14:paraId="6F20E804" w14:textId="77777777" w:rsidR="00B74AE1" w:rsidRPr="00F06CD3" w:rsidRDefault="00B74AE1" w:rsidP="00B74AE1"/>
    <w:p w14:paraId="5C71C6FB" w14:textId="5A92CE8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NodeJS</w:t>
      </w:r>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HTTP</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Uno de sus componentes principales se trata de </w:t>
      </w:r>
      <w:r w:rsidRPr="00F06CD3">
        <w:rPr>
          <w:rFonts w:ascii="Arial" w:hAnsi="Arial" w:cs="Arial"/>
          <w:color w:val="222222"/>
          <w:sz w:val="24"/>
          <w:szCs w:val="24"/>
          <w:shd w:val="clear" w:color="auto" w:fill="FFFFFF"/>
        </w:rPr>
        <w:t>un sistema de enrutamiento (Routing)</w:t>
      </w:r>
      <w:r>
        <w:rPr>
          <w:rFonts w:ascii="Arial" w:hAnsi="Arial" w:cs="Arial"/>
          <w:color w:val="222222"/>
          <w:sz w:val="24"/>
          <w:szCs w:val="24"/>
          <w:shd w:val="clear" w:color="auto" w:fill="FFFFFF"/>
        </w:rPr>
        <w:t>, que asocia URLs con funciones.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stack</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también conocido como</w:t>
      </w:r>
      <w:r w:rsidRPr="00F06CD3">
        <w:rPr>
          <w:rFonts w:ascii="Arial" w:hAnsi="Arial" w:cs="Arial"/>
          <w:color w:val="222222"/>
          <w:sz w:val="24"/>
          <w:szCs w:val="24"/>
          <w:shd w:val="clear" w:color="auto" w:fill="FFFFFF"/>
        </w:rPr>
        <w:t xml:space="preserve">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_Ref508794818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Back-End</w:t>
      </w:r>
      <w:r w:rsidR="00A20E6E" w:rsidRPr="000B1150">
        <w:rPr>
          <w:rFonts w:ascii="Arial" w:hAnsi="Arial" w:cs="Arial"/>
          <w:color w:val="222222"/>
          <w:sz w:val="24"/>
          <w:szCs w:val="24"/>
          <w:highlight w:val="yellow"/>
          <w:shd w:val="clear" w:color="auto" w:fill="FFFFFF"/>
        </w:rPr>
        <w:fldChar w:fldCharType="end"/>
      </w:r>
      <w:r w:rsidRPr="00F06CD3">
        <w:rPr>
          <w:rFonts w:ascii="Arial" w:hAnsi="Arial" w:cs="Arial"/>
          <w:color w:val="222222"/>
          <w:sz w:val="24"/>
          <w:szCs w:val="24"/>
          <w:shd w:val="clear" w:color="auto" w:fill="FFFFFF"/>
        </w:rPr>
        <w:t>.</w:t>
      </w:r>
    </w:p>
    <w:p w14:paraId="13EB69D2" w14:textId="77777777" w:rsidR="00B74AE1" w:rsidRDefault="00B74AE1" w:rsidP="00B74AE1">
      <w:pPr>
        <w:pStyle w:val="Ttulo3"/>
        <w:rPr>
          <w:b w:val="0"/>
          <w:sz w:val="28"/>
          <w:szCs w:val="28"/>
        </w:rPr>
      </w:pPr>
      <w:bookmarkStart w:id="316" w:name="_Toc510608548"/>
      <w:r>
        <w:rPr>
          <w:b w:val="0"/>
          <w:sz w:val="28"/>
          <w:szCs w:val="28"/>
        </w:rPr>
        <w:t xml:space="preserve">6.2.3 </w:t>
      </w:r>
      <w:r w:rsidRPr="00F06CD3">
        <w:rPr>
          <w:b w:val="0"/>
          <w:sz w:val="28"/>
          <w:szCs w:val="28"/>
        </w:rPr>
        <w:t>Angular</w:t>
      </w:r>
      <w:bookmarkEnd w:id="316"/>
    </w:p>
    <w:p w14:paraId="49476093" w14:textId="77777777" w:rsidR="00B74AE1" w:rsidRPr="00F06CD3" w:rsidRDefault="00B74AE1" w:rsidP="00B74AE1"/>
    <w:p w14:paraId="5250C596" w14:textId="17DF3F0A"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Framework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orientado a </w:t>
      </w:r>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 web</w:t>
      </w:r>
      <w:r>
        <w:rPr>
          <w:rFonts w:ascii="Arial" w:hAnsi="Arial" w:cs="Arial"/>
          <w:color w:val="222222"/>
          <w:sz w:val="24"/>
          <w:szCs w:val="24"/>
          <w:shd w:val="clear" w:color="auto" w:fill="FFFFFF"/>
        </w:rPr>
        <w:t xml:space="preserve">, basado en el sub-lenguaje </w:t>
      </w:r>
      <w:r w:rsidRPr="00F06CD3">
        <w:rPr>
          <w:rFonts w:ascii="Arial" w:hAnsi="Arial" w:cs="Arial"/>
          <w:color w:val="222222"/>
          <w:sz w:val="24"/>
          <w:szCs w:val="24"/>
          <w:shd w:val="clear" w:color="auto" w:fill="FFFFFF"/>
        </w:rPr>
        <w:t>TypeScript</w:t>
      </w:r>
      <w:hyperlink r:id="rId86" w:tooltip="TypeScript" w:history="1"/>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r>
        <w:rPr>
          <w:rFonts w:ascii="Arial" w:hAnsi="Arial" w:cs="Arial"/>
          <w:i/>
          <w:color w:val="222222"/>
          <w:sz w:val="24"/>
          <w:szCs w:val="24"/>
          <w:shd w:val="clear" w:color="auto" w:fill="FFFFFF"/>
        </w:rPr>
        <w:t>ahead of 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w:t>
      </w:r>
      <w:r>
        <w:rPr>
          <w:rFonts w:ascii="Arial" w:hAnsi="Arial" w:cs="Arial"/>
          <w:color w:val="222222"/>
          <w:sz w:val="24"/>
          <w:szCs w:val="24"/>
          <w:shd w:val="clear" w:color="auto" w:fill="FFFFFF"/>
        </w:rPr>
        <w:t xml:space="preserve">proponer un diseño de </w:t>
      </w:r>
      <w:r w:rsidRPr="00F06CD3">
        <w:rPr>
          <w:rFonts w:ascii="Arial" w:hAnsi="Arial" w:cs="Arial"/>
          <w:color w:val="222222"/>
          <w:sz w:val="24"/>
          <w:szCs w:val="24"/>
          <w:shd w:val="clear" w:color="auto" w:fill="FFFFFF"/>
        </w:rPr>
        <w:t xml:space="preserve">las aplicaciones basadas en navegador con </w:t>
      </w:r>
      <w:r>
        <w:rPr>
          <w:rFonts w:ascii="Arial" w:hAnsi="Arial" w:cs="Arial"/>
          <w:color w:val="222222"/>
          <w:sz w:val="24"/>
          <w:szCs w:val="24"/>
          <w:shd w:val="clear" w:color="auto" w:fill="FFFFFF"/>
        </w:rPr>
        <w:t>basado en el patrón</w:t>
      </w:r>
      <w:r w:rsidRPr="00F06CD3">
        <w:rPr>
          <w:rFonts w:ascii="Arial" w:hAnsi="Arial" w:cs="Arial"/>
          <w:color w:val="222222"/>
          <w:sz w:val="24"/>
          <w:szCs w:val="24"/>
          <w:shd w:val="clear" w:color="auto" w:fill="FFFFFF"/>
        </w:rPr>
        <w:t xml:space="preserve"> Modelo Vista Controlador (MVC), </w:t>
      </w:r>
      <w:r>
        <w:rPr>
          <w:rFonts w:ascii="Arial" w:hAnsi="Arial" w:cs="Arial"/>
          <w:color w:val="222222"/>
          <w:sz w:val="24"/>
          <w:szCs w:val="24"/>
          <w:shd w:val="clear" w:color="auto" w:fill="FFFFFF"/>
        </w:rPr>
        <w:t>y facilitando</w:t>
      </w:r>
      <w:r w:rsidRPr="00F06CD3">
        <w:rPr>
          <w:rFonts w:ascii="Arial" w:hAnsi="Arial" w:cs="Arial"/>
          <w:color w:val="222222"/>
          <w:sz w:val="24"/>
          <w:szCs w:val="24"/>
          <w:shd w:val="clear" w:color="auto" w:fill="FFFFFF"/>
        </w:rPr>
        <w:t xml:space="preserve"> el desarrollo y las pruebas.</w:t>
      </w:r>
    </w:p>
    <w:p w14:paraId="7FB8F1B1" w14:textId="228B7F42" w:rsidR="00B74AE1" w:rsidRDefault="00B74AE1" w:rsidP="00B74AE1">
      <w:pPr>
        <w:pStyle w:val="Ttulo3"/>
        <w:rPr>
          <w:b w:val="0"/>
          <w:sz w:val="28"/>
          <w:szCs w:val="28"/>
        </w:rPr>
      </w:pPr>
      <w:bookmarkStart w:id="317" w:name="_Ref508877334"/>
      <w:bookmarkStart w:id="318" w:name="_Toc510608549"/>
      <w:r>
        <w:rPr>
          <w:b w:val="0"/>
          <w:sz w:val="28"/>
          <w:szCs w:val="28"/>
        </w:rPr>
        <w:t xml:space="preserve">6.2.4 </w:t>
      </w:r>
      <w:r w:rsidRPr="00F06CD3">
        <w:rPr>
          <w:b w:val="0"/>
          <w:sz w:val="28"/>
          <w:szCs w:val="28"/>
        </w:rPr>
        <w:t>Node</w:t>
      </w:r>
      <w:r>
        <w:rPr>
          <w:b w:val="0"/>
          <w:sz w:val="28"/>
          <w:szCs w:val="28"/>
        </w:rPr>
        <w:t>JS</w:t>
      </w:r>
      <w:bookmarkEnd w:id="317"/>
      <w:bookmarkEnd w:id="318"/>
    </w:p>
    <w:p w14:paraId="751D0A36" w14:textId="5C9DD0C8" w:rsidR="00B74AE1" w:rsidRPr="00F06CD3" w:rsidRDefault="00F53746" w:rsidP="00B74AE1">
      <w:r w:rsidRPr="00F06CD3">
        <w:rPr>
          <w:rFonts w:ascii="Arial" w:hAnsi="Arial" w:cs="Arial"/>
          <w:noProof/>
          <w:color w:val="222222"/>
          <w:sz w:val="24"/>
          <w:szCs w:val="24"/>
          <w:shd w:val="clear" w:color="auto" w:fill="FFFFFF"/>
          <w:lang w:val="en-US" w:eastAsia="en-US"/>
        </w:rPr>
        <w:drawing>
          <wp:anchor distT="0" distB="0" distL="114300" distR="114300" simplePos="0" relativeHeight="251625472" behindDoc="0" locked="0" layoutInCell="1" allowOverlap="1" wp14:anchorId="38D8FCBD" wp14:editId="6B025178">
            <wp:simplePos x="0" y="0"/>
            <wp:positionH relativeFrom="column">
              <wp:posOffset>4039870</wp:posOffset>
            </wp:positionH>
            <wp:positionV relativeFrom="paragraph">
              <wp:posOffset>15737</wp:posOffset>
            </wp:positionV>
            <wp:extent cx="1355725" cy="1204595"/>
            <wp:effectExtent l="0" t="0" r="0" b="0"/>
            <wp:wrapSquare wrapText="bothSides"/>
            <wp:docPr id="1056" name="Imagen 1056"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9DA5" w14:textId="3D7ECE3C"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MEAN, NodeJS,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multiplataforma enfocado en la programación del lado del </w:t>
      </w:r>
      <w:r w:rsidR="008F5898">
        <w:rPr>
          <w:rFonts w:ascii="Arial" w:hAnsi="Arial" w:cs="Arial"/>
          <w:color w:val="222222"/>
          <w:sz w:val="24"/>
          <w:szCs w:val="24"/>
          <w:shd w:val="clear" w:color="auto" w:fill="FFFFFF"/>
        </w:rPr>
        <w:t>servidor</w:t>
      </w:r>
      <w:r w:rsidRPr="00F06CD3">
        <w:rPr>
          <w:rFonts w:ascii="Arial" w:hAnsi="Arial" w:cs="Arial"/>
          <w:color w:val="222222"/>
          <w:sz w:val="24"/>
          <w:szCs w:val="24"/>
          <w:shd w:val="clear" w:color="auto" w:fill="FFFFFF"/>
        </w:rPr>
        <w:t>.</w:t>
      </w:r>
    </w:p>
    <w:p w14:paraId="6935AFA9" w14:textId="193D2739" w:rsidR="00B74AE1" w:rsidRPr="00F06CD3" w:rsidRDefault="00F06D19" w:rsidP="00B74AE1">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634688" behindDoc="0" locked="0" layoutInCell="1" allowOverlap="1" wp14:anchorId="54F3190D" wp14:editId="02991414">
                <wp:simplePos x="0" y="0"/>
                <wp:positionH relativeFrom="column">
                  <wp:posOffset>4040505</wp:posOffset>
                </wp:positionH>
                <wp:positionV relativeFrom="paragraph">
                  <wp:posOffset>286523</wp:posOffset>
                </wp:positionV>
                <wp:extent cx="1355725" cy="301625"/>
                <wp:effectExtent l="0" t="0" r="0" b="3175"/>
                <wp:wrapSquare wrapText="bothSides"/>
                <wp:docPr id="1059" name="Cuadro de texto 1059"/>
                <wp:cNvGraphicFramePr/>
                <a:graphic xmlns:a="http://schemas.openxmlformats.org/drawingml/2006/main">
                  <a:graphicData uri="http://schemas.microsoft.com/office/word/2010/wordprocessingShape">
                    <wps:wsp>
                      <wps:cNvSpPr txBox="1"/>
                      <wps:spPr>
                        <a:xfrm>
                          <a:off x="0" y="0"/>
                          <a:ext cx="1355725" cy="301625"/>
                        </a:xfrm>
                        <a:prstGeom prst="rect">
                          <a:avLst/>
                        </a:prstGeom>
                        <a:solidFill>
                          <a:prstClr val="white"/>
                        </a:solidFill>
                        <a:ln>
                          <a:noFill/>
                        </a:ln>
                      </wps:spPr>
                      <wps:txbx>
                        <w:txbxContent>
                          <w:p w14:paraId="4FABFA83" w14:textId="2358B020" w:rsidR="009225FD" w:rsidRPr="007B5493" w:rsidRDefault="009225FD" w:rsidP="00F06D19">
                            <w:pPr>
                              <w:pStyle w:val="Descripcin"/>
                              <w:rPr>
                                <w:rFonts w:ascii="Arial" w:eastAsia="Calibri" w:hAnsi="Arial" w:cs="Arial"/>
                                <w:noProof/>
                                <w:color w:val="222222"/>
                                <w:sz w:val="24"/>
                                <w:szCs w:val="24"/>
                                <w:shd w:val="clear" w:color="auto" w:fill="FFFFFF"/>
                                <w:lang w:val="en-US"/>
                              </w:rPr>
                            </w:pPr>
                            <w:bookmarkStart w:id="319" w:name="_Ref508788490"/>
                            <w:bookmarkStart w:id="320" w:name="_Toc508877197"/>
                            <w:r>
                              <w:t xml:space="preserve">Ilustración </w:t>
                            </w:r>
                            <w:r w:rsidR="009F3AB5">
                              <w:fldChar w:fldCharType="begin"/>
                            </w:r>
                            <w:r w:rsidR="009F3AB5">
                              <w:instrText xml:space="preserve"> SEQ Ilustración \* ARABIC </w:instrText>
                            </w:r>
                            <w:r w:rsidR="009F3AB5">
                              <w:fldChar w:fldCharType="separate"/>
                            </w:r>
                            <w:r>
                              <w:rPr>
                                <w:noProof/>
                              </w:rPr>
                              <w:t>41</w:t>
                            </w:r>
                            <w:r w:rsidR="009F3AB5">
                              <w:rPr>
                                <w:noProof/>
                              </w:rPr>
                              <w:fldChar w:fldCharType="end"/>
                            </w:r>
                            <w:r>
                              <w:t xml:space="preserve"> - Logo del motor V8</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3190D" id="Cuadro de texto 1059" o:spid="_x0000_s1045" type="#_x0000_t202" style="position:absolute;left:0;text-align:left;margin-left:318.15pt;margin-top:22.55pt;width:106.75pt;height:23.7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o+NwIAAHUEAAAOAAAAZHJzL2Uyb0RvYy54bWysVEtv2zAMvg/YfxB0X+ykSLcacYosRYYB&#10;QVsgHXpWZDkWIIsapcTOfv0oP5Kt22nYRab4+Ch+JL24b2vDTgq9Bpvz6STlTFkJhbaHnH972Xz4&#10;xJkPwhbCgFU5PyvP75fv3y0al6kZVGAKhYxArM8al/MqBJcliZeVqoWfgFOWjCVgLQJd8ZAUKBpC&#10;r00yS9PbpAEsHIJU3pP2oTfyZYdflkqGp7L0KjCTc3pb6E7szn08k+VCZAcUrtJyeIb4h1fUQltK&#10;eoF6EEGwI+o/oGotETyUYSKhTqAstVRdDVTNNH1Tza4STnW1EDneXWjy/w9WPp6ekemCepfO7ziz&#10;oqYurY+iQGCFYkG1AVhnI6oa5zOK2DmKCe1naCksUhj1npSRgbbEOn6pNkZ2Iv18IZrAmIxBN/P5&#10;x9mcM0m2m3R6SzLBJNdohz58UVCzKOQcqZEdv+K09aF3HV1iMg9GFxttTLxEw9ogOwlqelPpoAbw&#10;37yMjb4WYlQPGDXJtZQohXbf9uzcjXXuoThT+Qj9LHknN5oSboUPzwJpeKhiWojwREdpoMk5DBJn&#10;FeCPv+mjP/WUrJw1NIw599+PAhVn5qulbsfJHQUchf0o2GO9Bip1SqvmZCdSAAYziiVC/Up7sopZ&#10;yCSspFw5D6O4Dv1K0J5JtVp1TjSfToSt3TkZoUdiX9pXgW5oS5yORxjHVGRvutP79jSvjgFK3bUu&#10;EtuzOPBNs901f9jDuDy/3juv699i+RMAAP//AwBQSwMEFAAGAAgAAAAhAJ6ZJqrfAAAACQEAAA8A&#10;AABkcnMvZG93bnJldi54bWxMj0FPwkAQhe8m/ofNmHgxsqVgA6VboqA3PICE89AubWN3ttnd0vLv&#10;HU96nMyX772XrUfTiqt2vrGkYDqJQGgqbNlQpeD49fG8AOEDUomtJa3gpj2s8/u7DNPSDrTX10Oo&#10;BEvIp6igDqFLpfRFrQ36ie008e9incHAp6tk6XBguWllHEWJNNgQJ9TY6U2ti+9DbxQkW9cPe9o8&#10;bY/vO/zsqvj0djsp9fgwvq5ABD2GPxh+63N1yLnT2fZUetGyY5bMGFUwf5mCYGAxX/KWs4JlnIDM&#10;M/l/Qf4DAAD//wMAUEsBAi0AFAAGAAgAAAAhALaDOJL+AAAA4QEAABMAAAAAAAAAAAAAAAAAAAAA&#10;AFtDb250ZW50X1R5cGVzXS54bWxQSwECLQAUAAYACAAAACEAOP0h/9YAAACUAQAACwAAAAAAAAAA&#10;AAAAAAAvAQAAX3JlbHMvLnJlbHNQSwECLQAUAAYACAAAACEAdyzKPjcCAAB1BAAADgAAAAAAAAAA&#10;AAAAAAAuAgAAZHJzL2Uyb0RvYy54bWxQSwECLQAUAAYACAAAACEAnpkmqt8AAAAJAQAADwAAAAAA&#10;AAAAAAAAAACRBAAAZHJzL2Rvd25yZXYueG1sUEsFBgAAAAAEAAQA8wAAAJ0FAAAAAA==&#10;" stroked="f">
                <v:textbox inset="0,0,0,0">
                  <w:txbxContent>
                    <w:p w14:paraId="4FABFA83" w14:textId="2358B020" w:rsidR="009225FD" w:rsidRPr="007B5493" w:rsidRDefault="009225FD" w:rsidP="00F06D19">
                      <w:pPr>
                        <w:pStyle w:val="Descripcin"/>
                        <w:rPr>
                          <w:rFonts w:ascii="Arial" w:eastAsia="Calibri" w:hAnsi="Arial" w:cs="Arial"/>
                          <w:noProof/>
                          <w:color w:val="222222"/>
                          <w:sz w:val="24"/>
                          <w:szCs w:val="24"/>
                          <w:shd w:val="clear" w:color="auto" w:fill="FFFFFF"/>
                          <w:lang w:val="en-US"/>
                        </w:rPr>
                      </w:pPr>
                      <w:bookmarkStart w:id="321" w:name="_Ref508788490"/>
                      <w:bookmarkStart w:id="322" w:name="_Toc508877197"/>
                      <w:r>
                        <w:t xml:space="preserve">Ilustración </w:t>
                      </w:r>
                      <w:r w:rsidR="009F3AB5">
                        <w:fldChar w:fldCharType="begin"/>
                      </w:r>
                      <w:r w:rsidR="009F3AB5">
                        <w:instrText xml:space="preserve"> SEQ Ilustración \* ARABIC </w:instrText>
                      </w:r>
                      <w:r w:rsidR="009F3AB5">
                        <w:fldChar w:fldCharType="separate"/>
                      </w:r>
                      <w:r>
                        <w:rPr>
                          <w:noProof/>
                        </w:rPr>
                        <w:t>41</w:t>
                      </w:r>
                      <w:r w:rsidR="009F3AB5">
                        <w:rPr>
                          <w:noProof/>
                        </w:rPr>
                        <w:fldChar w:fldCharType="end"/>
                      </w:r>
                      <w:r>
                        <w:t xml:space="preserve"> - Logo del motor V8</w:t>
                      </w:r>
                      <w:bookmarkEnd w:id="321"/>
                      <w:bookmarkEnd w:id="322"/>
                    </w:p>
                  </w:txbxContent>
                </v:textbox>
                <w10:wrap type="square"/>
              </v:shape>
            </w:pict>
          </mc:Fallback>
        </mc:AlternateContent>
      </w:r>
      <w:r w:rsidR="00B74AE1">
        <w:rPr>
          <w:rFonts w:ascii="Arial" w:hAnsi="Arial" w:cs="Arial"/>
          <w:color w:val="222222"/>
          <w:sz w:val="24"/>
          <w:szCs w:val="24"/>
          <w:shd w:val="clear" w:color="auto" w:fill="FFFFFF"/>
        </w:rPr>
        <w:t>U</w:t>
      </w:r>
      <w:r w:rsidR="00B74AE1" w:rsidRPr="00F06CD3">
        <w:rPr>
          <w:rFonts w:ascii="Arial" w:hAnsi="Arial" w:cs="Arial"/>
          <w:color w:val="222222"/>
          <w:sz w:val="24"/>
          <w:szCs w:val="24"/>
          <w:shd w:val="clear" w:color="auto" w:fill="FFFFFF"/>
        </w:rPr>
        <w:t>tiliza el motor de</w:t>
      </w:r>
      <w:r w:rsidR="00B74AE1">
        <w:rPr>
          <w:rFonts w:ascii="Arial" w:hAnsi="Arial" w:cs="Arial"/>
          <w:color w:val="222222"/>
          <w:sz w:val="24"/>
          <w:szCs w:val="24"/>
          <w:shd w:val="clear" w:color="auto" w:fill="FFFFFF"/>
        </w:rPr>
        <w:t xml:space="preserve"> ejecución de</w:t>
      </w:r>
      <w:r w:rsidR="00B74AE1" w:rsidRPr="00F06CD3">
        <w:rPr>
          <w:rFonts w:ascii="Arial" w:hAnsi="Arial" w:cs="Arial"/>
          <w:color w:val="222222"/>
          <w:sz w:val="24"/>
          <w:szCs w:val="24"/>
          <w:shd w:val="clear" w:color="auto" w:fill="FFFFFF"/>
        </w:rPr>
        <w:t xml:space="preserve"> JavaScript de Google, denominado V8</w:t>
      </w:r>
      <w:r>
        <w:rPr>
          <w:rFonts w:ascii="Arial" w:hAnsi="Arial" w:cs="Arial"/>
          <w:color w:val="222222"/>
          <w:sz w:val="24"/>
          <w:szCs w:val="24"/>
          <w:shd w:val="clear" w:color="auto" w:fill="FFFFFF"/>
        </w:rPr>
        <w:t xml:space="preserve"> (</w:t>
      </w:r>
      <w:r w:rsidR="00C81480" w:rsidRPr="00C81480">
        <w:rPr>
          <w:rFonts w:ascii="Arial" w:hAnsi="Arial" w:cs="Arial"/>
          <w:b/>
          <w:color w:val="222222"/>
          <w:sz w:val="24"/>
          <w:szCs w:val="24"/>
          <w:shd w:val="clear" w:color="auto" w:fill="FFFFFF"/>
        </w:rPr>
        <w:fldChar w:fldCharType="begin"/>
      </w:r>
      <w:r w:rsidR="00C81480" w:rsidRPr="00C81480">
        <w:rPr>
          <w:rFonts w:ascii="Arial" w:hAnsi="Arial" w:cs="Arial"/>
          <w:b/>
          <w:color w:val="222222"/>
          <w:sz w:val="24"/>
          <w:szCs w:val="24"/>
          <w:shd w:val="clear" w:color="auto" w:fill="FFFFFF"/>
        </w:rPr>
        <w:instrText xml:space="preserve"> REF _Ref508788490 \h  \* MERGEFORMAT </w:instrText>
      </w:r>
      <w:r w:rsidR="00C81480" w:rsidRPr="00C81480">
        <w:rPr>
          <w:rFonts w:ascii="Arial" w:hAnsi="Arial" w:cs="Arial"/>
          <w:b/>
          <w:color w:val="222222"/>
          <w:sz w:val="24"/>
          <w:szCs w:val="24"/>
          <w:shd w:val="clear" w:color="auto" w:fill="FFFFFF"/>
        </w:rPr>
      </w:r>
      <w:r w:rsidR="00C81480" w:rsidRPr="00C81480">
        <w:rPr>
          <w:rFonts w:ascii="Arial" w:hAnsi="Arial" w:cs="Arial"/>
          <w:b/>
          <w:color w:val="222222"/>
          <w:sz w:val="24"/>
          <w:szCs w:val="24"/>
          <w:shd w:val="clear" w:color="auto" w:fill="FFFFFF"/>
        </w:rPr>
        <w:fldChar w:fldCharType="separate"/>
      </w:r>
      <w:r w:rsidR="00C81480" w:rsidRPr="00C81480">
        <w:rPr>
          <w:rFonts w:ascii="Arial" w:hAnsi="Arial" w:cs="Arial"/>
          <w:b/>
          <w:sz w:val="24"/>
          <w:szCs w:val="24"/>
        </w:rPr>
        <w:t xml:space="preserve">Ilustración </w:t>
      </w:r>
      <w:r w:rsidR="00C81480" w:rsidRPr="00C81480">
        <w:rPr>
          <w:rFonts w:ascii="Arial" w:hAnsi="Arial" w:cs="Arial"/>
          <w:b/>
          <w:noProof/>
          <w:sz w:val="24"/>
          <w:szCs w:val="24"/>
        </w:rPr>
        <w:t>41</w:t>
      </w:r>
      <w:r w:rsidR="00C81480" w:rsidRPr="00C81480">
        <w:rPr>
          <w:rFonts w:ascii="Arial" w:hAnsi="Arial" w:cs="Arial"/>
          <w:b/>
          <w:sz w:val="24"/>
          <w:szCs w:val="24"/>
        </w:rPr>
        <w:t xml:space="preserve"> - Logo del motor V8</w:t>
      </w:r>
      <w:r w:rsidR="00C81480" w:rsidRPr="00C81480">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hyperlink r:id="rId88" w:tgtFrame="_blank" w:history="1"/>
      <w:r w:rsidR="00B74AE1" w:rsidRPr="00F06CD3">
        <w:rPr>
          <w:rFonts w:ascii="Arial" w:hAnsi="Arial" w:cs="Arial"/>
          <w:color w:val="222222"/>
          <w:sz w:val="24"/>
          <w:szCs w:val="24"/>
          <w:shd w:val="clear" w:color="auto" w:fill="FFFFFF"/>
        </w:rPr>
        <w:t xml:space="preserve">, y </w:t>
      </w:r>
      <w:r w:rsidR="00B74AE1">
        <w:rPr>
          <w:rFonts w:ascii="Arial" w:hAnsi="Arial" w:cs="Arial"/>
          <w:color w:val="222222"/>
          <w:sz w:val="24"/>
          <w:szCs w:val="24"/>
          <w:shd w:val="clear" w:color="auto" w:fill="FFFFFF"/>
        </w:rPr>
        <w:t>presenta</w:t>
      </w:r>
      <w:r w:rsidR="00B74AE1" w:rsidRPr="00F06CD3">
        <w:rPr>
          <w:rFonts w:ascii="Arial" w:hAnsi="Arial" w:cs="Arial"/>
          <w:color w:val="222222"/>
          <w:sz w:val="24"/>
          <w:szCs w:val="24"/>
          <w:shd w:val="clear" w:color="auto" w:fill="FFFFFF"/>
        </w:rPr>
        <w:t xml:space="preserve"> una arquitectura orientada a eventos</w:t>
      </w:r>
      <w:r w:rsidR="00B74AE1">
        <w:rPr>
          <w:rFonts w:ascii="Arial" w:hAnsi="Arial" w:cs="Arial"/>
          <w:color w:val="222222"/>
          <w:sz w:val="24"/>
          <w:szCs w:val="24"/>
          <w:shd w:val="clear" w:color="auto" w:fill="FFFFFF"/>
        </w:rPr>
        <w:t xml:space="preserve">, en </w:t>
      </w:r>
      <w:r w:rsidR="00B74AE1">
        <w:rPr>
          <w:rFonts w:ascii="Arial" w:hAnsi="Arial" w:cs="Arial"/>
          <w:color w:val="222222"/>
          <w:sz w:val="24"/>
          <w:szCs w:val="24"/>
          <w:shd w:val="clear" w:color="auto" w:fill="FFFFFF"/>
        </w:rPr>
        <w:lastRenderedPageBreak/>
        <w:t xml:space="preserve">conjunto con </w:t>
      </w:r>
      <w:r w:rsidR="00B74AE1" w:rsidRPr="00F06CD3">
        <w:rPr>
          <w:rFonts w:ascii="Arial" w:hAnsi="Arial" w:cs="Arial"/>
          <w:color w:val="222222"/>
          <w:sz w:val="24"/>
          <w:szCs w:val="24"/>
          <w:shd w:val="clear" w:color="auto" w:fill="FFFFFF"/>
        </w:rPr>
        <w:t>una serie de </w:t>
      </w:r>
      <w:r w:rsidR="008F5898" w:rsidRPr="000B1150">
        <w:rPr>
          <w:rFonts w:ascii="Arial" w:hAnsi="Arial" w:cs="Arial"/>
          <w:b/>
          <w:color w:val="222222"/>
          <w:sz w:val="24"/>
          <w:szCs w:val="24"/>
          <w:shd w:val="clear" w:color="auto" w:fill="FFFFFF"/>
        </w:rPr>
        <w:fldChar w:fldCharType="begin"/>
      </w:r>
      <w:r w:rsidR="008F5898" w:rsidRPr="000B1150">
        <w:rPr>
          <w:rFonts w:ascii="Arial" w:hAnsi="Arial" w:cs="Arial"/>
          <w:b/>
          <w:color w:val="222222"/>
          <w:sz w:val="24"/>
          <w:szCs w:val="24"/>
          <w:shd w:val="clear" w:color="auto" w:fill="FFFFFF"/>
        </w:rPr>
        <w:instrText xml:space="preserve"> REF _Ref508795067 \h  \* MERGEFORMAT </w:instrText>
      </w:r>
      <w:r w:rsidR="008F5898" w:rsidRPr="000B1150">
        <w:rPr>
          <w:rFonts w:ascii="Arial" w:hAnsi="Arial" w:cs="Arial"/>
          <w:b/>
          <w:color w:val="222222"/>
          <w:sz w:val="24"/>
          <w:szCs w:val="24"/>
          <w:shd w:val="clear" w:color="auto" w:fill="FFFFFF"/>
        </w:rPr>
      </w:r>
      <w:r w:rsidR="008F5898" w:rsidRPr="000B1150">
        <w:rPr>
          <w:rFonts w:ascii="Arial" w:hAnsi="Arial" w:cs="Arial"/>
          <w:b/>
          <w:color w:val="222222"/>
          <w:sz w:val="24"/>
          <w:szCs w:val="24"/>
          <w:shd w:val="clear" w:color="auto" w:fill="FFFFFF"/>
        </w:rPr>
        <w:fldChar w:fldCharType="separate"/>
      </w:r>
      <w:r w:rsidR="008F5898" w:rsidRPr="000B1150">
        <w:rPr>
          <w:rFonts w:ascii="Arial" w:hAnsi="Arial" w:cs="Arial"/>
          <w:b/>
          <w:sz w:val="24"/>
          <w:szCs w:val="24"/>
        </w:rPr>
        <w:t>API</w:t>
      </w:r>
      <w:r w:rsidR="008F5898" w:rsidRPr="000B1150">
        <w:rPr>
          <w:rFonts w:ascii="Arial" w:hAnsi="Arial" w:cs="Arial"/>
          <w:b/>
          <w:color w:val="222222"/>
          <w:sz w:val="24"/>
          <w:szCs w:val="24"/>
          <w:shd w:val="clear" w:color="auto" w:fill="FFFFFF"/>
        </w:rPr>
        <w:fldChar w:fldCharType="end"/>
      </w:r>
      <w:r w:rsidR="008F5898" w:rsidRPr="000B1150">
        <w:rPr>
          <w:rFonts w:ascii="Arial" w:hAnsi="Arial" w:cs="Arial"/>
          <w:b/>
          <w:color w:val="222222"/>
          <w:sz w:val="24"/>
          <w:szCs w:val="24"/>
          <w:shd w:val="clear" w:color="auto" w:fill="FFFFFF"/>
        </w:rPr>
        <w:t>s</w:t>
      </w:r>
      <w:r w:rsidR="008F5898">
        <w:rPr>
          <w:rFonts w:ascii="Arial" w:hAnsi="Arial" w:cs="Arial"/>
          <w:color w:val="222222"/>
          <w:sz w:val="24"/>
          <w:szCs w:val="24"/>
          <w:shd w:val="clear" w:color="auto" w:fill="FFFFFF"/>
        </w:rPr>
        <w:t xml:space="preserve"> </w:t>
      </w:r>
      <w:r w:rsidR="00B74AE1" w:rsidRPr="00F06CD3">
        <w:rPr>
          <w:rFonts w:ascii="Arial" w:hAnsi="Arial" w:cs="Arial"/>
          <w:color w:val="222222"/>
          <w:sz w:val="24"/>
          <w:szCs w:val="24"/>
          <w:shd w:val="clear" w:color="auto" w:fill="FFFFFF"/>
        </w:rPr>
        <w:t>no-bloqueantes (asíncronas) que le proporcionan un rendimiento y una escalabilidad muy elevadas.</w:t>
      </w:r>
      <w:r w:rsidR="00B74AE1">
        <w:rPr>
          <w:rFonts w:ascii="Arial" w:hAnsi="Arial" w:cs="Arial"/>
          <w:color w:val="222222"/>
          <w:sz w:val="24"/>
          <w:szCs w:val="24"/>
          <w:shd w:val="clear" w:color="auto" w:fill="FFFFFF"/>
        </w:rPr>
        <w:t xml:space="preserve"> Esta característica se debe a una librería en C llamada LibUV (Unicornio Velocirraptors</w:t>
      </w:r>
      <w:r>
        <w:rPr>
          <w:rFonts w:ascii="Arial" w:hAnsi="Arial" w:cs="Arial"/>
          <w:color w:val="222222"/>
          <w:sz w:val="24"/>
          <w:szCs w:val="24"/>
          <w:shd w:val="clear" w:color="auto" w:fill="FFFFFF"/>
        </w:rPr>
        <w:t>), que</w:t>
      </w:r>
      <w:r w:rsidR="00B74AE1">
        <w:rPr>
          <w:rFonts w:ascii="Arial" w:hAnsi="Arial" w:cs="Arial"/>
          <w:color w:val="222222"/>
          <w:sz w:val="24"/>
          <w:szCs w:val="24"/>
          <w:shd w:val="clear" w:color="auto" w:fill="FFFFFF"/>
        </w:rPr>
        <w:t xml:space="preserve"> proporciona soporte de E/S asíncronas basada en bucles de eventos.</w:t>
      </w:r>
      <w:sdt>
        <w:sdtPr>
          <w:rPr>
            <w:rFonts w:ascii="Arial" w:hAnsi="Arial" w:cs="Arial"/>
            <w:color w:val="222222"/>
            <w:sz w:val="24"/>
            <w:szCs w:val="24"/>
            <w:shd w:val="clear" w:color="auto" w:fill="FFFFFF"/>
          </w:rPr>
          <w:id w:val="-1673783995"/>
          <w:citation/>
        </w:sdtPr>
        <w:sdtEndPr/>
        <w:sdtContent>
          <w:r w:rsidR="00511BA9">
            <w:rPr>
              <w:rFonts w:ascii="Arial" w:hAnsi="Arial" w:cs="Arial"/>
              <w:color w:val="222222"/>
              <w:sz w:val="24"/>
              <w:szCs w:val="24"/>
              <w:shd w:val="clear" w:color="auto" w:fill="FFFFFF"/>
            </w:rPr>
            <w:fldChar w:fldCharType="begin"/>
          </w:r>
          <w:r w:rsidR="00511BA9">
            <w:rPr>
              <w:rFonts w:ascii="Arial" w:hAnsi="Arial" w:cs="Arial"/>
              <w:color w:val="222222"/>
              <w:sz w:val="24"/>
              <w:szCs w:val="24"/>
              <w:shd w:val="clear" w:color="auto" w:fill="FFFFFF"/>
            </w:rPr>
            <w:instrText xml:space="preserve"> CITATION Wik176 \l 11274 </w:instrText>
          </w:r>
          <w:r w:rsidR="00511BA9">
            <w:rPr>
              <w:rFonts w:ascii="Arial" w:hAnsi="Arial" w:cs="Arial"/>
              <w:color w:val="222222"/>
              <w:sz w:val="24"/>
              <w:szCs w:val="24"/>
              <w:shd w:val="clear" w:color="auto" w:fill="FFFFFF"/>
            </w:rPr>
            <w:fldChar w:fldCharType="separate"/>
          </w:r>
          <w:r w:rsidR="005675C3">
            <w:rPr>
              <w:rFonts w:ascii="Arial" w:hAnsi="Arial" w:cs="Arial"/>
              <w:noProof/>
              <w:color w:val="222222"/>
              <w:sz w:val="24"/>
              <w:szCs w:val="24"/>
              <w:shd w:val="clear" w:color="auto" w:fill="FFFFFF"/>
            </w:rPr>
            <w:t xml:space="preserve"> </w:t>
          </w:r>
          <w:r w:rsidR="005675C3" w:rsidRPr="005675C3">
            <w:rPr>
              <w:rFonts w:ascii="Arial" w:hAnsi="Arial" w:cs="Arial"/>
              <w:noProof/>
              <w:color w:val="222222"/>
              <w:sz w:val="24"/>
              <w:szCs w:val="24"/>
              <w:shd w:val="clear" w:color="auto" w:fill="FFFFFF"/>
            </w:rPr>
            <w:t>[24]</w:t>
          </w:r>
          <w:r w:rsidR="00511BA9">
            <w:rPr>
              <w:rFonts w:ascii="Arial" w:hAnsi="Arial" w:cs="Arial"/>
              <w:color w:val="222222"/>
              <w:sz w:val="24"/>
              <w:szCs w:val="24"/>
              <w:shd w:val="clear" w:color="auto" w:fill="FFFFFF"/>
            </w:rPr>
            <w:fldChar w:fldCharType="end"/>
          </w:r>
        </w:sdtContent>
      </w:sdt>
      <w:r w:rsidR="00B74AE1">
        <w:rPr>
          <w:rFonts w:ascii="Arial" w:hAnsi="Arial" w:cs="Arial"/>
          <w:color w:val="222222"/>
          <w:sz w:val="24"/>
          <w:szCs w:val="24"/>
          <w:shd w:val="clear" w:color="auto" w:fill="FFFFFF"/>
        </w:rPr>
        <w:t xml:space="preserve"> </w:t>
      </w:r>
    </w:p>
    <w:p w14:paraId="4BA0D5D0"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74376A38" w14:textId="77777777"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Si bien NodeJS s</w:t>
      </w:r>
      <w:r w:rsidRPr="00F06CD3">
        <w:rPr>
          <w:rFonts w:ascii="Arial" w:hAnsi="Arial" w:cs="Arial"/>
          <w:color w:val="222222"/>
          <w:sz w:val="24"/>
          <w:szCs w:val="24"/>
          <w:shd w:val="clear" w:color="auto" w:fill="FFFFFF"/>
        </w:rPr>
        <w:t xml:space="preserve">e puede utilizar para crear cualquier tipo de aplicación, dado </w:t>
      </w:r>
      <w:r>
        <w:rPr>
          <w:rFonts w:ascii="Arial" w:hAnsi="Arial" w:cs="Arial"/>
          <w:color w:val="222222"/>
          <w:sz w:val="24"/>
          <w:szCs w:val="24"/>
          <w:shd w:val="clear" w:color="auto" w:fill="FFFFFF"/>
        </w:rPr>
        <w:t xml:space="preserve">a </w:t>
      </w:r>
      <w:r w:rsidRPr="00F06CD3">
        <w:rPr>
          <w:rFonts w:ascii="Arial" w:hAnsi="Arial" w:cs="Arial"/>
          <w:color w:val="222222"/>
          <w:sz w:val="24"/>
          <w:szCs w:val="24"/>
          <w:shd w:val="clear" w:color="auto" w:fill="FFFFFF"/>
        </w:rPr>
        <w:t xml:space="preserve">que incorpora un módulo </w:t>
      </w:r>
      <w:r>
        <w:rPr>
          <w:rFonts w:ascii="Arial" w:hAnsi="Arial" w:cs="Arial"/>
          <w:color w:val="222222"/>
          <w:sz w:val="24"/>
          <w:szCs w:val="24"/>
          <w:shd w:val="clear" w:color="auto" w:fill="FFFFFF"/>
        </w:rPr>
        <w:t xml:space="preserve">de </w:t>
      </w:r>
      <w:r w:rsidRPr="00F06CD3">
        <w:rPr>
          <w:rFonts w:ascii="Arial" w:hAnsi="Arial" w:cs="Arial"/>
          <w:color w:val="222222"/>
          <w:sz w:val="24"/>
          <w:szCs w:val="24"/>
          <w:shd w:val="clear" w:color="auto" w:fill="FFFFFF"/>
        </w:rPr>
        <w:t>servidor web</w:t>
      </w:r>
      <w:r>
        <w:rPr>
          <w:rFonts w:ascii="Arial" w:hAnsi="Arial" w:cs="Arial"/>
          <w:color w:val="222222"/>
          <w:sz w:val="24"/>
          <w:szCs w:val="24"/>
          <w:shd w:val="clear" w:color="auto" w:fill="FFFFFF"/>
        </w:rPr>
        <w:t xml:space="preserve"> dentro de su biblioteca estándar</w:t>
      </w:r>
      <w:r w:rsidRPr="00F06CD3">
        <w:rPr>
          <w:rFonts w:ascii="Arial" w:hAnsi="Arial" w:cs="Arial"/>
          <w:color w:val="222222"/>
          <w:sz w:val="24"/>
          <w:szCs w:val="24"/>
          <w:shd w:val="clear" w:color="auto" w:fill="FFFFFF"/>
        </w:rPr>
        <w:t>, es especialmente popular para crear aplicaciones web</w:t>
      </w:r>
      <w:r>
        <w:rPr>
          <w:rFonts w:ascii="Arial" w:hAnsi="Arial" w:cs="Arial"/>
          <w:color w:val="222222"/>
          <w:sz w:val="24"/>
          <w:szCs w:val="24"/>
          <w:shd w:val="clear" w:color="auto" w:fill="FFFFFF"/>
        </w:rPr>
        <w:t>, lo cual lo ha popularizado entre empresas que se dedican a servicios basados en Internet.</w:t>
      </w:r>
      <w:r w:rsidRPr="00F06CD3">
        <w:rPr>
          <w:rFonts w:ascii="Arial" w:hAnsi="Arial" w:cs="Arial"/>
          <w:color w:val="222222"/>
          <w:sz w:val="24"/>
          <w:szCs w:val="24"/>
          <w:shd w:val="clear" w:color="auto" w:fill="FFFFFF"/>
        </w:rPr>
        <w:t xml:space="preserve"> </w:t>
      </w:r>
    </w:p>
    <w:p w14:paraId="0CF2E87F" w14:textId="437EE4F1"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Su uso no se encuentra limitado </w:t>
      </w:r>
      <w:r w:rsidR="00044D0F">
        <w:rPr>
          <w:rFonts w:ascii="Arial" w:hAnsi="Arial" w:cs="Arial"/>
          <w:color w:val="222222"/>
          <w:sz w:val="24"/>
          <w:szCs w:val="24"/>
          <w:shd w:val="clear" w:color="auto" w:fill="FFFFFF"/>
        </w:rPr>
        <w:t>a web</w:t>
      </w:r>
      <w:r>
        <w:rPr>
          <w:rFonts w:ascii="Arial" w:hAnsi="Arial" w:cs="Arial"/>
          <w:color w:val="222222"/>
          <w:sz w:val="24"/>
          <w:szCs w:val="24"/>
          <w:shd w:val="clear" w:color="auto" w:fill="FFFFFF"/>
        </w:rPr>
        <w:t xml:space="preserve">, sino que también existen aplicaciones de línea de comandos, scripts para administración de sistemas, aplicaciones de red, etc.  Su utilización es recomendada en aplicaciones </w:t>
      </w:r>
      <w:r w:rsidR="001E70C6">
        <w:rPr>
          <w:rFonts w:ascii="Arial" w:hAnsi="Arial" w:cs="Arial"/>
          <w:color w:val="222222"/>
          <w:sz w:val="24"/>
          <w:szCs w:val="24"/>
          <w:shd w:val="clear" w:color="auto" w:fill="FFFFFF"/>
        </w:rPr>
        <w:t>concurrentes</w:t>
      </w:r>
      <w:r>
        <w:rPr>
          <w:rFonts w:ascii="Arial" w:hAnsi="Arial" w:cs="Arial"/>
          <w:color w:val="222222"/>
          <w:sz w:val="24"/>
          <w:szCs w:val="24"/>
          <w:shd w:val="clear" w:color="auto" w:fill="FFFFFF"/>
        </w:rPr>
        <w:t xml:space="preserve"> por I/O como: chats, </w:t>
      </w:r>
      <w:r w:rsidR="008F5898">
        <w:rPr>
          <w:rFonts w:ascii="Arial" w:hAnsi="Arial" w:cs="Arial"/>
          <w:color w:val="222222"/>
          <w:sz w:val="24"/>
          <w:szCs w:val="24"/>
          <w:highlight w:val="yellow"/>
          <w:shd w:val="clear" w:color="auto" w:fill="FFFFFF"/>
        </w:rPr>
        <w:fldChar w:fldCharType="begin"/>
      </w:r>
      <w:r w:rsidR="008F5898" w:rsidRPr="000B1150">
        <w:rPr>
          <w:rFonts w:ascii="Arial" w:hAnsi="Arial" w:cs="Arial"/>
          <w:color w:val="222222"/>
          <w:sz w:val="24"/>
          <w:szCs w:val="24"/>
          <w:shd w:val="clear" w:color="auto" w:fill="FFFFFF"/>
        </w:rPr>
        <w:instrText xml:space="preserve"> REF _Ref508795073 \h </w:instrText>
      </w:r>
      <w:r w:rsidR="008F5898" w:rsidRPr="000B1150">
        <w:rPr>
          <w:rFonts w:ascii="Arial" w:hAnsi="Arial" w:cs="Arial"/>
          <w:color w:val="222222"/>
          <w:sz w:val="24"/>
          <w:szCs w:val="24"/>
          <w:highlight w:val="yellow"/>
          <w:shd w:val="clear" w:color="auto" w:fill="FFFFFF"/>
        </w:rPr>
        <w:instrText xml:space="preserve"> \* MERGEFORMAT </w:instrText>
      </w:r>
      <w:r w:rsidR="008F5898">
        <w:rPr>
          <w:rFonts w:ascii="Arial" w:hAnsi="Arial" w:cs="Arial"/>
          <w:color w:val="222222"/>
          <w:sz w:val="24"/>
          <w:szCs w:val="24"/>
          <w:highlight w:val="yellow"/>
          <w:shd w:val="clear" w:color="auto" w:fill="FFFFFF"/>
        </w:rPr>
      </w:r>
      <w:r w:rsidR="008F5898">
        <w:rPr>
          <w:rFonts w:ascii="Arial" w:hAnsi="Arial" w:cs="Arial"/>
          <w:color w:val="222222"/>
          <w:sz w:val="24"/>
          <w:szCs w:val="24"/>
          <w:highlight w:val="yellow"/>
          <w:shd w:val="clear" w:color="auto" w:fill="FFFFFF"/>
        </w:rPr>
        <w:fldChar w:fldCharType="separate"/>
      </w:r>
      <w:r w:rsidR="008F5898" w:rsidRPr="000B1150">
        <w:rPr>
          <w:rFonts w:ascii="Arial" w:hAnsi="Arial" w:cs="Arial"/>
          <w:b/>
          <w:sz w:val="24"/>
          <w:szCs w:val="24"/>
        </w:rPr>
        <w:t>API</w:t>
      </w:r>
      <w:r w:rsidR="008F5898">
        <w:rPr>
          <w:b/>
          <w:i/>
          <w:sz w:val="32"/>
          <w:szCs w:val="32"/>
        </w:rPr>
        <w:t xml:space="preserve"> </w:t>
      </w:r>
      <w:r w:rsidR="008F5898">
        <w:rPr>
          <w:rFonts w:ascii="Arial" w:hAnsi="Arial" w:cs="Arial"/>
          <w:color w:val="222222"/>
          <w:sz w:val="24"/>
          <w:szCs w:val="24"/>
          <w:highlight w:val="yellow"/>
          <w:shd w:val="clear" w:color="auto" w:fill="FFFFFF"/>
        </w:rPr>
        <w:fldChar w:fldCharType="end"/>
      </w:r>
      <w:r>
        <w:rPr>
          <w:rFonts w:ascii="Arial" w:hAnsi="Arial" w:cs="Arial"/>
          <w:color w:val="222222"/>
          <w:sz w:val="24"/>
          <w:szCs w:val="24"/>
          <w:shd w:val="clear" w:color="auto" w:fill="FFFFFF"/>
        </w:rPr>
        <w:t xml:space="preserve">REST, entrada de datos concurrentes, </w:t>
      </w:r>
      <w:r w:rsidR="001E70C6">
        <w:rPr>
          <w:rFonts w:ascii="Arial" w:hAnsi="Arial" w:cs="Arial"/>
          <w:color w:val="222222"/>
          <w:sz w:val="24"/>
          <w:szCs w:val="24"/>
          <w:shd w:val="clear" w:color="auto" w:fill="FFFFFF"/>
        </w:rPr>
        <w:t>aplicaciones</w:t>
      </w:r>
      <w:r>
        <w:rPr>
          <w:rFonts w:ascii="Arial" w:hAnsi="Arial" w:cs="Arial"/>
          <w:color w:val="222222"/>
          <w:sz w:val="24"/>
          <w:szCs w:val="24"/>
          <w:shd w:val="clear" w:color="auto" w:fill="FFFFFF"/>
        </w:rPr>
        <w:t xml:space="preserve"> cuya interacción sea con servicios bloqueantes como escritura en RDBMS, procesamiento de archivos, transmisión de datos, proxies, aplicaciones como corredores de bolsa (tiempo real), visualización de interacciones, etc. </w:t>
      </w:r>
    </w:p>
    <w:p w14:paraId="5DCE173E" w14:textId="4B385A2C" w:rsidR="00B74AE1" w:rsidRDefault="00B74AE1" w:rsidP="00B74AE1">
      <w:pPr>
        <w:rPr>
          <w:rFonts w:ascii="Helvetica" w:hAnsi="Helvetica" w:cs="Helvetica"/>
          <w:color w:val="303030"/>
          <w:spacing w:val="2"/>
          <w:sz w:val="25"/>
          <w:szCs w:val="25"/>
          <w:shd w:val="clear" w:color="auto" w:fill="FFFFFF"/>
        </w:rPr>
      </w:pPr>
      <w:r>
        <w:rPr>
          <w:rFonts w:ascii="Arial" w:hAnsi="Arial" w:cs="Arial"/>
          <w:color w:val="222222"/>
          <w:sz w:val="24"/>
          <w:szCs w:val="24"/>
          <w:shd w:val="clear" w:color="auto" w:fill="FFFFFF"/>
        </w:rPr>
        <w:t xml:space="preserve">La principal razón de su utilización </w:t>
      </w:r>
      <w:r w:rsidRPr="00F06D19">
        <w:rPr>
          <w:rFonts w:ascii="Arial" w:hAnsi="Arial" w:cs="Arial"/>
          <w:color w:val="303030"/>
          <w:spacing w:val="2"/>
          <w:sz w:val="24"/>
          <w:szCs w:val="24"/>
          <w:shd w:val="clear" w:color="auto" w:fill="FFFFFF"/>
        </w:rPr>
        <w:t xml:space="preserve">en la construcción y </w:t>
      </w:r>
      <w:r w:rsidR="005B1E59">
        <w:rPr>
          <w:rFonts w:ascii="Arial" w:hAnsi="Arial" w:cs="Arial"/>
          <w:color w:val="303030"/>
          <w:spacing w:val="2"/>
          <w:sz w:val="24"/>
          <w:szCs w:val="24"/>
          <w:shd w:val="clear" w:color="auto" w:fill="FFFFFF"/>
        </w:rPr>
        <w:t>escalabilidad</w:t>
      </w:r>
      <w:r w:rsidRPr="00F06D19">
        <w:rPr>
          <w:rFonts w:ascii="Arial" w:hAnsi="Arial" w:cs="Arial"/>
          <w:color w:val="303030"/>
          <w:spacing w:val="2"/>
          <w:sz w:val="24"/>
          <w:szCs w:val="24"/>
          <w:shd w:val="clear" w:color="auto" w:fill="FFFFFF"/>
        </w:rPr>
        <w:t xml:space="preserve"> de aplicaciones de red, es su capacidad de afrontar la concurrencia mediante el procesamiento de eventos de manera no bloqueante (también conocido como, </w:t>
      </w:r>
      <w:r w:rsidRPr="00F06D19">
        <w:rPr>
          <w:rFonts w:ascii="Arial" w:hAnsi="Arial" w:cs="Arial"/>
          <w:i/>
          <w:color w:val="303030"/>
          <w:spacing w:val="2"/>
          <w:sz w:val="24"/>
          <w:szCs w:val="24"/>
          <w:shd w:val="clear" w:color="auto" w:fill="FFFFFF"/>
        </w:rPr>
        <w:t>event-driven I/O</w:t>
      </w:r>
      <w:r w:rsidR="00052300">
        <w:rPr>
          <w:rFonts w:ascii="Arial" w:hAnsi="Arial" w:cs="Arial"/>
          <w:color w:val="303030"/>
          <w:spacing w:val="2"/>
          <w:sz w:val="24"/>
          <w:szCs w:val="24"/>
          <w:shd w:val="clear" w:color="auto" w:fill="FFFFFF"/>
        </w:rPr>
        <w:t>). En la siguiente imagen podemos apreciar</w:t>
      </w:r>
      <w:r w:rsidRPr="00F06D19">
        <w:rPr>
          <w:rFonts w:ascii="Arial" w:hAnsi="Arial" w:cs="Arial"/>
          <w:color w:val="303030"/>
          <w:spacing w:val="2"/>
          <w:sz w:val="24"/>
          <w:szCs w:val="24"/>
          <w:shd w:val="clear" w:color="auto" w:fill="FFFFFF"/>
        </w:rPr>
        <w:t xml:space="preserve"> la comparativa entre los servidores tradicionales </w:t>
      </w:r>
      <w:r w:rsidRPr="00F06D19">
        <w:rPr>
          <w:rFonts w:ascii="Arial" w:hAnsi="Arial" w:cs="Arial"/>
          <w:color w:val="303030"/>
          <w:spacing w:val="2"/>
          <w:sz w:val="24"/>
          <w:szCs w:val="24"/>
        </w:rPr>
        <w:t>y Node</w:t>
      </w:r>
      <w:r w:rsidR="00052300">
        <w:rPr>
          <w:rFonts w:ascii="Arial" w:hAnsi="Arial" w:cs="Arial"/>
          <w:color w:val="303030"/>
          <w:spacing w:val="2"/>
          <w:sz w:val="24"/>
          <w:szCs w:val="24"/>
        </w:rPr>
        <w:t>JS (</w:t>
      </w:r>
      <w:r w:rsidRPr="00052300">
        <w:rPr>
          <w:rFonts w:ascii="Arial" w:hAnsi="Arial" w:cs="Arial"/>
          <w:b/>
          <w:color w:val="303030"/>
          <w:spacing w:val="2"/>
          <w:sz w:val="24"/>
          <w:szCs w:val="24"/>
        </w:rPr>
        <w:fldChar w:fldCharType="begin"/>
      </w:r>
      <w:r w:rsidRPr="00052300">
        <w:rPr>
          <w:rFonts w:ascii="Arial" w:hAnsi="Arial" w:cs="Arial"/>
          <w:b/>
          <w:color w:val="303030"/>
          <w:spacing w:val="2"/>
          <w:sz w:val="24"/>
          <w:szCs w:val="24"/>
        </w:rPr>
        <w:instrText xml:space="preserve"> REF _Ref504776757 \h  \* MERGEFORMAT </w:instrText>
      </w:r>
      <w:r w:rsidRPr="00052300">
        <w:rPr>
          <w:rFonts w:ascii="Arial" w:hAnsi="Arial" w:cs="Arial"/>
          <w:b/>
          <w:color w:val="303030"/>
          <w:spacing w:val="2"/>
          <w:sz w:val="24"/>
          <w:szCs w:val="24"/>
        </w:rPr>
      </w:r>
      <w:r w:rsidRPr="00052300">
        <w:rPr>
          <w:rFonts w:ascii="Arial" w:hAnsi="Arial" w:cs="Arial"/>
          <w:b/>
          <w:color w:val="303030"/>
          <w:spacing w:val="2"/>
          <w:sz w:val="24"/>
          <w:szCs w:val="24"/>
        </w:rPr>
        <w:fldChar w:fldCharType="separate"/>
      </w:r>
      <w:r w:rsidR="00052300" w:rsidRPr="00052300">
        <w:rPr>
          <w:rFonts w:ascii="Arial" w:hAnsi="Arial" w:cs="Arial"/>
          <w:b/>
          <w:sz w:val="24"/>
          <w:szCs w:val="24"/>
        </w:rPr>
        <w:t xml:space="preserve">Ilustración </w:t>
      </w:r>
      <w:r w:rsidR="00052300" w:rsidRPr="00052300">
        <w:rPr>
          <w:rFonts w:ascii="Arial" w:hAnsi="Arial" w:cs="Arial"/>
          <w:b/>
          <w:noProof/>
          <w:sz w:val="24"/>
          <w:szCs w:val="24"/>
        </w:rPr>
        <w:t>42</w:t>
      </w:r>
      <w:r w:rsidR="00052300" w:rsidRPr="00052300">
        <w:rPr>
          <w:rFonts w:ascii="Arial" w:hAnsi="Arial" w:cs="Arial"/>
          <w:b/>
          <w:sz w:val="24"/>
          <w:szCs w:val="24"/>
        </w:rPr>
        <w:t xml:space="preserve"> Comparativa de servidores tradicionales y NodeJS</w:t>
      </w:r>
      <w:r w:rsidRPr="00052300">
        <w:rPr>
          <w:rFonts w:ascii="Arial" w:hAnsi="Arial" w:cs="Arial"/>
          <w:b/>
          <w:color w:val="303030"/>
          <w:spacing w:val="2"/>
          <w:sz w:val="24"/>
          <w:szCs w:val="24"/>
        </w:rPr>
        <w:fldChar w:fldCharType="end"/>
      </w:r>
      <w:r w:rsidRPr="00F06D19">
        <w:rPr>
          <w:rFonts w:ascii="Arial" w:hAnsi="Arial" w:cs="Arial"/>
          <w:color w:val="303030"/>
          <w:spacing w:val="2"/>
          <w:sz w:val="24"/>
          <w:szCs w:val="24"/>
          <w:shd w:val="clear" w:color="auto" w:fill="FFFFFF"/>
        </w:rPr>
        <w:t>).</w:t>
      </w:r>
    </w:p>
    <w:p w14:paraId="465E8DD3" w14:textId="77777777" w:rsidR="00B74AE1" w:rsidRDefault="00B74AE1" w:rsidP="00B74AE1">
      <w:pPr>
        <w:keepNext/>
      </w:pPr>
      <w:r>
        <w:rPr>
          <w:noProof/>
          <w:lang w:val="en-US" w:eastAsia="en-US"/>
        </w:rPr>
        <w:lastRenderedPageBreak/>
        <w:drawing>
          <wp:inline distT="0" distB="0" distL="0" distR="0" wp14:anchorId="3B530301" wp14:editId="7AA71A6C">
            <wp:extent cx="5400040" cy="6925436"/>
            <wp:effectExtent l="0" t="0" r="0" b="8890"/>
            <wp:docPr id="231" name="Imagen 231"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p>
    <w:p w14:paraId="3473AB80" w14:textId="7C2080C5" w:rsidR="00B74AE1" w:rsidRDefault="00B74AE1" w:rsidP="001E70C6">
      <w:pPr>
        <w:pStyle w:val="Descripcin"/>
        <w:jc w:val="center"/>
      </w:pPr>
      <w:bookmarkStart w:id="323" w:name="_Ref504776757"/>
      <w:bookmarkStart w:id="324" w:name="_Toc508877198"/>
      <w:r>
        <w:t xml:space="preserve">Ilustración </w:t>
      </w:r>
      <w:r w:rsidR="009F3AB5">
        <w:fldChar w:fldCharType="begin"/>
      </w:r>
      <w:r w:rsidR="009F3AB5">
        <w:instrText xml:space="preserve"> SEQ Ilustración \* ARABIC </w:instrText>
      </w:r>
      <w:r w:rsidR="009F3AB5">
        <w:fldChar w:fldCharType="separate"/>
      </w:r>
      <w:r w:rsidR="00980ACB">
        <w:rPr>
          <w:noProof/>
        </w:rPr>
        <w:t>42</w:t>
      </w:r>
      <w:r w:rsidR="009F3AB5">
        <w:rPr>
          <w:noProof/>
        </w:rPr>
        <w:fldChar w:fldCharType="end"/>
      </w:r>
      <w:r>
        <w:t xml:space="preserve"> </w:t>
      </w:r>
      <w:r w:rsidRPr="001B1701">
        <w:t>Comparativa de servidores tradicionales y Node</w:t>
      </w:r>
      <w:r>
        <w:t>JS</w:t>
      </w:r>
      <w:bookmarkEnd w:id="323"/>
      <w:bookmarkEnd w:id="324"/>
    </w:p>
    <w:p w14:paraId="54870ACA" w14:textId="77777777" w:rsidR="00B74AE1" w:rsidRDefault="00B74AE1" w:rsidP="00B74AE1">
      <w:pPr>
        <w:rPr>
          <w:rFonts w:ascii="Arial" w:hAnsi="Arial" w:cs="Arial"/>
          <w:color w:val="222222"/>
          <w:sz w:val="24"/>
          <w:szCs w:val="24"/>
          <w:shd w:val="clear" w:color="auto" w:fill="FFFFFF"/>
        </w:rPr>
      </w:pPr>
    </w:p>
    <w:p w14:paraId="5BB5D78D" w14:textId="77777777" w:rsidR="00B74AE1" w:rsidRPr="00F06CD3" w:rsidRDefault="00B74AE1" w:rsidP="00B74AE1">
      <w:pPr>
        <w:rPr>
          <w:rFonts w:ascii="Arial" w:hAnsi="Arial" w:cs="Arial"/>
          <w:color w:val="222222"/>
          <w:sz w:val="24"/>
          <w:szCs w:val="24"/>
          <w:shd w:val="clear" w:color="auto" w:fill="FFFFFF"/>
        </w:rPr>
      </w:pPr>
    </w:p>
    <w:p w14:paraId="6A1B12D6" w14:textId="77777777" w:rsidR="00B74AE1" w:rsidRDefault="00B74AE1" w:rsidP="00B74AE1">
      <w:pPr>
        <w:rPr>
          <w:b/>
          <w:color w:val="666666"/>
          <w:sz w:val="32"/>
          <w:szCs w:val="32"/>
        </w:rPr>
      </w:pPr>
      <w:r>
        <w:rPr>
          <w:b/>
          <w:sz w:val="32"/>
          <w:szCs w:val="32"/>
        </w:rPr>
        <w:br w:type="page"/>
      </w:r>
    </w:p>
    <w:p w14:paraId="2BAE9B0C" w14:textId="77777777" w:rsidR="00B74AE1" w:rsidRPr="00F06CD3" w:rsidRDefault="00B74AE1" w:rsidP="00B74AE1">
      <w:pPr>
        <w:pStyle w:val="Ttulo2"/>
        <w:rPr>
          <w:b/>
          <w:sz w:val="32"/>
          <w:szCs w:val="32"/>
        </w:rPr>
      </w:pPr>
      <w:bookmarkStart w:id="325" w:name="_Toc510608550"/>
      <w:r>
        <w:rPr>
          <w:b/>
          <w:sz w:val="32"/>
          <w:szCs w:val="32"/>
        </w:rPr>
        <w:lastRenderedPageBreak/>
        <w:t xml:space="preserve">6.3 </w:t>
      </w:r>
      <w:r w:rsidRPr="00F06CD3">
        <w:rPr>
          <w:b/>
          <w:sz w:val="32"/>
          <w:szCs w:val="32"/>
        </w:rPr>
        <w:t>Otros complementos</w:t>
      </w:r>
      <w:bookmarkEnd w:id="325"/>
    </w:p>
    <w:p w14:paraId="647EE623" w14:textId="77777777" w:rsidR="00B74AE1" w:rsidRDefault="00B74AE1" w:rsidP="00B74AE1">
      <w:pPr>
        <w:pStyle w:val="Ttulo3"/>
        <w:rPr>
          <w:b w:val="0"/>
          <w:sz w:val="28"/>
          <w:szCs w:val="28"/>
        </w:rPr>
      </w:pPr>
      <w:bookmarkStart w:id="326" w:name="_Toc510608551"/>
      <w:r>
        <w:rPr>
          <w:b w:val="0"/>
          <w:sz w:val="28"/>
          <w:szCs w:val="28"/>
        </w:rPr>
        <w:t xml:space="preserve">6.3.1 </w:t>
      </w:r>
      <w:r w:rsidRPr="00F06CD3">
        <w:rPr>
          <w:b w:val="0"/>
          <w:sz w:val="28"/>
          <w:szCs w:val="28"/>
        </w:rPr>
        <w:t>Twitter Bootstrap</w:t>
      </w:r>
      <w:bookmarkEnd w:id="326"/>
    </w:p>
    <w:p w14:paraId="734FB131" w14:textId="77777777" w:rsidR="00B74AE1" w:rsidRPr="00F06CD3" w:rsidRDefault="00B74AE1" w:rsidP="00B74AE1"/>
    <w:p w14:paraId="534D94E5" w14:textId="3D5BE911"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Se trata de uno de los </w:t>
      </w:r>
      <w:r w:rsidR="000B1150" w:rsidRPr="000B1150">
        <w:rPr>
          <w:rFonts w:ascii="Arial" w:hAnsi="Arial" w:cs="Arial"/>
          <w:b/>
          <w:color w:val="222222"/>
          <w:sz w:val="24"/>
          <w:szCs w:val="24"/>
          <w:highlight w:val="yellow"/>
          <w:shd w:val="clear" w:color="auto" w:fill="FFFFFF"/>
        </w:rPr>
        <w:fldChar w:fldCharType="begin"/>
      </w:r>
      <w:r w:rsidR="000B1150" w:rsidRPr="000B1150">
        <w:rPr>
          <w:rFonts w:ascii="Arial" w:hAnsi="Arial" w:cs="Arial"/>
          <w:b/>
          <w:color w:val="222222"/>
          <w:sz w:val="24"/>
          <w:szCs w:val="24"/>
          <w:shd w:val="clear" w:color="auto" w:fill="FFFFFF"/>
        </w:rPr>
        <w:instrText xml:space="preserve"> REF _Ref508731667 \h </w:instrText>
      </w:r>
      <w:r w:rsidR="000B1150" w:rsidRPr="000B1150">
        <w:rPr>
          <w:rFonts w:ascii="Arial" w:hAnsi="Arial" w:cs="Arial"/>
          <w:b/>
          <w:color w:val="222222"/>
          <w:sz w:val="24"/>
          <w:szCs w:val="24"/>
          <w:highlight w:val="yellow"/>
          <w:shd w:val="clear" w:color="auto" w:fill="FFFFFF"/>
        </w:rPr>
        <w:instrText xml:space="preserve"> \* MERGEFORMAT </w:instrText>
      </w:r>
      <w:r w:rsidR="000B1150" w:rsidRPr="000B1150">
        <w:rPr>
          <w:rFonts w:ascii="Arial" w:hAnsi="Arial" w:cs="Arial"/>
          <w:b/>
          <w:color w:val="222222"/>
          <w:sz w:val="24"/>
          <w:szCs w:val="24"/>
          <w:highlight w:val="yellow"/>
          <w:shd w:val="clear" w:color="auto" w:fill="FFFFFF"/>
        </w:rPr>
      </w:r>
      <w:r w:rsidR="000B1150" w:rsidRPr="000B1150">
        <w:rPr>
          <w:rFonts w:ascii="Arial" w:hAnsi="Arial" w:cs="Arial"/>
          <w:b/>
          <w:color w:val="222222"/>
          <w:sz w:val="24"/>
          <w:szCs w:val="24"/>
          <w:highlight w:val="yellow"/>
          <w:shd w:val="clear" w:color="auto" w:fill="FFFFFF"/>
        </w:rPr>
        <w:fldChar w:fldCharType="separate"/>
      </w:r>
      <w:r w:rsidR="000B1150" w:rsidRPr="000B1150">
        <w:rPr>
          <w:rFonts w:ascii="Arial" w:hAnsi="Arial" w:cs="Arial"/>
          <w:b/>
          <w:sz w:val="24"/>
          <w:szCs w:val="24"/>
        </w:rPr>
        <w:t>Framework</w:t>
      </w:r>
      <w:r w:rsidR="000B1150" w:rsidRPr="000B1150">
        <w:rPr>
          <w:rFonts w:ascii="Arial" w:hAnsi="Arial" w:cs="Arial"/>
          <w:b/>
          <w:color w:val="222222"/>
          <w:sz w:val="24"/>
          <w:szCs w:val="24"/>
          <w:highlight w:val="yellow"/>
          <w:shd w:val="clear" w:color="auto" w:fill="FFFFFF"/>
        </w:rPr>
        <w:fldChar w:fldCharType="end"/>
      </w:r>
      <w:r w:rsidR="000B1150" w:rsidRPr="000B1150">
        <w:rPr>
          <w:rFonts w:ascii="Arial" w:hAnsi="Arial" w:cs="Arial"/>
          <w:b/>
          <w:color w:val="222222"/>
          <w:sz w:val="24"/>
          <w:szCs w:val="24"/>
          <w:shd w:val="clear" w:color="auto" w:fill="FFFFFF"/>
        </w:rPr>
        <w:t>s</w:t>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más populares</w:t>
      </w:r>
      <w:r w:rsidRPr="00F06CD3">
        <w:rPr>
          <w:rFonts w:ascii="Arial" w:hAnsi="Arial" w:cs="Arial"/>
          <w:color w:val="222222"/>
          <w:sz w:val="24"/>
          <w:szCs w:val="24"/>
          <w:shd w:val="clear" w:color="auto" w:fill="FFFFFF"/>
        </w:rPr>
        <w:t xml:space="preserve"> que integra HTML, CSS, y JS para el desarrollo </w:t>
      </w:r>
      <w:r>
        <w:rPr>
          <w:rFonts w:ascii="Arial" w:hAnsi="Arial" w:cs="Arial"/>
          <w:color w:val="222222"/>
          <w:sz w:val="24"/>
          <w:szCs w:val="24"/>
          <w:shd w:val="clear" w:color="auto" w:fill="FFFFFF"/>
        </w:rPr>
        <w:t xml:space="preserve">de aplicaciones web del lado del cliente </w:t>
      </w:r>
      <w:r w:rsidRPr="00F06CD3">
        <w:rPr>
          <w:rFonts w:ascii="Arial" w:hAnsi="Arial" w:cs="Arial"/>
          <w:color w:val="222222"/>
          <w:sz w:val="24"/>
          <w:szCs w:val="24"/>
          <w:shd w:val="clear" w:color="auto" w:fill="FFFFFF"/>
        </w:rPr>
        <w:t>adaptables</w:t>
      </w:r>
      <w:r>
        <w:rPr>
          <w:rFonts w:ascii="Arial" w:hAnsi="Arial" w:cs="Arial"/>
          <w:color w:val="222222"/>
          <w:sz w:val="24"/>
          <w:szCs w:val="24"/>
          <w:shd w:val="clear" w:color="auto" w:fill="FFFFFF"/>
        </w:rPr>
        <w:t>, es decir, que su presentación aproveche los</w:t>
      </w:r>
      <w:r w:rsidRPr="00F06CD3">
        <w:rPr>
          <w:rFonts w:ascii="Arial" w:hAnsi="Arial" w:cs="Arial"/>
          <w:color w:val="222222"/>
          <w:sz w:val="24"/>
          <w:szCs w:val="24"/>
          <w:shd w:val="clear" w:color="auto" w:fill="FFFFFF"/>
        </w:rPr>
        <w:t xml:space="preserve"> diferentes medios de reproducción (Responsive).</w:t>
      </w:r>
    </w:p>
    <w:p w14:paraId="6255E4D7" w14:textId="12947367"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Dentro de las ventajas que presenta este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_Ref508731667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0B1150" w:rsidRPr="000B1150">
        <w:rPr>
          <w:rFonts w:ascii="Arial" w:hAnsi="Arial" w:cs="Arial"/>
          <w:b/>
          <w:sz w:val="24"/>
          <w:szCs w:val="24"/>
        </w:rPr>
        <w:t>Framework</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son:</w:t>
      </w:r>
    </w:p>
    <w:p w14:paraId="1438E92B" w14:textId="77777777" w:rsidR="00B74AE1" w:rsidRDefault="00B74AE1" w:rsidP="00B74AE1">
      <w:pPr>
        <w:rPr>
          <w:rFonts w:ascii="Arial" w:hAnsi="Arial" w:cs="Arial"/>
          <w:color w:val="222222"/>
          <w:sz w:val="24"/>
          <w:szCs w:val="24"/>
          <w:shd w:val="clear" w:color="auto" w:fill="FFFFFF"/>
        </w:rPr>
      </w:pPr>
    </w:p>
    <w:p w14:paraId="6655E106"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350F73">
        <w:rPr>
          <w:rFonts w:ascii="Arial" w:hAnsi="Arial" w:cs="Arial"/>
          <w:color w:val="222222"/>
          <w:sz w:val="24"/>
          <w:szCs w:val="24"/>
          <w:shd w:val="clear" w:color="auto" w:fill="FFFFFF"/>
        </w:rPr>
        <w:t>Facilita un sistema de maquetado por columnas</w:t>
      </w:r>
      <w:r>
        <w:rPr>
          <w:rFonts w:ascii="Arial" w:hAnsi="Arial" w:cs="Arial"/>
          <w:color w:val="222222"/>
          <w:sz w:val="24"/>
          <w:szCs w:val="24"/>
          <w:shd w:val="clear" w:color="auto" w:fill="FFFFFF"/>
        </w:rPr>
        <w:t>.</w:t>
      </w:r>
    </w:p>
    <w:p w14:paraId="07A68B2F"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Cuenta con el soporte de una amplia comunidad.</w:t>
      </w:r>
    </w:p>
    <w:p w14:paraId="1B36420C" w14:textId="04263467" w:rsidR="00B74AE1" w:rsidRPr="00137C40"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137C40">
        <w:rPr>
          <w:rFonts w:ascii="Arial" w:hAnsi="Arial" w:cs="Arial"/>
          <w:color w:val="222222"/>
          <w:sz w:val="24"/>
          <w:szCs w:val="24"/>
          <w:shd w:val="clear" w:color="auto" w:fill="FFFFFF"/>
        </w:rPr>
        <w:t xml:space="preserve">Admite la reconfiguración y </w:t>
      </w:r>
      <w:r w:rsidR="00A20E6E" w:rsidRPr="00137C40">
        <w:rPr>
          <w:rFonts w:ascii="Arial" w:hAnsi="Arial" w:cs="Arial"/>
          <w:color w:val="222222"/>
          <w:sz w:val="24"/>
          <w:szCs w:val="24"/>
          <w:shd w:val="clear" w:color="auto" w:fill="FFFFFF"/>
        </w:rPr>
        <w:t>recopilación</w:t>
      </w:r>
      <w:r w:rsidRPr="00137C40">
        <w:rPr>
          <w:rFonts w:ascii="Arial" w:hAnsi="Arial" w:cs="Arial"/>
          <w:color w:val="222222"/>
          <w:sz w:val="24"/>
          <w:szCs w:val="24"/>
          <w:shd w:val="clear" w:color="auto" w:fill="FFFFFF"/>
        </w:rPr>
        <w:t xml:space="preserve"> mediante lenguajes como </w:t>
      </w:r>
      <w:r w:rsidR="000B1150" w:rsidRPr="000B1150">
        <w:rPr>
          <w:rFonts w:ascii="Arial" w:hAnsi="Arial" w:cs="Arial"/>
          <w:b/>
          <w:sz w:val="24"/>
          <w:szCs w:val="24"/>
          <w:shd w:val="clear" w:color="auto" w:fill="FFFFFF"/>
        </w:rPr>
        <w:fldChar w:fldCharType="begin"/>
      </w:r>
      <w:r w:rsidR="000B1150" w:rsidRPr="000B1150">
        <w:rPr>
          <w:rFonts w:ascii="Arial" w:hAnsi="Arial" w:cs="Arial"/>
          <w:b/>
          <w:sz w:val="24"/>
          <w:szCs w:val="24"/>
          <w:shd w:val="clear" w:color="auto" w:fill="FFFFFF"/>
        </w:rPr>
        <w:instrText xml:space="preserve"> REF _Ref508795734 \h  \* MERGEFORMAT </w:instrText>
      </w:r>
      <w:r w:rsidR="000B1150" w:rsidRPr="000B1150">
        <w:rPr>
          <w:rFonts w:ascii="Arial" w:hAnsi="Arial" w:cs="Arial"/>
          <w:b/>
          <w:sz w:val="24"/>
          <w:szCs w:val="24"/>
          <w:shd w:val="clear" w:color="auto" w:fill="FFFFFF"/>
        </w:rPr>
      </w:r>
      <w:r w:rsidR="000B1150" w:rsidRPr="000B1150">
        <w:rPr>
          <w:rFonts w:ascii="Arial" w:hAnsi="Arial" w:cs="Arial"/>
          <w:b/>
          <w:sz w:val="24"/>
          <w:szCs w:val="24"/>
          <w:shd w:val="clear" w:color="auto" w:fill="FFFFFF"/>
        </w:rPr>
        <w:fldChar w:fldCharType="separate"/>
      </w:r>
      <w:r w:rsidR="000B1150" w:rsidRPr="000B1150">
        <w:rPr>
          <w:rFonts w:ascii="Arial" w:hAnsi="Arial" w:cs="Arial"/>
          <w:b/>
          <w:iCs/>
          <w:sz w:val="24"/>
          <w:szCs w:val="24"/>
        </w:rPr>
        <w:t>LESS</w:t>
      </w:r>
      <w:r w:rsidR="000B1150" w:rsidRPr="000B1150">
        <w:rPr>
          <w:rFonts w:ascii="Arial" w:hAnsi="Arial" w:cs="Arial"/>
          <w:b/>
          <w:sz w:val="24"/>
          <w:szCs w:val="24"/>
          <w:shd w:val="clear" w:color="auto" w:fill="FFFFFF"/>
        </w:rPr>
        <w:fldChar w:fldCharType="end"/>
      </w:r>
      <w:r w:rsidR="000B1150">
        <w:rPr>
          <w:rFonts w:ascii="Arial" w:hAnsi="Arial" w:cs="Arial"/>
          <w:color w:val="222222"/>
          <w:sz w:val="24"/>
          <w:szCs w:val="24"/>
          <w:shd w:val="clear" w:color="auto" w:fill="FFFFFF"/>
        </w:rPr>
        <w:t>.</w:t>
      </w:r>
    </w:p>
    <w:p w14:paraId="0B909423" w14:textId="77777777" w:rsidR="00B74AE1" w:rsidRDefault="00B74AE1" w:rsidP="00B74AE1">
      <w:pPr>
        <w:pStyle w:val="Ttulo3"/>
        <w:rPr>
          <w:b w:val="0"/>
          <w:sz w:val="28"/>
          <w:szCs w:val="28"/>
        </w:rPr>
      </w:pPr>
      <w:bookmarkStart w:id="327" w:name="_Toc510608552"/>
      <w:r>
        <w:rPr>
          <w:b w:val="0"/>
          <w:sz w:val="28"/>
          <w:szCs w:val="28"/>
        </w:rPr>
        <w:t xml:space="preserve">6.3.2 </w:t>
      </w:r>
      <w:r w:rsidRPr="00F06CD3">
        <w:rPr>
          <w:b w:val="0"/>
          <w:sz w:val="28"/>
          <w:szCs w:val="28"/>
        </w:rPr>
        <w:t>Compodoc</w:t>
      </w:r>
      <w:bookmarkEnd w:id="327"/>
    </w:p>
    <w:p w14:paraId="448FCB05" w14:textId="77777777" w:rsidR="00B74AE1" w:rsidRPr="004533E2" w:rsidRDefault="00B74AE1" w:rsidP="00B74AE1"/>
    <w:p w14:paraId="5B6C6385" w14:textId="5ABA85C3" w:rsidR="00B74AE1" w:rsidRDefault="0005733A"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Se trata de un generador de d</w:t>
      </w:r>
      <w:r w:rsidR="00B74AE1">
        <w:rPr>
          <w:rFonts w:ascii="Arial" w:hAnsi="Arial" w:cs="Arial"/>
          <w:color w:val="222222"/>
          <w:sz w:val="24"/>
          <w:szCs w:val="24"/>
          <w:shd w:val="clear" w:color="auto" w:fill="FFFFFF"/>
        </w:rPr>
        <w:t xml:space="preserve">ocumentación, compatible con todas las definiciones de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_Ref508795669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0B1150" w:rsidRPr="000B1150">
        <w:rPr>
          <w:rFonts w:ascii="Arial" w:hAnsi="Arial" w:cs="Arial"/>
          <w:b/>
          <w:sz w:val="24"/>
          <w:szCs w:val="24"/>
        </w:rPr>
        <w:t>API</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sidR="00B74AE1">
        <w:rPr>
          <w:rFonts w:ascii="Arial" w:hAnsi="Arial" w:cs="Arial"/>
          <w:color w:val="222222"/>
          <w:sz w:val="24"/>
          <w:szCs w:val="24"/>
          <w:shd w:val="clear" w:color="auto" w:fill="FFFFFF"/>
        </w:rPr>
        <w:t xml:space="preserve">de Angular. Genera contenido estático, “responsivas” y provee sistema de búsqueda basado en </w:t>
      </w:r>
      <w:r w:rsidR="00B74AE1" w:rsidRPr="000B1150">
        <w:rPr>
          <w:rFonts w:ascii="Arial" w:hAnsi="Arial" w:cs="Arial"/>
          <w:color w:val="222222"/>
          <w:sz w:val="24"/>
          <w:szCs w:val="24"/>
          <w:shd w:val="clear" w:color="auto" w:fill="FFFFFF"/>
        </w:rPr>
        <w:t>lunr.js</w:t>
      </w:r>
      <w:r w:rsidR="00B74AE1">
        <w:rPr>
          <w:rFonts w:ascii="Arial" w:hAnsi="Arial" w:cs="Arial"/>
          <w:color w:val="222222"/>
          <w:sz w:val="24"/>
          <w:szCs w:val="24"/>
          <w:shd w:val="clear" w:color="auto" w:fill="FFFFFF"/>
        </w:rPr>
        <w:t xml:space="preserve"> para indexar los componentes, módulos, servicios y modelos. </w:t>
      </w:r>
    </w:p>
    <w:p w14:paraId="6832C3F3" w14:textId="77777777"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 </w:t>
      </w:r>
    </w:p>
    <w:p w14:paraId="7E942AEC" w14:textId="77777777" w:rsidR="00B74AE1" w:rsidRDefault="00B74AE1" w:rsidP="00B74AE1"/>
    <w:p w14:paraId="153FA449" w14:textId="77777777" w:rsidR="00B74AE1" w:rsidRDefault="00B74AE1" w:rsidP="00B74AE1">
      <w:pPr>
        <w:pStyle w:val="Ttulo3"/>
        <w:rPr>
          <w:b w:val="0"/>
          <w:sz w:val="28"/>
          <w:szCs w:val="28"/>
        </w:rPr>
      </w:pPr>
      <w:bookmarkStart w:id="328" w:name="_Ref508793067"/>
      <w:bookmarkStart w:id="329" w:name="_Toc510608553"/>
      <w:r>
        <w:rPr>
          <w:b w:val="0"/>
          <w:sz w:val="28"/>
          <w:szCs w:val="28"/>
        </w:rPr>
        <w:t>6.3.3 JSON</w:t>
      </w:r>
      <w:bookmarkEnd w:id="328"/>
      <w:bookmarkEnd w:id="329"/>
    </w:p>
    <w:p w14:paraId="458E446F" w14:textId="77777777" w:rsidR="00B74AE1" w:rsidRPr="006C2FA0" w:rsidRDefault="00B74AE1" w:rsidP="00B74AE1"/>
    <w:p w14:paraId="7DE42DD6" w14:textId="5204B341"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JavaScript Simple Object Notation</w:t>
      </w:r>
      <w:r w:rsidR="00A14110">
        <w:rPr>
          <w:rFonts w:ascii="Arial" w:hAnsi="Arial" w:cs="Arial"/>
          <w:color w:val="222222"/>
          <w:sz w:val="24"/>
          <w:szCs w:val="24"/>
          <w:shd w:val="clear" w:color="auto" w:fill="FFFFFF"/>
        </w:rPr>
        <w:t>, en la imagen (</w:t>
      </w:r>
      <w:r w:rsidR="00A14110" w:rsidRPr="00A14110">
        <w:rPr>
          <w:rFonts w:ascii="Arial" w:hAnsi="Arial" w:cs="Arial"/>
          <w:b/>
          <w:color w:val="222222"/>
          <w:sz w:val="24"/>
          <w:szCs w:val="24"/>
          <w:shd w:val="clear" w:color="auto" w:fill="FFFFFF"/>
        </w:rPr>
        <w:fldChar w:fldCharType="begin"/>
      </w:r>
      <w:r w:rsidR="00A14110" w:rsidRPr="00A14110">
        <w:rPr>
          <w:rFonts w:ascii="Arial" w:hAnsi="Arial" w:cs="Arial"/>
          <w:b/>
          <w:color w:val="222222"/>
          <w:sz w:val="24"/>
          <w:szCs w:val="24"/>
          <w:shd w:val="clear" w:color="auto" w:fill="FFFFFF"/>
        </w:rPr>
        <w:instrText xml:space="preserve"> REF _Ref508793609 \h  \* MERGEFORMAT </w:instrText>
      </w:r>
      <w:r w:rsidR="00A14110" w:rsidRPr="00A14110">
        <w:rPr>
          <w:rFonts w:ascii="Arial" w:hAnsi="Arial" w:cs="Arial"/>
          <w:b/>
          <w:color w:val="222222"/>
          <w:sz w:val="24"/>
          <w:szCs w:val="24"/>
          <w:shd w:val="clear" w:color="auto" w:fill="FFFFFF"/>
        </w:rPr>
      </w:r>
      <w:r w:rsidR="00A14110" w:rsidRPr="00A14110">
        <w:rPr>
          <w:rFonts w:ascii="Arial" w:hAnsi="Arial" w:cs="Arial"/>
          <w:b/>
          <w:color w:val="222222"/>
          <w:sz w:val="24"/>
          <w:szCs w:val="24"/>
          <w:shd w:val="clear" w:color="auto" w:fill="FFFFFF"/>
        </w:rPr>
        <w:fldChar w:fldCharType="separate"/>
      </w:r>
      <w:r w:rsidR="00A14110" w:rsidRPr="00A14110">
        <w:rPr>
          <w:rFonts w:ascii="Arial" w:hAnsi="Arial" w:cs="Arial"/>
          <w:b/>
          <w:sz w:val="24"/>
          <w:szCs w:val="24"/>
        </w:rPr>
        <w:t xml:space="preserve">Ilustración </w:t>
      </w:r>
      <w:r w:rsidR="00A14110" w:rsidRPr="00A14110">
        <w:rPr>
          <w:rFonts w:ascii="Arial" w:hAnsi="Arial" w:cs="Arial"/>
          <w:b/>
          <w:noProof/>
          <w:sz w:val="24"/>
          <w:szCs w:val="24"/>
        </w:rPr>
        <w:t>43</w:t>
      </w:r>
      <w:r w:rsidR="00A14110" w:rsidRPr="00A14110">
        <w:rPr>
          <w:rFonts w:ascii="Arial" w:hAnsi="Arial" w:cs="Arial"/>
          <w:b/>
          <w:sz w:val="24"/>
          <w:szCs w:val="24"/>
        </w:rPr>
        <w:t xml:space="preserve"> - Logo de JSON</w:t>
      </w:r>
      <w:r w:rsidR="00A14110" w:rsidRPr="00A14110">
        <w:rPr>
          <w:rFonts w:ascii="Arial" w:hAnsi="Arial" w:cs="Arial"/>
          <w:b/>
          <w:color w:val="222222"/>
          <w:sz w:val="24"/>
          <w:szCs w:val="24"/>
          <w:shd w:val="clear" w:color="auto" w:fill="FFFFFF"/>
        </w:rPr>
        <w:fldChar w:fldCharType="end"/>
      </w:r>
      <w:r w:rsidR="00A14110">
        <w:rPr>
          <w:rFonts w:ascii="Arial" w:hAnsi="Arial" w:cs="Arial"/>
          <w:color w:val="222222"/>
          <w:sz w:val="24"/>
          <w:szCs w:val="24"/>
          <w:shd w:val="clear" w:color="auto" w:fill="FFFFFF"/>
        </w:rPr>
        <w:t>) se puede ver su logo oficial</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Se trata de un mecanismo de </w:t>
      </w:r>
      <w:r w:rsidR="000B1150">
        <w:rPr>
          <w:rFonts w:ascii="Arial" w:hAnsi="Arial" w:cs="Arial"/>
          <w:i/>
          <w:color w:val="222222"/>
          <w:sz w:val="24"/>
          <w:szCs w:val="24"/>
          <w:highlight w:val="yellow"/>
          <w:shd w:val="clear" w:color="auto" w:fill="FFFFFF"/>
        </w:rPr>
        <w:fldChar w:fldCharType="begin"/>
      </w:r>
      <w:r w:rsidR="000B1150">
        <w:rPr>
          <w:rFonts w:ascii="Arial" w:hAnsi="Arial" w:cs="Arial"/>
          <w:color w:val="222222"/>
          <w:sz w:val="24"/>
          <w:szCs w:val="24"/>
          <w:shd w:val="clear" w:color="auto" w:fill="FFFFFF"/>
        </w:rPr>
        <w:instrText xml:space="preserve"> REF _Ref508795654 \h </w:instrText>
      </w:r>
      <w:r w:rsidR="000B1150">
        <w:rPr>
          <w:rFonts w:ascii="Arial" w:hAnsi="Arial" w:cs="Arial"/>
          <w:i/>
          <w:color w:val="222222"/>
          <w:sz w:val="24"/>
          <w:szCs w:val="24"/>
          <w:highlight w:val="yellow"/>
          <w:shd w:val="clear" w:color="auto" w:fill="FFFFFF"/>
        </w:rPr>
      </w:r>
      <w:r w:rsidR="000B1150">
        <w:rPr>
          <w:rFonts w:ascii="Arial" w:hAnsi="Arial" w:cs="Arial"/>
          <w:i/>
          <w:color w:val="222222"/>
          <w:sz w:val="24"/>
          <w:szCs w:val="24"/>
          <w:highlight w:val="yellow"/>
          <w:shd w:val="clear" w:color="auto" w:fill="FFFFFF"/>
        </w:rPr>
        <w:fldChar w:fldCharType="separate"/>
      </w:r>
      <w:r w:rsidR="000B1150" w:rsidRPr="00FA1017">
        <w:rPr>
          <w:b/>
          <w:i/>
          <w:sz w:val="32"/>
          <w:szCs w:val="32"/>
        </w:rPr>
        <w:t>Marshaling</w:t>
      </w:r>
      <w:r w:rsidR="000B1150">
        <w:rPr>
          <w:rFonts w:ascii="Arial" w:hAnsi="Arial" w:cs="Arial"/>
          <w:i/>
          <w:color w:val="222222"/>
          <w:sz w:val="24"/>
          <w:szCs w:val="24"/>
          <w:highlight w:val="yellow"/>
          <w:shd w:val="clear" w:color="auto" w:fill="FFFFFF"/>
        </w:rPr>
        <w:fldChar w:fldCharType="end"/>
      </w:r>
      <w:r>
        <w:rPr>
          <w:rFonts w:ascii="Arial" w:hAnsi="Arial" w:cs="Arial"/>
          <w:color w:val="222222"/>
          <w:sz w:val="24"/>
          <w:szCs w:val="24"/>
          <w:shd w:val="clear" w:color="auto" w:fill="FFFFFF"/>
        </w:rPr>
        <w:t>, que permite transmitir en formato de cadenas de texto objetos (o estructuras complejas) que pueden ser luego des-</w:t>
      </w:r>
      <w:r>
        <w:rPr>
          <w:rFonts w:ascii="Arial" w:hAnsi="Arial" w:cs="Arial"/>
          <w:i/>
          <w:color w:val="222222"/>
          <w:sz w:val="24"/>
          <w:szCs w:val="24"/>
          <w:shd w:val="clear" w:color="auto" w:fill="FFFFFF"/>
        </w:rPr>
        <w:t>marshalizadas</w:t>
      </w:r>
      <w:r>
        <w:rPr>
          <w:rFonts w:ascii="Arial" w:hAnsi="Arial" w:cs="Arial"/>
          <w:color w:val="222222"/>
          <w:sz w:val="24"/>
          <w:szCs w:val="24"/>
          <w:shd w:val="clear" w:color="auto" w:fill="FFFFFF"/>
        </w:rPr>
        <w:t xml:space="preserve"> para recuperar los objetos originales.</w:t>
      </w:r>
    </w:p>
    <w:p w14:paraId="35BF70F1" w14:textId="77777777" w:rsidR="00B74AE1" w:rsidRPr="00186A4B" w:rsidRDefault="00B74AE1" w:rsidP="00B74AE1">
      <w:pPr>
        <w:rPr>
          <w:rFonts w:ascii="Arial" w:hAnsi="Arial" w:cs="Arial"/>
          <w:color w:val="222222"/>
          <w:sz w:val="24"/>
          <w:szCs w:val="24"/>
          <w:shd w:val="clear" w:color="auto" w:fill="FFFFFF"/>
        </w:rPr>
      </w:pPr>
    </w:p>
    <w:p w14:paraId="0C5C8D51" w14:textId="77777777" w:rsidR="00B74AE1" w:rsidRPr="00B87FE2" w:rsidRDefault="00B74AE1" w:rsidP="00B74AE1">
      <w:pPr>
        <w:pStyle w:val="Descripcin"/>
        <w:jc w:val="both"/>
        <w:rPr>
          <w:rFonts w:ascii="Arial" w:hAnsi="Arial" w:cs="Arial"/>
          <w:i w:val="0"/>
          <w:color w:val="222222"/>
          <w:sz w:val="24"/>
          <w:szCs w:val="24"/>
          <w:shd w:val="clear" w:color="auto" w:fill="FFFFFF"/>
        </w:rPr>
      </w:pPr>
      <w:r>
        <w:rPr>
          <w:noProof/>
          <w:lang w:val="en-US"/>
        </w:rPr>
        <mc:AlternateContent>
          <mc:Choice Requires="wps">
            <w:drawing>
              <wp:anchor distT="0" distB="0" distL="114300" distR="114300" simplePos="0" relativeHeight="251628544" behindDoc="0" locked="0" layoutInCell="1" allowOverlap="1" wp14:anchorId="77AD9200" wp14:editId="58C6F213">
                <wp:simplePos x="0" y="0"/>
                <wp:positionH relativeFrom="column">
                  <wp:posOffset>4260850</wp:posOffset>
                </wp:positionH>
                <wp:positionV relativeFrom="paragraph">
                  <wp:posOffset>1127760</wp:posOffset>
                </wp:positionV>
                <wp:extent cx="1066800" cy="40576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37F9F4E5" w14:textId="2F916184" w:rsidR="009225FD" w:rsidRPr="004F08F0" w:rsidRDefault="009225FD" w:rsidP="00B74AE1">
                            <w:pPr>
                              <w:pStyle w:val="Descripcin"/>
                              <w:rPr>
                                <w:noProof/>
                              </w:rPr>
                            </w:pPr>
                            <w:bookmarkStart w:id="330" w:name="_Ref508793609"/>
                            <w:bookmarkStart w:id="331" w:name="_Toc508877199"/>
                            <w:r>
                              <w:t xml:space="preserve">Ilustración </w:t>
                            </w:r>
                            <w:r w:rsidR="009F3AB5">
                              <w:fldChar w:fldCharType="begin"/>
                            </w:r>
                            <w:r w:rsidR="009F3AB5">
                              <w:instrText xml:space="preserve"> SEQ Ilustración \* ARABIC </w:instrText>
                            </w:r>
                            <w:r w:rsidR="009F3AB5">
                              <w:fldChar w:fldCharType="separate"/>
                            </w:r>
                            <w:r>
                              <w:rPr>
                                <w:noProof/>
                              </w:rPr>
                              <w:t>43</w:t>
                            </w:r>
                            <w:r w:rsidR="009F3AB5">
                              <w:rPr>
                                <w:noProof/>
                              </w:rPr>
                              <w:fldChar w:fldCharType="end"/>
                            </w:r>
                            <w:r>
                              <w:t xml:space="preserve"> - Logo de JSON</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D9200" id="Cuadro de texto 230" o:spid="_x0000_s1046" type="#_x0000_t202" style="position:absolute;left:0;text-align:left;margin-left:335.5pt;margin-top:88.8pt;width:84pt;height:31.9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e5NgIAAHMEAAAOAAAAZHJzL2Uyb0RvYy54bWysVMFu2zAMvQ/YPwi6L3ayNSuMOEWWIsOA&#10;oi2QDj0rshwbkESNUmJnXz9KjtOu22nYRaFE6snvPTKLm95odlToW7Aln05yzpSVULV2X/LvT5sP&#10;15z5IGwlNFhV8pPy/Gb5/t2ic4WaQQO6UsgIxPqicyVvQnBFlnnZKCP8BJyylKwBjQi0xX1WoegI&#10;3ehslufzrAOsHIJU3tPp7ZDky4Rf10qGh7r2KjBdcvq2kFZM6y6u2XIhij0K17Ty/BniH77CiNbS&#10;oxeoWxEEO2D7B5RpJYKHOkwkmAzqupUqcSA20/wNm20jnEpcSBzvLjL5/wcr74+PyNqq5LOPpI8V&#10;hkxaH0SFwCrFguoDsJgioTrnC6rfOroR+i/Qk+HjuafDyL+v0cRfYsYoT5Cni8yExWS8lM/n1zml&#10;JOU+5Vef51cRJnu57dCHrwoMi0HJkWxM6orjnQ9D6VgSH/Og22rTah03MbHWyI6CLO+aNqgz+G9V&#10;2sZaC/HWABhPskhxoBKj0O/6QZsL/x1UJ6KPMHSSd3LT0oN3wodHgdQ6RIvGITzQUmvoSg7niLMG&#10;8OffzmM9OUpZzjpqxZL7HweBijP9zZLXBBnGAMdgNwb2YNZAVKc0aE6mkC5g0GNYI5hnmpJVfIVS&#10;wkp6q+RhDNdhGAiaMqlWq1RE3elEuLNbJyP0KOxT/yzQnW2JzXEPY5OK4o07Q23yx60OgaRO1kVh&#10;BxXPelNnJ/PPUxhH5/U+Vb38Vyx/AQAA//8DAFBLAwQUAAYACAAAACEAOZngW+MAAAALAQAADwAA&#10;AGRycy9kb3ducmV2LnhtbEyPwU7DMBBE70j8g7VIXBB10oakhDhVVcGBXirSXnpz420ciO0odtrw&#10;9ywnOO7MaPZNsZpMxy44+NZZAfEsAoa2dqq1jYDD/u1xCcwHaZXsnEUB3+hhVd7eFDJX7mo/8FKF&#10;hlGJ9bkUoEPoc859rdFIP3M9WvLObjAy0Dk0XA3ySuWm4/MoSrmRraUPWva40Vh/VaMRsEuOO/0w&#10;nl+362QxvB/GTfrZVELc303rF2ABp/AXhl98QoeSmE5utMqzTkCaxbQlkJFlKTBKLBfPpJwEzJP4&#10;CXhZ8P8byh8AAAD//wMAUEsBAi0AFAAGAAgAAAAhALaDOJL+AAAA4QEAABMAAAAAAAAAAAAAAAAA&#10;AAAAAFtDb250ZW50X1R5cGVzXS54bWxQSwECLQAUAAYACAAAACEAOP0h/9YAAACUAQAACwAAAAAA&#10;AAAAAAAAAAAvAQAAX3JlbHMvLnJlbHNQSwECLQAUAAYACAAAACEAp8enuTYCAABzBAAADgAAAAAA&#10;AAAAAAAAAAAuAgAAZHJzL2Uyb0RvYy54bWxQSwECLQAUAAYACAAAACEAOZngW+MAAAALAQAADwAA&#10;AAAAAAAAAAAAAACQBAAAZHJzL2Rvd25yZXYueG1sUEsFBgAAAAAEAAQA8wAAAKAFAAAAAA==&#10;" stroked="f">
                <v:textbox style="mso-fit-shape-to-text:t" inset="0,0,0,0">
                  <w:txbxContent>
                    <w:p w14:paraId="37F9F4E5" w14:textId="2F916184" w:rsidR="009225FD" w:rsidRPr="004F08F0" w:rsidRDefault="009225FD" w:rsidP="00B74AE1">
                      <w:pPr>
                        <w:pStyle w:val="Descripcin"/>
                        <w:rPr>
                          <w:noProof/>
                        </w:rPr>
                      </w:pPr>
                      <w:bookmarkStart w:id="332" w:name="_Ref508793609"/>
                      <w:bookmarkStart w:id="333" w:name="_Toc508877199"/>
                      <w:r>
                        <w:t xml:space="preserve">Ilustración </w:t>
                      </w:r>
                      <w:r w:rsidR="009F3AB5">
                        <w:fldChar w:fldCharType="begin"/>
                      </w:r>
                      <w:r w:rsidR="009F3AB5">
                        <w:instrText xml:space="preserve"> SEQ Ilustración \* ARABIC </w:instrText>
                      </w:r>
                      <w:r w:rsidR="009F3AB5">
                        <w:fldChar w:fldCharType="separate"/>
                      </w:r>
                      <w:r>
                        <w:rPr>
                          <w:noProof/>
                        </w:rPr>
                        <w:t>43</w:t>
                      </w:r>
                      <w:r w:rsidR="009F3AB5">
                        <w:rPr>
                          <w:noProof/>
                        </w:rPr>
                        <w:fldChar w:fldCharType="end"/>
                      </w:r>
                      <w:r>
                        <w:t xml:space="preserve"> - Logo de JSON</w:t>
                      </w:r>
                      <w:bookmarkEnd w:id="332"/>
                      <w:bookmarkEnd w:id="333"/>
                    </w:p>
                  </w:txbxContent>
                </v:textbox>
                <w10:wrap type="square"/>
              </v:shape>
            </w:pict>
          </mc:Fallback>
        </mc:AlternateContent>
      </w:r>
      <w:r w:rsidRPr="006C2FA0">
        <w:rPr>
          <w:i w:val="0"/>
          <w:noProof/>
          <w:lang w:val="en-US"/>
        </w:rPr>
        <w:drawing>
          <wp:anchor distT="0" distB="0" distL="114300" distR="114300" simplePos="0" relativeHeight="251631616" behindDoc="0" locked="0" layoutInCell="1" allowOverlap="1" wp14:anchorId="6341A847" wp14:editId="68E1A2C7">
            <wp:simplePos x="0" y="0"/>
            <wp:positionH relativeFrom="column">
              <wp:posOffset>4260916</wp:posOffset>
            </wp:positionH>
            <wp:positionV relativeFrom="paragraph">
              <wp:posOffset>4360</wp:posOffset>
            </wp:positionV>
            <wp:extent cx="1066800" cy="1066800"/>
            <wp:effectExtent l="0" t="0" r="0" b="0"/>
            <wp:wrapSquare wrapText="bothSides"/>
            <wp:docPr id="1057" name="Imagen 10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w:t>
      </w:r>
      <w:r w:rsidRPr="006C10E2">
        <w:rPr>
          <w:rFonts w:ascii="Arial" w:hAnsi="Arial" w:cs="Arial"/>
          <w:color w:val="222222"/>
          <w:sz w:val="24"/>
          <w:szCs w:val="24"/>
          <w:shd w:val="clear" w:color="auto" w:fill="FFFFFF"/>
        </w:rPr>
        <w:t>parser</w:t>
      </w:r>
      <w:r w:rsidRPr="006C2FA0">
        <w:rPr>
          <w:rFonts w:ascii="Arial" w:hAnsi="Arial" w:cs="Arial"/>
          <w:i w:val="0"/>
          <w:color w:val="222222"/>
          <w:sz w:val="24"/>
          <w:szCs w:val="24"/>
          <w:shd w:val="clear" w:color="auto" w:fill="FFFFFF"/>
        </w:rPr>
        <w:t>) de JSON. En JavaScript, un texto JSON se puede analizar fácilmente usando la función </w:t>
      </w:r>
      <w:r>
        <w:rPr>
          <w:rFonts w:ascii="Arial" w:hAnsi="Arial" w:cs="Arial"/>
          <w:i w:val="0"/>
          <w:color w:val="222222"/>
          <w:sz w:val="24"/>
          <w:szCs w:val="24"/>
          <w:shd w:val="clear" w:color="auto" w:fill="FFFFFF"/>
        </w:rPr>
        <w:t>JSON.parse</w:t>
      </w:r>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55A62601" w14:textId="0E357B1B"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w:t>
      </w:r>
      <w:r>
        <w:rPr>
          <w:rFonts w:ascii="Arial" w:hAnsi="Arial" w:cs="Arial"/>
          <w:color w:val="222222"/>
          <w:sz w:val="24"/>
          <w:szCs w:val="24"/>
          <w:shd w:val="clear" w:color="auto" w:fill="FFFFFF"/>
        </w:rPr>
        <w:t>ervidor web y servidor de datos</w:t>
      </w:r>
      <w:r w:rsidR="00951EBB">
        <w:rPr>
          <w:rFonts w:ascii="Arial" w:hAnsi="Arial" w:cs="Arial"/>
          <w:color w:val="222222"/>
          <w:sz w:val="24"/>
          <w:szCs w:val="24"/>
          <w:shd w:val="clear" w:color="auto" w:fill="FFFFFF"/>
        </w:rPr>
        <w:t xml:space="preserve"> (</w:t>
      </w:r>
      <w:r w:rsidR="00951EBB" w:rsidRPr="00951EBB">
        <w:rPr>
          <w:rFonts w:ascii="Arial" w:hAnsi="Arial" w:cs="Arial"/>
          <w:b/>
          <w:color w:val="222222"/>
          <w:sz w:val="24"/>
          <w:szCs w:val="24"/>
          <w:shd w:val="clear" w:color="auto" w:fill="FFFFFF"/>
        </w:rPr>
        <w:fldChar w:fldCharType="begin"/>
      </w:r>
      <w:r w:rsidR="00951EBB" w:rsidRPr="00951EBB">
        <w:rPr>
          <w:rFonts w:ascii="Arial" w:hAnsi="Arial" w:cs="Arial"/>
          <w:b/>
          <w:color w:val="222222"/>
          <w:sz w:val="24"/>
          <w:szCs w:val="24"/>
          <w:shd w:val="clear" w:color="auto" w:fill="FFFFFF"/>
        </w:rPr>
        <w:instrText xml:space="preserve"> REF _Ref508793691 \h  \* MERGEFORMAT </w:instrText>
      </w:r>
      <w:r w:rsidR="00951EBB" w:rsidRPr="00951EBB">
        <w:rPr>
          <w:rFonts w:ascii="Arial" w:hAnsi="Arial" w:cs="Arial"/>
          <w:b/>
          <w:color w:val="222222"/>
          <w:sz w:val="24"/>
          <w:szCs w:val="24"/>
          <w:shd w:val="clear" w:color="auto" w:fill="FFFFFF"/>
        </w:rPr>
      </w:r>
      <w:r w:rsidR="00951EBB" w:rsidRPr="00951EBB">
        <w:rPr>
          <w:rFonts w:ascii="Arial" w:hAnsi="Arial" w:cs="Arial"/>
          <w:b/>
          <w:color w:val="222222"/>
          <w:sz w:val="24"/>
          <w:szCs w:val="24"/>
          <w:shd w:val="clear" w:color="auto" w:fill="FFFFFF"/>
        </w:rPr>
        <w:fldChar w:fldCharType="separate"/>
      </w:r>
      <w:r w:rsidR="00951EBB" w:rsidRPr="00951EBB">
        <w:rPr>
          <w:rFonts w:ascii="Arial" w:hAnsi="Arial" w:cs="Arial"/>
          <w:b/>
          <w:sz w:val="24"/>
          <w:szCs w:val="24"/>
        </w:rPr>
        <w:t xml:space="preserve">Ilustración </w:t>
      </w:r>
      <w:r w:rsidR="00951EBB" w:rsidRPr="00951EBB">
        <w:rPr>
          <w:rFonts w:ascii="Arial" w:hAnsi="Arial" w:cs="Arial"/>
          <w:b/>
          <w:noProof/>
          <w:sz w:val="24"/>
          <w:szCs w:val="24"/>
        </w:rPr>
        <w:t>44</w:t>
      </w:r>
      <w:r w:rsidR="00951EBB" w:rsidRPr="00951EBB">
        <w:rPr>
          <w:rFonts w:ascii="Arial" w:hAnsi="Arial" w:cs="Arial"/>
          <w:b/>
          <w:sz w:val="24"/>
          <w:szCs w:val="24"/>
        </w:rPr>
        <w:t xml:space="preserve"> - Json pegamento de tecnologías</w:t>
      </w:r>
      <w:r w:rsidR="00951EBB" w:rsidRPr="00951EBB">
        <w:rPr>
          <w:rFonts w:ascii="Arial" w:hAnsi="Arial" w:cs="Arial"/>
          <w:b/>
          <w:color w:val="222222"/>
          <w:sz w:val="24"/>
          <w:szCs w:val="24"/>
          <w:shd w:val="clear" w:color="auto" w:fill="FFFFFF"/>
        </w:rPr>
        <w:fldChar w:fldCharType="end"/>
      </w:r>
      <w:r w:rsidR="00951EBB">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21454B95" w14:textId="77777777" w:rsidR="00951EBB" w:rsidRDefault="00B74AE1" w:rsidP="00951EBB">
      <w:pPr>
        <w:keepNext/>
      </w:pPr>
      <w:r>
        <w:rPr>
          <w:noProof/>
          <w:lang w:val="en-US" w:eastAsia="en-US"/>
        </w:rPr>
        <w:lastRenderedPageBreak/>
        <w:drawing>
          <wp:inline distT="0" distB="0" distL="0" distR="0" wp14:anchorId="332E9737" wp14:editId="1D6BFA8A">
            <wp:extent cx="5400040" cy="3796828"/>
            <wp:effectExtent l="0" t="0" r="0" b="0"/>
            <wp:docPr id="1058" name="Imagen 10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20CDC70" w14:textId="4C475096" w:rsidR="00B74AE1" w:rsidRDefault="00951EBB" w:rsidP="00951EBB">
      <w:pPr>
        <w:pStyle w:val="Descripcin"/>
        <w:jc w:val="center"/>
      </w:pPr>
      <w:bookmarkStart w:id="334" w:name="_Ref508793691"/>
      <w:bookmarkStart w:id="335" w:name="_Toc508877200"/>
      <w:r>
        <w:t xml:space="preserve">Ilustración </w:t>
      </w:r>
      <w:r w:rsidR="009F3AB5">
        <w:fldChar w:fldCharType="begin"/>
      </w:r>
      <w:r w:rsidR="009F3AB5">
        <w:instrText xml:space="preserve"> SEQ Ilustración \* ARABIC </w:instrText>
      </w:r>
      <w:r w:rsidR="009F3AB5">
        <w:fldChar w:fldCharType="separate"/>
      </w:r>
      <w:r w:rsidR="00980ACB">
        <w:rPr>
          <w:noProof/>
        </w:rPr>
        <w:t>44</w:t>
      </w:r>
      <w:r w:rsidR="009F3AB5">
        <w:rPr>
          <w:noProof/>
        </w:rPr>
        <w:fldChar w:fldCharType="end"/>
      </w:r>
      <w:r>
        <w:t xml:space="preserve"> - </w:t>
      </w:r>
      <w:r w:rsidRPr="004362B5">
        <w:t>Json pegamento de tecnologías</w:t>
      </w:r>
      <w:bookmarkEnd w:id="334"/>
      <w:bookmarkEnd w:id="335"/>
    </w:p>
    <w:p w14:paraId="7B2D6EED" w14:textId="77777777" w:rsidR="00B74AE1" w:rsidRDefault="00B74AE1" w:rsidP="00B74AE1"/>
    <w:p w14:paraId="19056925" w14:textId="09EB11FC" w:rsidR="00B74AE1" w:rsidRDefault="00B74AE1" w:rsidP="00B74AE1">
      <w:pPr>
        <w:pStyle w:val="Ttulo3"/>
        <w:rPr>
          <w:b w:val="0"/>
          <w:sz w:val="28"/>
          <w:szCs w:val="28"/>
        </w:rPr>
      </w:pPr>
      <w:bookmarkStart w:id="336" w:name="_Toc510608554"/>
      <w:r>
        <w:rPr>
          <w:b w:val="0"/>
          <w:sz w:val="28"/>
          <w:szCs w:val="28"/>
        </w:rPr>
        <w:t>6.3.3 JQuery</w:t>
      </w:r>
      <w:bookmarkEnd w:id="336"/>
    </w:p>
    <w:p w14:paraId="1A1DA406" w14:textId="77777777" w:rsidR="001E70C6" w:rsidRPr="001E70C6" w:rsidRDefault="001E70C6" w:rsidP="001E70C6"/>
    <w:p w14:paraId="7F9F6B68" w14:textId="1398747D" w:rsidR="00B74AE1" w:rsidRPr="00884C7C" w:rsidRDefault="00B74AE1" w:rsidP="00B74AE1">
      <w:pPr>
        <w:pStyle w:val="texto"/>
      </w:pPr>
      <w:r>
        <w:t>E</w:t>
      </w:r>
      <w:r w:rsidRPr="00884C7C">
        <w:t xml:space="preserve">s una biblioteca multiplataforma de JavaScript </w:t>
      </w:r>
      <w:r>
        <w:t xml:space="preserve">del lado del cliente, </w:t>
      </w:r>
      <w:r w:rsidRPr="00884C7C">
        <w:t>que permite simplificar la manera de interactuar con los documentos HTML, manipular el árbol </w:t>
      </w:r>
      <w:r w:rsidR="00240512" w:rsidRPr="00240512">
        <w:rPr>
          <w:highlight w:val="yellow"/>
        </w:rPr>
        <w:fldChar w:fldCharType="begin"/>
      </w:r>
      <w:r w:rsidR="00240512" w:rsidRPr="00240512">
        <w:instrText xml:space="preserve"> REF _Ref508796107 \h </w:instrText>
      </w:r>
      <w:r w:rsidR="00240512" w:rsidRPr="00240512">
        <w:rPr>
          <w:highlight w:val="yellow"/>
        </w:rPr>
        <w:instrText xml:space="preserve"> \* MERGEFORMAT </w:instrText>
      </w:r>
      <w:r w:rsidR="00240512" w:rsidRPr="00240512">
        <w:rPr>
          <w:highlight w:val="yellow"/>
        </w:rPr>
      </w:r>
      <w:r w:rsidR="00240512" w:rsidRPr="00240512">
        <w:rPr>
          <w:highlight w:val="yellow"/>
        </w:rPr>
        <w:fldChar w:fldCharType="separate"/>
      </w:r>
      <w:r w:rsidR="00240512" w:rsidRPr="00240512">
        <w:rPr>
          <w:b/>
        </w:rPr>
        <w:t>DOM (Document object Model)</w:t>
      </w:r>
      <w:r w:rsidR="00240512" w:rsidRPr="00240512">
        <w:rPr>
          <w:highlight w:val="yellow"/>
        </w:rPr>
        <w:fldChar w:fldCharType="end"/>
      </w:r>
      <w:r w:rsidRPr="00884C7C">
        <w:t xml:space="preserve">, manejar eventos, desarrollar animaciones y agregar interacción </w:t>
      </w:r>
      <w:r>
        <w:t xml:space="preserve">mediante la simplificación de la utilización de </w:t>
      </w:r>
      <w:r w:rsidRPr="00884C7C">
        <w:t>AJA</w:t>
      </w:r>
      <w:r w:rsidR="00240512">
        <w:t>X.</w:t>
      </w:r>
    </w:p>
    <w:p w14:paraId="21E8731D" w14:textId="77777777" w:rsidR="00B74AE1" w:rsidRDefault="00B74AE1" w:rsidP="00B74AE1">
      <w:pPr>
        <w:rPr>
          <w:b/>
          <w:color w:val="434343"/>
          <w:sz w:val="36"/>
          <w:szCs w:val="36"/>
        </w:rPr>
      </w:pPr>
    </w:p>
    <w:p w14:paraId="6D94DC99" w14:textId="77777777" w:rsidR="00B74AE1" w:rsidRDefault="00B74AE1" w:rsidP="00B74AE1">
      <w:pPr>
        <w:spacing w:after="160" w:line="259" w:lineRule="auto"/>
        <w:jc w:val="left"/>
        <w:rPr>
          <w:rFonts w:ascii="Trebuchet MS" w:eastAsia="Trebuchet MS" w:hAnsi="Trebuchet MS" w:cs="Trebuchet MS"/>
          <w:color w:val="666666"/>
          <w:sz w:val="28"/>
          <w:szCs w:val="28"/>
        </w:rPr>
      </w:pPr>
      <w:r>
        <w:rPr>
          <w:b/>
          <w:sz w:val="28"/>
          <w:szCs w:val="28"/>
        </w:rPr>
        <w:br w:type="page"/>
      </w:r>
    </w:p>
    <w:p w14:paraId="02DFDB36" w14:textId="77777777" w:rsidR="00B74AE1" w:rsidRDefault="00B74AE1" w:rsidP="00B74AE1">
      <w:pPr>
        <w:pStyle w:val="Ttulo3"/>
        <w:rPr>
          <w:b w:val="0"/>
          <w:sz w:val="28"/>
          <w:szCs w:val="28"/>
        </w:rPr>
      </w:pPr>
      <w:bookmarkStart w:id="337" w:name="_Toc510608555"/>
      <w:r>
        <w:rPr>
          <w:b w:val="0"/>
          <w:sz w:val="28"/>
          <w:szCs w:val="28"/>
        </w:rPr>
        <w:lastRenderedPageBreak/>
        <w:t>Resumen</w:t>
      </w:r>
      <w:bookmarkEnd w:id="337"/>
    </w:p>
    <w:p w14:paraId="60E96362" w14:textId="77777777" w:rsidR="00B74AE1" w:rsidRDefault="00B74AE1" w:rsidP="00B74AE1"/>
    <w:p w14:paraId="74968C5B" w14:textId="18FF9BF4" w:rsidR="00B74AE1" w:rsidRDefault="00B74AE1" w:rsidP="00B74AE1">
      <w:pPr>
        <w:pStyle w:val="texto"/>
      </w:pPr>
      <w:r>
        <w:t xml:space="preserve">En este capítulo, vimos el concepto de MEAN y sus componentes. El mismo está compuesto por un conjunto de tecnologías respetando el acrónimo como sigue: MongoDB, Express, Angular y NodeJS y que todas </w:t>
      </w:r>
      <w:r w:rsidR="00B469BA">
        <w:t>ellas se</w:t>
      </w:r>
      <w:r>
        <w:t xml:space="preserve"> comunican mediante el formato JSON. </w:t>
      </w:r>
    </w:p>
    <w:p w14:paraId="4E93632A" w14:textId="4D264511" w:rsidR="00B74AE1" w:rsidRPr="00B25EBE" w:rsidRDefault="00B74AE1" w:rsidP="00B74AE1">
      <w:pPr>
        <w:pStyle w:val="texto"/>
      </w:pPr>
      <w:r>
        <w:t xml:space="preserve">Finalmente, analizamos distintas herramientas complementarias como Compodoc (documentador), </w:t>
      </w:r>
      <w:r w:rsidR="00BA684E" w:rsidRPr="00BA684E">
        <w:rPr>
          <w:b/>
          <w:highlight w:val="yellow"/>
        </w:rPr>
        <w:fldChar w:fldCharType="begin"/>
      </w:r>
      <w:r w:rsidR="00BA684E" w:rsidRPr="00BA684E">
        <w:rPr>
          <w:b/>
        </w:rPr>
        <w:instrText xml:space="preserve"> REF _Ref508731667 \h </w:instrText>
      </w:r>
      <w:r w:rsidR="00BA684E" w:rsidRPr="00BA684E">
        <w:rPr>
          <w:b/>
          <w:highlight w:val="yellow"/>
        </w:rPr>
        <w:instrText xml:space="preserve"> \* MERGEFORMAT </w:instrText>
      </w:r>
      <w:r w:rsidR="00BA684E" w:rsidRPr="00BA684E">
        <w:rPr>
          <w:b/>
          <w:highlight w:val="yellow"/>
        </w:rPr>
      </w:r>
      <w:r w:rsidR="00BA684E" w:rsidRPr="00BA684E">
        <w:rPr>
          <w:b/>
          <w:highlight w:val="yellow"/>
        </w:rPr>
        <w:fldChar w:fldCharType="separate"/>
      </w:r>
      <w:r w:rsidR="00BA684E" w:rsidRPr="00BA684E">
        <w:rPr>
          <w:b/>
        </w:rPr>
        <w:t>Framework</w:t>
      </w:r>
      <w:r w:rsidR="00BA684E" w:rsidRPr="00BA684E">
        <w:rPr>
          <w:b/>
          <w:highlight w:val="yellow"/>
        </w:rPr>
        <w:fldChar w:fldCharType="end"/>
      </w:r>
      <w:r w:rsidR="00BA684E" w:rsidRPr="00BA684E">
        <w:rPr>
          <w:b/>
        </w:rPr>
        <w:t>s</w:t>
      </w:r>
      <w:r w:rsidR="00BA684E">
        <w:t xml:space="preserve"> </w:t>
      </w:r>
      <w:r>
        <w:t xml:space="preserve">y bibliotecas orientados a la vista como Bootstrap y JQuery. </w:t>
      </w:r>
    </w:p>
    <w:p w14:paraId="07500F83" w14:textId="77777777" w:rsidR="00B74AE1" w:rsidRPr="00BC5A9D" w:rsidRDefault="00B74AE1" w:rsidP="00B74AE1"/>
    <w:p w14:paraId="256FD27C" w14:textId="77777777" w:rsidR="00B74AE1" w:rsidRDefault="00B74AE1" w:rsidP="00B74AE1"/>
    <w:p w14:paraId="583A593F" w14:textId="77777777" w:rsidR="0080658D" w:rsidRDefault="0080658D">
      <w:pPr>
        <w:rPr>
          <w:b/>
          <w:color w:val="434343"/>
          <w:sz w:val="36"/>
          <w:szCs w:val="36"/>
        </w:rPr>
      </w:pPr>
      <w:r>
        <w:rPr>
          <w:sz w:val="36"/>
          <w:szCs w:val="36"/>
        </w:rPr>
        <w:br w:type="page"/>
      </w:r>
    </w:p>
    <w:p w14:paraId="3C7809A6" w14:textId="77777777" w:rsidR="0018673B" w:rsidRPr="008831B2" w:rsidRDefault="0018673B" w:rsidP="0018673B">
      <w:pPr>
        <w:pStyle w:val="Ttulo1"/>
        <w:rPr>
          <w:sz w:val="36"/>
          <w:szCs w:val="36"/>
        </w:rPr>
      </w:pPr>
      <w:bookmarkStart w:id="338" w:name="_Toc504153925"/>
      <w:bookmarkStart w:id="339" w:name="_Ref509658720"/>
      <w:bookmarkStart w:id="340" w:name="_Toc510608556"/>
      <w:r w:rsidRPr="008831B2">
        <w:rPr>
          <w:sz w:val="36"/>
          <w:szCs w:val="36"/>
        </w:rPr>
        <w:lastRenderedPageBreak/>
        <w:t xml:space="preserve">Capítulo 7 – </w:t>
      </w:r>
      <w:bookmarkEnd w:id="338"/>
      <w:r>
        <w:rPr>
          <w:sz w:val="36"/>
          <w:szCs w:val="36"/>
        </w:rPr>
        <w:t>Comunicación NodeJS con Arduino</w:t>
      </w:r>
      <w:bookmarkEnd w:id="339"/>
      <w:bookmarkEnd w:id="340"/>
    </w:p>
    <w:p w14:paraId="6416EDC2" w14:textId="77777777" w:rsidR="0018673B" w:rsidRDefault="0018673B" w:rsidP="0018673B">
      <w:pPr>
        <w:rPr>
          <w:rFonts w:ascii="Arial" w:hAnsi="Arial" w:cs="Arial"/>
          <w:sz w:val="24"/>
          <w:szCs w:val="24"/>
          <w:shd w:val="clear" w:color="auto" w:fill="FFFFFF"/>
        </w:rPr>
      </w:pPr>
    </w:p>
    <w:p w14:paraId="5EAC1E1E" w14:textId="1445BF85" w:rsidR="0018673B" w:rsidRPr="0061361E" w:rsidRDefault="0018673B" w:rsidP="0018673B">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w:t>
      </w:r>
      <w:r w:rsidR="00ED3D26" w:rsidRPr="00CE3BB4">
        <w:rPr>
          <w:rFonts w:ascii="Arial" w:hAnsi="Arial" w:cs="Arial"/>
          <w:sz w:val="24"/>
          <w:szCs w:val="24"/>
          <w:shd w:val="clear" w:color="auto" w:fill="FFFFFF"/>
        </w:rPr>
        <w:fldChar w:fldCharType="begin"/>
      </w:r>
      <w:r w:rsidR="00ED3D26" w:rsidRPr="00CE3BB4">
        <w:rPr>
          <w:rFonts w:ascii="Arial" w:hAnsi="Arial" w:cs="Arial"/>
          <w:sz w:val="24"/>
          <w:szCs w:val="24"/>
          <w:shd w:val="clear" w:color="auto" w:fill="FFFFFF"/>
        </w:rPr>
        <w:instrText xml:space="preserve"> REF _Ref508731667 \h </w:instrText>
      </w:r>
      <w:r w:rsidR="00CE3BB4" w:rsidRPr="00CE3BB4">
        <w:rPr>
          <w:rFonts w:ascii="Arial" w:hAnsi="Arial" w:cs="Arial"/>
          <w:sz w:val="24"/>
          <w:szCs w:val="24"/>
          <w:shd w:val="clear" w:color="auto" w:fill="FFFFFF"/>
        </w:rPr>
        <w:instrText xml:space="preserve"> \* MERGEFORMAT </w:instrText>
      </w:r>
      <w:r w:rsidR="00ED3D26" w:rsidRPr="00CE3BB4">
        <w:rPr>
          <w:rFonts w:ascii="Arial" w:hAnsi="Arial" w:cs="Arial"/>
          <w:sz w:val="24"/>
          <w:szCs w:val="24"/>
          <w:shd w:val="clear" w:color="auto" w:fill="FFFFFF"/>
        </w:rPr>
      </w:r>
      <w:r w:rsidR="00ED3D26" w:rsidRPr="00CE3BB4">
        <w:rPr>
          <w:rFonts w:ascii="Arial" w:hAnsi="Arial" w:cs="Arial"/>
          <w:sz w:val="24"/>
          <w:szCs w:val="24"/>
          <w:shd w:val="clear" w:color="auto" w:fill="FFFFFF"/>
        </w:rPr>
        <w:fldChar w:fldCharType="separate"/>
      </w:r>
      <w:r w:rsidR="00980ACB">
        <w:rPr>
          <w:rFonts w:ascii="Arial" w:hAnsi="Arial" w:cs="Arial"/>
          <w:b/>
          <w:sz w:val="24"/>
          <w:szCs w:val="24"/>
        </w:rPr>
        <w:t>f</w:t>
      </w:r>
      <w:r w:rsidR="00ED3D26" w:rsidRPr="00CE3BB4">
        <w:rPr>
          <w:rFonts w:ascii="Arial" w:hAnsi="Arial" w:cs="Arial"/>
          <w:b/>
          <w:sz w:val="24"/>
          <w:szCs w:val="24"/>
        </w:rPr>
        <w:t>ramework</w:t>
      </w:r>
      <w:r w:rsidR="00ED3D26" w:rsidRPr="00CE3BB4">
        <w:rPr>
          <w:rFonts w:ascii="Arial" w:hAnsi="Arial" w:cs="Arial"/>
          <w:sz w:val="24"/>
          <w:szCs w:val="24"/>
          <w:shd w:val="clear" w:color="auto" w:fill="FFFFFF"/>
        </w:rPr>
        <w:fldChar w:fldCharType="end"/>
      </w:r>
      <w:r w:rsidR="00CE3BB4">
        <w:rPr>
          <w:rFonts w:ascii="Arial" w:hAnsi="Arial" w:cs="Arial"/>
          <w:sz w:val="24"/>
          <w:szCs w:val="24"/>
          <w:shd w:val="clear" w:color="auto" w:fill="FFFFFF"/>
        </w:rPr>
        <w:t xml:space="preserve"> </w:t>
      </w:r>
      <w:r w:rsidRPr="0061361E">
        <w:rPr>
          <w:rFonts w:ascii="Arial" w:hAnsi="Arial" w:cs="Arial"/>
          <w:sz w:val="24"/>
          <w:szCs w:val="24"/>
          <w:shd w:val="clear" w:color="auto" w:fill="FFFFFF"/>
        </w:rPr>
        <w:t>denominado Johnny-five el cual es utilizado para la</w:t>
      </w:r>
      <w:r>
        <w:rPr>
          <w:rFonts w:ascii="Arial" w:hAnsi="Arial" w:cs="Arial"/>
          <w:sz w:val="24"/>
          <w:szCs w:val="24"/>
          <w:shd w:val="clear" w:color="auto" w:fill="FFFFFF"/>
        </w:rPr>
        <w:t>s</w:t>
      </w:r>
      <w:r w:rsidRPr="0061361E">
        <w:rPr>
          <w:rFonts w:ascii="Arial" w:hAnsi="Arial" w:cs="Arial"/>
          <w:sz w:val="24"/>
          <w:szCs w:val="24"/>
          <w:shd w:val="clear" w:color="auto" w:fill="FFFFFF"/>
        </w:rPr>
        <w:t xml:space="preserve"> comunicaci</w:t>
      </w:r>
      <w:r>
        <w:rPr>
          <w:rFonts w:ascii="Arial" w:hAnsi="Arial" w:cs="Arial"/>
          <w:sz w:val="24"/>
          <w:szCs w:val="24"/>
          <w:shd w:val="clear" w:color="auto" w:fill="FFFFFF"/>
        </w:rPr>
        <w:t>ones</w:t>
      </w:r>
      <w:r w:rsidRPr="0061361E">
        <w:rPr>
          <w:rFonts w:ascii="Arial" w:hAnsi="Arial" w:cs="Arial"/>
          <w:sz w:val="24"/>
          <w:szCs w:val="24"/>
          <w:shd w:val="clear" w:color="auto" w:fill="FFFFFF"/>
        </w:rPr>
        <w:t xml:space="preserve"> entre la aplicación web y las placas Arduinos que componen al SAR. Además, se explica en detalle </w:t>
      </w:r>
      <w:r>
        <w:rPr>
          <w:rFonts w:ascii="Arial" w:hAnsi="Arial" w:cs="Arial"/>
          <w:sz w:val="24"/>
          <w:szCs w:val="24"/>
          <w:shd w:val="clear" w:color="auto" w:fill="FFFFFF"/>
        </w:rPr>
        <w:t xml:space="preserve">el </w:t>
      </w:r>
      <w:r w:rsidRPr="0061361E">
        <w:rPr>
          <w:rFonts w:ascii="Arial" w:hAnsi="Arial" w:cs="Arial"/>
          <w:sz w:val="24"/>
          <w:szCs w:val="24"/>
          <w:shd w:val="clear" w:color="auto" w:fill="FFFFFF"/>
        </w:rPr>
        <w:t>protocolo</w:t>
      </w:r>
      <w:r>
        <w:rPr>
          <w:rFonts w:ascii="Arial" w:hAnsi="Arial" w:cs="Arial"/>
          <w:sz w:val="24"/>
          <w:szCs w:val="24"/>
          <w:shd w:val="clear" w:color="auto" w:fill="FFFFFF"/>
        </w:rPr>
        <w:t xml:space="preserve"> subyacente a esta librería</w:t>
      </w:r>
      <w:r w:rsidRPr="0061361E">
        <w:rPr>
          <w:rFonts w:ascii="Arial" w:hAnsi="Arial" w:cs="Arial"/>
          <w:sz w:val="24"/>
          <w:szCs w:val="24"/>
          <w:shd w:val="clear" w:color="auto" w:fill="FFFFFF"/>
        </w:rPr>
        <w:t xml:space="preserve">, </w:t>
      </w:r>
      <w:r>
        <w:rPr>
          <w:rFonts w:ascii="Arial" w:hAnsi="Arial" w:cs="Arial"/>
          <w:sz w:val="24"/>
          <w:szCs w:val="24"/>
          <w:shd w:val="clear" w:color="auto" w:fill="FFFFFF"/>
        </w:rPr>
        <w:t xml:space="preserve">conocido como </w:t>
      </w:r>
      <w:r w:rsidRPr="0061361E">
        <w:rPr>
          <w:rFonts w:ascii="Arial" w:hAnsi="Arial" w:cs="Arial"/>
          <w:sz w:val="24"/>
          <w:szCs w:val="24"/>
          <w:shd w:val="clear" w:color="auto" w:fill="FFFFFF"/>
        </w:rPr>
        <w:t>Firmata, que</w:t>
      </w:r>
      <w:r>
        <w:rPr>
          <w:rFonts w:ascii="Arial" w:hAnsi="Arial" w:cs="Arial"/>
          <w:sz w:val="24"/>
          <w:szCs w:val="24"/>
          <w:shd w:val="clear" w:color="auto" w:fill="FFFFFF"/>
        </w:rPr>
        <w:t xml:space="preserve"> en esta tesina</w:t>
      </w:r>
      <w:r w:rsidRPr="0061361E">
        <w:rPr>
          <w:rFonts w:ascii="Arial" w:hAnsi="Arial" w:cs="Arial"/>
          <w:sz w:val="24"/>
          <w:szCs w:val="24"/>
          <w:shd w:val="clear" w:color="auto" w:fill="FFFFFF"/>
        </w:rPr>
        <w:t xml:space="preserve"> es </w:t>
      </w:r>
      <w:r>
        <w:rPr>
          <w:rFonts w:ascii="Arial" w:hAnsi="Arial" w:cs="Arial"/>
          <w:sz w:val="24"/>
          <w:szCs w:val="24"/>
          <w:shd w:val="clear" w:color="auto" w:fill="FFFFFF"/>
        </w:rPr>
        <w:t>implementado</w:t>
      </w:r>
      <w:r w:rsidRPr="0061361E">
        <w:rPr>
          <w:rFonts w:ascii="Arial" w:hAnsi="Arial" w:cs="Arial"/>
          <w:sz w:val="24"/>
          <w:szCs w:val="24"/>
          <w:shd w:val="clear" w:color="auto" w:fill="FFFFFF"/>
        </w:rPr>
        <w:t xml:space="preserve"> en cada uno de los Arduinos.</w:t>
      </w:r>
    </w:p>
    <w:p w14:paraId="0C0C3B4B" w14:textId="77777777" w:rsidR="0018673B" w:rsidRPr="008831B2" w:rsidRDefault="0018673B" w:rsidP="0018673B">
      <w:pPr>
        <w:pStyle w:val="Ttulo2"/>
        <w:rPr>
          <w:b/>
          <w:sz w:val="32"/>
          <w:szCs w:val="32"/>
        </w:rPr>
      </w:pPr>
      <w:bookmarkStart w:id="341" w:name="_Toc499023888"/>
      <w:bookmarkStart w:id="342" w:name="_Toc504153926"/>
      <w:bookmarkStart w:id="343" w:name="_Toc510608557"/>
      <w:r>
        <w:rPr>
          <w:b/>
          <w:sz w:val="32"/>
          <w:szCs w:val="32"/>
        </w:rPr>
        <w:t xml:space="preserve">7.1 </w:t>
      </w:r>
      <w:r w:rsidRPr="008831B2">
        <w:rPr>
          <w:b/>
          <w:sz w:val="32"/>
          <w:szCs w:val="32"/>
        </w:rPr>
        <w:t>Johnny-five</w:t>
      </w:r>
      <w:bookmarkEnd w:id="341"/>
      <w:bookmarkEnd w:id="342"/>
      <w:bookmarkEnd w:id="343"/>
    </w:p>
    <w:p w14:paraId="4C4B7048" w14:textId="77777777" w:rsidR="0018673B" w:rsidRPr="0086071F" w:rsidRDefault="0018673B" w:rsidP="0018673B"/>
    <w:p w14:paraId="051F514D" w14:textId="7730DA72" w:rsidR="0018673B" w:rsidRDefault="00980ACB" w:rsidP="0018673B">
      <w:pPr>
        <w:rPr>
          <w:rFonts w:ascii="Arial" w:hAnsi="Arial" w:cs="Arial"/>
          <w:sz w:val="24"/>
          <w:szCs w:val="24"/>
          <w:shd w:val="clear" w:color="auto" w:fill="FFFFFF"/>
        </w:rPr>
      </w:pPr>
      <w:r>
        <w:rPr>
          <w:noProof/>
        </w:rPr>
        <mc:AlternateContent>
          <mc:Choice Requires="wps">
            <w:drawing>
              <wp:anchor distT="0" distB="0" distL="114300" distR="114300" simplePos="0" relativeHeight="251662336" behindDoc="0" locked="0" layoutInCell="1" allowOverlap="1" wp14:anchorId="28EF9008" wp14:editId="22B9E519">
                <wp:simplePos x="0" y="0"/>
                <wp:positionH relativeFrom="column">
                  <wp:posOffset>1695450</wp:posOffset>
                </wp:positionH>
                <wp:positionV relativeFrom="paragraph">
                  <wp:posOffset>1955800</wp:posOffset>
                </wp:positionV>
                <wp:extent cx="3704590" cy="635"/>
                <wp:effectExtent l="0" t="0" r="0" b="0"/>
                <wp:wrapSquare wrapText="bothSides"/>
                <wp:docPr id="1068" name="Cuadro de texto 1068"/>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6F05602E" w14:textId="0D5B6ED6" w:rsidR="009225FD" w:rsidRPr="00980ACB" w:rsidRDefault="009225FD" w:rsidP="00980ACB">
                            <w:pPr>
                              <w:pStyle w:val="Descripcin"/>
                              <w:rPr>
                                <w:rFonts w:ascii="Calibri" w:eastAsia="Calibri" w:hAnsi="Calibri" w:cs="Calibri"/>
                                <w:noProof/>
                                <w:color w:val="000000"/>
                              </w:rPr>
                            </w:pPr>
                            <w:bookmarkStart w:id="344" w:name="_Ref508797476"/>
                            <w:bookmarkStart w:id="345" w:name="_Toc508877201"/>
                            <w:r>
                              <w:t xml:space="preserve">Ilustración </w:t>
                            </w:r>
                            <w:r w:rsidR="009F3AB5">
                              <w:fldChar w:fldCharType="begin"/>
                            </w:r>
                            <w:r w:rsidR="009F3AB5">
                              <w:instrText xml:space="preserve"> SEQ Ilustración \* ARABIC </w:instrText>
                            </w:r>
                            <w:r w:rsidR="009F3AB5">
                              <w:fldChar w:fldCharType="separate"/>
                            </w:r>
                            <w:r>
                              <w:rPr>
                                <w:noProof/>
                              </w:rPr>
                              <w:t>45</w:t>
                            </w:r>
                            <w:r w:rsidR="009F3AB5">
                              <w:rPr>
                                <w:noProof/>
                              </w:rPr>
                              <w:fldChar w:fldCharType="end"/>
                            </w:r>
                            <w:r>
                              <w:t xml:space="preserve"> - </w:t>
                            </w:r>
                            <w:r w:rsidRPr="00841443">
                              <w:t>Sitio web oficial de Johnny-Five (</w:t>
                            </w:r>
                            <w:hyperlink r:id="rId92" w:history="1">
                              <w:r w:rsidRPr="00DC7101">
                                <w:rPr>
                                  <w:rStyle w:val="Hipervnculo"/>
                                </w:rPr>
                                <w:t>http://johnny-five.io/</w:t>
                              </w:r>
                            </w:hyperlink>
                            <w:r w:rsidRPr="00841443">
                              <w:t>)</w:t>
                            </w:r>
                            <w:bookmarkEnd w:id="344"/>
                            <w:bookmarkEnd w:id="34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F9008" id="Cuadro de texto 1068" o:spid="_x0000_s1047" type="#_x0000_t202" style="position:absolute;left:0;text-align:left;margin-left:133.5pt;margin-top:154pt;width:291.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2INgIAAHIEAAAOAAAAZHJzL2Uyb0RvYy54bWysVE2P0zAQvSPxHyzfadIuWyBquipdFSFV&#10;uyt10Z5dx2kiOR4zdpuUX8/YSVpYOCEu7ng+njPvzXRx1zWanRS6GkzOp5OUM2UkFLU55Pzb8+bd&#10;R86cF6YQGozK+Vk5frd8+2bR2kzNoAJdKGQEYlzW2pxX3tssSZysVCPcBKwyFCwBG+HpioekQNES&#10;eqOTWZrOkxawsAhSOUfe+z7IlxG/LJX0j2XplGc65/RtPp4Yz304k+VCZAcUtqrl8BniH76iEbWh&#10;Ry9Q98ILdsT6D6imlggOSj+R0CRQlrVUsQfqZpq+6mZXCatiL0SOsxea3P+DlQ+nJ2R1Qdqlc9LK&#10;iIZUWh9FgcAKxbzqPLAYI6pa6zKq2Fmq8d1n6KgsUBj8jpyBga7EJvxSb4ziRPr5QjSBMUnOmw/p&#10;+9tPFJIUm9/cBozkWmrR+S8KGhaMnCOpGMkVp63zfeqYEl5yoOtiU2sdLiGw1shOghRvq9qrAfy3&#10;LG1CroFQ1QMGT3LtI1i+23eRmtmlyT0UZ+odoR8kZ+Wmpge3wvkngTQ51BNtg3+ko9TQ5hwGi7MK&#10;8Mff/CGfBKUoZy1NYs7d96NAxZn+akjqMLajgaOxHw1zbNZArU5pz6yMJhWg16NZIjQvtCSr8AqF&#10;hJH0Vs79aK59vw+0ZFKtVjGJhtMKvzU7KwP0SOxz9yLQDrKE0XiAcUZF9kqdPjfqY1dHT1RH6QKx&#10;PYsD3zTYUfxhCcPm/HqPWde/iuVPAAAA//8DAFBLAwQUAAYACAAAACEAcbNDbuIAAAALAQAADwAA&#10;AGRycy9kb3ducmV2LnhtbEyPMU/DMBCFdyT+g3VIXRC124YQhThVVZUBlorQhc2N3TgQn6PYacO/&#10;52CB7e7e07vvFevJdexshtB6lLCYC2AGa69bbCQc3p7uMmAhKtSq82gkfJkA6/L6qlC59hd8Necq&#10;NoxCMORKgo2xzzkPtTVOhbnvDZJ28oNTkdah4XpQFwp3HV8KkXKnWqQPVvVma039WY1Owj5539vb&#10;8bR72SSr4fkwbtOPppJydjNtHoFFM8U/M/zgEzqUxHT0I+rAOgnL9IG6RAkrkdFAjuxeJMCOv5cF&#10;8LLg/zuU3wAAAP//AwBQSwECLQAUAAYACAAAACEAtoM4kv4AAADhAQAAEwAAAAAAAAAAAAAAAAAA&#10;AAAAW0NvbnRlbnRfVHlwZXNdLnhtbFBLAQItABQABgAIAAAAIQA4/SH/1gAAAJQBAAALAAAAAAAA&#10;AAAAAAAAAC8BAABfcmVscy8ucmVsc1BLAQItABQABgAIAAAAIQCwpd2INgIAAHIEAAAOAAAAAAAA&#10;AAAAAAAAAC4CAABkcnMvZTJvRG9jLnhtbFBLAQItABQABgAIAAAAIQBxs0Nu4gAAAAsBAAAPAAAA&#10;AAAAAAAAAAAAAJAEAABkcnMvZG93bnJldi54bWxQSwUGAAAAAAQABADzAAAAnwUAAAAA&#10;" stroked="f">
                <v:textbox style="mso-fit-shape-to-text:t" inset="0,0,0,0">
                  <w:txbxContent>
                    <w:p w14:paraId="6F05602E" w14:textId="0D5B6ED6" w:rsidR="009225FD" w:rsidRPr="00980ACB" w:rsidRDefault="009225FD" w:rsidP="00980ACB">
                      <w:pPr>
                        <w:pStyle w:val="Descripcin"/>
                        <w:rPr>
                          <w:rFonts w:ascii="Calibri" w:eastAsia="Calibri" w:hAnsi="Calibri" w:cs="Calibri"/>
                          <w:noProof/>
                          <w:color w:val="000000"/>
                        </w:rPr>
                      </w:pPr>
                      <w:bookmarkStart w:id="346" w:name="_Ref508797476"/>
                      <w:bookmarkStart w:id="347" w:name="_Toc508877201"/>
                      <w:r>
                        <w:t xml:space="preserve">Ilustración </w:t>
                      </w:r>
                      <w:r w:rsidR="009F3AB5">
                        <w:fldChar w:fldCharType="begin"/>
                      </w:r>
                      <w:r w:rsidR="009F3AB5">
                        <w:instrText xml:space="preserve"> SEQ Ilustración \* ARABIC </w:instrText>
                      </w:r>
                      <w:r w:rsidR="009F3AB5">
                        <w:fldChar w:fldCharType="separate"/>
                      </w:r>
                      <w:r>
                        <w:rPr>
                          <w:noProof/>
                        </w:rPr>
                        <w:t>45</w:t>
                      </w:r>
                      <w:r w:rsidR="009F3AB5">
                        <w:rPr>
                          <w:noProof/>
                        </w:rPr>
                        <w:fldChar w:fldCharType="end"/>
                      </w:r>
                      <w:r>
                        <w:t xml:space="preserve"> - </w:t>
                      </w:r>
                      <w:r w:rsidRPr="00841443">
                        <w:t>Sitio web oficial de Johnny-Five (</w:t>
                      </w:r>
                      <w:hyperlink r:id="rId93" w:history="1">
                        <w:r w:rsidRPr="00DC7101">
                          <w:rPr>
                            <w:rStyle w:val="Hipervnculo"/>
                          </w:rPr>
                          <w:t>http://johnny-five.io/</w:t>
                        </w:r>
                      </w:hyperlink>
                      <w:r w:rsidRPr="00841443">
                        <w:t>)</w:t>
                      </w:r>
                      <w:bookmarkEnd w:id="346"/>
                      <w:bookmarkEnd w:id="347"/>
                      <w:r>
                        <w:t xml:space="preserve"> </w:t>
                      </w:r>
                    </w:p>
                  </w:txbxContent>
                </v:textbox>
                <w10:wrap type="square"/>
              </v:shape>
            </w:pict>
          </mc:Fallback>
        </mc:AlternateContent>
      </w:r>
      <w:r w:rsidR="0018673B">
        <w:rPr>
          <w:noProof/>
          <w:lang w:val="en-US" w:eastAsia="en-US"/>
        </w:rPr>
        <w:drawing>
          <wp:anchor distT="0" distB="0" distL="114300" distR="114300" simplePos="0" relativeHeight="251643904" behindDoc="0" locked="0" layoutInCell="1" allowOverlap="1" wp14:anchorId="1249403B" wp14:editId="7A72C88B">
            <wp:simplePos x="0" y="0"/>
            <wp:positionH relativeFrom="margin">
              <wp:posOffset>1695450</wp:posOffset>
            </wp:positionH>
            <wp:positionV relativeFrom="paragraph">
              <wp:posOffset>12433</wp:posOffset>
            </wp:positionV>
            <wp:extent cx="3705013" cy="1886728"/>
            <wp:effectExtent l="0" t="0" r="0" b="0"/>
            <wp:wrapSquare wrapText="bothSides"/>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sz w:val="24"/>
          <w:szCs w:val="24"/>
          <w:shd w:val="clear" w:color="auto" w:fill="FFFFFF"/>
        </w:rPr>
        <w:t xml:space="preserve">Johnny-five, más conocido como J5, es un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Pr="00980ACB">
        <w:rPr>
          <w:rFonts w:ascii="Arial" w:hAnsi="Arial" w:cs="Arial"/>
          <w:b/>
          <w:sz w:val="24"/>
          <w:szCs w:val="24"/>
        </w:rPr>
        <w:t>framework</w:t>
      </w:r>
      <w:r w:rsidRPr="00980ACB">
        <w:rPr>
          <w:rFonts w:ascii="Arial" w:hAnsi="Arial" w:cs="Arial"/>
          <w:b/>
          <w:sz w:val="24"/>
          <w:szCs w:val="24"/>
          <w:shd w:val="clear" w:color="auto" w:fill="FFFFFF"/>
        </w:rPr>
        <w:fldChar w:fldCharType="end"/>
      </w:r>
      <w:r>
        <w:rPr>
          <w:rFonts w:ascii="Arial" w:hAnsi="Arial" w:cs="Arial"/>
          <w:sz w:val="24"/>
          <w:szCs w:val="24"/>
          <w:shd w:val="clear" w:color="auto" w:fill="FFFFFF"/>
        </w:rPr>
        <w:t xml:space="preserve"> </w:t>
      </w:r>
      <w:r w:rsidR="0018673B" w:rsidRPr="00E455FC">
        <w:rPr>
          <w:rFonts w:ascii="Arial" w:hAnsi="Arial" w:cs="Arial"/>
          <w:sz w:val="24"/>
          <w:szCs w:val="24"/>
          <w:shd w:val="clear" w:color="auto" w:fill="FFFFFF"/>
        </w:rPr>
        <w:t xml:space="preserve">de programación robótica basado en </w:t>
      </w:r>
      <w:r w:rsidR="0018673B">
        <w:rPr>
          <w:rFonts w:ascii="Arial" w:hAnsi="Arial" w:cs="Arial"/>
          <w:sz w:val="24"/>
          <w:szCs w:val="24"/>
          <w:shd w:val="clear" w:color="auto" w:fill="FFFFFF"/>
        </w:rPr>
        <w:t>J</w:t>
      </w:r>
      <w:r w:rsidR="0018673B" w:rsidRPr="00E455FC">
        <w:rPr>
          <w:rFonts w:ascii="Arial" w:hAnsi="Arial" w:cs="Arial"/>
          <w:sz w:val="24"/>
          <w:szCs w:val="24"/>
          <w:shd w:val="clear" w:color="auto" w:fill="FFFFFF"/>
        </w:rPr>
        <w:t>ava</w:t>
      </w:r>
      <w:r w:rsidR="0018673B">
        <w:rPr>
          <w:rFonts w:ascii="Arial" w:hAnsi="Arial" w:cs="Arial"/>
          <w:sz w:val="24"/>
          <w:szCs w:val="24"/>
          <w:shd w:val="clear" w:color="auto" w:fill="FFFFFF"/>
        </w:rPr>
        <w:t>S</w:t>
      </w:r>
      <w:r w:rsidR="0018673B" w:rsidRPr="00E455FC">
        <w:rPr>
          <w:rFonts w:ascii="Arial" w:hAnsi="Arial" w:cs="Arial"/>
          <w:sz w:val="24"/>
          <w:szCs w:val="24"/>
          <w:shd w:val="clear" w:color="auto" w:fill="FFFFFF"/>
        </w:rPr>
        <w:t>cript lanzado por la compañía Bocoup en el 2012</w:t>
      </w:r>
      <w:r w:rsidR="0018673B">
        <w:rPr>
          <w:rFonts w:ascii="Arial" w:hAnsi="Arial" w:cs="Arial"/>
          <w:sz w:val="24"/>
          <w:szCs w:val="24"/>
          <w:shd w:val="clear" w:color="auto" w:fill="FFFFFF"/>
        </w:rPr>
        <w:t xml:space="preserve"> bajo licencia abierta y que ha logrado ser adoptado tanto por </w:t>
      </w:r>
      <w:r w:rsidR="0018673B" w:rsidRPr="00E455FC">
        <w:rPr>
          <w:rFonts w:ascii="Arial" w:hAnsi="Arial" w:cs="Arial"/>
          <w:sz w:val="24"/>
          <w:szCs w:val="24"/>
          <w:shd w:val="clear" w:color="auto" w:fill="FFFFFF"/>
        </w:rPr>
        <w:t>desarrolladores</w:t>
      </w:r>
      <w:r w:rsidR="0018673B">
        <w:rPr>
          <w:rFonts w:ascii="Arial" w:hAnsi="Arial" w:cs="Arial"/>
          <w:sz w:val="24"/>
          <w:szCs w:val="24"/>
          <w:shd w:val="clear" w:color="auto" w:fill="FFFFFF"/>
        </w:rPr>
        <w:t xml:space="preserve"> como por</w:t>
      </w:r>
      <w:r w:rsidR="0018673B" w:rsidRPr="00E455FC">
        <w:rPr>
          <w:rFonts w:ascii="Arial" w:hAnsi="Arial" w:cs="Arial"/>
          <w:sz w:val="24"/>
          <w:szCs w:val="24"/>
          <w:shd w:val="clear" w:color="auto" w:fill="FFFFFF"/>
        </w:rPr>
        <w:t xml:space="preserve"> ingenieros</w:t>
      </w:r>
      <w:r w:rsidR="0018673B">
        <w:rPr>
          <w:rFonts w:ascii="Arial" w:hAnsi="Arial" w:cs="Arial"/>
          <w:sz w:val="24"/>
          <w:szCs w:val="24"/>
          <w:shd w:val="clear" w:color="auto" w:fill="FFFFFF"/>
        </w:rPr>
        <w:t xml:space="preserve"> que cómo comunidad</w:t>
      </w:r>
      <w:r>
        <w:rPr>
          <w:rFonts w:ascii="Arial" w:hAnsi="Arial" w:cs="Arial"/>
          <w:sz w:val="24"/>
          <w:szCs w:val="24"/>
          <w:shd w:val="clear" w:color="auto" w:fill="FFFFFF"/>
        </w:rPr>
        <w:t xml:space="preserve"> no solo son usuarios, sin que </w:t>
      </w:r>
      <w:r w:rsidR="0018673B">
        <w:rPr>
          <w:rFonts w:ascii="Arial" w:hAnsi="Arial" w:cs="Arial"/>
          <w:sz w:val="24"/>
          <w:szCs w:val="24"/>
          <w:shd w:val="clear" w:color="auto" w:fill="FFFFFF"/>
        </w:rPr>
        <w:t>también provee soporte, mejor</w:t>
      </w:r>
      <w:r>
        <w:rPr>
          <w:rFonts w:ascii="Arial" w:hAnsi="Arial" w:cs="Arial"/>
          <w:sz w:val="24"/>
          <w:szCs w:val="24"/>
          <w:shd w:val="clear" w:color="auto" w:fill="FFFFFF"/>
        </w:rPr>
        <w:t xml:space="preserve">as y nuevas características al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Pr>
          <w:rFonts w:ascii="Arial" w:hAnsi="Arial" w:cs="Arial"/>
          <w:b/>
          <w:sz w:val="24"/>
          <w:szCs w:val="24"/>
        </w:rPr>
        <w:t>f</w:t>
      </w:r>
      <w:r w:rsidRPr="00980ACB">
        <w:rPr>
          <w:rFonts w:ascii="Arial" w:hAnsi="Arial" w:cs="Arial"/>
          <w:b/>
          <w:sz w:val="24"/>
          <w:szCs w:val="24"/>
        </w:rPr>
        <w:t>ramework</w:t>
      </w:r>
      <w:r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 Una captura de pantal</w:t>
      </w:r>
      <w:r>
        <w:rPr>
          <w:rFonts w:ascii="Arial" w:hAnsi="Arial" w:cs="Arial"/>
          <w:sz w:val="24"/>
          <w:szCs w:val="24"/>
          <w:shd w:val="clear" w:color="auto" w:fill="FFFFFF"/>
        </w:rPr>
        <w:t xml:space="preserve">la de su sitio se encuentra en la </w:t>
      </w:r>
      <w:r w:rsidR="0018673B" w:rsidRPr="00980ACB">
        <w:rPr>
          <w:rFonts w:ascii="Arial" w:hAnsi="Arial" w:cs="Arial"/>
          <w:b/>
          <w:sz w:val="24"/>
          <w:szCs w:val="24"/>
          <w:shd w:val="clear" w:color="auto" w:fill="FFFFFF"/>
        </w:rPr>
        <w:fldChar w:fldCharType="begin"/>
      </w:r>
      <w:r w:rsidR="0018673B" w:rsidRPr="00980ACB">
        <w:rPr>
          <w:rFonts w:ascii="Arial" w:hAnsi="Arial" w:cs="Arial"/>
          <w:b/>
          <w:sz w:val="24"/>
          <w:szCs w:val="24"/>
          <w:shd w:val="clear" w:color="auto" w:fill="FFFFFF"/>
        </w:rPr>
        <w:instrText xml:space="preserve"> REF _Ref503536925 \h </w:instrText>
      </w:r>
      <w:r w:rsidRPr="00980ACB">
        <w:rPr>
          <w:rFonts w:ascii="Arial" w:hAnsi="Arial" w:cs="Arial"/>
          <w:b/>
          <w:sz w:val="24"/>
          <w:szCs w:val="24"/>
          <w:shd w:val="clear" w:color="auto" w:fill="FFFFFF"/>
        </w:rPr>
        <w:instrText xml:space="preserve"> \* MERGEFORMAT </w:instrText>
      </w:r>
      <w:r w:rsidR="0018673B" w:rsidRPr="00980ACB">
        <w:rPr>
          <w:rFonts w:ascii="Arial" w:hAnsi="Arial" w:cs="Arial"/>
          <w:b/>
          <w:sz w:val="24"/>
          <w:szCs w:val="24"/>
          <w:shd w:val="clear" w:color="auto" w:fill="FFFFFF"/>
        </w:rPr>
      </w:r>
      <w:r w:rsidR="0018673B" w:rsidRPr="00980ACB">
        <w:rPr>
          <w:rFonts w:ascii="Arial" w:hAnsi="Arial" w:cs="Arial"/>
          <w:b/>
          <w:sz w:val="24"/>
          <w:szCs w:val="24"/>
          <w:shd w:val="clear" w:color="auto" w:fill="FFFFFF"/>
        </w:rPr>
        <w:fldChar w:fldCharType="separate"/>
      </w:r>
      <w:r w:rsidRPr="00980ACB">
        <w:rPr>
          <w:rFonts w:ascii="Arial" w:hAnsi="Arial" w:cs="Arial"/>
          <w:b/>
          <w:bCs/>
          <w:sz w:val="24"/>
          <w:szCs w:val="24"/>
          <w:shd w:val="clear" w:color="auto" w:fill="FFFFFF"/>
          <w:lang w:val="es-ES"/>
        </w:rPr>
        <w:fldChar w:fldCharType="begin"/>
      </w:r>
      <w:r w:rsidRPr="00980ACB">
        <w:rPr>
          <w:rFonts w:ascii="Arial" w:hAnsi="Arial" w:cs="Arial"/>
          <w:b/>
          <w:sz w:val="24"/>
          <w:szCs w:val="24"/>
          <w:shd w:val="clear" w:color="auto" w:fill="FFFFFF"/>
        </w:rPr>
        <w:instrText xml:space="preserve"> REF _Ref508797476 \h </w:instrText>
      </w:r>
      <w:r w:rsidRPr="00980ACB">
        <w:rPr>
          <w:rFonts w:ascii="Arial" w:hAnsi="Arial" w:cs="Arial"/>
          <w:b/>
          <w:bCs/>
          <w:sz w:val="24"/>
          <w:szCs w:val="24"/>
          <w:shd w:val="clear" w:color="auto" w:fill="FFFFFF"/>
          <w:lang w:val="es-ES"/>
        </w:rPr>
        <w:instrText xml:space="preserve"> \* MERGEFORMAT </w:instrText>
      </w:r>
      <w:r w:rsidRPr="00980ACB">
        <w:rPr>
          <w:rFonts w:ascii="Arial" w:hAnsi="Arial" w:cs="Arial"/>
          <w:b/>
          <w:bCs/>
          <w:sz w:val="24"/>
          <w:szCs w:val="24"/>
          <w:shd w:val="clear" w:color="auto" w:fill="FFFFFF"/>
          <w:lang w:val="es-ES"/>
        </w:rPr>
      </w:r>
      <w:r w:rsidRPr="00980ACB">
        <w:rPr>
          <w:rFonts w:ascii="Arial" w:hAnsi="Arial" w:cs="Arial"/>
          <w:b/>
          <w:bCs/>
          <w:sz w:val="24"/>
          <w:szCs w:val="24"/>
          <w:shd w:val="clear" w:color="auto" w:fill="FFFFFF"/>
          <w:lang w:val="es-ES"/>
        </w:rPr>
        <w:fldChar w:fldCharType="separate"/>
      </w:r>
      <w:r w:rsidRPr="00980ACB">
        <w:rPr>
          <w:rFonts w:ascii="Arial" w:hAnsi="Arial" w:cs="Arial"/>
          <w:b/>
          <w:sz w:val="24"/>
          <w:szCs w:val="24"/>
        </w:rPr>
        <w:t xml:space="preserve">Ilustración </w:t>
      </w:r>
      <w:r w:rsidRPr="00980ACB">
        <w:rPr>
          <w:rFonts w:ascii="Arial" w:hAnsi="Arial" w:cs="Arial"/>
          <w:b/>
          <w:noProof/>
          <w:sz w:val="24"/>
          <w:szCs w:val="24"/>
        </w:rPr>
        <w:t>45</w:t>
      </w:r>
      <w:r w:rsidRPr="00980ACB">
        <w:rPr>
          <w:rFonts w:ascii="Arial" w:hAnsi="Arial" w:cs="Arial"/>
          <w:b/>
          <w:sz w:val="24"/>
          <w:szCs w:val="24"/>
        </w:rPr>
        <w:t xml:space="preserve"> - Sitio web oficial de Johnny-Five (http://johnny-five.io/)</w:t>
      </w:r>
      <w:r w:rsidRPr="00980ACB">
        <w:rPr>
          <w:rFonts w:ascii="Arial" w:hAnsi="Arial" w:cs="Arial"/>
          <w:b/>
          <w:bCs/>
          <w:sz w:val="24"/>
          <w:szCs w:val="24"/>
          <w:shd w:val="clear" w:color="auto" w:fill="FFFFFF"/>
          <w:lang w:val="es-ES"/>
        </w:rPr>
        <w:fldChar w:fldCharType="end"/>
      </w:r>
      <w:r w:rsidR="0018673B"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w:t>
      </w:r>
    </w:p>
    <w:p w14:paraId="1D7EB3F7" w14:textId="77777777" w:rsidR="0018673B" w:rsidRPr="00E455FC" w:rsidRDefault="0018673B" w:rsidP="0018673B">
      <w:pPr>
        <w:rPr>
          <w:rFonts w:ascii="Arial" w:hAnsi="Arial" w:cs="Arial"/>
          <w:sz w:val="24"/>
          <w:szCs w:val="24"/>
          <w:shd w:val="clear" w:color="auto" w:fill="FFFFFF"/>
        </w:rPr>
      </w:pPr>
    </w:p>
    <w:p w14:paraId="20CADF07" w14:textId="73066CCF"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Pr>
          <w:rFonts w:ascii="Arial" w:hAnsi="Arial" w:cs="Arial"/>
          <w:sz w:val="24"/>
          <w:szCs w:val="24"/>
          <w:shd w:val="clear" w:color="auto" w:fill="FFFFFF"/>
        </w:rPr>
        <w:t>con una gran</w:t>
      </w:r>
      <w:r w:rsidRPr="00E455FC">
        <w:rPr>
          <w:rFonts w:ascii="Arial" w:hAnsi="Arial" w:cs="Arial"/>
          <w:sz w:val="24"/>
          <w:szCs w:val="24"/>
          <w:shd w:val="clear" w:color="auto" w:fill="FFFFFF"/>
        </w:rPr>
        <w:t xml:space="preserve"> mayoría de microcontroladores y SBC más populares,</w:t>
      </w:r>
      <w:r>
        <w:rPr>
          <w:rFonts w:ascii="Arial" w:hAnsi="Arial" w:cs="Arial"/>
          <w:sz w:val="24"/>
          <w:szCs w:val="24"/>
          <w:shd w:val="clear" w:color="auto" w:fill="FFFFFF"/>
        </w:rPr>
        <w:t xml:space="preserve"> incluyendo</w:t>
      </w:r>
      <w:r w:rsidRPr="00E455FC">
        <w:rPr>
          <w:rFonts w:ascii="Arial" w:hAnsi="Arial" w:cs="Arial"/>
          <w:sz w:val="24"/>
          <w:szCs w:val="24"/>
          <w:shd w:val="clear" w:color="auto" w:fill="FFFFFF"/>
        </w:rPr>
        <w:t xml:space="preserve"> los utilizados en el desarrollo de esta tesina</w:t>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Arduino y Raspberry Pi (ambos en todas sus versiones). </w:t>
      </w:r>
      <w:r w:rsidR="00980ACB">
        <w:rPr>
          <w:rFonts w:ascii="Arial" w:hAnsi="Arial" w:cs="Arial"/>
          <w:sz w:val="24"/>
          <w:szCs w:val="24"/>
          <w:shd w:val="clear" w:color="auto" w:fill="FFFFFF"/>
        </w:rPr>
        <w:t>Dentro</w:t>
      </w:r>
      <w:r>
        <w:rPr>
          <w:rFonts w:ascii="Arial" w:hAnsi="Arial" w:cs="Arial"/>
          <w:sz w:val="24"/>
          <w:szCs w:val="24"/>
          <w:shd w:val="clear" w:color="auto" w:fill="FFFFFF"/>
        </w:rPr>
        <w:t xml:space="preserve"> de la variedad de dispositivos soportados se encuentran</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las</w:t>
      </w:r>
      <w:r w:rsidRPr="00E455FC">
        <w:rPr>
          <w:rFonts w:ascii="Arial" w:hAnsi="Arial" w:cs="Arial"/>
          <w:sz w:val="24"/>
          <w:szCs w:val="24"/>
          <w:shd w:val="clear" w:color="auto" w:fill="FFFFFF"/>
        </w:rPr>
        <w:t xml:space="preserve"> placas como BeagleBone, SparkFun, ChipKit, Intel-Galileo, entre otras.</w:t>
      </w:r>
    </w:p>
    <w:p w14:paraId="21DAD048" w14:textId="77777777" w:rsidR="0018673B" w:rsidRPr="00E455FC" w:rsidRDefault="0018673B" w:rsidP="0018673B">
      <w:pPr>
        <w:rPr>
          <w:rFonts w:ascii="Arial" w:hAnsi="Arial" w:cs="Arial"/>
          <w:sz w:val="24"/>
          <w:szCs w:val="24"/>
          <w:shd w:val="clear" w:color="auto" w:fill="FFFFFF"/>
        </w:rPr>
      </w:pPr>
    </w:p>
    <w:p w14:paraId="62753199" w14:textId="73571B54"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w:t>
      </w:r>
      <w:r w:rsidRPr="00E455FC">
        <w:rPr>
          <w:rFonts w:ascii="Arial" w:hAnsi="Arial" w:cs="Arial"/>
          <w:sz w:val="24"/>
          <w:szCs w:val="24"/>
          <w:shd w:val="clear" w:color="auto" w:fill="FFFFFF"/>
        </w:rPr>
        <w:t xml:space="preserve">librería </w:t>
      </w:r>
      <w:r>
        <w:rPr>
          <w:rFonts w:ascii="Arial" w:hAnsi="Arial" w:cs="Arial"/>
          <w:sz w:val="24"/>
          <w:szCs w:val="24"/>
          <w:shd w:val="clear" w:color="auto" w:fill="FFFFFF"/>
        </w:rPr>
        <w:t>posee</w:t>
      </w:r>
      <w:r w:rsidRPr="00E455FC">
        <w:rPr>
          <w:rFonts w:ascii="Arial" w:hAnsi="Arial" w:cs="Arial"/>
          <w:sz w:val="24"/>
          <w:szCs w:val="24"/>
          <w:shd w:val="clear" w:color="auto" w:fill="FFFFFF"/>
        </w:rPr>
        <w:t xml:space="preserve"> compatibilidad a una </w:t>
      </w:r>
      <w:r>
        <w:rPr>
          <w:rFonts w:ascii="Arial" w:hAnsi="Arial" w:cs="Arial"/>
          <w:sz w:val="24"/>
          <w:szCs w:val="24"/>
          <w:shd w:val="clear" w:color="auto" w:fill="FFFFFF"/>
        </w:rPr>
        <w:t>gran</w:t>
      </w:r>
      <w:r w:rsidRPr="00E455FC">
        <w:rPr>
          <w:rFonts w:ascii="Arial" w:hAnsi="Arial" w:cs="Arial"/>
          <w:sz w:val="24"/>
          <w:szCs w:val="24"/>
          <w:shd w:val="clear" w:color="auto" w:fill="FFFFFF"/>
        </w:rPr>
        <w:t xml:space="preserve"> cantidad de sensores y actuadores,</w:t>
      </w:r>
      <w:r>
        <w:rPr>
          <w:rFonts w:ascii="Arial" w:hAnsi="Arial" w:cs="Arial"/>
          <w:sz w:val="24"/>
          <w:szCs w:val="24"/>
          <w:shd w:val="clear" w:color="auto" w:fill="FFFFFF"/>
        </w:rPr>
        <w:t xml:space="preserve"> así </w:t>
      </w:r>
      <w:r w:rsidR="00980ACB">
        <w:rPr>
          <w:rFonts w:ascii="Arial" w:hAnsi="Arial" w:cs="Arial"/>
          <w:sz w:val="24"/>
          <w:szCs w:val="24"/>
          <w:shd w:val="clear" w:color="auto" w:fill="FFFFFF"/>
        </w:rPr>
        <w:t xml:space="preserve">como </w:t>
      </w:r>
      <w:r w:rsidR="00980ACB" w:rsidRPr="00E455FC">
        <w:rPr>
          <w:rFonts w:ascii="Arial" w:hAnsi="Arial" w:cs="Arial"/>
          <w:sz w:val="24"/>
          <w:szCs w:val="24"/>
          <w:shd w:val="clear" w:color="auto" w:fill="FFFFFF"/>
        </w:rPr>
        <w:t>ejemplos</w:t>
      </w:r>
      <w:r w:rsidRPr="00E455FC">
        <w:rPr>
          <w:rFonts w:ascii="Arial" w:hAnsi="Arial" w:cs="Arial"/>
          <w:sz w:val="24"/>
          <w:szCs w:val="24"/>
          <w:shd w:val="clear" w:color="auto" w:fill="FFFFFF"/>
        </w:rPr>
        <w:t xml:space="preserve"> de u</w:t>
      </w:r>
      <w:r>
        <w:rPr>
          <w:rFonts w:ascii="Arial" w:hAnsi="Arial" w:cs="Arial"/>
          <w:sz w:val="24"/>
          <w:szCs w:val="24"/>
          <w:shd w:val="clear" w:color="auto" w:fill="FFFFFF"/>
        </w:rPr>
        <w:t>tilización</w:t>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Éstos se encuentran disponibles en su página oficial, complementado con esquemas de conexión de los componentes, para </w:t>
      </w:r>
      <w:r w:rsidR="00980ACB">
        <w:rPr>
          <w:rFonts w:ascii="Arial" w:hAnsi="Arial" w:cs="Arial"/>
          <w:sz w:val="24"/>
          <w:szCs w:val="24"/>
          <w:shd w:val="clear" w:color="auto" w:fill="FFFFFF"/>
        </w:rPr>
        <w:t>cada plataforma</w:t>
      </w:r>
      <w:r>
        <w:rPr>
          <w:rFonts w:ascii="Arial" w:hAnsi="Arial" w:cs="Arial"/>
          <w:sz w:val="24"/>
          <w:szCs w:val="24"/>
          <w:shd w:val="clear" w:color="auto" w:fill="FFFFFF"/>
        </w:rPr>
        <w:t xml:space="preserve"> soportada.</w:t>
      </w:r>
    </w:p>
    <w:p w14:paraId="28B16697" w14:textId="77777777" w:rsidR="0018673B" w:rsidRPr="008831B2" w:rsidRDefault="0018673B" w:rsidP="0018673B">
      <w:pPr>
        <w:pStyle w:val="Ttulo2"/>
        <w:rPr>
          <w:b/>
          <w:sz w:val="32"/>
          <w:szCs w:val="32"/>
        </w:rPr>
      </w:pPr>
      <w:bookmarkStart w:id="348" w:name="_Toc499023889"/>
      <w:bookmarkStart w:id="349" w:name="_Toc504153927"/>
      <w:bookmarkStart w:id="350" w:name="_Toc510608558"/>
      <w:r>
        <w:rPr>
          <w:b/>
          <w:sz w:val="32"/>
          <w:szCs w:val="32"/>
        </w:rPr>
        <w:t xml:space="preserve">7.2 </w:t>
      </w:r>
      <w:r w:rsidRPr="008831B2">
        <w:rPr>
          <w:b/>
          <w:sz w:val="32"/>
          <w:szCs w:val="32"/>
        </w:rPr>
        <w:t>Instalación</w:t>
      </w:r>
      <w:bookmarkEnd w:id="348"/>
      <w:bookmarkEnd w:id="349"/>
      <w:bookmarkEnd w:id="350"/>
    </w:p>
    <w:p w14:paraId="38B97118" w14:textId="77777777" w:rsidR="0018673B" w:rsidRPr="00D50977" w:rsidRDefault="0018673B" w:rsidP="0018673B">
      <w:pPr>
        <w:rPr>
          <w:rFonts w:ascii="Verdana" w:hAnsi="Verdana" w:cs="Helvetica"/>
          <w:color w:val="373737"/>
          <w:shd w:val="clear" w:color="auto" w:fill="FFFFFF"/>
        </w:rPr>
      </w:pPr>
    </w:p>
    <w:p w14:paraId="3D346F13" w14:textId="2DBDA4E3"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w:t>
      </w:r>
      <w:r>
        <w:rPr>
          <w:rFonts w:ascii="Arial" w:hAnsi="Arial" w:cs="Arial"/>
          <w:sz w:val="24"/>
          <w:szCs w:val="24"/>
          <w:shd w:val="clear" w:color="auto" w:fill="FFFFFF"/>
        </w:rPr>
        <w:t>N</w:t>
      </w:r>
      <w:r w:rsidRPr="00E455FC">
        <w:rPr>
          <w:rFonts w:ascii="Arial" w:hAnsi="Arial" w:cs="Arial"/>
          <w:sz w:val="24"/>
          <w:szCs w:val="24"/>
          <w:shd w:val="clear" w:color="auto" w:fill="FFFFFF"/>
        </w:rPr>
        <w:t>ode</w:t>
      </w:r>
      <w:r>
        <w:rPr>
          <w:rFonts w:ascii="Arial" w:hAnsi="Arial" w:cs="Arial"/>
          <w:sz w:val="24"/>
          <w:szCs w:val="24"/>
          <w:shd w:val="clear" w:color="auto" w:fill="FFFFFF"/>
        </w:rPr>
        <w:t>JS</w:t>
      </w:r>
      <w:r w:rsidRPr="00E455FC">
        <w:rPr>
          <w:rFonts w:ascii="Arial" w:hAnsi="Arial" w:cs="Arial"/>
          <w:sz w:val="24"/>
          <w:szCs w:val="24"/>
          <w:shd w:val="clear" w:color="auto" w:fill="FFFFFF"/>
        </w:rPr>
        <w:t xml:space="preserve"> (visto en el </w:t>
      </w:r>
      <w:r>
        <w:rPr>
          <w:rFonts w:ascii="Arial" w:hAnsi="Arial" w:cs="Arial"/>
          <w:sz w:val="24"/>
          <w:szCs w:val="24"/>
          <w:shd w:val="clear" w:color="auto" w:fill="FFFFFF"/>
        </w:rPr>
        <w:t>apartado</w:t>
      </w:r>
      <w:r w:rsidR="00975822">
        <w:rPr>
          <w:rFonts w:ascii="Arial" w:hAnsi="Arial" w:cs="Arial"/>
          <w:sz w:val="24"/>
          <w:szCs w:val="24"/>
          <w:shd w:val="clear" w:color="auto" w:fill="FFFFFF"/>
        </w:rPr>
        <w:t xml:space="preserve"> </w:t>
      </w:r>
      <w:r w:rsidR="00975822" w:rsidRPr="00F16B93">
        <w:rPr>
          <w:rFonts w:ascii="Arial" w:hAnsi="Arial" w:cs="Arial"/>
          <w:b/>
          <w:sz w:val="24"/>
          <w:szCs w:val="24"/>
          <w:shd w:val="clear" w:color="auto" w:fill="FFFFFF"/>
        </w:rPr>
        <w:fldChar w:fldCharType="begin"/>
      </w:r>
      <w:r w:rsidR="00975822" w:rsidRPr="00F16B93">
        <w:rPr>
          <w:rFonts w:ascii="Arial" w:hAnsi="Arial" w:cs="Arial"/>
          <w:b/>
          <w:sz w:val="24"/>
          <w:szCs w:val="24"/>
          <w:shd w:val="clear" w:color="auto" w:fill="FFFFFF"/>
        </w:rPr>
        <w:instrText xml:space="preserve"> REF _Ref508877334 \h </w:instrText>
      </w:r>
      <w:r w:rsidR="00F16B93" w:rsidRPr="00F16B93">
        <w:rPr>
          <w:rFonts w:ascii="Arial" w:hAnsi="Arial" w:cs="Arial"/>
          <w:b/>
          <w:sz w:val="24"/>
          <w:szCs w:val="24"/>
          <w:shd w:val="clear" w:color="auto" w:fill="FFFFFF"/>
        </w:rPr>
        <w:instrText xml:space="preserve"> \* MERGEFORMAT </w:instrText>
      </w:r>
      <w:r w:rsidR="00975822" w:rsidRPr="00F16B93">
        <w:rPr>
          <w:rFonts w:ascii="Arial" w:hAnsi="Arial" w:cs="Arial"/>
          <w:b/>
          <w:sz w:val="24"/>
          <w:szCs w:val="24"/>
          <w:shd w:val="clear" w:color="auto" w:fill="FFFFFF"/>
        </w:rPr>
      </w:r>
      <w:r w:rsidR="00975822" w:rsidRPr="00F16B93">
        <w:rPr>
          <w:rFonts w:ascii="Arial" w:hAnsi="Arial" w:cs="Arial"/>
          <w:b/>
          <w:sz w:val="24"/>
          <w:szCs w:val="24"/>
          <w:shd w:val="clear" w:color="auto" w:fill="FFFFFF"/>
        </w:rPr>
        <w:fldChar w:fldCharType="separate"/>
      </w:r>
      <w:r w:rsidR="00975822" w:rsidRPr="00F16B93">
        <w:rPr>
          <w:rFonts w:ascii="Arial" w:hAnsi="Arial" w:cs="Arial"/>
          <w:b/>
          <w:sz w:val="24"/>
          <w:szCs w:val="24"/>
        </w:rPr>
        <w:t>6.2.4 NodeJS</w:t>
      </w:r>
      <w:r w:rsidR="00975822" w:rsidRPr="00F16B93">
        <w:rPr>
          <w:rFonts w:ascii="Arial" w:hAnsi="Arial" w:cs="Arial"/>
          <w:b/>
          <w:sz w:val="24"/>
          <w:szCs w:val="24"/>
          <w:shd w:val="clear" w:color="auto" w:fill="FFFFFF"/>
        </w:rPr>
        <w:fldChar w:fldCharType="end"/>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Se realiza a través </w:t>
      </w:r>
      <w:r w:rsidR="00980ACB">
        <w:rPr>
          <w:rFonts w:ascii="Arial" w:hAnsi="Arial" w:cs="Arial"/>
          <w:sz w:val="24"/>
          <w:szCs w:val="24"/>
          <w:shd w:val="clear" w:color="auto" w:fill="FFFFFF"/>
        </w:rPr>
        <w:t>del</w:t>
      </w:r>
      <w:r>
        <w:rPr>
          <w:rFonts w:ascii="Arial" w:hAnsi="Arial" w:cs="Arial"/>
          <w:sz w:val="24"/>
          <w:szCs w:val="24"/>
          <w:shd w:val="clear" w:color="auto" w:fill="FFFFFF"/>
        </w:rPr>
        <w:t xml:space="preserve"> gestor de paquetes de NodeJS, llamado npm, que permite la gestión de proyectos y administración de </w:t>
      </w:r>
      <w:r w:rsidR="00980ACB">
        <w:rPr>
          <w:rFonts w:ascii="Arial" w:hAnsi="Arial" w:cs="Arial"/>
          <w:sz w:val="24"/>
          <w:szCs w:val="24"/>
          <w:shd w:val="clear" w:color="auto" w:fill="FFFFFF"/>
        </w:rPr>
        <w:t>software</w:t>
      </w:r>
      <w:r>
        <w:rPr>
          <w:rFonts w:ascii="Arial" w:hAnsi="Arial" w:cs="Arial"/>
          <w:sz w:val="24"/>
          <w:szCs w:val="24"/>
          <w:shd w:val="clear" w:color="auto" w:fill="FFFFFF"/>
        </w:rPr>
        <w:t xml:space="preserve"> de terceros.</w:t>
      </w:r>
    </w:p>
    <w:p w14:paraId="27FE13D9" w14:textId="77777777" w:rsidR="00F16B93" w:rsidRDefault="00F16B93" w:rsidP="0018673B">
      <w:pPr>
        <w:rPr>
          <w:rFonts w:ascii="Arial" w:hAnsi="Arial" w:cs="Arial"/>
          <w:sz w:val="24"/>
          <w:szCs w:val="24"/>
          <w:shd w:val="clear" w:color="auto" w:fill="FFFFFF"/>
        </w:rPr>
      </w:pPr>
    </w:p>
    <w:p w14:paraId="58674734" w14:textId="797C135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D</w:t>
      </w:r>
      <w:r w:rsidRPr="00E455FC">
        <w:rPr>
          <w:rFonts w:ascii="Arial" w:hAnsi="Arial" w:cs="Arial"/>
          <w:sz w:val="24"/>
          <w:szCs w:val="24"/>
          <w:shd w:val="clear" w:color="auto" w:fill="FFFFFF"/>
        </w:rPr>
        <w:t>entro del directorio del proyecto</w:t>
      </w:r>
      <w:r>
        <w:rPr>
          <w:rFonts w:ascii="Arial" w:hAnsi="Arial" w:cs="Arial"/>
          <w:sz w:val="24"/>
          <w:szCs w:val="24"/>
          <w:shd w:val="clear" w:color="auto" w:fill="FFFFFF"/>
        </w:rPr>
        <w:t xml:space="preserve"> de debe ejecutar la </w:t>
      </w:r>
      <w:r w:rsidR="00980ACB">
        <w:rPr>
          <w:rFonts w:ascii="Arial" w:hAnsi="Arial" w:cs="Arial"/>
          <w:sz w:val="24"/>
          <w:szCs w:val="24"/>
          <w:shd w:val="clear" w:color="auto" w:fill="FFFFFF"/>
        </w:rPr>
        <w:t>siguiente</w:t>
      </w:r>
      <w:r>
        <w:rPr>
          <w:rFonts w:ascii="Arial" w:hAnsi="Arial" w:cs="Arial"/>
          <w:sz w:val="24"/>
          <w:szCs w:val="24"/>
          <w:shd w:val="clear" w:color="auto" w:fill="FFFFFF"/>
        </w:rPr>
        <w:t xml:space="preserve"> orden</w:t>
      </w:r>
      <w:r w:rsidRPr="00E455FC">
        <w:rPr>
          <w:rFonts w:ascii="Arial" w:hAnsi="Arial" w:cs="Arial"/>
          <w:sz w:val="24"/>
          <w:szCs w:val="24"/>
          <w:shd w:val="clear" w:color="auto" w:fill="FFFFFF"/>
        </w:rPr>
        <w:t>:</w:t>
      </w:r>
    </w:p>
    <w:p w14:paraId="0D2384CA" w14:textId="77777777" w:rsidR="0018673B" w:rsidRDefault="0018673B" w:rsidP="0018673B">
      <w:pPr>
        <w:rPr>
          <w:rFonts w:ascii="Arial" w:hAnsi="Arial" w:cs="Arial"/>
          <w:sz w:val="24"/>
          <w:szCs w:val="24"/>
          <w:shd w:val="clear" w:color="auto" w:fill="FFFFFF"/>
        </w:rPr>
      </w:pPr>
    </w:p>
    <w:p w14:paraId="26A9E644" w14:textId="77777777" w:rsidR="0018673B" w:rsidRPr="00C66805" w:rsidRDefault="0018673B" w:rsidP="0018673B">
      <w:pPr>
        <w:rPr>
          <w:rFonts w:ascii="Courier New" w:hAnsi="Courier New" w:cs="Courier New"/>
          <w:sz w:val="24"/>
          <w:szCs w:val="24"/>
          <w:shd w:val="clear" w:color="auto" w:fill="FFFFFF"/>
          <w:lang w:val="en-US"/>
        </w:rPr>
      </w:pPr>
      <w:r w:rsidRPr="00C66805">
        <w:rPr>
          <w:rFonts w:ascii="Courier New" w:hAnsi="Courier New" w:cs="Courier New"/>
          <w:sz w:val="24"/>
          <w:szCs w:val="24"/>
          <w:shd w:val="clear" w:color="auto" w:fill="FFFFFF"/>
          <w:lang w:val="en-US"/>
        </w:rPr>
        <w:t>npm install Johnny-five</w:t>
      </w:r>
    </w:p>
    <w:p w14:paraId="3FA32A0E" w14:textId="77777777" w:rsidR="0018673B" w:rsidRPr="00C66805" w:rsidRDefault="0018673B" w:rsidP="0018673B">
      <w:pPr>
        <w:pStyle w:val="Ttulo2"/>
        <w:rPr>
          <w:b/>
          <w:sz w:val="32"/>
          <w:szCs w:val="32"/>
          <w:lang w:val="en-US"/>
        </w:rPr>
      </w:pPr>
      <w:bookmarkStart w:id="351" w:name="_Toc499023890"/>
      <w:bookmarkStart w:id="352" w:name="_Toc504153928"/>
      <w:bookmarkStart w:id="353" w:name="_Toc510608559"/>
      <w:r w:rsidRPr="00C66805">
        <w:rPr>
          <w:b/>
          <w:sz w:val="32"/>
          <w:szCs w:val="32"/>
          <w:lang w:val="en-US"/>
        </w:rPr>
        <w:lastRenderedPageBreak/>
        <w:t>7.3 Arduino Firmata</w:t>
      </w:r>
      <w:bookmarkEnd w:id="351"/>
      <w:bookmarkEnd w:id="352"/>
      <w:bookmarkEnd w:id="353"/>
    </w:p>
    <w:p w14:paraId="719129D5" w14:textId="77777777" w:rsidR="0018673B" w:rsidRPr="00C66805" w:rsidRDefault="0018673B" w:rsidP="0018673B">
      <w:pPr>
        <w:rPr>
          <w:lang w:val="en-US"/>
        </w:rPr>
      </w:pPr>
    </w:p>
    <w:p w14:paraId="68FECCE8" w14:textId="0DF957F1" w:rsidR="0018673B" w:rsidRPr="00E455FC" w:rsidRDefault="0018673B" w:rsidP="0018673B">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646976" behindDoc="0" locked="0" layoutInCell="1" allowOverlap="1" wp14:anchorId="57A63742" wp14:editId="1EA2CDCC">
                <wp:simplePos x="0" y="0"/>
                <wp:positionH relativeFrom="column">
                  <wp:posOffset>2306320</wp:posOffset>
                </wp:positionH>
                <wp:positionV relativeFrom="paragraph">
                  <wp:posOffset>939546</wp:posOffset>
                </wp:positionV>
                <wp:extent cx="2633345" cy="635"/>
                <wp:effectExtent l="0" t="0" r="0" b="0"/>
                <wp:wrapSquare wrapText="bothSides"/>
                <wp:docPr id="1061" name="Cuadro de texto 1061"/>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17F10DC7" w14:textId="3D41E84A" w:rsidR="009225FD" w:rsidRPr="00E41B16" w:rsidRDefault="009225FD" w:rsidP="0018673B">
                            <w:pPr>
                              <w:pStyle w:val="Descripcin"/>
                              <w:jc w:val="center"/>
                              <w:rPr>
                                <w:rFonts w:ascii="Calibri" w:eastAsia="Calibri" w:hAnsi="Calibri" w:cs="Calibri"/>
                                <w:noProof/>
                                <w:color w:val="000000"/>
                                <w:lang w:val="es-ES_tradnl" w:eastAsia="es-ES_tradnl"/>
                              </w:rPr>
                            </w:pPr>
                            <w:bookmarkStart w:id="354" w:name="_Ref503537432"/>
                            <w:bookmarkStart w:id="355" w:name="_Toc504153997"/>
                            <w:bookmarkStart w:id="356" w:name="_Toc508877202"/>
                            <w:bookmarkStart w:id="357" w:name="_Ref508877444"/>
                            <w:r>
                              <w:t xml:space="preserve">Ilustración </w:t>
                            </w:r>
                            <w:r w:rsidR="009F3AB5">
                              <w:fldChar w:fldCharType="begin"/>
                            </w:r>
                            <w:r w:rsidR="009F3AB5">
                              <w:instrText xml:space="preserve"> SEQ Ilustración \* ARABIC </w:instrText>
                            </w:r>
                            <w:r w:rsidR="009F3AB5">
                              <w:fldChar w:fldCharType="separate"/>
                            </w:r>
                            <w:r>
                              <w:rPr>
                                <w:noProof/>
                              </w:rPr>
                              <w:t>46</w:t>
                            </w:r>
                            <w:r w:rsidR="009F3AB5">
                              <w:rPr>
                                <w:noProof/>
                              </w:rPr>
                              <w:fldChar w:fldCharType="end"/>
                            </w:r>
                            <w:r>
                              <w:t xml:space="preserve"> – </w:t>
                            </w:r>
                            <w:bookmarkEnd w:id="354"/>
                            <w:bookmarkEnd w:id="355"/>
                            <w:r>
                              <w:t>Firmata como interfaz</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63742" id="Cuadro de texto 1061" o:spid="_x0000_s1048" type="#_x0000_t202" style="position:absolute;left:0;text-align:left;margin-left:181.6pt;margin-top:74pt;width:207.35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5NgIAAHIEAAAOAAAAZHJzL2Uyb0RvYy54bWysVE2P2jAQvVfqf7B8L+Gji6qIsKKsqCqh&#10;3ZXYas/GcYglx+OODQn99R07BNptT1UvZjIfz573Zljcd41hJ4Vegy34ZDTmTFkJpbaHgn972Xz4&#10;xJkPwpbCgFUFPyvP75fv3y1al6sp1GBKhYxArM9bV/A6BJdnmZe1aoQfgVOWghVgIwJ94iErUbSE&#10;3phsOh7PsxawdAhSeU/ehz7Ilwm/qpQMT1XlVWCm4PS2kE5M5z6e2XIh8gMKV2t5eYb4h1c0Qlu6&#10;9Ar1IIJgR9R/QDVaIniowkhCk0FVaalSD9TNZPymm10tnEq9EDneXWny/w9WPp6ekemStBvPJ5xZ&#10;0ZBK66MoEVipWFBdAJZiRFXrfE4VO0c1ofsMHZVFCqPfkzMy0FXYxF/qjVGcSD9fiSYwJsk5nc9m&#10;s493nEmKzWd3ESO7lTr04YuChkWj4EgqJnLFaetDnzqkxJs8GF1utDHxIwbWBtlJkOJtrYO6gP+W&#10;ZWzMtRCresDoyW59RCt0+y5RM50OTe6hPFPvCP0geSc3mi7cCh+eBdLkULu0DeGJjspAW3C4WJzV&#10;gD/+5o/5JChFOWtpEgvuvx8FKs7MV0tSx7EdDByM/WDYY7MGapW0o9ckkwowmMGsEJpXWpJVvIVC&#10;wkq6q+BhMNeh3wdaMqlWq5REw+lE2NqdkxF6IPalexXoLrLE0XiEYUZF/kadPjfp41bHQFQn6SKx&#10;PYsXvmmwk/iXJYyb8+t3yrr9VSx/AgAA//8DAFBLAwQUAAYACAAAACEAE7X75+EAAAALAQAADwAA&#10;AGRycy9kb3ducmV2LnhtbEyPwU7DMBBE70j8g7VIXBB12kRJG+JUVQUHuFSEXnpz420ciO0odtrw&#10;9yy9wHFnnmZnivVkOnbGwbfOCpjPImBoa6da2wjYf7w8LoH5IK2SnbMo4Bs9rMvbm0Lmyl3sO56r&#10;0DAKsT6XAnQIfc65rzUa6WeuR0veyQ1GBjqHhqtBXijcdHwRRSk3srX0Qcsetxrrr2o0AnbJYacf&#10;xtPz2yaJh9f9uE0/m0qI+7tp8wQs4BT+YPitT9WhpE5HN1rlWScgTuMFoWQkSxpFRJZlK2DHqzIH&#10;Xhb8/4byBwAA//8DAFBLAQItABQABgAIAAAAIQC2gziS/gAAAOEBAAATAAAAAAAAAAAAAAAAAAAA&#10;AABbQ29udGVudF9UeXBlc10ueG1sUEsBAi0AFAAGAAgAAAAhADj9If/WAAAAlAEAAAsAAAAAAAAA&#10;AAAAAAAALwEAAF9yZWxzLy5yZWxzUEsBAi0AFAAGAAgAAAAhANYVDHk2AgAAcgQAAA4AAAAAAAAA&#10;AAAAAAAALgIAAGRycy9lMm9Eb2MueG1sUEsBAi0AFAAGAAgAAAAhABO1++fhAAAACwEAAA8AAAAA&#10;AAAAAAAAAAAAkAQAAGRycy9kb3ducmV2LnhtbFBLBQYAAAAABAAEAPMAAACeBQAAAAA=&#10;" stroked="f">
                <v:textbox style="mso-fit-shape-to-text:t" inset="0,0,0,0">
                  <w:txbxContent>
                    <w:p w14:paraId="17F10DC7" w14:textId="3D41E84A" w:rsidR="009225FD" w:rsidRPr="00E41B16" w:rsidRDefault="009225FD" w:rsidP="0018673B">
                      <w:pPr>
                        <w:pStyle w:val="Descripcin"/>
                        <w:jc w:val="center"/>
                        <w:rPr>
                          <w:rFonts w:ascii="Calibri" w:eastAsia="Calibri" w:hAnsi="Calibri" w:cs="Calibri"/>
                          <w:noProof/>
                          <w:color w:val="000000"/>
                          <w:lang w:val="es-ES_tradnl" w:eastAsia="es-ES_tradnl"/>
                        </w:rPr>
                      </w:pPr>
                      <w:bookmarkStart w:id="358" w:name="_Ref503537432"/>
                      <w:bookmarkStart w:id="359" w:name="_Toc504153997"/>
                      <w:bookmarkStart w:id="360" w:name="_Toc508877202"/>
                      <w:bookmarkStart w:id="361" w:name="_Ref508877444"/>
                      <w:r>
                        <w:t xml:space="preserve">Ilustración </w:t>
                      </w:r>
                      <w:r w:rsidR="009F3AB5">
                        <w:fldChar w:fldCharType="begin"/>
                      </w:r>
                      <w:r w:rsidR="009F3AB5">
                        <w:instrText xml:space="preserve"> SEQ Ilustración \* ARABIC </w:instrText>
                      </w:r>
                      <w:r w:rsidR="009F3AB5">
                        <w:fldChar w:fldCharType="separate"/>
                      </w:r>
                      <w:r>
                        <w:rPr>
                          <w:noProof/>
                        </w:rPr>
                        <w:t>46</w:t>
                      </w:r>
                      <w:r w:rsidR="009F3AB5">
                        <w:rPr>
                          <w:noProof/>
                        </w:rPr>
                        <w:fldChar w:fldCharType="end"/>
                      </w:r>
                      <w:r>
                        <w:t xml:space="preserve"> – </w:t>
                      </w:r>
                      <w:bookmarkEnd w:id="358"/>
                      <w:bookmarkEnd w:id="359"/>
                      <w:r>
                        <w:t>Firmata como interfaz</w:t>
                      </w:r>
                      <w:bookmarkEnd w:id="360"/>
                      <w:bookmarkEnd w:id="361"/>
                    </w:p>
                  </w:txbxContent>
                </v:textbox>
                <w10:wrap type="square"/>
              </v:shape>
            </w:pict>
          </mc:Fallback>
        </mc:AlternateContent>
      </w:r>
      <w:r>
        <w:rPr>
          <w:noProof/>
        </w:rPr>
        <w:drawing>
          <wp:anchor distT="0" distB="0" distL="114300" distR="114300" simplePos="0" relativeHeight="251665408" behindDoc="0" locked="0" layoutInCell="1" allowOverlap="1" wp14:anchorId="66BDD762" wp14:editId="1BFCC75C">
            <wp:simplePos x="0" y="0"/>
            <wp:positionH relativeFrom="margin">
              <wp:align>right</wp:align>
            </wp:positionH>
            <wp:positionV relativeFrom="paragraph">
              <wp:posOffset>3810</wp:posOffset>
            </wp:positionV>
            <wp:extent cx="3086100" cy="876300"/>
            <wp:effectExtent l="0" t="0" r="0" b="0"/>
            <wp:wrapSquare wrapText="bothSides"/>
            <wp:docPr id="1064" name="Imagen 1064" descr="Resultado de imagen para fi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irmata"/>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229" t="26740" r="9915" b="30376"/>
                    <a:stretch/>
                  </pic:blipFill>
                  <pic:spPr bwMode="auto">
                    <a:xfrm>
                      <a:off x="0" y="0"/>
                      <a:ext cx="3086100"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55FC">
        <w:rPr>
          <w:rFonts w:ascii="Arial" w:hAnsi="Arial" w:cs="Arial"/>
          <w:sz w:val="24"/>
          <w:szCs w:val="24"/>
          <w:shd w:val="clear" w:color="auto" w:fill="FFFFFF"/>
        </w:rPr>
        <w:t xml:space="preserve">Firmata </w:t>
      </w:r>
      <w:r>
        <w:rPr>
          <w:rFonts w:ascii="Arial" w:hAnsi="Arial" w:cs="Arial"/>
          <w:sz w:val="24"/>
          <w:szCs w:val="24"/>
          <w:shd w:val="clear" w:color="auto" w:fill="FFFFFF"/>
        </w:rPr>
        <w:t>se trata de</w:t>
      </w:r>
      <w:r w:rsidRPr="00E455FC">
        <w:rPr>
          <w:rFonts w:ascii="Arial" w:hAnsi="Arial" w:cs="Arial"/>
          <w:sz w:val="24"/>
          <w:szCs w:val="24"/>
          <w:shd w:val="clear" w:color="auto" w:fill="FFFFFF"/>
        </w:rPr>
        <w:t xml:space="preserve"> un protocolo </w:t>
      </w:r>
      <w:r>
        <w:rPr>
          <w:rFonts w:ascii="Arial" w:hAnsi="Arial" w:cs="Arial"/>
          <w:sz w:val="24"/>
          <w:szCs w:val="24"/>
          <w:shd w:val="clear" w:color="auto" w:fill="FFFFFF"/>
        </w:rPr>
        <w:t xml:space="preserve">serial, </w:t>
      </w:r>
      <w:r w:rsidRPr="00E455FC">
        <w:rPr>
          <w:rFonts w:ascii="Arial" w:hAnsi="Arial" w:cs="Arial"/>
          <w:sz w:val="24"/>
          <w:szCs w:val="24"/>
          <w:shd w:val="clear" w:color="auto" w:fill="FFFFFF"/>
        </w:rPr>
        <w:t xml:space="preserve">genérico </w:t>
      </w:r>
      <w:r>
        <w:rPr>
          <w:rFonts w:ascii="Arial" w:hAnsi="Arial" w:cs="Arial"/>
          <w:sz w:val="24"/>
          <w:szCs w:val="24"/>
          <w:shd w:val="clear" w:color="auto" w:fill="FFFFFF"/>
        </w:rPr>
        <w:t>orientado</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 </w:t>
      </w:r>
      <w:r w:rsidR="001F5C12">
        <w:rPr>
          <w:rFonts w:ascii="Arial" w:hAnsi="Arial" w:cs="Arial"/>
          <w:sz w:val="24"/>
          <w:szCs w:val="24"/>
          <w:shd w:val="clear" w:color="auto" w:fill="FFFFFF"/>
        </w:rPr>
        <w:t xml:space="preserve">la comunicación </w:t>
      </w:r>
      <w:r>
        <w:rPr>
          <w:rFonts w:ascii="Arial" w:hAnsi="Arial" w:cs="Arial"/>
          <w:sz w:val="24"/>
          <w:szCs w:val="24"/>
          <w:shd w:val="clear" w:color="auto" w:fill="FFFFFF"/>
        </w:rPr>
        <w:t>entre</w:t>
      </w:r>
      <w:r w:rsidRPr="00E455FC">
        <w:rPr>
          <w:rFonts w:ascii="Arial" w:hAnsi="Arial" w:cs="Arial"/>
          <w:sz w:val="24"/>
          <w:szCs w:val="24"/>
          <w:shd w:val="clear" w:color="auto" w:fill="FFFFFF"/>
        </w:rPr>
        <w:t xml:space="preserve"> microcontroladores </w:t>
      </w:r>
      <w:r>
        <w:rPr>
          <w:rFonts w:ascii="Arial" w:hAnsi="Arial" w:cs="Arial"/>
          <w:sz w:val="24"/>
          <w:szCs w:val="24"/>
          <w:shd w:val="clear" w:color="auto" w:fill="FFFFFF"/>
        </w:rPr>
        <w:t xml:space="preserve">y </w:t>
      </w:r>
      <w:r w:rsidR="00980ACB">
        <w:rPr>
          <w:rFonts w:ascii="Arial" w:hAnsi="Arial" w:cs="Arial"/>
          <w:sz w:val="24"/>
          <w:szCs w:val="24"/>
          <w:shd w:val="clear" w:color="auto" w:fill="FFFFFF"/>
        </w:rPr>
        <w:t xml:space="preserve">una </w:t>
      </w:r>
      <w:r w:rsidR="00980ACB" w:rsidRPr="00E455FC">
        <w:rPr>
          <w:rFonts w:ascii="Arial" w:hAnsi="Arial" w:cs="Arial"/>
          <w:sz w:val="24"/>
          <w:szCs w:val="24"/>
          <w:shd w:val="clear" w:color="auto" w:fill="FFFFFF"/>
        </w:rPr>
        <w:t>computadora</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Al ser genérico, </w:t>
      </w:r>
      <w:r w:rsidRPr="00E455FC">
        <w:rPr>
          <w:rFonts w:ascii="Arial" w:hAnsi="Arial" w:cs="Arial"/>
          <w:sz w:val="24"/>
          <w:szCs w:val="24"/>
          <w:shd w:val="clear" w:color="auto" w:fill="FFFFFF"/>
        </w:rPr>
        <w:t>se puede implementar en cualquier arquitectura de</w:t>
      </w:r>
      <w:r>
        <w:rPr>
          <w:rFonts w:ascii="Arial" w:hAnsi="Arial" w:cs="Arial"/>
          <w:sz w:val="24"/>
          <w:szCs w:val="24"/>
          <w:shd w:val="clear" w:color="auto" w:fill="FFFFFF"/>
        </w:rPr>
        <w:t xml:space="preserve"> </w:t>
      </w:r>
      <w:r w:rsidR="00980ACB" w:rsidRPr="00E455FC">
        <w:rPr>
          <w:rFonts w:ascii="Arial" w:hAnsi="Arial" w:cs="Arial"/>
          <w:sz w:val="24"/>
          <w:szCs w:val="24"/>
          <w:shd w:val="clear" w:color="auto" w:fill="FFFFFF"/>
        </w:rPr>
        <w:t>microcontroladores,</w:t>
      </w:r>
      <w:r>
        <w:rPr>
          <w:rFonts w:ascii="Arial" w:hAnsi="Arial" w:cs="Arial"/>
          <w:sz w:val="24"/>
          <w:szCs w:val="24"/>
          <w:shd w:val="clear" w:color="auto" w:fill="FFFFFF"/>
        </w:rPr>
        <w:t xml:space="preserve"> </w:t>
      </w:r>
      <w:r w:rsidR="00980ACB">
        <w:rPr>
          <w:rFonts w:ascii="Arial" w:hAnsi="Arial" w:cs="Arial"/>
          <w:sz w:val="24"/>
          <w:szCs w:val="24"/>
          <w:shd w:val="clear" w:color="auto" w:fill="FFFFFF"/>
        </w:rPr>
        <w:t>así</w:t>
      </w:r>
      <w:r>
        <w:rPr>
          <w:rFonts w:ascii="Arial" w:hAnsi="Arial" w:cs="Arial"/>
          <w:sz w:val="24"/>
          <w:szCs w:val="24"/>
          <w:shd w:val="clear" w:color="auto" w:fill="FFFFFF"/>
        </w:rPr>
        <w:t xml:space="preserve"> como también las bibliotecas para utilizarlo desde la computadora se pueden implementar en cualquier lenguaje.</w:t>
      </w:r>
    </w:p>
    <w:p w14:paraId="1207DC4A" w14:textId="0B88922D"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br/>
      </w:r>
      <w:r>
        <w:rPr>
          <w:rFonts w:ascii="Arial" w:hAnsi="Arial" w:cs="Arial"/>
          <w:sz w:val="24"/>
          <w:szCs w:val="24"/>
          <w:shd w:val="clear" w:color="auto" w:fill="FFFFFF"/>
        </w:rPr>
        <w:t>Su</w:t>
      </w:r>
      <w:r w:rsidRPr="00E455FC">
        <w:rPr>
          <w:rFonts w:ascii="Arial" w:hAnsi="Arial" w:cs="Arial"/>
          <w:sz w:val="24"/>
          <w:szCs w:val="24"/>
          <w:shd w:val="clear" w:color="auto" w:fill="FFFFFF"/>
        </w:rPr>
        <w:t xml:space="preserve"> objetivo es permitir controlar completamente un microcontrolador</w:t>
      </w:r>
      <w:r>
        <w:rPr>
          <w:rFonts w:ascii="Arial" w:hAnsi="Arial" w:cs="Arial"/>
          <w:sz w:val="24"/>
          <w:szCs w:val="24"/>
          <w:shd w:val="clear" w:color="auto" w:fill="FFFFFF"/>
        </w:rPr>
        <w:t xml:space="preserve"> de forma remota (</w:t>
      </w:r>
      <w:r w:rsidR="00F16B93" w:rsidRPr="00F16B93">
        <w:rPr>
          <w:rFonts w:ascii="Arial" w:hAnsi="Arial" w:cs="Arial"/>
          <w:b/>
          <w:sz w:val="24"/>
          <w:szCs w:val="24"/>
          <w:shd w:val="clear" w:color="auto" w:fill="FFFFFF"/>
        </w:rPr>
        <w:fldChar w:fldCharType="begin"/>
      </w:r>
      <w:r w:rsidR="00F16B93" w:rsidRPr="00F16B93">
        <w:rPr>
          <w:rFonts w:ascii="Arial" w:hAnsi="Arial" w:cs="Arial"/>
          <w:b/>
          <w:sz w:val="24"/>
          <w:szCs w:val="24"/>
          <w:shd w:val="clear" w:color="auto" w:fill="FFFFFF"/>
        </w:rPr>
        <w:instrText xml:space="preserve"> REF _Ref508877444 \h  \* MERGEFORMAT </w:instrText>
      </w:r>
      <w:r w:rsidR="00F16B93" w:rsidRPr="00F16B93">
        <w:rPr>
          <w:rFonts w:ascii="Arial" w:hAnsi="Arial" w:cs="Arial"/>
          <w:b/>
          <w:sz w:val="24"/>
          <w:szCs w:val="24"/>
          <w:shd w:val="clear" w:color="auto" w:fill="FFFFFF"/>
        </w:rPr>
      </w:r>
      <w:r w:rsidR="00F16B93" w:rsidRPr="00F16B93">
        <w:rPr>
          <w:rFonts w:ascii="Arial" w:hAnsi="Arial" w:cs="Arial"/>
          <w:b/>
          <w:sz w:val="24"/>
          <w:szCs w:val="24"/>
          <w:shd w:val="clear" w:color="auto" w:fill="FFFFFF"/>
        </w:rPr>
        <w:fldChar w:fldCharType="separate"/>
      </w:r>
      <w:r w:rsidR="00F16B93" w:rsidRPr="00F16B93">
        <w:rPr>
          <w:rFonts w:ascii="Arial" w:hAnsi="Arial" w:cs="Arial"/>
          <w:b/>
          <w:sz w:val="24"/>
          <w:szCs w:val="24"/>
        </w:rPr>
        <w:t xml:space="preserve">Ilustración </w:t>
      </w:r>
      <w:r w:rsidR="00F16B93" w:rsidRPr="00F16B93">
        <w:rPr>
          <w:rFonts w:ascii="Arial" w:hAnsi="Arial" w:cs="Arial"/>
          <w:b/>
          <w:noProof/>
          <w:sz w:val="24"/>
          <w:szCs w:val="24"/>
        </w:rPr>
        <w:t>46</w:t>
      </w:r>
      <w:r w:rsidR="00F16B93" w:rsidRPr="00F16B93">
        <w:rPr>
          <w:rFonts w:ascii="Arial" w:hAnsi="Arial" w:cs="Arial"/>
          <w:b/>
          <w:sz w:val="24"/>
          <w:szCs w:val="24"/>
        </w:rPr>
        <w:t xml:space="preserve"> – Firmata como interfaz</w:t>
      </w:r>
      <w:r w:rsidR="00F16B93" w:rsidRPr="00F16B93">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eliminando la necesidad de la escritura de código específico para cada </w:t>
      </w:r>
      <w:r w:rsidR="00980ACB">
        <w:rPr>
          <w:rFonts w:ascii="Arial" w:hAnsi="Arial" w:cs="Arial"/>
          <w:sz w:val="24"/>
          <w:szCs w:val="24"/>
          <w:shd w:val="clear" w:color="auto" w:fill="FFFFFF"/>
        </w:rPr>
        <w:t>microcontrolador</w:t>
      </w:r>
      <w:r w:rsidRPr="00E455FC">
        <w:rPr>
          <w:rFonts w:ascii="Arial" w:hAnsi="Arial" w:cs="Arial"/>
          <w:sz w:val="24"/>
          <w:szCs w:val="24"/>
          <w:shd w:val="clear" w:color="auto" w:fill="FFFFFF"/>
        </w:rPr>
        <w:t>.</w:t>
      </w:r>
      <w:sdt>
        <w:sdtPr>
          <w:rPr>
            <w:rFonts w:ascii="Arial" w:hAnsi="Arial" w:cs="Arial"/>
            <w:sz w:val="24"/>
            <w:szCs w:val="24"/>
            <w:shd w:val="clear" w:color="auto" w:fill="FFFFFF"/>
          </w:rPr>
          <w:id w:val="-643038494"/>
          <w:citation/>
        </w:sdtPr>
        <w:sdtEnd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git17 \l 11274 </w:instrText>
          </w:r>
          <w:r w:rsidR="005675C3">
            <w:rPr>
              <w:rFonts w:ascii="Arial" w:hAnsi="Arial" w:cs="Arial"/>
              <w:sz w:val="24"/>
              <w:szCs w:val="24"/>
              <w:shd w:val="clear" w:color="auto" w:fill="FFFFFF"/>
            </w:rPr>
            <w:fldChar w:fldCharType="separate"/>
          </w:r>
          <w:r w:rsidR="005675C3">
            <w:rPr>
              <w:rFonts w:ascii="Arial" w:hAnsi="Arial" w:cs="Arial"/>
              <w:noProof/>
              <w:sz w:val="24"/>
              <w:szCs w:val="24"/>
              <w:shd w:val="clear" w:color="auto" w:fill="FFFFFF"/>
            </w:rPr>
            <w:t xml:space="preserve"> </w:t>
          </w:r>
          <w:r w:rsidR="005675C3" w:rsidRPr="005675C3">
            <w:rPr>
              <w:rFonts w:ascii="Arial" w:hAnsi="Arial" w:cs="Arial"/>
              <w:noProof/>
              <w:sz w:val="24"/>
              <w:szCs w:val="24"/>
              <w:shd w:val="clear" w:color="auto" w:fill="FFFFFF"/>
            </w:rPr>
            <w:t>[25]</w:t>
          </w:r>
          <w:r w:rsidR="005675C3">
            <w:rPr>
              <w:rFonts w:ascii="Arial" w:hAnsi="Arial" w:cs="Arial"/>
              <w:sz w:val="24"/>
              <w:szCs w:val="24"/>
              <w:shd w:val="clear" w:color="auto" w:fill="FFFFFF"/>
            </w:rPr>
            <w:fldChar w:fldCharType="end"/>
          </w:r>
        </w:sdtContent>
      </w:sdt>
    </w:p>
    <w:p w14:paraId="529ACDF6" w14:textId="77777777" w:rsidR="0018673B" w:rsidRDefault="0018673B" w:rsidP="0018673B">
      <w:pPr>
        <w:rPr>
          <w:rFonts w:ascii="Arial" w:hAnsi="Arial" w:cs="Arial"/>
          <w:sz w:val="24"/>
          <w:szCs w:val="24"/>
          <w:shd w:val="clear" w:color="auto" w:fill="FFFFFF"/>
        </w:rPr>
      </w:pPr>
    </w:p>
    <w:p w14:paraId="17DC305C" w14:textId="77777777" w:rsidR="0018673B" w:rsidRDefault="0018673B" w:rsidP="0018673B">
      <w:pPr>
        <w:rPr>
          <w:rFonts w:ascii="Arial" w:hAnsi="Arial" w:cs="Arial"/>
          <w:color w:val="373737"/>
          <w:sz w:val="24"/>
          <w:szCs w:val="24"/>
          <w:shd w:val="clear" w:color="auto" w:fill="FFFFFF"/>
        </w:rPr>
      </w:pPr>
      <w:r>
        <w:rPr>
          <w:rFonts w:ascii="Arial" w:hAnsi="Arial" w:cs="Arial"/>
          <w:sz w:val="24"/>
          <w:szCs w:val="24"/>
          <w:shd w:val="clear" w:color="auto" w:fill="FFFFFF"/>
        </w:rPr>
        <w:t>Podemos enumerar las siguientes</w:t>
      </w:r>
      <w:r w:rsidRPr="00F16B93">
        <w:rPr>
          <w:rFonts w:ascii="Arial" w:hAnsi="Arial" w:cs="Arial"/>
          <w:color w:val="auto"/>
          <w:sz w:val="24"/>
          <w:szCs w:val="24"/>
          <w:shd w:val="clear" w:color="auto" w:fill="FFFFFF"/>
        </w:rPr>
        <w:t xml:space="preserve"> ventajas</w:t>
      </w:r>
      <w:r w:rsidRPr="00585D96">
        <w:rPr>
          <w:rFonts w:ascii="Arial" w:hAnsi="Arial" w:cs="Arial"/>
          <w:color w:val="373737"/>
          <w:sz w:val="24"/>
          <w:szCs w:val="24"/>
          <w:shd w:val="clear" w:color="auto" w:fill="FFFFFF"/>
        </w:rPr>
        <w:t>:</w:t>
      </w:r>
    </w:p>
    <w:p w14:paraId="7537F2AA" w14:textId="77777777" w:rsidR="0018673B" w:rsidRPr="00585D96" w:rsidRDefault="0018673B" w:rsidP="0018673B">
      <w:pPr>
        <w:rPr>
          <w:rFonts w:ascii="Arial" w:hAnsi="Arial" w:cs="Arial"/>
          <w:color w:val="373737"/>
          <w:sz w:val="24"/>
          <w:szCs w:val="24"/>
          <w:shd w:val="clear" w:color="auto" w:fill="FFFFFF"/>
        </w:rPr>
      </w:pPr>
    </w:p>
    <w:p w14:paraId="7E655B44" w14:textId="77777777" w:rsidR="0018673B" w:rsidRPr="00585D96" w:rsidRDefault="0018673B" w:rsidP="00AA0DB8">
      <w:pPr>
        <w:numPr>
          <w:ilvl w:val="0"/>
          <w:numId w:val="10"/>
        </w:numPr>
        <w:shd w:val="clear" w:color="auto" w:fill="FFFFFF"/>
        <w:ind w:left="300"/>
        <w:textAlignment w:val="baseline"/>
        <w:rPr>
          <w:rFonts w:ascii="Arial" w:hAnsi="Arial" w:cs="Arial"/>
          <w:sz w:val="24"/>
          <w:szCs w:val="24"/>
        </w:rPr>
      </w:pPr>
      <w:r>
        <w:rPr>
          <w:rFonts w:ascii="Arial" w:hAnsi="Arial" w:cs="Arial"/>
          <w:sz w:val="24"/>
          <w:szCs w:val="24"/>
        </w:rPr>
        <w:t>El</w:t>
      </w:r>
      <w:r w:rsidRPr="00585D96">
        <w:rPr>
          <w:rFonts w:ascii="Arial" w:hAnsi="Arial" w:cs="Arial"/>
          <w:sz w:val="24"/>
          <w:szCs w:val="24"/>
        </w:rPr>
        <w:t xml:space="preserve"> programa no está limitado por la memoria RAM </w:t>
      </w:r>
      <w:r>
        <w:rPr>
          <w:rFonts w:ascii="Arial" w:hAnsi="Arial" w:cs="Arial"/>
          <w:sz w:val="24"/>
          <w:szCs w:val="24"/>
        </w:rPr>
        <w:t xml:space="preserve">ni </w:t>
      </w:r>
      <w:r w:rsidRPr="00585D96">
        <w:rPr>
          <w:rFonts w:ascii="Arial" w:hAnsi="Arial" w:cs="Arial"/>
          <w:sz w:val="24"/>
          <w:szCs w:val="24"/>
        </w:rPr>
        <w:t>Flash de Arduino</w:t>
      </w:r>
      <w:r>
        <w:rPr>
          <w:rFonts w:ascii="Arial" w:hAnsi="Arial" w:cs="Arial"/>
          <w:sz w:val="24"/>
          <w:szCs w:val="24"/>
        </w:rPr>
        <w:t>.</w:t>
      </w:r>
    </w:p>
    <w:p w14:paraId="116B351E" w14:textId="05FAE56C" w:rsidR="0018673B" w:rsidRDefault="0018673B" w:rsidP="00AA0DB8">
      <w:pPr>
        <w:numPr>
          <w:ilvl w:val="0"/>
          <w:numId w:val="10"/>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que tenga soporte para </w:t>
      </w:r>
      <w:r>
        <w:rPr>
          <w:rFonts w:ascii="Arial" w:hAnsi="Arial" w:cs="Arial"/>
          <w:sz w:val="24"/>
          <w:szCs w:val="24"/>
        </w:rPr>
        <w:t>F</w:t>
      </w:r>
      <w:r w:rsidRPr="00585D96">
        <w:rPr>
          <w:rFonts w:ascii="Arial" w:hAnsi="Arial" w:cs="Arial"/>
          <w:sz w:val="24"/>
          <w:szCs w:val="24"/>
        </w:rPr>
        <w:t xml:space="preserve">irmata. </w:t>
      </w:r>
      <w:r>
        <w:rPr>
          <w:rFonts w:ascii="Arial" w:hAnsi="Arial" w:cs="Arial"/>
          <w:sz w:val="24"/>
          <w:szCs w:val="24"/>
        </w:rPr>
        <w:t>Algunos</w:t>
      </w:r>
      <w:r w:rsidRPr="00585D96">
        <w:rPr>
          <w:rFonts w:ascii="Arial" w:hAnsi="Arial" w:cs="Arial"/>
          <w:sz w:val="24"/>
          <w:szCs w:val="24"/>
        </w:rPr>
        <w:t xml:space="preserve"> </w:t>
      </w:r>
      <w:r w:rsidR="00980ACB">
        <w:rPr>
          <w:rFonts w:ascii="Arial" w:hAnsi="Arial" w:cs="Arial"/>
          <w:sz w:val="24"/>
          <w:szCs w:val="24"/>
        </w:rPr>
        <w:t>lenguajes</w:t>
      </w:r>
      <w:r>
        <w:rPr>
          <w:rFonts w:ascii="Arial" w:hAnsi="Arial" w:cs="Arial"/>
          <w:sz w:val="24"/>
          <w:szCs w:val="24"/>
        </w:rPr>
        <w:t xml:space="preserve"> </w:t>
      </w:r>
      <w:r w:rsidR="005675C3">
        <w:rPr>
          <w:rFonts w:ascii="Arial" w:hAnsi="Arial" w:cs="Arial"/>
          <w:sz w:val="24"/>
          <w:szCs w:val="24"/>
        </w:rPr>
        <w:t>son,</w:t>
      </w:r>
      <w:r>
        <w:rPr>
          <w:rFonts w:ascii="Arial" w:hAnsi="Arial" w:cs="Arial"/>
          <w:sz w:val="24"/>
          <w:szCs w:val="24"/>
        </w:rPr>
        <w:t xml:space="preserve"> por </w:t>
      </w:r>
      <w:r w:rsidRPr="00585D96">
        <w:rPr>
          <w:rFonts w:ascii="Arial" w:hAnsi="Arial" w:cs="Arial"/>
          <w:sz w:val="24"/>
          <w:szCs w:val="24"/>
        </w:rPr>
        <w:t xml:space="preserve">ejemplo: Firmata: Processing, Visual Basic, Perl, C#, PHP, Java, </w:t>
      </w:r>
      <w:r w:rsidRPr="00A56233">
        <w:rPr>
          <w:rFonts w:ascii="Arial" w:hAnsi="Arial" w:cs="Arial"/>
          <w:b/>
          <w:sz w:val="24"/>
          <w:szCs w:val="24"/>
        </w:rPr>
        <w:t>JavaScript</w:t>
      </w:r>
      <w:r>
        <w:rPr>
          <w:rFonts w:ascii="Arial" w:hAnsi="Arial" w:cs="Arial"/>
          <w:b/>
          <w:sz w:val="24"/>
          <w:szCs w:val="24"/>
        </w:rPr>
        <w:t xml:space="preserve"> </w:t>
      </w:r>
      <w:r w:rsidRPr="00C66805">
        <w:rPr>
          <w:rFonts w:ascii="Arial" w:hAnsi="Arial" w:cs="Arial"/>
          <w:sz w:val="24"/>
          <w:szCs w:val="24"/>
        </w:rPr>
        <w:t>(a través de Jhonny</w:t>
      </w:r>
      <w:r w:rsidR="00980ACB">
        <w:rPr>
          <w:rFonts w:ascii="Arial" w:hAnsi="Arial" w:cs="Arial"/>
          <w:sz w:val="24"/>
          <w:szCs w:val="24"/>
        </w:rPr>
        <w:t>-</w:t>
      </w:r>
      <w:r w:rsidRPr="00C66805">
        <w:rPr>
          <w:rFonts w:ascii="Arial" w:hAnsi="Arial" w:cs="Arial"/>
          <w:sz w:val="24"/>
          <w:szCs w:val="24"/>
        </w:rPr>
        <w:t>Five</w:t>
      </w:r>
      <w:r>
        <w:rPr>
          <w:rFonts w:ascii="Arial" w:hAnsi="Arial" w:cs="Arial"/>
          <w:sz w:val="24"/>
          <w:szCs w:val="24"/>
        </w:rPr>
        <w:t xml:space="preserve"> u otras bibliotecas</w:t>
      </w:r>
      <w:r w:rsidRPr="00C66805">
        <w:rPr>
          <w:rFonts w:ascii="Arial" w:hAnsi="Arial" w:cs="Arial"/>
          <w:sz w:val="24"/>
          <w:szCs w:val="24"/>
        </w:rPr>
        <w:t>)</w:t>
      </w:r>
      <w:r w:rsidRPr="00585D96">
        <w:rPr>
          <w:rFonts w:ascii="Arial" w:hAnsi="Arial" w:cs="Arial"/>
          <w:sz w:val="24"/>
          <w:szCs w:val="24"/>
        </w:rPr>
        <w:t xml:space="preserve">, </w:t>
      </w:r>
      <w:r w:rsidR="005675C3" w:rsidRPr="00585D96">
        <w:rPr>
          <w:rFonts w:ascii="Arial" w:hAnsi="Arial" w:cs="Arial"/>
          <w:sz w:val="24"/>
          <w:szCs w:val="24"/>
        </w:rPr>
        <w:t>Ruby</w:t>
      </w:r>
      <w:r w:rsidR="005675C3">
        <w:rPr>
          <w:rFonts w:ascii="Arial" w:hAnsi="Arial" w:cs="Arial"/>
          <w:sz w:val="24"/>
          <w:szCs w:val="24"/>
        </w:rPr>
        <w:t xml:space="preserve">, </w:t>
      </w:r>
      <w:r w:rsidR="005675C3" w:rsidRPr="00585D96">
        <w:rPr>
          <w:rFonts w:ascii="Arial" w:hAnsi="Arial" w:cs="Arial"/>
          <w:sz w:val="24"/>
          <w:szCs w:val="24"/>
        </w:rPr>
        <w:t>Python</w:t>
      </w:r>
      <w:r>
        <w:rPr>
          <w:rFonts w:ascii="Arial" w:hAnsi="Arial" w:cs="Arial"/>
          <w:sz w:val="24"/>
          <w:szCs w:val="24"/>
        </w:rPr>
        <w:t>, etc.</w:t>
      </w:r>
    </w:p>
    <w:p w14:paraId="58E18BA6" w14:textId="77777777" w:rsidR="0018673B" w:rsidRPr="00361C40" w:rsidRDefault="0018673B" w:rsidP="0018673B">
      <w:pPr>
        <w:shd w:val="clear" w:color="auto" w:fill="FFFFFF"/>
        <w:ind w:left="300"/>
        <w:textAlignment w:val="baseline"/>
        <w:rPr>
          <w:rFonts w:ascii="Arial" w:hAnsi="Arial" w:cs="Arial"/>
          <w:sz w:val="24"/>
          <w:szCs w:val="24"/>
        </w:rPr>
      </w:pPr>
    </w:p>
    <w:p w14:paraId="5FB751A5" w14:textId="77777777" w:rsidR="0018673B" w:rsidRPr="000360D5" w:rsidRDefault="0018673B" w:rsidP="0018673B">
      <w:pPr>
        <w:rPr>
          <w:rFonts w:ascii="Arial" w:hAnsi="Arial" w:cs="Arial"/>
          <w:sz w:val="24"/>
          <w:szCs w:val="24"/>
          <w:shd w:val="clear" w:color="auto" w:fill="FFFFFF"/>
        </w:rPr>
      </w:pPr>
      <w:r w:rsidRPr="00C66805">
        <w:rPr>
          <w:rFonts w:ascii="Arial" w:hAnsi="Arial" w:cs="Arial"/>
          <w:sz w:val="24"/>
          <w:szCs w:val="24"/>
          <w:shd w:val="clear" w:color="auto" w:fill="FFFFFF"/>
        </w:rPr>
        <w:t>Sin embargo, podemos enumerar también una serie de Desventajas</w:t>
      </w:r>
      <w:r w:rsidRPr="000360D5">
        <w:rPr>
          <w:rFonts w:ascii="Arial" w:hAnsi="Arial" w:cs="Arial"/>
          <w:sz w:val="24"/>
          <w:szCs w:val="24"/>
          <w:shd w:val="clear" w:color="auto" w:fill="FFFFFF"/>
        </w:rPr>
        <w:t>:</w:t>
      </w:r>
    </w:p>
    <w:p w14:paraId="16C407D4" w14:textId="77777777" w:rsidR="0018673B" w:rsidRDefault="0018673B" w:rsidP="0018673B">
      <w:pPr>
        <w:rPr>
          <w:rFonts w:ascii="Times New Roman" w:hAnsi="Times New Roman" w:cs="Times New Roman"/>
          <w:sz w:val="24"/>
          <w:szCs w:val="24"/>
        </w:rPr>
      </w:pPr>
    </w:p>
    <w:p w14:paraId="796CFE2B" w14:textId="77777777" w:rsidR="0018673B" w:rsidRPr="00585D96" w:rsidRDefault="0018673B" w:rsidP="00AA0DB8">
      <w:pPr>
        <w:numPr>
          <w:ilvl w:val="0"/>
          <w:numId w:val="1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Programas más restringidos, operaciones </w:t>
      </w:r>
      <w:r>
        <w:rPr>
          <w:rFonts w:ascii="Arial" w:hAnsi="Arial" w:cs="Arial"/>
          <w:sz w:val="24"/>
          <w:szCs w:val="24"/>
        </w:rPr>
        <w:t>específicas como manejo pormenorizado de interrupciones no es posible.</w:t>
      </w:r>
    </w:p>
    <w:p w14:paraId="655FB3A0" w14:textId="77777777" w:rsidR="0018673B" w:rsidRPr="00D15376" w:rsidRDefault="0018673B" w:rsidP="00AA0DB8">
      <w:pPr>
        <w:numPr>
          <w:ilvl w:val="0"/>
          <w:numId w:val="11"/>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deja de ser autónomo, es decir,</w:t>
      </w:r>
      <w:r w:rsidRPr="007A7721">
        <w:rPr>
          <w:rFonts w:ascii="Arial" w:hAnsi="Arial" w:cs="Arial"/>
          <w:sz w:val="24"/>
          <w:szCs w:val="24"/>
        </w:rPr>
        <w:t xml:space="preserve"> </w:t>
      </w:r>
      <w:r>
        <w:rPr>
          <w:rFonts w:ascii="Arial" w:hAnsi="Arial" w:cs="Arial"/>
          <w:sz w:val="24"/>
          <w:szCs w:val="24"/>
        </w:rPr>
        <w:t xml:space="preserve">depende de la </w:t>
      </w:r>
      <w:r w:rsidRPr="007A7721">
        <w:rPr>
          <w:rFonts w:ascii="Arial" w:hAnsi="Arial" w:cs="Arial"/>
          <w:sz w:val="24"/>
          <w:szCs w:val="24"/>
        </w:rPr>
        <w:t>cone</w:t>
      </w:r>
      <w:r>
        <w:rPr>
          <w:rFonts w:ascii="Arial" w:hAnsi="Arial" w:cs="Arial"/>
          <w:sz w:val="24"/>
          <w:szCs w:val="24"/>
        </w:rPr>
        <w:t>xión</w:t>
      </w:r>
      <w:r w:rsidRPr="007A7721">
        <w:rPr>
          <w:rFonts w:ascii="Arial" w:hAnsi="Arial" w:cs="Arial"/>
          <w:sz w:val="24"/>
          <w:szCs w:val="24"/>
        </w:rPr>
        <w:t xml:space="preserve">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37AF2A5" w14:textId="77777777" w:rsidR="0018673B" w:rsidRDefault="0018673B" w:rsidP="0018673B">
      <w:pPr>
        <w:rPr>
          <w:b/>
          <w:color w:val="666666"/>
          <w:sz w:val="32"/>
          <w:szCs w:val="32"/>
        </w:rPr>
      </w:pPr>
      <w:bookmarkStart w:id="362" w:name="_Toc499023891"/>
    </w:p>
    <w:p w14:paraId="3EBB5E89" w14:textId="77777777" w:rsidR="0018673B" w:rsidRDefault="0018673B" w:rsidP="0018673B">
      <w:pPr>
        <w:pStyle w:val="Ttulo2"/>
        <w:rPr>
          <w:b/>
          <w:sz w:val="32"/>
          <w:szCs w:val="32"/>
        </w:rPr>
      </w:pPr>
      <w:bookmarkStart w:id="363" w:name="_Toc510608560"/>
      <w:r>
        <w:rPr>
          <w:b/>
          <w:sz w:val="32"/>
          <w:szCs w:val="32"/>
        </w:rPr>
        <w:t>7.4 Surgimiento y funcionamiento de Firmata</w:t>
      </w:r>
      <w:bookmarkEnd w:id="363"/>
    </w:p>
    <w:p w14:paraId="35268942" w14:textId="77777777" w:rsidR="0018673B" w:rsidRDefault="0018673B" w:rsidP="0018673B">
      <w:pPr>
        <w:rPr>
          <w:rFonts w:ascii="Arial" w:hAnsi="Arial" w:cs="Arial"/>
          <w:sz w:val="24"/>
          <w:szCs w:val="24"/>
          <w:shd w:val="clear" w:color="auto" w:fill="FFFFFF"/>
        </w:rPr>
      </w:pPr>
    </w:p>
    <w:p w14:paraId="226C7A80" w14:textId="40A4B8E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El protocolo surge con el objetivo de hacer del microcontrolador una extensión del entorno de desarrollo, quitando del foco la programación embebida y </w:t>
      </w:r>
      <w:r w:rsidR="00980ACB">
        <w:rPr>
          <w:rFonts w:ascii="Arial" w:hAnsi="Arial" w:cs="Arial"/>
          <w:sz w:val="24"/>
          <w:szCs w:val="24"/>
          <w:shd w:val="clear" w:color="auto" w:fill="FFFFFF"/>
        </w:rPr>
        <w:t>permitiendo</w:t>
      </w:r>
      <w:r>
        <w:rPr>
          <w:rFonts w:ascii="Arial" w:hAnsi="Arial" w:cs="Arial"/>
          <w:sz w:val="24"/>
          <w:szCs w:val="24"/>
          <w:shd w:val="clear" w:color="auto" w:fill="FFFFFF"/>
        </w:rPr>
        <w:t xml:space="preserve"> el uso de lenguajes de mayor nivel de abstracción o familiaridad con el desarrollador.</w:t>
      </w:r>
    </w:p>
    <w:p w14:paraId="36A44BF4" w14:textId="77777777" w:rsidR="0018673B" w:rsidRDefault="0018673B" w:rsidP="0018673B">
      <w:pPr>
        <w:rPr>
          <w:rFonts w:ascii="Arial" w:hAnsi="Arial" w:cs="Arial"/>
          <w:sz w:val="24"/>
          <w:szCs w:val="24"/>
          <w:shd w:val="clear" w:color="auto" w:fill="FFFFFF"/>
        </w:rPr>
      </w:pPr>
    </w:p>
    <w:p w14:paraId="5802A61B" w14:textId="7DD0A11C"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creación data del </w:t>
      </w:r>
      <w:r w:rsidRPr="00DC3114">
        <w:rPr>
          <w:rFonts w:ascii="Arial" w:hAnsi="Arial" w:cs="Arial"/>
          <w:sz w:val="24"/>
          <w:szCs w:val="24"/>
          <w:shd w:val="clear" w:color="auto" w:fill="FFFFFF"/>
        </w:rPr>
        <w:t>año 2006 como una demo</w:t>
      </w:r>
      <w:r>
        <w:rPr>
          <w:rFonts w:ascii="Arial" w:hAnsi="Arial" w:cs="Arial"/>
          <w:sz w:val="24"/>
          <w:szCs w:val="24"/>
          <w:shd w:val="clear" w:color="auto" w:fill="FFFFFF"/>
        </w:rPr>
        <w:t>stración</w:t>
      </w:r>
      <w:r w:rsidRPr="00DC3114">
        <w:rPr>
          <w:rFonts w:ascii="Arial" w:hAnsi="Arial" w:cs="Arial"/>
          <w:sz w:val="24"/>
          <w:szCs w:val="24"/>
          <w:shd w:val="clear" w:color="auto" w:fill="FFFFFF"/>
        </w:rPr>
        <w:t xml:space="preserve"> para Arduino por Hans-Chistoph Steiner</w:t>
      </w:r>
      <w:r>
        <w:rPr>
          <w:rFonts w:ascii="Arial" w:hAnsi="Arial" w:cs="Arial"/>
          <w:sz w:val="24"/>
          <w:szCs w:val="24"/>
          <w:shd w:val="clear" w:color="auto" w:fill="FFFFFF"/>
        </w:rPr>
        <w:t xml:space="preserve">, </w:t>
      </w:r>
      <w:r w:rsidRPr="00DC3114">
        <w:rPr>
          <w:rFonts w:ascii="Arial" w:hAnsi="Arial" w:cs="Arial"/>
          <w:sz w:val="24"/>
          <w:szCs w:val="24"/>
          <w:shd w:val="clear" w:color="auto" w:fill="FFFFFF"/>
        </w:rPr>
        <w:t>mientras trabaja</w:t>
      </w:r>
      <w:r>
        <w:rPr>
          <w:rFonts w:ascii="Arial" w:hAnsi="Arial" w:cs="Arial"/>
          <w:sz w:val="24"/>
          <w:szCs w:val="24"/>
          <w:shd w:val="clear" w:color="auto" w:fill="FFFFFF"/>
        </w:rPr>
        <w:t>ba</w:t>
      </w:r>
      <w:r w:rsidRPr="00DC3114">
        <w:rPr>
          <w:rFonts w:ascii="Arial" w:hAnsi="Arial" w:cs="Arial"/>
          <w:sz w:val="24"/>
          <w:szCs w:val="24"/>
          <w:shd w:val="clear" w:color="auto" w:fill="FFFFFF"/>
        </w:rPr>
        <w:t xml:space="preserve"> en un proyecto musical con dispositivos </w:t>
      </w:r>
      <w:r>
        <w:rPr>
          <w:rFonts w:ascii="Arial" w:hAnsi="Arial" w:cs="Arial"/>
          <w:sz w:val="24"/>
          <w:szCs w:val="24"/>
          <w:shd w:val="clear" w:color="auto" w:fill="FFFFFF"/>
        </w:rPr>
        <w:t>MIDI inter</w:t>
      </w:r>
      <w:r w:rsidRPr="00DC3114">
        <w:rPr>
          <w:rFonts w:ascii="Arial" w:hAnsi="Arial" w:cs="Arial"/>
          <w:sz w:val="24"/>
          <w:szCs w:val="24"/>
          <w:shd w:val="clear" w:color="auto" w:fill="FFFFFF"/>
        </w:rPr>
        <w:t xml:space="preserve">conectados a varios Arduinos </w:t>
      </w:r>
      <w:r>
        <w:rPr>
          <w:rFonts w:ascii="Arial" w:hAnsi="Arial" w:cs="Arial"/>
          <w:sz w:val="24"/>
          <w:szCs w:val="24"/>
          <w:shd w:val="clear" w:color="auto" w:fill="FFFFFF"/>
        </w:rPr>
        <w:t xml:space="preserve">que contaban </w:t>
      </w:r>
      <w:r w:rsidRPr="00DC3114">
        <w:rPr>
          <w:rFonts w:ascii="Arial" w:hAnsi="Arial" w:cs="Arial"/>
          <w:sz w:val="24"/>
          <w:szCs w:val="24"/>
          <w:shd w:val="clear" w:color="auto" w:fill="FFFFFF"/>
        </w:rPr>
        <w:t xml:space="preserve">con varios sensores. </w:t>
      </w:r>
      <w:r>
        <w:rPr>
          <w:rFonts w:ascii="Arial" w:hAnsi="Arial" w:cs="Arial"/>
          <w:sz w:val="24"/>
          <w:szCs w:val="24"/>
          <w:shd w:val="clear" w:color="auto" w:fill="FFFFFF"/>
        </w:rPr>
        <w:t xml:space="preserve">La </w:t>
      </w:r>
      <w:r w:rsidR="00980ACB">
        <w:rPr>
          <w:rFonts w:ascii="Arial" w:hAnsi="Arial" w:cs="Arial"/>
          <w:sz w:val="24"/>
          <w:szCs w:val="24"/>
          <w:shd w:val="clear" w:color="auto" w:fill="FFFFFF"/>
        </w:rPr>
        <w:t>problemática</w:t>
      </w:r>
      <w:r>
        <w:rPr>
          <w:rFonts w:ascii="Arial" w:hAnsi="Arial" w:cs="Arial"/>
          <w:sz w:val="24"/>
          <w:szCs w:val="24"/>
          <w:shd w:val="clear" w:color="auto" w:fill="FFFFFF"/>
        </w:rPr>
        <w:t xml:space="preserve"> de </w:t>
      </w:r>
      <w:r w:rsidRPr="00DC3114">
        <w:rPr>
          <w:rFonts w:ascii="Arial" w:hAnsi="Arial" w:cs="Arial"/>
          <w:sz w:val="24"/>
          <w:szCs w:val="24"/>
          <w:shd w:val="clear" w:color="auto" w:fill="FFFFFF"/>
        </w:rPr>
        <w:t xml:space="preserve">Hans </w:t>
      </w:r>
      <w:r>
        <w:rPr>
          <w:rFonts w:ascii="Arial" w:hAnsi="Arial" w:cs="Arial"/>
          <w:sz w:val="24"/>
          <w:szCs w:val="24"/>
          <w:shd w:val="clear" w:color="auto" w:fill="FFFFFF"/>
        </w:rPr>
        <w:t>era que debía replicar en cada microcontrolador cada cambio realizado.</w:t>
      </w:r>
    </w:p>
    <w:p w14:paraId="78AB4B2C" w14:textId="77777777" w:rsidR="0018673B" w:rsidRDefault="0018673B" w:rsidP="0018673B">
      <w:pPr>
        <w:rPr>
          <w:rFonts w:ascii="Arial" w:hAnsi="Arial" w:cs="Arial"/>
          <w:sz w:val="24"/>
          <w:szCs w:val="24"/>
          <w:shd w:val="clear" w:color="auto" w:fill="FFFFFF"/>
        </w:rPr>
      </w:pPr>
    </w:p>
    <w:p w14:paraId="5E6FD05E" w14:textId="7AD9112E"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Actualmente l</w:t>
      </w:r>
      <w:r w:rsidRPr="00DC3114">
        <w:rPr>
          <w:rFonts w:ascii="Arial" w:eastAsia="Calibri" w:hAnsi="Arial" w:cs="Arial"/>
          <w:color w:val="000000"/>
          <w:shd w:val="clear" w:color="auto" w:fill="FFFFFF"/>
        </w:rPr>
        <w:t xml:space="preserve">a implementación de referencia </w:t>
      </w:r>
      <w:r>
        <w:rPr>
          <w:rFonts w:ascii="Arial" w:eastAsia="Calibri" w:hAnsi="Arial" w:cs="Arial"/>
          <w:color w:val="000000"/>
          <w:shd w:val="clear" w:color="auto" w:fill="FFFFFF"/>
        </w:rPr>
        <w:t>se encuentra</w:t>
      </w:r>
      <w:r w:rsidRPr="00DC3114">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 xml:space="preserve">en la biblioteca de Arduino </w:t>
      </w:r>
      <w:r w:rsidR="005675C3" w:rsidRP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_Ref508737417 \h  \* MERGEFORMAT </w:instrText>
      </w:r>
      <w:r w:rsidR="005675C3" w:rsidRPr="005675C3">
        <w:rPr>
          <w:rFonts w:ascii="Arial" w:eastAsia="Calibri" w:hAnsi="Arial" w:cs="Arial"/>
          <w:color w:val="000000"/>
          <w:shd w:val="clear" w:color="auto" w:fill="FFFFFF"/>
        </w:rPr>
      </w:r>
      <w:r w:rsidR="005675C3" w:rsidRPr="005675C3">
        <w:rPr>
          <w:rFonts w:ascii="Arial" w:eastAsia="Calibri" w:hAnsi="Arial" w:cs="Arial"/>
          <w:color w:val="000000"/>
          <w:shd w:val="clear" w:color="auto" w:fill="FFFFFF"/>
        </w:rPr>
        <w:fldChar w:fldCharType="separate"/>
      </w:r>
      <w:r w:rsidR="005675C3" w:rsidRPr="005675C3">
        <w:rPr>
          <w:rFonts w:ascii="Arial" w:hAnsi="Arial" w:cs="Arial"/>
          <w:b/>
        </w:rPr>
        <w:t>IDE</w:t>
      </w:r>
      <w:r w:rsidR="005675C3" w:rsidRPr="005675C3">
        <w:rPr>
          <w:rFonts w:ascii="Arial" w:eastAsia="Calibri" w:hAnsi="Arial" w:cs="Arial"/>
          <w:color w:val="000000"/>
          <w:shd w:val="clear" w:color="auto" w:fill="FFFFFF"/>
        </w:rPr>
        <w:fldChar w:fldCharType="end"/>
      </w:r>
      <w:r>
        <w:rPr>
          <w:rFonts w:ascii="Arial" w:eastAsia="Calibri" w:hAnsi="Arial" w:cs="Arial"/>
          <w:color w:val="000000"/>
          <w:shd w:val="clear" w:color="auto" w:fill="FFFFFF"/>
        </w:rPr>
        <w:t xml:space="preserve">, incluida a </w:t>
      </w:r>
      <w:r w:rsidRPr="00DC3114">
        <w:rPr>
          <w:rFonts w:ascii="Arial" w:eastAsia="Calibri" w:hAnsi="Arial" w:cs="Arial"/>
          <w:color w:val="000000"/>
          <w:shd w:val="clear" w:color="auto" w:fill="FFFFFF"/>
        </w:rPr>
        <w:t>partir de la versión 0012</w:t>
      </w:r>
      <w:r>
        <w:rPr>
          <w:rFonts w:ascii="Arial" w:eastAsia="Calibri" w:hAnsi="Arial" w:cs="Arial"/>
          <w:color w:val="000000"/>
          <w:shd w:val="clear" w:color="auto" w:fill="FFFFFF"/>
        </w:rPr>
        <w:t xml:space="preserve"> y está disponible para cualquier placa compatible.</w:t>
      </w:r>
    </w:p>
    <w:p w14:paraId="029989E2"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74B4D83" w14:textId="7FB0E6FC"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Firmata   expone la </w:t>
      </w:r>
      <w:r w:rsid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_Ref508736466 \h  \* MERGEFORMAT </w:instrText>
      </w:r>
      <w:r w:rsidR="005675C3">
        <w:rPr>
          <w:rFonts w:ascii="Arial" w:eastAsia="Calibri" w:hAnsi="Arial" w:cs="Arial"/>
          <w:color w:val="000000"/>
          <w:shd w:val="clear" w:color="auto" w:fill="FFFFFF"/>
        </w:rPr>
      </w:r>
      <w:r w:rsidR="005675C3">
        <w:rPr>
          <w:rFonts w:ascii="Arial" w:eastAsia="Calibri" w:hAnsi="Arial" w:cs="Arial"/>
          <w:color w:val="000000"/>
          <w:shd w:val="clear" w:color="auto" w:fill="FFFFFF"/>
        </w:rPr>
        <w:fldChar w:fldCharType="separate"/>
      </w:r>
      <w:r w:rsidR="005675C3" w:rsidRPr="005675C3">
        <w:rPr>
          <w:rFonts w:ascii="Arial" w:hAnsi="Arial" w:cs="Arial"/>
          <w:b/>
        </w:rPr>
        <w:t>API</w:t>
      </w:r>
      <w:r w:rsidR="005675C3" w:rsidRPr="00FA1017">
        <w:rPr>
          <w:b/>
          <w:i/>
          <w:sz w:val="32"/>
          <w:szCs w:val="32"/>
        </w:rPr>
        <w:t xml:space="preserve"> </w:t>
      </w:r>
      <w:r w:rsidR="005675C3">
        <w:rPr>
          <w:rFonts w:ascii="Arial" w:eastAsia="Calibri" w:hAnsi="Arial" w:cs="Arial"/>
          <w:color w:val="000000"/>
          <w:shd w:val="clear" w:color="auto" w:fill="FFFFFF"/>
        </w:rPr>
        <w:fldChar w:fldCharType="end"/>
      </w:r>
      <w:r>
        <w:rPr>
          <w:rFonts w:ascii="Arial" w:eastAsia="Calibri" w:hAnsi="Arial" w:cs="Arial"/>
          <w:color w:val="000000"/>
          <w:shd w:val="clear" w:color="auto" w:fill="FFFFFF"/>
        </w:rPr>
        <w:t xml:space="preserve">de Arduino en la computadora conectada al microcontrolador, </w:t>
      </w:r>
      <w:r w:rsidR="00980ACB">
        <w:rPr>
          <w:rFonts w:ascii="Arial" w:eastAsia="Calibri" w:hAnsi="Arial" w:cs="Arial"/>
          <w:color w:val="000000"/>
          <w:shd w:val="clear" w:color="auto" w:fill="FFFFFF"/>
        </w:rPr>
        <w:t>permitiendo</w:t>
      </w:r>
      <w:r>
        <w:rPr>
          <w:rFonts w:ascii="Arial" w:eastAsia="Calibri" w:hAnsi="Arial" w:cs="Arial"/>
          <w:color w:val="000000"/>
          <w:shd w:val="clear" w:color="auto" w:fill="FFFFFF"/>
        </w:rPr>
        <w:t xml:space="preserve"> la operación remota. A través del puerto serie se codifican los mensajes utilizando la codificación del protocolo MIDI (Musical Instrument Digital Interface), un </w:t>
      </w:r>
      <w:r w:rsidR="00980ACB">
        <w:rPr>
          <w:rFonts w:ascii="Arial" w:eastAsia="Calibri" w:hAnsi="Arial" w:cs="Arial"/>
          <w:color w:val="000000"/>
          <w:shd w:val="clear" w:color="auto" w:fill="FFFFFF"/>
        </w:rPr>
        <w:t>protocolo</w:t>
      </w:r>
      <w:r>
        <w:rPr>
          <w:rFonts w:ascii="Arial" w:eastAsia="Calibri" w:hAnsi="Arial" w:cs="Arial"/>
          <w:color w:val="000000"/>
          <w:shd w:val="clear" w:color="auto" w:fill="FFFFFF"/>
        </w:rPr>
        <w:t xml:space="preserve"> orientado a la comunicación de dispositivos musicales con computadoras.</w:t>
      </w:r>
    </w:p>
    <w:p w14:paraId="7EE96D16"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C0AD54F" w14:textId="7580CA6F"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Estos mensajes se conforman de bytes de comando seguidos de bytes de datos.</w:t>
      </w:r>
      <w:r w:rsidRPr="001824DC">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L</w:t>
      </w:r>
      <w:r w:rsidRPr="001824DC">
        <w:rPr>
          <w:rFonts w:ascii="Arial" w:eastAsia="Calibri" w:hAnsi="Arial" w:cs="Arial"/>
          <w:color w:val="000000"/>
          <w:shd w:val="clear" w:color="auto" w:fill="FFFFFF"/>
        </w:rPr>
        <w:t xml:space="preserve">os bytes de comando son 8 bits y los bytes de datos son 7 bits. Por ejemplo, el mensaje </w:t>
      </w:r>
      <w:r>
        <w:rPr>
          <w:rFonts w:ascii="Arial" w:eastAsia="Calibri" w:hAnsi="Arial" w:cs="Arial"/>
          <w:color w:val="000000"/>
          <w:shd w:val="clear" w:color="auto" w:fill="FFFFFF"/>
        </w:rPr>
        <w:t>MIDI</w:t>
      </w:r>
      <w:r w:rsidRPr="001824DC">
        <w:rPr>
          <w:rFonts w:ascii="Arial" w:eastAsia="Calibri" w:hAnsi="Arial" w:cs="Arial"/>
          <w:color w:val="000000"/>
          <w:shd w:val="clear" w:color="auto" w:fill="FFFFFF"/>
        </w:rPr>
        <w:t xml:space="preserve"> Channel Pressure (Comando: 0xD0) tiene 2 bytes de longitud, en Firmata se utiliza para habilitar informes para un puerto digital (colección de 8 pines). </w:t>
      </w:r>
      <w:r>
        <w:rPr>
          <w:rFonts w:ascii="Arial" w:eastAsia="Calibri" w:hAnsi="Arial" w:cs="Arial"/>
          <w:color w:val="000000"/>
          <w:shd w:val="clear" w:color="auto" w:fill="FFFFFF"/>
        </w:rPr>
        <w:t xml:space="preserve">Si bien </w:t>
      </w:r>
      <w:r w:rsidRPr="001824DC">
        <w:rPr>
          <w:rFonts w:ascii="Arial" w:eastAsia="Calibri" w:hAnsi="Arial" w:cs="Arial"/>
          <w:color w:val="000000"/>
          <w:shd w:val="clear" w:color="auto" w:fill="FFFFFF"/>
        </w:rPr>
        <w:t>Firmata</w:t>
      </w:r>
      <w:r>
        <w:rPr>
          <w:rFonts w:ascii="Arial" w:eastAsia="Calibri" w:hAnsi="Arial" w:cs="Arial"/>
          <w:color w:val="000000"/>
          <w:shd w:val="clear" w:color="auto" w:fill="FFFFFF"/>
        </w:rPr>
        <w:t xml:space="preserve"> respeta la catnidad de bytes de cada comando MIDI que reemplaza, hace uso </w:t>
      </w:r>
      <w:r w:rsidR="00980ACB">
        <w:rPr>
          <w:rFonts w:ascii="Arial" w:eastAsia="Calibri" w:hAnsi="Arial" w:cs="Arial"/>
          <w:color w:val="000000"/>
          <w:shd w:val="clear" w:color="auto" w:fill="FFFFFF"/>
        </w:rPr>
        <w:t xml:space="preserve">de </w:t>
      </w:r>
      <w:r w:rsidR="00980ACB" w:rsidRPr="001824DC">
        <w:rPr>
          <w:rFonts w:ascii="Arial" w:eastAsia="Calibri" w:hAnsi="Arial" w:cs="Arial"/>
          <w:color w:val="000000"/>
          <w:shd w:val="clear" w:color="auto" w:fill="FFFFFF"/>
        </w:rPr>
        <w:t>los</w:t>
      </w:r>
      <w:r w:rsidRPr="001824DC">
        <w:rPr>
          <w:rFonts w:ascii="Arial" w:eastAsia="Calibri" w:hAnsi="Arial" w:cs="Arial"/>
          <w:color w:val="000000"/>
          <w:shd w:val="clear" w:color="auto" w:fill="FFFFFF"/>
        </w:rPr>
        <w:t xml:space="preserve"> mensajes de Midi System Exclusive (</w:t>
      </w:r>
      <w:r w:rsidR="00980ACB" w:rsidRPr="001824DC">
        <w:rPr>
          <w:rFonts w:ascii="Arial" w:eastAsia="Calibri" w:hAnsi="Arial" w:cs="Arial"/>
          <w:color w:val="000000"/>
          <w:shd w:val="clear" w:color="auto" w:fill="FFFFFF"/>
        </w:rPr>
        <w:t xml:space="preserve">Sysex) </w:t>
      </w:r>
      <w:r w:rsidR="00980ACB">
        <w:rPr>
          <w:rFonts w:ascii="Arial" w:eastAsia="Calibri" w:hAnsi="Arial" w:cs="Arial"/>
          <w:color w:val="000000"/>
          <w:shd w:val="clear" w:color="auto" w:fill="FFFFFF"/>
        </w:rPr>
        <w:t>para</w:t>
      </w:r>
      <w:r>
        <w:rPr>
          <w:rFonts w:ascii="Arial" w:eastAsia="Calibri" w:hAnsi="Arial" w:cs="Arial"/>
          <w:color w:val="000000"/>
          <w:shd w:val="clear" w:color="auto" w:fill="FFFFFF"/>
        </w:rPr>
        <w:t xml:space="preserve"> comunicaciones dónde se necesite un mensaje de longitud arbitraria.</w:t>
      </w:r>
    </w:p>
    <w:p w14:paraId="26A61C54"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4D999A2E" w14:textId="0540112B" w:rsidR="0018673B" w:rsidRDefault="00980AC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sidRPr="001824DC">
        <w:rPr>
          <w:rFonts w:ascii="Arial" w:eastAsia="Calibri" w:hAnsi="Arial" w:cs="Arial"/>
          <w:color w:val="000000"/>
          <w:shd w:val="clear" w:color="auto" w:fill="FFFFFF"/>
        </w:rPr>
        <w:t>Firmata permite</w:t>
      </w:r>
      <w:r w:rsidR="0018673B">
        <w:rPr>
          <w:rFonts w:ascii="Arial" w:eastAsia="Calibri" w:hAnsi="Arial" w:cs="Arial"/>
          <w:color w:val="000000"/>
          <w:shd w:val="clear" w:color="auto" w:fill="FFFFFF"/>
        </w:rPr>
        <w:t xml:space="preserve"> operar</w:t>
      </w:r>
      <w:r w:rsidR="0018673B" w:rsidRPr="001824DC">
        <w:rPr>
          <w:rFonts w:ascii="Arial" w:eastAsia="Calibri" w:hAnsi="Arial" w:cs="Arial"/>
          <w:color w:val="000000"/>
          <w:shd w:val="clear" w:color="auto" w:fill="FFFFFF"/>
        </w:rPr>
        <w:t xml:space="preserve"> tanto </w:t>
      </w:r>
      <w:r w:rsidR="0018673B">
        <w:rPr>
          <w:rFonts w:ascii="Arial" w:eastAsia="Calibri" w:hAnsi="Arial" w:cs="Arial"/>
          <w:color w:val="000000"/>
          <w:shd w:val="clear" w:color="auto" w:fill="FFFFFF"/>
        </w:rPr>
        <w:t xml:space="preserve">entradas y salidas </w:t>
      </w:r>
      <w:r w:rsidR="0018673B" w:rsidRPr="001824DC">
        <w:rPr>
          <w:rFonts w:ascii="Arial" w:eastAsia="Calibri" w:hAnsi="Arial" w:cs="Arial"/>
          <w:color w:val="000000"/>
          <w:shd w:val="clear" w:color="auto" w:fill="FFFFFF"/>
        </w:rPr>
        <w:t>analógic</w:t>
      </w:r>
      <w:r w:rsidR="0018673B">
        <w:rPr>
          <w:rFonts w:ascii="Arial" w:eastAsia="Calibri" w:hAnsi="Arial" w:cs="Arial"/>
          <w:color w:val="000000"/>
          <w:shd w:val="clear" w:color="auto" w:fill="FFFFFF"/>
        </w:rPr>
        <w:t>as</w:t>
      </w:r>
      <w:r w:rsidR="0018673B" w:rsidRPr="001824DC">
        <w:rPr>
          <w:rFonts w:ascii="Arial" w:eastAsia="Calibri" w:hAnsi="Arial" w:cs="Arial"/>
          <w:color w:val="000000"/>
          <w:shd w:val="clear" w:color="auto" w:fill="FFFFFF"/>
        </w:rPr>
        <w:t xml:space="preserve"> y digitales</w:t>
      </w:r>
      <w:r w:rsidR="0018673B">
        <w:rPr>
          <w:rFonts w:ascii="Arial" w:eastAsia="Calibri" w:hAnsi="Arial" w:cs="Arial"/>
          <w:color w:val="000000"/>
          <w:shd w:val="clear" w:color="auto" w:fill="FFFFFF"/>
        </w:rPr>
        <w:t>. Soporta</w:t>
      </w:r>
      <w:r w:rsidR="0018673B" w:rsidRPr="001824DC">
        <w:rPr>
          <w:rFonts w:ascii="Arial" w:eastAsia="Calibri" w:hAnsi="Arial" w:cs="Arial"/>
          <w:color w:val="000000"/>
          <w:shd w:val="clear" w:color="auto" w:fill="FFFFFF"/>
        </w:rPr>
        <w:t xml:space="preserve"> más de 16 pines analógicos con una resolución de 14 bits y más de 128 pines digitales.</w:t>
      </w:r>
    </w:p>
    <w:p w14:paraId="05DF4331" w14:textId="77777777" w:rsidR="005675C3" w:rsidRDefault="005675C3"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8BCC47C" w14:textId="5E1D8570"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Por ser de código abierto, se han implementado diferentes versiones con características específicas para dar soporte a gran variedad de funcionalidades más allá de la operación de I/O analógica y digital. La versión original, Standard_Firmata, se incluye dentro de las versiones del entorno oficial de Arduino y Wiring e incluye soporte para las siguientes características</w:t>
      </w:r>
      <w:sdt>
        <w:sdtPr>
          <w:rPr>
            <w:rFonts w:ascii="Arial" w:eastAsia="Calibri" w:hAnsi="Arial" w:cs="Arial"/>
            <w:color w:val="000000"/>
            <w:shd w:val="clear" w:color="auto" w:fill="FFFFFF"/>
          </w:rPr>
          <w:id w:val="1676381325"/>
          <w:citation/>
        </w:sdtPr>
        <w:sdtEndPr/>
        <w:sdtContent>
          <w:r w:rsidR="005675C3">
            <w:rPr>
              <w:rFonts w:ascii="Arial" w:eastAsia="Calibri" w:hAnsi="Arial" w:cs="Arial"/>
              <w:color w:val="000000"/>
              <w:shd w:val="clear" w:color="auto" w:fill="FFFFFF"/>
            </w:rPr>
            <w:fldChar w:fldCharType="begin"/>
          </w:r>
          <w:r w:rsidR="005675C3">
            <w:rPr>
              <w:rFonts w:ascii="Arial" w:eastAsia="Calibri" w:hAnsi="Arial" w:cs="Arial"/>
              <w:color w:val="000000"/>
              <w:shd w:val="clear" w:color="auto" w:fill="FFFFFF"/>
            </w:rPr>
            <w:instrText xml:space="preserve"> CITATION htt172 \l 11274 </w:instrText>
          </w:r>
          <w:r w:rsidR="005675C3">
            <w:rPr>
              <w:rFonts w:ascii="Arial" w:eastAsia="Calibri" w:hAnsi="Arial" w:cs="Arial"/>
              <w:color w:val="000000"/>
              <w:shd w:val="clear" w:color="auto" w:fill="FFFFFF"/>
            </w:rPr>
            <w:fldChar w:fldCharType="separate"/>
          </w:r>
          <w:r w:rsidR="005675C3">
            <w:rPr>
              <w:rFonts w:ascii="Arial" w:eastAsia="Calibri" w:hAnsi="Arial" w:cs="Arial"/>
              <w:noProof/>
              <w:color w:val="000000"/>
              <w:shd w:val="clear" w:color="auto" w:fill="FFFFFF"/>
            </w:rPr>
            <w:t xml:space="preserve"> </w:t>
          </w:r>
          <w:r w:rsidR="005675C3" w:rsidRPr="005675C3">
            <w:rPr>
              <w:rFonts w:ascii="Arial" w:eastAsia="Calibri" w:hAnsi="Arial" w:cs="Arial"/>
              <w:noProof/>
              <w:color w:val="000000"/>
              <w:shd w:val="clear" w:color="auto" w:fill="FFFFFF"/>
            </w:rPr>
            <w:t>[26]</w:t>
          </w:r>
          <w:r w:rsidR="005675C3">
            <w:rPr>
              <w:rFonts w:ascii="Arial" w:eastAsia="Calibri" w:hAnsi="Arial" w:cs="Arial"/>
              <w:color w:val="000000"/>
              <w:shd w:val="clear" w:color="auto" w:fill="FFFFFF"/>
            </w:rPr>
            <w:fldChar w:fldCharType="end"/>
          </w:r>
        </w:sdtContent>
      </w:sdt>
      <w:r>
        <w:rPr>
          <w:rFonts w:ascii="Arial" w:eastAsia="Calibri" w:hAnsi="Arial" w:cs="Arial"/>
          <w:color w:val="000000"/>
          <w:shd w:val="clear" w:color="auto" w:fill="FFFFFF"/>
        </w:rPr>
        <w:t>:</w:t>
      </w:r>
    </w:p>
    <w:p w14:paraId="1CCA807F"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FB04B80" w14:textId="77777777" w:rsidR="0018673B" w:rsidRPr="008412D1"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Entradas y salidas analógicas</w:t>
      </w:r>
    </w:p>
    <w:p w14:paraId="494D2C4A"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Salidas PWM</w:t>
      </w:r>
    </w:p>
    <w:p w14:paraId="30A8F4F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Conmutación entre entradas y salidas analógicas</w:t>
      </w:r>
    </w:p>
    <w:p w14:paraId="5CCA78A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Control de </w:t>
      </w:r>
      <w:r w:rsidRPr="001824DC">
        <w:rPr>
          <w:rFonts w:ascii="Arial" w:hAnsi="Arial" w:cs="Arial"/>
          <w:sz w:val="24"/>
          <w:szCs w:val="24"/>
          <w:shd w:val="clear" w:color="auto" w:fill="FFFFFF"/>
        </w:rPr>
        <w:t>Servomotores</w:t>
      </w:r>
    </w:p>
    <w:p w14:paraId="5E837F19"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Matrices de LEDs</w:t>
      </w:r>
    </w:p>
    <w:p w14:paraId="75AFD984" w14:textId="77777777" w:rsidR="0018673B" w:rsidRPr="00D30434"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Comunicación </w:t>
      </w:r>
      <w:r w:rsidRPr="001824DC">
        <w:rPr>
          <w:rFonts w:ascii="Arial" w:hAnsi="Arial" w:cs="Arial"/>
          <w:sz w:val="24"/>
          <w:szCs w:val="24"/>
          <w:shd w:val="clear" w:color="auto" w:fill="FFFFFF"/>
        </w:rPr>
        <w:t>I2C</w:t>
      </w:r>
    </w:p>
    <w:p w14:paraId="76388B52" w14:textId="77777777" w:rsidR="0018673B" w:rsidRDefault="0018673B" w:rsidP="0018673B">
      <w:pPr>
        <w:pStyle w:val="Ttulo2"/>
        <w:rPr>
          <w:b/>
          <w:sz w:val="32"/>
          <w:szCs w:val="32"/>
        </w:rPr>
      </w:pPr>
      <w:bookmarkStart w:id="364" w:name="_Toc504153929"/>
      <w:bookmarkStart w:id="365" w:name="_Toc510608561"/>
      <w:r>
        <w:rPr>
          <w:b/>
          <w:sz w:val="32"/>
          <w:szCs w:val="32"/>
        </w:rPr>
        <w:t>7.5 Métodos de librería Firmata en Arduino</w:t>
      </w:r>
      <w:bookmarkEnd w:id="365"/>
    </w:p>
    <w:p w14:paraId="7245B80E" w14:textId="77777777" w:rsidR="0018673B" w:rsidRPr="006E10DE" w:rsidRDefault="0018673B" w:rsidP="0018673B">
      <w:pPr>
        <w:rPr>
          <w:rFonts w:ascii="Arial" w:hAnsi="Arial" w:cs="Arial"/>
          <w:sz w:val="24"/>
          <w:szCs w:val="24"/>
          <w:shd w:val="clear" w:color="auto" w:fill="FFFFFF"/>
        </w:rPr>
      </w:pPr>
    </w:p>
    <w:p w14:paraId="77B2E73F" w14:textId="2D3D9B5F" w:rsidR="0018673B" w:rsidRDefault="0018673B" w:rsidP="0018673B">
      <w:pPr>
        <w:rPr>
          <w:rFonts w:ascii="Arial" w:hAnsi="Arial" w:cs="Arial"/>
          <w:sz w:val="24"/>
          <w:szCs w:val="24"/>
          <w:shd w:val="clear" w:color="auto" w:fill="FFFFFF"/>
        </w:rPr>
      </w:pPr>
      <w:r w:rsidRPr="006E10DE">
        <w:rPr>
          <w:rFonts w:ascii="Arial" w:hAnsi="Arial" w:cs="Arial"/>
          <w:sz w:val="24"/>
          <w:szCs w:val="24"/>
          <w:shd w:val="clear" w:color="auto" w:fill="FFFFFF"/>
        </w:rPr>
        <w:t xml:space="preserve">La librería Firmata de Arduino cuenta con un conjunto de métodos, relacionados con la </w:t>
      </w:r>
      <w:r w:rsidR="005675C3">
        <w:rPr>
          <w:rFonts w:ascii="Arial" w:hAnsi="Arial" w:cs="Arial"/>
          <w:sz w:val="24"/>
          <w:szCs w:val="24"/>
          <w:shd w:val="clear" w:color="auto" w:fill="FFFFFF"/>
        </w:rPr>
        <w:fldChar w:fldCharType="begin"/>
      </w:r>
      <w:r w:rsidR="005675C3" w:rsidRPr="005675C3">
        <w:rPr>
          <w:rFonts w:ascii="Arial" w:hAnsi="Arial" w:cs="Arial"/>
          <w:sz w:val="24"/>
          <w:szCs w:val="24"/>
          <w:shd w:val="clear" w:color="auto" w:fill="FFFFFF"/>
        </w:rPr>
        <w:instrText xml:space="preserve"> REF _Ref508736466 \h  \* MERGEFORMAT </w:instrText>
      </w:r>
      <w:r w:rsidR="005675C3">
        <w:rPr>
          <w:rFonts w:ascii="Arial" w:hAnsi="Arial" w:cs="Arial"/>
          <w:sz w:val="24"/>
          <w:szCs w:val="24"/>
          <w:shd w:val="clear" w:color="auto" w:fill="FFFFFF"/>
        </w:rPr>
      </w:r>
      <w:r w:rsidR="005675C3">
        <w:rPr>
          <w:rFonts w:ascii="Arial" w:hAnsi="Arial" w:cs="Arial"/>
          <w:sz w:val="24"/>
          <w:szCs w:val="24"/>
          <w:shd w:val="clear" w:color="auto" w:fill="FFFFFF"/>
        </w:rPr>
        <w:fldChar w:fldCharType="separate"/>
      </w:r>
      <w:r w:rsidR="005675C3" w:rsidRPr="005675C3">
        <w:rPr>
          <w:rFonts w:ascii="Arial" w:hAnsi="Arial" w:cs="Arial"/>
          <w:b/>
          <w:sz w:val="24"/>
          <w:szCs w:val="24"/>
        </w:rPr>
        <w:t>API</w:t>
      </w:r>
      <w:r w:rsidR="005675C3" w:rsidRPr="00FA1017">
        <w:rPr>
          <w:b/>
          <w:i/>
          <w:sz w:val="32"/>
          <w:szCs w:val="32"/>
        </w:rPr>
        <w:t xml:space="preserve"> </w:t>
      </w:r>
      <w:r w:rsidR="005675C3">
        <w:rPr>
          <w:rFonts w:ascii="Arial" w:hAnsi="Arial" w:cs="Arial"/>
          <w:sz w:val="24"/>
          <w:szCs w:val="24"/>
          <w:shd w:val="clear" w:color="auto" w:fill="FFFFFF"/>
        </w:rPr>
        <w:fldChar w:fldCharType="end"/>
      </w:r>
      <w:r w:rsidRPr="006E10DE">
        <w:rPr>
          <w:rFonts w:ascii="Arial" w:hAnsi="Arial" w:cs="Arial"/>
          <w:sz w:val="24"/>
          <w:szCs w:val="24"/>
          <w:shd w:val="clear" w:color="auto" w:fill="FFFFFF"/>
        </w:rPr>
        <w:t>de Arduino (como se describió en el apartado anterior)</w:t>
      </w:r>
      <w:r>
        <w:rPr>
          <w:rFonts w:ascii="Arial" w:hAnsi="Arial" w:cs="Arial"/>
          <w:sz w:val="24"/>
          <w:szCs w:val="24"/>
          <w:shd w:val="clear" w:color="auto" w:fill="FFFFFF"/>
        </w:rPr>
        <w:t xml:space="preserve">. A continuación, </w:t>
      </w:r>
      <w:r w:rsidRPr="006E10DE">
        <w:rPr>
          <w:rFonts w:ascii="Arial" w:hAnsi="Arial" w:cs="Arial"/>
          <w:sz w:val="24"/>
          <w:szCs w:val="24"/>
          <w:shd w:val="clear" w:color="auto" w:fill="FFFFFF"/>
        </w:rPr>
        <w:t>se detallan</w:t>
      </w:r>
      <w:r>
        <w:rPr>
          <w:rFonts w:ascii="Arial" w:hAnsi="Arial" w:cs="Arial"/>
          <w:sz w:val="24"/>
          <w:szCs w:val="24"/>
          <w:shd w:val="clear" w:color="auto" w:fill="FFFFFF"/>
        </w:rPr>
        <w:t xml:space="preserve"> los más relevantes</w:t>
      </w:r>
      <w:sdt>
        <w:sdtPr>
          <w:rPr>
            <w:rFonts w:ascii="Arial" w:hAnsi="Arial" w:cs="Arial"/>
            <w:sz w:val="24"/>
            <w:szCs w:val="24"/>
            <w:shd w:val="clear" w:color="auto" w:fill="FFFFFF"/>
          </w:rPr>
          <w:id w:val="909738202"/>
          <w:citation/>
        </w:sdtPr>
        <w:sdtEnd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Ard173 \l 11274 </w:instrText>
          </w:r>
          <w:r w:rsidR="005675C3">
            <w:rPr>
              <w:rFonts w:ascii="Arial" w:hAnsi="Arial" w:cs="Arial"/>
              <w:sz w:val="24"/>
              <w:szCs w:val="24"/>
              <w:shd w:val="clear" w:color="auto" w:fill="FFFFFF"/>
            </w:rPr>
            <w:fldChar w:fldCharType="separate"/>
          </w:r>
          <w:r w:rsidR="005675C3">
            <w:rPr>
              <w:rFonts w:ascii="Arial" w:hAnsi="Arial" w:cs="Arial"/>
              <w:noProof/>
              <w:sz w:val="24"/>
              <w:szCs w:val="24"/>
              <w:shd w:val="clear" w:color="auto" w:fill="FFFFFF"/>
            </w:rPr>
            <w:t xml:space="preserve"> </w:t>
          </w:r>
          <w:r w:rsidR="005675C3" w:rsidRPr="005675C3">
            <w:rPr>
              <w:rFonts w:ascii="Arial" w:hAnsi="Arial" w:cs="Arial"/>
              <w:noProof/>
              <w:sz w:val="24"/>
              <w:szCs w:val="24"/>
              <w:shd w:val="clear" w:color="auto" w:fill="FFFFFF"/>
            </w:rPr>
            <w:t>[27]</w:t>
          </w:r>
          <w:r w:rsidR="005675C3">
            <w:rPr>
              <w:rFonts w:ascii="Arial" w:hAnsi="Arial" w:cs="Arial"/>
              <w:sz w:val="24"/>
              <w:szCs w:val="24"/>
              <w:shd w:val="clear" w:color="auto" w:fill="FFFFFF"/>
            </w:rPr>
            <w:fldChar w:fldCharType="end"/>
          </w:r>
        </w:sdtContent>
      </w:sdt>
      <w:r w:rsidRPr="006E10DE">
        <w:rPr>
          <w:rFonts w:ascii="Arial" w:hAnsi="Arial" w:cs="Arial"/>
          <w:sz w:val="24"/>
          <w:szCs w:val="24"/>
          <w:shd w:val="clear" w:color="auto" w:fill="FFFFFF"/>
        </w:rPr>
        <w:t>:</w:t>
      </w:r>
    </w:p>
    <w:p w14:paraId="255E46F6" w14:textId="77777777" w:rsidR="0018673B" w:rsidRDefault="0018673B" w:rsidP="0018673B">
      <w:pPr>
        <w:rPr>
          <w:rFonts w:ascii="Arial" w:hAnsi="Arial" w:cs="Arial"/>
          <w:sz w:val="24"/>
          <w:szCs w:val="24"/>
          <w:shd w:val="clear" w:color="auto" w:fill="FFFFFF"/>
        </w:rPr>
      </w:pPr>
    </w:p>
    <w:p w14:paraId="2CD51493" w14:textId="77777777" w:rsidR="0018673B" w:rsidRPr="00726ACF" w:rsidRDefault="0018673B" w:rsidP="0018673B">
      <w:pPr>
        <w:pStyle w:val="Ttulo3"/>
        <w:rPr>
          <w:b w:val="0"/>
          <w:sz w:val="28"/>
          <w:szCs w:val="28"/>
        </w:rPr>
      </w:pPr>
      <w:bookmarkStart w:id="366" w:name="_Toc510608562"/>
      <w:r w:rsidRPr="00830802">
        <w:rPr>
          <w:b w:val="0"/>
          <w:sz w:val="28"/>
          <w:szCs w:val="28"/>
        </w:rPr>
        <w:t>7.5.1 Métodos de propósito general</w:t>
      </w:r>
      <w:bookmarkEnd w:id="366"/>
    </w:p>
    <w:p w14:paraId="058310A4"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begin</w:t>
      </w:r>
      <w:r w:rsidRPr="00830802">
        <w:rPr>
          <w:rFonts w:ascii="Courier New" w:eastAsia="Times New Roman" w:hAnsi="Courier New" w:cs="Courier New"/>
          <w:color w:val="444444"/>
          <w:sz w:val="24"/>
          <w:szCs w:val="24"/>
          <w:bdr w:val="none" w:sz="0" w:space="0" w:color="auto" w:frame="1"/>
        </w:rPr>
        <w:t>(long)</w:t>
      </w:r>
      <w:r w:rsidRPr="000F2179">
        <w:rPr>
          <w:rFonts w:ascii="Arial" w:hAnsi="Arial" w:cs="Arial"/>
          <w:sz w:val="24"/>
          <w:szCs w:val="24"/>
          <w:shd w:val="clear" w:color="auto" w:fill="FFFFFF"/>
        </w:rPr>
        <w:t>: Comienza</w:t>
      </w:r>
      <w:r w:rsidRPr="00830802">
        <w:rPr>
          <w:rFonts w:ascii="Arial" w:hAnsi="Arial" w:cs="Arial"/>
          <w:sz w:val="24"/>
          <w:szCs w:val="24"/>
          <w:shd w:val="clear" w:color="auto" w:fill="FFFFFF"/>
        </w:rPr>
        <w:t xml:space="preserve"> la librería, es posible </w:t>
      </w:r>
      <w:r>
        <w:rPr>
          <w:rFonts w:ascii="Arial" w:hAnsi="Arial" w:cs="Arial"/>
          <w:sz w:val="24"/>
          <w:szCs w:val="24"/>
          <w:shd w:val="clear" w:color="auto" w:fill="FFFFFF"/>
        </w:rPr>
        <w:t>utilizar</w:t>
      </w:r>
      <w:r w:rsidRPr="00830802">
        <w:rPr>
          <w:rFonts w:ascii="Arial" w:hAnsi="Arial" w:cs="Arial"/>
          <w:sz w:val="24"/>
          <w:szCs w:val="24"/>
          <w:shd w:val="clear" w:color="auto" w:fill="FFFFFF"/>
        </w:rPr>
        <w:t xml:space="preserve"> otra velocidad diferente a la velocidad por defecto que es 57600 baudios. También es posible iniciar el protocolo </w:t>
      </w:r>
      <w:r>
        <w:rPr>
          <w:rFonts w:ascii="Arial" w:hAnsi="Arial" w:cs="Arial"/>
          <w:sz w:val="24"/>
          <w:szCs w:val="24"/>
          <w:shd w:val="clear" w:color="auto" w:fill="FFFFFF"/>
        </w:rPr>
        <w:t>F</w:t>
      </w:r>
      <w:r w:rsidRPr="00830802">
        <w:rPr>
          <w:rFonts w:ascii="Arial" w:hAnsi="Arial" w:cs="Arial"/>
          <w:sz w:val="24"/>
          <w:szCs w:val="24"/>
          <w:shd w:val="clear" w:color="auto" w:fill="FFFFFF"/>
        </w:rPr>
        <w:t>irmata desde otro Stream que no sea el que viene por defecto que es Serial</w:t>
      </w:r>
      <w:r>
        <w:rPr>
          <w:rFonts w:ascii="Arial" w:hAnsi="Arial" w:cs="Arial"/>
          <w:sz w:val="24"/>
          <w:szCs w:val="24"/>
          <w:shd w:val="clear" w:color="auto" w:fill="FFFFFF"/>
        </w:rPr>
        <w:t>.</w:t>
      </w:r>
    </w:p>
    <w:p w14:paraId="102210C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printVersion()</w:t>
      </w:r>
      <w:r>
        <w:rPr>
          <w:rFonts w:ascii="Helvetica" w:eastAsia="Times New Roman" w:hAnsi="Helvetica" w:cs="Helvetica"/>
          <w:color w:val="444444"/>
          <w:sz w:val="21"/>
          <w:szCs w:val="21"/>
          <w:bdr w:val="none" w:sz="0" w:space="0" w:color="auto" w:frame="1"/>
        </w:rPr>
        <w:t>:</w:t>
      </w:r>
      <w:r>
        <w:rPr>
          <w:rFonts w:ascii="Arial" w:hAnsi="Arial" w:cs="Arial"/>
          <w:sz w:val="24"/>
          <w:szCs w:val="24"/>
          <w:shd w:val="clear" w:color="auto" w:fill="FFFFFF"/>
        </w:rPr>
        <w:t xml:space="preserve"> E</w:t>
      </w:r>
      <w:r w:rsidRPr="00830802">
        <w:rPr>
          <w:rFonts w:ascii="Arial" w:hAnsi="Arial" w:cs="Arial"/>
          <w:sz w:val="24"/>
          <w:szCs w:val="24"/>
          <w:shd w:val="clear" w:color="auto" w:fill="FFFFFF"/>
        </w:rPr>
        <w:t>nvía la versión del protocolo al ordenador</w:t>
      </w:r>
      <w:r>
        <w:rPr>
          <w:rFonts w:ascii="Arial" w:hAnsi="Arial" w:cs="Arial"/>
          <w:sz w:val="24"/>
          <w:szCs w:val="24"/>
          <w:shd w:val="clear" w:color="auto" w:fill="FFFFFF"/>
        </w:rPr>
        <w:t>.</w:t>
      </w:r>
    </w:p>
    <w:p w14:paraId="05E9D0A0"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blinkVersion()</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P</w:t>
      </w:r>
      <w:r w:rsidRPr="00830802">
        <w:rPr>
          <w:rFonts w:ascii="Arial" w:hAnsi="Arial" w:cs="Arial"/>
          <w:sz w:val="24"/>
          <w:szCs w:val="24"/>
          <w:shd w:val="clear" w:color="auto" w:fill="FFFFFF"/>
        </w:rPr>
        <w:t>arpadea la versión de protocolo en el “build in LED”, generalmente el pin 13.</w:t>
      </w:r>
    </w:p>
    <w:p w14:paraId="75F53E0C"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lastRenderedPageBreak/>
        <w:t>printFirmwareVersion()</w:t>
      </w:r>
      <w:r>
        <w:rPr>
          <w:rFonts w:ascii="Courier New" w:eastAsia="Times New Roman" w:hAnsi="Courier New" w:cs="Courier New"/>
          <w:b/>
          <w:bCs/>
          <w:color w:val="444444"/>
          <w:sz w:val="24"/>
          <w:szCs w:val="24"/>
          <w:bdr w:val="none" w:sz="0" w:space="0" w:color="auto" w:frame="1"/>
        </w:rPr>
        <w:t xml:space="preserve">: </w:t>
      </w:r>
      <w:r w:rsidRPr="000F2179">
        <w:rPr>
          <w:rFonts w:ascii="Arial" w:hAnsi="Arial" w:cs="Arial"/>
          <w:sz w:val="24"/>
          <w:szCs w:val="24"/>
          <w:shd w:val="clear" w:color="auto" w:fill="FFFFFF"/>
        </w:rPr>
        <w:t>E</w:t>
      </w:r>
      <w:r w:rsidRPr="00830802">
        <w:rPr>
          <w:rFonts w:ascii="Arial" w:hAnsi="Arial" w:cs="Arial"/>
          <w:sz w:val="24"/>
          <w:szCs w:val="24"/>
          <w:shd w:val="clear" w:color="auto" w:fill="FFFFFF"/>
        </w:rPr>
        <w:t>nvía la versión de firmware y su versión al ordenador</w:t>
      </w:r>
      <w:r>
        <w:rPr>
          <w:rFonts w:ascii="Arial" w:hAnsi="Arial" w:cs="Arial"/>
          <w:sz w:val="24"/>
          <w:szCs w:val="24"/>
          <w:shd w:val="clear" w:color="auto" w:fill="FFFFFF"/>
        </w:rPr>
        <w:t>.</w:t>
      </w:r>
    </w:p>
    <w:p w14:paraId="5C5A4DD7"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setFirmwareVersion(</w:t>
      </w:r>
      <w:r w:rsidRPr="00830802">
        <w:rPr>
          <w:rFonts w:ascii="Courier New" w:eastAsia="Times New Roman" w:hAnsi="Courier New" w:cs="Courier New"/>
          <w:bCs/>
          <w:color w:val="444444"/>
          <w:sz w:val="24"/>
          <w:szCs w:val="24"/>
          <w:bdr w:val="none" w:sz="0" w:space="0" w:color="auto" w:frame="1"/>
        </w:rPr>
        <w:t>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la versión del firmware</w:t>
      </w:r>
      <w:r>
        <w:rPr>
          <w:rFonts w:ascii="Arial" w:hAnsi="Arial" w:cs="Arial"/>
          <w:sz w:val="24"/>
          <w:szCs w:val="24"/>
          <w:shd w:val="clear" w:color="auto" w:fill="FFFFFF"/>
        </w:rPr>
        <w:t>.</w:t>
      </w:r>
    </w:p>
    <w:p w14:paraId="0F69182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setFirmwareNameAndVersion(</w:t>
      </w:r>
      <w:r w:rsidRPr="00830802">
        <w:rPr>
          <w:rFonts w:ascii="Courier New" w:eastAsia="Times New Roman" w:hAnsi="Courier New" w:cs="Courier New"/>
          <w:bCs/>
          <w:color w:val="444444"/>
          <w:sz w:val="24"/>
          <w:szCs w:val="24"/>
          <w:bdr w:val="none" w:sz="0" w:space="0" w:color="auto" w:frame="1"/>
        </w:rPr>
        <w:t>const char *name, 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nombre y versión del firmware</w:t>
      </w:r>
      <w:r>
        <w:rPr>
          <w:rFonts w:ascii="Arial" w:hAnsi="Arial" w:cs="Arial"/>
          <w:sz w:val="24"/>
          <w:szCs w:val="24"/>
          <w:shd w:val="clear" w:color="auto" w:fill="FFFFFF"/>
        </w:rPr>
        <w:t>.</w:t>
      </w:r>
    </w:p>
    <w:p w14:paraId="4DCFA0D3" w14:textId="77777777" w:rsidR="0018673B" w:rsidRPr="00726ACF" w:rsidRDefault="0018673B" w:rsidP="0018673B">
      <w:pPr>
        <w:pStyle w:val="Ttulo3"/>
        <w:rPr>
          <w:b w:val="0"/>
          <w:sz w:val="28"/>
          <w:szCs w:val="28"/>
        </w:rPr>
      </w:pPr>
      <w:bookmarkStart w:id="367" w:name="_Toc510608563"/>
      <w:r w:rsidRPr="00830802">
        <w:rPr>
          <w:b w:val="0"/>
          <w:sz w:val="28"/>
          <w:szCs w:val="28"/>
        </w:rPr>
        <w:t>7.5.2 Métodos para el envío de mensajes</w:t>
      </w:r>
      <w:bookmarkEnd w:id="367"/>
    </w:p>
    <w:p w14:paraId="31599BA4" w14:textId="77777777" w:rsidR="0018673B" w:rsidRPr="00AF7E2E" w:rsidRDefault="0018673B" w:rsidP="00AA0DB8">
      <w:pPr>
        <w:numPr>
          <w:ilvl w:val="0"/>
          <w:numId w:val="26"/>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sendAnalog(</w:t>
      </w:r>
      <w:r w:rsidRPr="00AF7E2E">
        <w:rPr>
          <w:rFonts w:ascii="Courier New" w:eastAsia="Times New Roman" w:hAnsi="Courier New" w:cs="Courier New"/>
          <w:bCs/>
          <w:color w:val="444444"/>
          <w:sz w:val="24"/>
          <w:szCs w:val="24"/>
          <w:bdr w:val="none" w:sz="0" w:space="0" w:color="auto" w:frame="1"/>
        </w:rPr>
        <w:t>byte pin, int value</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w:t>
      </w:r>
      <w:r w:rsidRPr="000F2179">
        <w:rPr>
          <w:rFonts w:ascii="Arial" w:hAnsi="Arial" w:cs="Arial"/>
          <w:sz w:val="24"/>
          <w:szCs w:val="24"/>
          <w:shd w:val="clear" w:color="auto" w:fill="FFFFFF"/>
        </w:rPr>
        <w:t xml:space="preserve"> Envía</w:t>
      </w:r>
      <w:r w:rsidRPr="00AF7E2E">
        <w:rPr>
          <w:rFonts w:ascii="Arial" w:hAnsi="Arial" w:cs="Arial"/>
          <w:sz w:val="24"/>
          <w:szCs w:val="24"/>
          <w:shd w:val="clear" w:color="auto" w:fill="FFFFFF"/>
        </w:rPr>
        <w:t xml:space="preserve"> el valor del pin analógico</w:t>
      </w:r>
      <w:r>
        <w:rPr>
          <w:rFonts w:ascii="Arial" w:hAnsi="Arial" w:cs="Arial"/>
          <w:sz w:val="24"/>
          <w:szCs w:val="24"/>
          <w:shd w:val="clear" w:color="auto" w:fill="FFFFFF"/>
        </w:rPr>
        <w:t>.</w:t>
      </w:r>
    </w:p>
    <w:p w14:paraId="55B4A60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sendDigitalPort(</w:t>
      </w:r>
      <w:r w:rsidRPr="00AF7E2E">
        <w:rPr>
          <w:rFonts w:ascii="Courier New" w:eastAsia="Times New Roman" w:hAnsi="Courier New" w:cs="Courier New"/>
          <w:bCs/>
          <w:color w:val="444444"/>
          <w:sz w:val="24"/>
          <w:szCs w:val="24"/>
          <w:bdr w:val="none" w:sz="0" w:space="0" w:color="auto" w:frame="1"/>
        </w:rPr>
        <w:t>byte portNumber, int portData</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el valor de un puerto digital de 8 bits.</w:t>
      </w:r>
    </w:p>
    <w:p w14:paraId="0E51AD37"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const char* string</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 un</w:t>
      </w:r>
      <w:r>
        <w:rPr>
          <w:rFonts w:ascii="Arial" w:hAnsi="Arial" w:cs="Arial"/>
          <w:sz w:val="24"/>
          <w:szCs w:val="24"/>
          <w:shd w:val="clear" w:color="auto" w:fill="FFFFFF"/>
        </w:rPr>
        <w:t>a</w:t>
      </w:r>
      <w:r w:rsidRPr="00AF7E2E">
        <w:rPr>
          <w:rFonts w:ascii="Arial" w:hAnsi="Arial" w:cs="Arial"/>
          <w:sz w:val="24"/>
          <w:szCs w:val="24"/>
          <w:shd w:val="clear" w:color="auto" w:fill="FFFFFF"/>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w:t>
      </w:r>
    </w:p>
    <w:p w14:paraId="6E6ECE9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w:t>
      </w:r>
      <w:r>
        <w:rPr>
          <w:rFonts w:ascii="Arial" w:hAnsi="Arial" w:cs="Arial"/>
          <w:sz w:val="24"/>
          <w:szCs w:val="24"/>
          <w:shd w:val="clear" w:color="auto" w:fill="FFFFFF"/>
        </w:rPr>
        <w:t xml:space="preserve"> la</w:t>
      </w:r>
      <w:r w:rsidRPr="00AF7E2E">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 xml:space="preserve"> usando un tipo de comando</w:t>
      </w:r>
      <w:r>
        <w:rPr>
          <w:rFonts w:ascii="Arial" w:hAnsi="Arial" w:cs="Arial"/>
          <w:sz w:val="24"/>
          <w:szCs w:val="24"/>
          <w:shd w:val="clear" w:color="auto" w:fill="FFFFFF"/>
        </w:rPr>
        <w:t>.</w:t>
      </w:r>
    </w:p>
    <w:p w14:paraId="2BF7D510"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sendSysex(</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comando un con array de bytes</w:t>
      </w:r>
    </w:p>
    <w:p w14:paraId="5DB5A3CC"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write(</w:t>
      </w:r>
      <w:r w:rsidRPr="00AF7E2E">
        <w:rPr>
          <w:rFonts w:ascii="Courier New" w:eastAsia="Times New Roman" w:hAnsi="Courier New" w:cs="Courier New"/>
          <w:bCs/>
          <w:color w:val="444444"/>
          <w:sz w:val="24"/>
          <w:szCs w:val="24"/>
          <w:bdr w:val="none" w:sz="0" w:space="0" w:color="auto" w:frame="1"/>
        </w:rPr>
        <w:t>byte c</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byte al stream de datos.</w:t>
      </w:r>
    </w:p>
    <w:p w14:paraId="1C59B2E9" w14:textId="77777777" w:rsidR="0018673B" w:rsidRPr="00AF7E2E" w:rsidRDefault="0018673B" w:rsidP="0018673B"/>
    <w:p w14:paraId="38315A67" w14:textId="77777777" w:rsidR="0018673B" w:rsidRDefault="0018673B" w:rsidP="0018673B">
      <w:pPr>
        <w:pStyle w:val="Ttulo3"/>
        <w:rPr>
          <w:b w:val="0"/>
          <w:sz w:val="28"/>
          <w:szCs w:val="28"/>
        </w:rPr>
      </w:pPr>
      <w:bookmarkStart w:id="368" w:name="_Toc510608564"/>
      <w:r w:rsidRPr="00830802">
        <w:rPr>
          <w:b w:val="0"/>
          <w:sz w:val="28"/>
          <w:szCs w:val="28"/>
        </w:rPr>
        <w:t>7.5.</w:t>
      </w:r>
      <w:r>
        <w:rPr>
          <w:b w:val="0"/>
          <w:sz w:val="28"/>
          <w:szCs w:val="28"/>
        </w:rPr>
        <w:t>3</w:t>
      </w:r>
      <w:r w:rsidRPr="00830802">
        <w:rPr>
          <w:b w:val="0"/>
          <w:sz w:val="28"/>
          <w:szCs w:val="28"/>
        </w:rPr>
        <w:t xml:space="preserve"> Métodos para </w:t>
      </w:r>
      <w:r>
        <w:rPr>
          <w:b w:val="0"/>
          <w:sz w:val="28"/>
          <w:szCs w:val="28"/>
        </w:rPr>
        <w:t>la recepción</w:t>
      </w:r>
      <w:r w:rsidRPr="00830802">
        <w:rPr>
          <w:b w:val="0"/>
          <w:sz w:val="28"/>
          <w:szCs w:val="28"/>
        </w:rPr>
        <w:t xml:space="preserve"> de mensajes</w:t>
      </w:r>
      <w:bookmarkEnd w:id="368"/>
    </w:p>
    <w:p w14:paraId="5865FF60" w14:textId="77777777" w:rsidR="0018673B" w:rsidRDefault="0018673B" w:rsidP="0018673B"/>
    <w:p w14:paraId="5C02FD89"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available()</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Comprueba si hay algún mensaje entrante en el buffer</w:t>
      </w:r>
      <w:r>
        <w:rPr>
          <w:rFonts w:ascii="Arial" w:hAnsi="Arial" w:cs="Arial"/>
          <w:sz w:val="24"/>
          <w:szCs w:val="24"/>
          <w:shd w:val="clear" w:color="auto" w:fill="FFFFFF"/>
        </w:rPr>
        <w:t>.</w:t>
      </w:r>
    </w:p>
    <w:p w14:paraId="79C54DAD" w14:textId="77777777"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processInput()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Procesar los mensajes entrantes que hay en el buffer, mandado los datos a cualquiera de las funciones de callback registradas.</w:t>
      </w:r>
    </w:p>
    <w:p w14:paraId="2141EF0B"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attach(</w:t>
      </w:r>
      <w:r w:rsidRPr="00AF7E2E">
        <w:rPr>
          <w:rFonts w:ascii="Courier New" w:eastAsia="Times New Roman" w:hAnsi="Courier New" w:cs="Courier New"/>
          <w:bCs/>
          <w:color w:val="444444"/>
          <w:sz w:val="24"/>
          <w:szCs w:val="24"/>
          <w:bdr w:val="none" w:sz="0" w:space="0" w:color="auto" w:frame="1"/>
        </w:rPr>
        <w:t>byte command, callbackFunction myFunction</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Registrar una función a un tipo de mensaje entrante.</w:t>
      </w:r>
    </w:p>
    <w:p w14:paraId="797C42F2" w14:textId="77777777"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detach(</w:t>
      </w:r>
      <w:r w:rsidRPr="00AF7E2E">
        <w:rPr>
          <w:rFonts w:ascii="Courier New" w:eastAsia="Times New Roman" w:hAnsi="Courier New" w:cs="Courier New"/>
          <w:bCs/>
          <w:color w:val="444444"/>
          <w:sz w:val="24"/>
          <w:szCs w:val="24"/>
          <w:bdr w:val="none" w:sz="0" w:space="0" w:color="auto" w:frame="1"/>
        </w:rPr>
        <w:t>byte command</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3A72C0">
        <w:rPr>
          <w:rFonts w:ascii="Arial" w:hAnsi="Arial" w:cs="Arial"/>
          <w:sz w:val="24"/>
          <w:szCs w:val="24"/>
          <w:shd w:val="clear" w:color="auto" w:fill="FFFFFF"/>
        </w:rPr>
        <w:t>Suprimir</w:t>
      </w:r>
      <w:r w:rsidRPr="00AF7E2E">
        <w:rPr>
          <w:rFonts w:ascii="Arial" w:hAnsi="Arial" w:cs="Arial"/>
          <w:sz w:val="24"/>
          <w:szCs w:val="24"/>
          <w:shd w:val="clear" w:color="auto" w:fill="FFFFFF"/>
        </w:rPr>
        <w:t xml:space="preserve"> la función del tipo de mensaje</w:t>
      </w:r>
    </w:p>
    <w:p w14:paraId="2F2148D5" w14:textId="77777777" w:rsidR="0018673B" w:rsidRDefault="0018673B" w:rsidP="0018673B">
      <w:pPr>
        <w:pStyle w:val="Ttulo3"/>
        <w:rPr>
          <w:b w:val="0"/>
          <w:sz w:val="28"/>
          <w:szCs w:val="28"/>
        </w:rPr>
      </w:pPr>
      <w:bookmarkStart w:id="369" w:name="_Toc510608565"/>
      <w:r w:rsidRPr="00830802">
        <w:rPr>
          <w:b w:val="0"/>
          <w:sz w:val="28"/>
          <w:szCs w:val="28"/>
        </w:rPr>
        <w:t>7.5.</w:t>
      </w:r>
      <w:r>
        <w:rPr>
          <w:b w:val="0"/>
          <w:sz w:val="28"/>
          <w:szCs w:val="28"/>
        </w:rPr>
        <w:t>4</w:t>
      </w:r>
      <w:r w:rsidRPr="00830802">
        <w:rPr>
          <w:b w:val="0"/>
          <w:sz w:val="28"/>
          <w:szCs w:val="28"/>
        </w:rPr>
        <w:t xml:space="preserve"> </w:t>
      </w:r>
      <w:r>
        <w:rPr>
          <w:b w:val="0"/>
          <w:sz w:val="28"/>
          <w:szCs w:val="28"/>
        </w:rPr>
        <w:t>Otros métodos</w:t>
      </w:r>
      <w:bookmarkEnd w:id="369"/>
    </w:p>
    <w:p w14:paraId="2AF3E43A" w14:textId="77777777"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sendValueAsTwo7bitBytes(</w:t>
      </w:r>
      <w:r w:rsidRPr="00AF7E2E">
        <w:rPr>
          <w:rFonts w:ascii="Courier New" w:eastAsia="Times New Roman" w:hAnsi="Courier New" w:cs="Courier New"/>
          <w:bCs/>
          <w:color w:val="444444"/>
          <w:sz w:val="24"/>
          <w:szCs w:val="24"/>
          <w:bdr w:val="none" w:sz="0" w:space="0" w:color="auto" w:frame="1"/>
        </w:rPr>
        <w:t>int value</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Escribe el valor como 2 bytes</w:t>
      </w:r>
      <w:r>
        <w:rPr>
          <w:rFonts w:ascii="Arial" w:hAnsi="Arial" w:cs="Arial"/>
          <w:sz w:val="24"/>
          <w:szCs w:val="24"/>
          <w:shd w:val="clear" w:color="auto" w:fill="FFFFFF"/>
        </w:rPr>
        <w:t>.</w:t>
      </w:r>
    </w:p>
    <w:p w14:paraId="69875E88" w14:textId="77777777"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startSysex(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Comenzar mensaje sysex</w:t>
      </w:r>
      <w:r>
        <w:rPr>
          <w:rFonts w:ascii="Arial" w:hAnsi="Arial" w:cs="Arial"/>
          <w:sz w:val="24"/>
          <w:szCs w:val="24"/>
          <w:shd w:val="clear" w:color="auto" w:fill="FFFFFF"/>
        </w:rPr>
        <w:t>.</w:t>
      </w:r>
    </w:p>
    <w:p w14:paraId="094282F7" w14:textId="70702AA0"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endSysex(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Finalizar mensaje sysex</w:t>
      </w:r>
      <w:r>
        <w:rPr>
          <w:rFonts w:ascii="Arial" w:hAnsi="Arial" w:cs="Arial"/>
          <w:sz w:val="24"/>
          <w:szCs w:val="24"/>
          <w:shd w:val="clear" w:color="auto" w:fill="FFFFFF"/>
        </w:rPr>
        <w:t>.</w:t>
      </w:r>
    </w:p>
    <w:p w14:paraId="7E4712AB" w14:textId="77777777" w:rsidR="00F93F72" w:rsidRDefault="00F93F72">
      <w:pPr>
        <w:rPr>
          <w:b/>
          <w:color w:val="666666"/>
          <w:sz w:val="32"/>
          <w:szCs w:val="32"/>
        </w:rPr>
      </w:pPr>
      <w:r>
        <w:rPr>
          <w:b/>
          <w:sz w:val="32"/>
          <w:szCs w:val="32"/>
        </w:rPr>
        <w:br w:type="page"/>
      </w:r>
    </w:p>
    <w:p w14:paraId="57A7055C" w14:textId="1A5D09A1" w:rsidR="0018673B" w:rsidRDefault="0018673B" w:rsidP="0018673B">
      <w:pPr>
        <w:pStyle w:val="Ttulo2"/>
        <w:rPr>
          <w:b/>
          <w:sz w:val="32"/>
          <w:szCs w:val="32"/>
        </w:rPr>
      </w:pPr>
      <w:bookmarkStart w:id="370" w:name="_Toc510608566"/>
      <w:r>
        <w:rPr>
          <w:b/>
          <w:sz w:val="32"/>
          <w:szCs w:val="32"/>
        </w:rPr>
        <w:lastRenderedPageBreak/>
        <w:t xml:space="preserve">7.6 </w:t>
      </w:r>
      <w:r w:rsidRPr="008831B2">
        <w:rPr>
          <w:b/>
          <w:sz w:val="32"/>
          <w:szCs w:val="32"/>
        </w:rPr>
        <w:t>Instalación</w:t>
      </w:r>
      <w:r>
        <w:rPr>
          <w:b/>
          <w:sz w:val="32"/>
          <w:szCs w:val="32"/>
        </w:rPr>
        <w:t xml:space="preserve"> de</w:t>
      </w:r>
      <w:r w:rsidRPr="008831B2">
        <w:rPr>
          <w:b/>
          <w:sz w:val="32"/>
          <w:szCs w:val="32"/>
        </w:rPr>
        <w:t xml:space="preserve"> Firmata</w:t>
      </w:r>
      <w:bookmarkEnd w:id="362"/>
      <w:bookmarkEnd w:id="364"/>
      <w:r>
        <w:rPr>
          <w:b/>
          <w:sz w:val="32"/>
          <w:szCs w:val="32"/>
        </w:rPr>
        <w:t xml:space="preserve"> en Arduino</w:t>
      </w:r>
      <w:bookmarkEnd w:id="370"/>
    </w:p>
    <w:p w14:paraId="3D858D23" w14:textId="77777777" w:rsidR="0018673B" w:rsidRPr="00FF26D6" w:rsidRDefault="0018673B" w:rsidP="0018673B"/>
    <w:p w14:paraId="47845513" w14:textId="490FBFD3" w:rsidR="0018673B" w:rsidRDefault="00F93F72" w:rsidP="0018673B">
      <w:pPr>
        <w:rPr>
          <w:rFonts w:ascii="Arial" w:hAnsi="Arial" w:cs="Arial"/>
          <w:sz w:val="24"/>
          <w:szCs w:val="24"/>
          <w:shd w:val="clear" w:color="auto" w:fill="FFFFFF"/>
        </w:rPr>
      </w:pPr>
      <w:r>
        <w:rPr>
          <w:noProof/>
          <w:lang w:val="en-US" w:eastAsia="en-US"/>
        </w:rPr>
        <w:drawing>
          <wp:anchor distT="0" distB="0" distL="114300" distR="114300" simplePos="0" relativeHeight="251640832" behindDoc="0" locked="0" layoutInCell="1" allowOverlap="1" wp14:anchorId="18A1B84D" wp14:editId="08C1D664">
            <wp:simplePos x="0" y="0"/>
            <wp:positionH relativeFrom="margin">
              <wp:posOffset>8890</wp:posOffset>
            </wp:positionH>
            <wp:positionV relativeFrom="paragraph">
              <wp:posOffset>1705743</wp:posOffset>
            </wp:positionV>
            <wp:extent cx="5391150" cy="6144895"/>
            <wp:effectExtent l="0" t="0" r="0" b="8255"/>
            <wp:wrapTopAndBottom/>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91150" cy="6144895"/>
                    </a:xfrm>
                    <a:prstGeom prst="rect">
                      <a:avLst/>
                    </a:prstGeom>
                  </pic:spPr>
                </pic:pic>
              </a:graphicData>
            </a:graphic>
            <wp14:sizeRelH relativeFrom="page">
              <wp14:pctWidth>0</wp14:pctWidth>
            </wp14:sizeRelH>
            <wp14:sizeRelV relativeFrom="page">
              <wp14:pctHeight>0</wp14:pctHeight>
            </wp14:sizeRelV>
          </wp:anchor>
        </w:drawing>
      </w:r>
      <w:r w:rsidR="0018673B">
        <w:rPr>
          <w:rFonts w:ascii="Arial" w:hAnsi="Arial" w:cs="Arial"/>
          <w:sz w:val="24"/>
          <w:szCs w:val="24"/>
          <w:shd w:val="clear" w:color="auto" w:fill="FFFFFF"/>
        </w:rPr>
        <w:t xml:space="preserve">Con la instalación del </w:t>
      </w:r>
      <w:r w:rsidR="007C200B" w:rsidRPr="007C200B">
        <w:rPr>
          <w:rFonts w:ascii="Arial" w:hAnsi="Arial" w:cs="Arial"/>
          <w:sz w:val="24"/>
          <w:szCs w:val="24"/>
          <w:shd w:val="clear" w:color="auto" w:fill="FFFFFF"/>
        </w:rPr>
        <w:fldChar w:fldCharType="begin"/>
      </w:r>
      <w:r w:rsidR="007C200B" w:rsidRPr="007C200B">
        <w:rPr>
          <w:rFonts w:ascii="Arial" w:hAnsi="Arial" w:cs="Arial"/>
          <w:sz w:val="24"/>
          <w:szCs w:val="24"/>
          <w:shd w:val="clear" w:color="auto" w:fill="FFFFFF"/>
        </w:rPr>
        <w:instrText xml:space="preserve"> REF _Ref508737417 \h  \* MERGEFORMAT </w:instrText>
      </w:r>
      <w:r w:rsidR="007C200B" w:rsidRPr="007C200B">
        <w:rPr>
          <w:rFonts w:ascii="Arial" w:hAnsi="Arial" w:cs="Arial"/>
          <w:sz w:val="24"/>
          <w:szCs w:val="24"/>
          <w:shd w:val="clear" w:color="auto" w:fill="FFFFFF"/>
        </w:rPr>
      </w:r>
      <w:r w:rsidR="007C200B" w:rsidRPr="007C200B">
        <w:rPr>
          <w:rFonts w:ascii="Arial" w:hAnsi="Arial" w:cs="Arial"/>
          <w:sz w:val="24"/>
          <w:szCs w:val="24"/>
          <w:shd w:val="clear" w:color="auto" w:fill="FFFFFF"/>
        </w:rPr>
        <w:fldChar w:fldCharType="separate"/>
      </w:r>
      <w:r w:rsidR="007C200B" w:rsidRPr="007C200B">
        <w:rPr>
          <w:rFonts w:ascii="Arial" w:hAnsi="Arial" w:cs="Arial"/>
          <w:b/>
          <w:sz w:val="24"/>
          <w:szCs w:val="24"/>
        </w:rPr>
        <w:t>IDE</w:t>
      </w:r>
      <w:r w:rsidR="007C200B" w:rsidRPr="007C200B">
        <w:rPr>
          <w:rFonts w:ascii="Arial" w:hAnsi="Arial" w:cs="Arial"/>
          <w:sz w:val="24"/>
          <w:szCs w:val="24"/>
          <w:shd w:val="clear" w:color="auto" w:fill="FFFFFF"/>
        </w:rPr>
        <w:fldChar w:fldCharType="end"/>
      </w:r>
      <w:r w:rsidR="007C200B">
        <w:rPr>
          <w:rFonts w:ascii="Arial" w:hAnsi="Arial" w:cs="Arial"/>
          <w:sz w:val="24"/>
          <w:szCs w:val="24"/>
          <w:shd w:val="clear" w:color="auto" w:fill="FFFFFF"/>
        </w:rPr>
        <w:t xml:space="preserve"> </w:t>
      </w:r>
      <w:r w:rsidR="0018673B">
        <w:rPr>
          <w:rFonts w:ascii="Arial" w:hAnsi="Arial" w:cs="Arial"/>
          <w:sz w:val="24"/>
          <w:szCs w:val="24"/>
          <w:shd w:val="clear" w:color="auto" w:fill="FFFFFF"/>
        </w:rPr>
        <w:t xml:space="preserve">Arduino en una computadora se incluyen librerías y ejemplos que permiten manipular diversos componentes que se conecten a la plataforma. Dentro de estos ejemplos de códigos se encuentran los del protocolo Firmata. </w:t>
      </w:r>
      <w:r w:rsidR="0018673B" w:rsidRPr="00D34F34">
        <w:rPr>
          <w:rFonts w:ascii="Arial" w:hAnsi="Arial" w:cs="Arial"/>
          <w:sz w:val="24"/>
          <w:szCs w:val="24"/>
          <w:shd w:val="clear" w:color="auto" w:fill="FFFFFF"/>
        </w:rPr>
        <w:t>Para instalar Firmata</w:t>
      </w:r>
      <w:r w:rsidR="0018673B">
        <w:rPr>
          <w:rFonts w:ascii="Arial" w:hAnsi="Arial" w:cs="Arial"/>
          <w:sz w:val="24"/>
          <w:szCs w:val="24"/>
          <w:shd w:val="clear" w:color="auto" w:fill="FFFFFF"/>
        </w:rPr>
        <w:t xml:space="preserve"> se</w:t>
      </w:r>
      <w:r w:rsidR="0018673B" w:rsidRPr="00D34F34">
        <w:rPr>
          <w:rFonts w:ascii="Arial" w:hAnsi="Arial" w:cs="Arial"/>
          <w:sz w:val="24"/>
          <w:szCs w:val="24"/>
          <w:shd w:val="clear" w:color="auto" w:fill="FFFFFF"/>
        </w:rPr>
        <w:t xml:space="preserve"> neces</w:t>
      </w:r>
      <w:r w:rsidR="0018673B">
        <w:rPr>
          <w:rFonts w:ascii="Arial" w:hAnsi="Arial" w:cs="Arial"/>
          <w:sz w:val="24"/>
          <w:szCs w:val="24"/>
          <w:shd w:val="clear" w:color="auto" w:fill="FFFFFF"/>
        </w:rPr>
        <w:t xml:space="preserve">ita tener conectada la placa </w:t>
      </w:r>
      <w:r w:rsidR="0018673B" w:rsidRPr="00D34F34">
        <w:rPr>
          <w:rFonts w:ascii="Arial" w:hAnsi="Arial" w:cs="Arial"/>
          <w:sz w:val="24"/>
          <w:szCs w:val="24"/>
          <w:shd w:val="clear" w:color="auto" w:fill="FFFFFF"/>
        </w:rPr>
        <w:t>Arduino a la computadora a través de un puerto USB.</w:t>
      </w:r>
      <w:r w:rsidR="0018673B">
        <w:rPr>
          <w:rFonts w:ascii="Arial" w:hAnsi="Arial" w:cs="Arial"/>
          <w:sz w:val="24"/>
          <w:szCs w:val="24"/>
          <w:shd w:val="clear" w:color="auto" w:fill="FFFFFF"/>
        </w:rPr>
        <w:t xml:space="preserve"> Luego de ello se debe seleccionar desde el </w:t>
      </w:r>
      <w:r w:rsidR="007C200B">
        <w:rPr>
          <w:rFonts w:ascii="Arial" w:hAnsi="Arial" w:cs="Arial"/>
          <w:sz w:val="24"/>
          <w:szCs w:val="24"/>
          <w:shd w:val="clear" w:color="auto" w:fill="FFFFFF"/>
        </w:rPr>
        <w:fldChar w:fldCharType="begin"/>
      </w:r>
      <w:r w:rsidR="007C200B" w:rsidRPr="007C200B">
        <w:rPr>
          <w:rFonts w:ascii="Arial" w:hAnsi="Arial" w:cs="Arial"/>
          <w:sz w:val="24"/>
          <w:szCs w:val="24"/>
          <w:shd w:val="clear" w:color="auto" w:fill="FFFFFF"/>
        </w:rPr>
        <w:instrText xml:space="preserve"> REF _Ref508737417 \h  \* MERGEFORMAT </w:instrText>
      </w:r>
      <w:r w:rsidR="007C200B">
        <w:rPr>
          <w:rFonts w:ascii="Arial" w:hAnsi="Arial" w:cs="Arial"/>
          <w:sz w:val="24"/>
          <w:szCs w:val="24"/>
          <w:shd w:val="clear" w:color="auto" w:fill="FFFFFF"/>
        </w:rPr>
      </w:r>
      <w:r w:rsidR="007C200B">
        <w:rPr>
          <w:rFonts w:ascii="Arial" w:hAnsi="Arial" w:cs="Arial"/>
          <w:sz w:val="24"/>
          <w:szCs w:val="24"/>
          <w:shd w:val="clear" w:color="auto" w:fill="FFFFFF"/>
        </w:rPr>
        <w:fldChar w:fldCharType="separate"/>
      </w:r>
      <w:r w:rsidR="007C200B" w:rsidRPr="007C200B">
        <w:rPr>
          <w:rFonts w:ascii="Arial" w:hAnsi="Arial" w:cs="Arial"/>
          <w:b/>
          <w:sz w:val="24"/>
          <w:szCs w:val="24"/>
        </w:rPr>
        <w:t>IDE</w:t>
      </w:r>
      <w:r w:rsidR="007C200B" w:rsidRPr="00FA1017">
        <w:rPr>
          <w:b/>
          <w:i/>
          <w:sz w:val="32"/>
          <w:szCs w:val="32"/>
        </w:rPr>
        <w:t xml:space="preserve"> </w:t>
      </w:r>
      <w:r w:rsidR="007C200B">
        <w:rPr>
          <w:rFonts w:ascii="Arial" w:hAnsi="Arial" w:cs="Arial"/>
          <w:sz w:val="24"/>
          <w:szCs w:val="24"/>
          <w:shd w:val="clear" w:color="auto" w:fill="FFFFFF"/>
        </w:rPr>
        <w:fldChar w:fldCharType="end"/>
      </w:r>
      <w:r w:rsidR="0018673B">
        <w:rPr>
          <w:rFonts w:ascii="Arial" w:hAnsi="Arial" w:cs="Arial"/>
          <w:sz w:val="24"/>
          <w:szCs w:val="24"/>
          <w:shd w:val="clear" w:color="auto" w:fill="FFFFFF"/>
        </w:rPr>
        <w:t>de Arduino (</w:t>
      </w:r>
      <w:r w:rsidR="0018673B" w:rsidRPr="00D75417">
        <w:rPr>
          <w:rFonts w:ascii="Arial" w:hAnsi="Arial" w:cs="Arial"/>
          <w:b/>
          <w:sz w:val="24"/>
          <w:szCs w:val="24"/>
          <w:shd w:val="clear" w:color="auto" w:fill="FFFFFF"/>
        </w:rPr>
        <w:fldChar w:fldCharType="begin"/>
      </w:r>
      <w:r w:rsidR="0018673B" w:rsidRPr="00D75417">
        <w:rPr>
          <w:rFonts w:ascii="Arial" w:hAnsi="Arial" w:cs="Arial"/>
          <w:b/>
          <w:sz w:val="24"/>
          <w:szCs w:val="24"/>
          <w:shd w:val="clear" w:color="auto" w:fill="FFFFFF"/>
        </w:rPr>
        <w:instrText xml:space="preserve"> REF _Ref503538451 \h </w:instrText>
      </w:r>
      <w:r w:rsidR="00D75417" w:rsidRPr="00D75417">
        <w:rPr>
          <w:rFonts w:ascii="Arial" w:hAnsi="Arial" w:cs="Arial"/>
          <w:b/>
          <w:sz w:val="24"/>
          <w:szCs w:val="24"/>
          <w:shd w:val="clear" w:color="auto" w:fill="FFFFFF"/>
        </w:rPr>
        <w:instrText xml:space="preserve"> \* MERGEFORMAT </w:instrText>
      </w:r>
      <w:r w:rsidR="0018673B" w:rsidRPr="00D75417">
        <w:rPr>
          <w:rFonts w:ascii="Arial" w:hAnsi="Arial" w:cs="Arial"/>
          <w:b/>
          <w:sz w:val="24"/>
          <w:szCs w:val="24"/>
          <w:shd w:val="clear" w:color="auto" w:fill="FFFFFF"/>
        </w:rPr>
      </w:r>
      <w:r w:rsidR="0018673B" w:rsidRPr="00D75417">
        <w:rPr>
          <w:rFonts w:ascii="Arial" w:hAnsi="Arial" w:cs="Arial"/>
          <w:b/>
          <w:sz w:val="24"/>
          <w:szCs w:val="24"/>
          <w:shd w:val="clear" w:color="auto" w:fill="FFFFFF"/>
        </w:rPr>
        <w:fldChar w:fldCharType="separate"/>
      </w:r>
      <w:r w:rsidR="00D75417" w:rsidRPr="00D75417">
        <w:rPr>
          <w:rFonts w:ascii="Arial" w:hAnsi="Arial" w:cs="Arial"/>
          <w:b/>
          <w:sz w:val="24"/>
          <w:szCs w:val="24"/>
        </w:rPr>
        <w:t xml:space="preserve">Ilustración </w:t>
      </w:r>
      <w:r w:rsidR="00D75417" w:rsidRPr="00D75417">
        <w:rPr>
          <w:rFonts w:ascii="Arial" w:hAnsi="Arial" w:cs="Arial"/>
          <w:b/>
          <w:noProof/>
          <w:sz w:val="24"/>
          <w:szCs w:val="24"/>
        </w:rPr>
        <w:t>47</w:t>
      </w:r>
      <w:r w:rsidR="00D75417" w:rsidRPr="00D75417">
        <w:rPr>
          <w:rFonts w:ascii="Arial" w:hAnsi="Arial" w:cs="Arial"/>
          <w:b/>
          <w:sz w:val="24"/>
          <w:szCs w:val="24"/>
        </w:rPr>
        <w:t xml:space="preserve"> - IDE de Arduino</w:t>
      </w:r>
      <w:r w:rsidR="0018673B" w:rsidRPr="00D75417">
        <w:rPr>
          <w:rFonts w:ascii="Arial" w:hAnsi="Arial" w:cs="Arial"/>
          <w:b/>
          <w:sz w:val="24"/>
          <w:szCs w:val="24"/>
          <w:shd w:val="clear" w:color="auto" w:fill="FFFFFF"/>
        </w:rPr>
        <w:fldChar w:fldCharType="end"/>
      </w:r>
      <w:r w:rsidR="0018673B">
        <w:rPr>
          <w:rFonts w:ascii="Arial" w:hAnsi="Arial" w:cs="Arial"/>
          <w:sz w:val="24"/>
          <w:szCs w:val="24"/>
          <w:shd w:val="clear" w:color="auto" w:fill="FFFFFF"/>
        </w:rPr>
        <w:t xml:space="preserve">) el código Firmata, dentro de su respectiva librería, según los dispositivos que se requieran comunicar con el mismo. Para ello se debe ir a Archivo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Ejemplos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Firmata.</w:t>
      </w:r>
    </w:p>
    <w:p w14:paraId="3AC0A02E" w14:textId="64BEDA19" w:rsidR="0018673B" w:rsidRDefault="00F93F72" w:rsidP="0018673B">
      <w:pPr>
        <w:spacing w:after="160" w:line="259" w:lineRule="auto"/>
        <w:jc w:val="left"/>
        <w:rPr>
          <w:rFonts w:ascii="Arial" w:hAnsi="Arial" w:cs="Arial"/>
          <w:sz w:val="24"/>
          <w:szCs w:val="24"/>
        </w:rPr>
      </w:pPr>
      <w:r>
        <w:rPr>
          <w:noProof/>
          <w:lang w:val="en-US" w:eastAsia="en-US"/>
        </w:rPr>
        <mc:AlternateContent>
          <mc:Choice Requires="wps">
            <w:drawing>
              <wp:anchor distT="0" distB="0" distL="114300" distR="114300" simplePos="0" relativeHeight="251650048" behindDoc="0" locked="0" layoutInCell="1" allowOverlap="1" wp14:anchorId="4B78D875" wp14:editId="22B3D9EB">
                <wp:simplePos x="0" y="0"/>
                <wp:positionH relativeFrom="margin">
                  <wp:posOffset>1496533</wp:posOffset>
                </wp:positionH>
                <wp:positionV relativeFrom="paragraph">
                  <wp:posOffset>6338983</wp:posOffset>
                </wp:positionV>
                <wp:extent cx="2428240" cy="635"/>
                <wp:effectExtent l="0" t="0" r="0" b="0"/>
                <wp:wrapSquare wrapText="bothSides"/>
                <wp:docPr id="1062" name="Cuadro de texto 1062"/>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40CF0AE0" w14:textId="1F5A2DD5" w:rsidR="009225FD" w:rsidRPr="00D92153" w:rsidRDefault="009225FD" w:rsidP="0018673B">
                            <w:pPr>
                              <w:pStyle w:val="Descripcin"/>
                              <w:jc w:val="center"/>
                              <w:rPr>
                                <w:rFonts w:ascii="Calibri" w:eastAsia="Calibri" w:hAnsi="Calibri" w:cs="Calibri"/>
                                <w:noProof/>
                                <w:color w:val="000000"/>
                                <w:lang w:val="es-ES_tradnl" w:eastAsia="es-ES_tradnl"/>
                              </w:rPr>
                            </w:pPr>
                            <w:bookmarkStart w:id="371" w:name="_Ref503538451"/>
                            <w:bookmarkStart w:id="372" w:name="_Toc504153998"/>
                            <w:bookmarkStart w:id="373" w:name="_Toc508877203"/>
                            <w:r>
                              <w:t xml:space="preserve">Ilustración </w:t>
                            </w:r>
                            <w:r w:rsidR="009F3AB5">
                              <w:fldChar w:fldCharType="begin"/>
                            </w:r>
                            <w:r w:rsidR="009F3AB5">
                              <w:instrText xml:space="preserve"> SE</w:instrText>
                            </w:r>
                            <w:r w:rsidR="009F3AB5">
                              <w:instrText xml:space="preserve">Q Ilustración \* ARABIC </w:instrText>
                            </w:r>
                            <w:r w:rsidR="009F3AB5">
                              <w:fldChar w:fldCharType="separate"/>
                            </w:r>
                            <w:r>
                              <w:rPr>
                                <w:noProof/>
                              </w:rPr>
                              <w:t>47</w:t>
                            </w:r>
                            <w:r w:rsidR="009F3AB5">
                              <w:rPr>
                                <w:noProof/>
                              </w:rPr>
                              <w:fldChar w:fldCharType="end"/>
                            </w:r>
                            <w:r>
                              <w:t xml:space="preserve"> - IDE de Arduino</w:t>
                            </w:r>
                            <w:bookmarkEnd w:id="371"/>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D875" id="Cuadro de texto 1062" o:spid="_x0000_s1049" type="#_x0000_t202" style="position:absolute;margin-left:117.85pt;margin-top:499.15pt;width:191.2pt;height:.05pt;z-index:251650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TNgIAAHIEAAAOAAAAZHJzL2Uyb0RvYy54bWysVN9v2jAQfp+0/8Hy+wikHaoiQsWomCah&#10;thKd+mwch0RyfN7ZkLC/fmcnga7b07QXc74fn3Pfd8fivms0Oyl0NZiczyZTzpSRUNTmkPPvL5tP&#10;d5w5L0whNBiV87Ny/H758cOitZlKoQJdKGQEYlzW2pxX3tssSZysVCPcBKwyFCwBG+HpioekQNES&#10;eqOTdDqdJy1gYRGkco68D32QLyN+WSrpn8rSKc90zunbfDwxnvtwJsuFyA4obFXL4TPEP3xFI2pD&#10;j16gHoQX7Ij1H1BNLREclH4ioUmgLGupYg/UzWz6rptdJayKvRA5zl5ocv8PVj6enpHVBWk3naec&#10;GdGQSuujKBBYoZhXnQcWY0RVa11GFTtLNb77Ah2VBQqD35EzMNCV2IRf6o1RnEg/X4gmMCbJmd6m&#10;d+kthSTF5jefA0ZyLbXo/FcFDQtGzpFUjOSK09b5PnVMCS850HWxqbUOlxBYa2QnQYq3Ve3VAP5b&#10;ljYh10Co6gGDJ7n2ESzf7btITXozNrmH4ky9I/SD5Kzc1PTgVjj/LJAmh3qibfBPdJQa2pzDYHFW&#10;Af78mz/kk6AU5aylScy5+3EUqDjT3wxJHcZ2NHA09qNhjs0aqNUZ7ZmV0aQC9Ho0S4TmlZZkFV6h&#10;kDCS3sq5H8217/eBlkyq1Som0XBa4bdmZ2WAHol96V4F2kGWMBqPMM6oyN6p0+dGfezq6InqKF0g&#10;tmdx4JsGO4o/LGHYnLf3mHX9q1j+AgAA//8DAFBLAwQUAAYACAAAACEAimKRO+IAAAALAQAADwAA&#10;AGRycy9kb3ducmV2LnhtbEyPsU7DMBCGdyTewTokFkSdNCGkIU5VVTDAUhG6sLnxNQ7E5yh22vD2&#10;GBYY7+7Tf99frmfTsxOOrrMkIF5EwJAaqzpqBezfnm5zYM5LUrK3hAK+0MG6urwoZaHsmV7xVPuW&#10;hRByhRSgvR8Kzl2j0Ui3sANSuB3taKQP49hyNcpzCDc9X0ZRxo3sKHzQcsCtxuaznoyAXfq+0zfT&#10;8fFlkybj837aZh9tLcT11bx5AOZx9n8w/OgHdaiC08FOpBzrBSyTu/uAClit8gRYILI4j4Edfjcp&#10;8Krk/ztU3wAAAP//AwBQSwECLQAUAAYACAAAACEAtoM4kv4AAADhAQAAEwAAAAAAAAAAAAAAAAAA&#10;AAAAW0NvbnRlbnRfVHlwZXNdLnhtbFBLAQItABQABgAIAAAAIQA4/SH/1gAAAJQBAAALAAAAAAAA&#10;AAAAAAAAAC8BAABfcmVscy8ucmVsc1BLAQItABQABgAIAAAAIQDSd+yTNgIAAHIEAAAOAAAAAAAA&#10;AAAAAAAAAC4CAABkcnMvZTJvRG9jLnhtbFBLAQItABQABgAIAAAAIQCKYpE74gAAAAsBAAAPAAAA&#10;AAAAAAAAAAAAAJAEAABkcnMvZG93bnJldi54bWxQSwUGAAAAAAQABADzAAAAnwUAAAAA&#10;" stroked="f">
                <v:textbox style="mso-fit-shape-to-text:t" inset="0,0,0,0">
                  <w:txbxContent>
                    <w:p w14:paraId="40CF0AE0" w14:textId="1F5A2DD5" w:rsidR="009225FD" w:rsidRPr="00D92153" w:rsidRDefault="009225FD" w:rsidP="0018673B">
                      <w:pPr>
                        <w:pStyle w:val="Descripcin"/>
                        <w:jc w:val="center"/>
                        <w:rPr>
                          <w:rFonts w:ascii="Calibri" w:eastAsia="Calibri" w:hAnsi="Calibri" w:cs="Calibri"/>
                          <w:noProof/>
                          <w:color w:val="000000"/>
                          <w:lang w:val="es-ES_tradnl" w:eastAsia="es-ES_tradnl"/>
                        </w:rPr>
                      </w:pPr>
                      <w:bookmarkStart w:id="374" w:name="_Ref503538451"/>
                      <w:bookmarkStart w:id="375" w:name="_Toc504153998"/>
                      <w:bookmarkStart w:id="376" w:name="_Toc508877203"/>
                      <w:r>
                        <w:t xml:space="preserve">Ilustración </w:t>
                      </w:r>
                      <w:r w:rsidR="009F3AB5">
                        <w:fldChar w:fldCharType="begin"/>
                      </w:r>
                      <w:r w:rsidR="009F3AB5">
                        <w:instrText xml:space="preserve"> SE</w:instrText>
                      </w:r>
                      <w:r w:rsidR="009F3AB5">
                        <w:instrText xml:space="preserve">Q Ilustración \* ARABIC </w:instrText>
                      </w:r>
                      <w:r w:rsidR="009F3AB5">
                        <w:fldChar w:fldCharType="separate"/>
                      </w:r>
                      <w:r>
                        <w:rPr>
                          <w:noProof/>
                        </w:rPr>
                        <w:t>47</w:t>
                      </w:r>
                      <w:r w:rsidR="009F3AB5">
                        <w:rPr>
                          <w:noProof/>
                        </w:rPr>
                        <w:fldChar w:fldCharType="end"/>
                      </w:r>
                      <w:r>
                        <w:t xml:space="preserve"> - IDE de Arduino</w:t>
                      </w:r>
                      <w:bookmarkEnd w:id="374"/>
                      <w:bookmarkEnd w:id="375"/>
                      <w:bookmarkEnd w:id="376"/>
                    </w:p>
                  </w:txbxContent>
                </v:textbox>
                <w10:wrap type="square" anchorx="margin"/>
              </v:shape>
            </w:pict>
          </mc:Fallback>
        </mc:AlternateContent>
      </w:r>
    </w:p>
    <w:p w14:paraId="0ACDDC3B" w14:textId="77777777" w:rsidR="0018673B" w:rsidRDefault="0018673B" w:rsidP="0018673B">
      <w:pPr>
        <w:spacing w:after="160" w:line="259" w:lineRule="auto"/>
        <w:jc w:val="left"/>
        <w:rPr>
          <w:rFonts w:ascii="Arial" w:hAnsi="Arial" w:cs="Arial"/>
          <w:sz w:val="24"/>
          <w:szCs w:val="24"/>
        </w:rPr>
      </w:pPr>
      <w:r>
        <w:rPr>
          <w:rFonts w:ascii="Arial" w:hAnsi="Arial" w:cs="Arial"/>
          <w:sz w:val="24"/>
          <w:szCs w:val="24"/>
        </w:rPr>
        <w:lastRenderedPageBreak/>
        <w:t>En nuestro caso se utilizaron dos códigos Firmata:</w:t>
      </w:r>
    </w:p>
    <w:p w14:paraId="16867CE8" w14:textId="77777777" w:rsidR="0018673B" w:rsidRDefault="0018673B" w:rsidP="0018673B">
      <w:pPr>
        <w:rPr>
          <w:rFonts w:ascii="Arial" w:hAnsi="Arial" w:cs="Arial"/>
          <w:sz w:val="24"/>
          <w:szCs w:val="24"/>
        </w:rPr>
      </w:pPr>
    </w:p>
    <w:p w14:paraId="40728FF8" w14:textId="0F290E38" w:rsidR="0018673B" w:rsidRDefault="00D75417" w:rsidP="0018673B">
      <w:pPr>
        <w:rPr>
          <w:rFonts w:ascii="Arial" w:hAnsi="Arial" w:cs="Arial"/>
          <w:sz w:val="24"/>
          <w:szCs w:val="24"/>
        </w:rPr>
      </w:pPr>
      <w:r>
        <w:rPr>
          <w:noProof/>
          <w:lang w:val="en-US" w:eastAsia="en-US"/>
        </w:rPr>
        <mc:AlternateContent>
          <mc:Choice Requires="wps">
            <w:drawing>
              <wp:anchor distT="0" distB="0" distL="114300" distR="114300" simplePos="0" relativeHeight="251653120" behindDoc="0" locked="0" layoutInCell="1" allowOverlap="1" wp14:anchorId="0EFCB7C4" wp14:editId="322D1ACC">
                <wp:simplePos x="0" y="0"/>
                <wp:positionH relativeFrom="margin">
                  <wp:posOffset>1395095</wp:posOffset>
                </wp:positionH>
                <wp:positionV relativeFrom="paragraph">
                  <wp:posOffset>6131353</wp:posOffset>
                </wp:positionV>
                <wp:extent cx="2601595" cy="635"/>
                <wp:effectExtent l="0" t="0" r="8255"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03DDA3E" w14:textId="076E3B2D" w:rsidR="009225FD" w:rsidRPr="00500DC0" w:rsidRDefault="009225FD" w:rsidP="0018673B">
                            <w:pPr>
                              <w:pStyle w:val="Descripcin"/>
                              <w:jc w:val="center"/>
                              <w:rPr>
                                <w:rFonts w:ascii="Calibri" w:eastAsia="Calibri" w:hAnsi="Calibri" w:cs="Calibri"/>
                                <w:noProof/>
                                <w:color w:val="000000"/>
                                <w:lang w:val="es-ES_tradnl" w:eastAsia="es-ES_tradnl"/>
                              </w:rPr>
                            </w:pPr>
                            <w:bookmarkStart w:id="377" w:name="_Toc504153999"/>
                            <w:bookmarkStart w:id="378" w:name="_Toc508877204"/>
                            <w:r>
                              <w:t xml:space="preserve">Ilustración </w:t>
                            </w:r>
                            <w:r w:rsidR="009F3AB5">
                              <w:fldChar w:fldCharType="begin"/>
                            </w:r>
                            <w:r w:rsidR="009F3AB5">
                              <w:instrText xml:space="preserve"> SEQ Ilustración \* ARABIC </w:instrText>
                            </w:r>
                            <w:r w:rsidR="009F3AB5">
                              <w:fldChar w:fldCharType="separate"/>
                            </w:r>
                            <w:r>
                              <w:rPr>
                                <w:noProof/>
                              </w:rPr>
                              <w:t>48</w:t>
                            </w:r>
                            <w:r w:rsidR="009F3AB5">
                              <w:rPr>
                                <w:noProof/>
                              </w:rPr>
                              <w:fldChar w:fldCharType="end"/>
                            </w:r>
                            <w:r>
                              <w:t xml:space="preserve"> - </w:t>
                            </w:r>
                            <w:r w:rsidRPr="00EE1AB1">
                              <w:t>Código StandardFirmata</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CB7C4" id="Cuadro de texto 196" o:spid="_x0000_s1050" type="#_x0000_t202" style="position:absolute;left:0;text-align:left;margin-left:109.85pt;margin-top:482.8pt;width:204.85pt;height:.05pt;z-index:25165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qfNgIAAHA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SbubOWdW&#10;NCTS+ihKBFYqFlQXgMUQEdU6n1P+ztGJ0H2Bjg4Nfk/OiL+rsIlfQsYoTpSfrzRTLSbJOZ2PJ7Ob&#10;GWeSYvOPs1gjeznq0IevChoWjYIjaZioFaetD33qkBJv8mB0udHGxE0MrA2ykyC921oHdSn+W5ax&#10;MddCPNUXjJ4s4utxRCt0+y4RM/00gNxDeSbsCH0beSc3mi7cCh8eBVLfEFyahfBAS2WgLThcLM5q&#10;wJ9/88d8kpOinLXUhwX3P44CFWfmmyWhY9MOBg7GfjDssVkDQZ3QlDmZTDqAwQxmhdA804is4i0U&#10;ElbSXQUPg7kO/TTQiEm1WqUkak0nwtbunIylB2KfumeB7iJL7Ix7GDpU5G/U6XOTPm51DER1ki4S&#10;27N44ZvaOol/GcE4N6/3KevlR7H8BQAA//8DAFBLAwQUAAYACAAAACEAOOV0HuIAAAALAQAADwAA&#10;AGRycy9kb3ducmV2LnhtbEyPsU7DMBCGdyTewTokFtQ6DcElIU5VVTDQpSLtwubG1zgQ25HttOHt&#10;MSww3t2n/76/XE26J2d0vrOGw2KeAEHTWNmZlsNh/zJ7BOKDMFL01iCHL/Swqq6vSlFIezFveK5D&#10;S2KI8YXgoEIYCkp9o1ALP7cDmng7WadFiKNrqXTiEsN1T9MkYVSLzsQPSgy4Udh81qPmsMved+pu&#10;PD1v19m9ez2MG/bR1pzf3kzrJyABp/AHw49+VIcqOh3taKQnPYd0kS8jyiFnDwxIJFiaZ0COv5sl&#10;0Kqk/ztU3wAAAP//AwBQSwECLQAUAAYACAAAACEAtoM4kv4AAADhAQAAEwAAAAAAAAAAAAAAAAAA&#10;AAAAW0NvbnRlbnRfVHlwZXNdLnhtbFBLAQItABQABgAIAAAAIQA4/SH/1gAAAJQBAAALAAAAAAAA&#10;AAAAAAAAAC8BAABfcmVscy8ucmVsc1BLAQItABQABgAIAAAAIQCaPlqfNgIAAHAEAAAOAAAAAAAA&#10;AAAAAAAAAC4CAABkcnMvZTJvRG9jLnhtbFBLAQItABQABgAIAAAAIQA45XQe4gAAAAsBAAAPAAAA&#10;AAAAAAAAAAAAAJAEAABkcnMvZG93bnJldi54bWxQSwUGAAAAAAQABADzAAAAnwUAAAAA&#10;" stroked="f">
                <v:textbox style="mso-fit-shape-to-text:t" inset="0,0,0,0">
                  <w:txbxContent>
                    <w:p w14:paraId="103DDA3E" w14:textId="076E3B2D" w:rsidR="009225FD" w:rsidRPr="00500DC0" w:rsidRDefault="009225FD" w:rsidP="0018673B">
                      <w:pPr>
                        <w:pStyle w:val="Descripcin"/>
                        <w:jc w:val="center"/>
                        <w:rPr>
                          <w:rFonts w:ascii="Calibri" w:eastAsia="Calibri" w:hAnsi="Calibri" w:cs="Calibri"/>
                          <w:noProof/>
                          <w:color w:val="000000"/>
                          <w:lang w:val="es-ES_tradnl" w:eastAsia="es-ES_tradnl"/>
                        </w:rPr>
                      </w:pPr>
                      <w:bookmarkStart w:id="379" w:name="_Toc504153999"/>
                      <w:bookmarkStart w:id="380" w:name="_Toc508877204"/>
                      <w:r>
                        <w:t xml:space="preserve">Ilustración </w:t>
                      </w:r>
                      <w:r w:rsidR="009F3AB5">
                        <w:fldChar w:fldCharType="begin"/>
                      </w:r>
                      <w:r w:rsidR="009F3AB5">
                        <w:instrText xml:space="preserve"> SEQ Ilustración \* ARABIC </w:instrText>
                      </w:r>
                      <w:r w:rsidR="009F3AB5">
                        <w:fldChar w:fldCharType="separate"/>
                      </w:r>
                      <w:r>
                        <w:rPr>
                          <w:noProof/>
                        </w:rPr>
                        <w:t>48</w:t>
                      </w:r>
                      <w:r w:rsidR="009F3AB5">
                        <w:rPr>
                          <w:noProof/>
                        </w:rPr>
                        <w:fldChar w:fldCharType="end"/>
                      </w:r>
                      <w:r>
                        <w:t xml:space="preserve"> - </w:t>
                      </w:r>
                      <w:r w:rsidRPr="00EE1AB1">
                        <w:t>Código StandardFirmata</w:t>
                      </w:r>
                      <w:bookmarkEnd w:id="379"/>
                      <w:bookmarkEnd w:id="380"/>
                    </w:p>
                  </w:txbxContent>
                </v:textbox>
                <w10:wrap type="square" anchorx="margin"/>
              </v:shape>
            </w:pict>
          </mc:Fallback>
        </mc:AlternateContent>
      </w:r>
      <w:r>
        <w:rPr>
          <w:noProof/>
          <w:lang w:val="en-US" w:eastAsia="en-US"/>
        </w:rPr>
        <w:drawing>
          <wp:anchor distT="0" distB="0" distL="114300" distR="114300" simplePos="0" relativeHeight="251637760" behindDoc="0" locked="0" layoutInCell="1" allowOverlap="1" wp14:anchorId="1709F040" wp14:editId="7D5F1470">
            <wp:simplePos x="0" y="0"/>
            <wp:positionH relativeFrom="margin">
              <wp:posOffset>3723</wp:posOffset>
            </wp:positionH>
            <wp:positionV relativeFrom="paragraph">
              <wp:posOffset>960799</wp:posOffset>
            </wp:positionV>
            <wp:extent cx="5391785" cy="5097145"/>
            <wp:effectExtent l="0" t="0" r="0" b="8255"/>
            <wp:wrapSquare wrapText="bothSides"/>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17064"/>
                    <a:stretch/>
                  </pic:blipFill>
                  <pic:spPr bwMode="auto">
                    <a:xfrm>
                      <a:off x="0" y="0"/>
                      <a:ext cx="5391785" cy="509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Standar</w:t>
      </w:r>
      <w:r w:rsidR="0018673B">
        <w:rPr>
          <w:rFonts w:ascii="Arial" w:hAnsi="Arial" w:cs="Arial"/>
          <w:b/>
          <w:sz w:val="24"/>
          <w:szCs w:val="24"/>
          <w:u w:val="single"/>
        </w:rPr>
        <w:t>d</w:t>
      </w:r>
      <w:r w:rsidR="0018673B" w:rsidRPr="00E455FC">
        <w:rPr>
          <w:rFonts w:ascii="Arial" w:hAnsi="Arial" w:cs="Arial"/>
          <w:b/>
          <w:sz w:val="24"/>
          <w:szCs w:val="24"/>
          <w:u w:val="single"/>
        </w:rPr>
        <w:t>Firmata</w:t>
      </w:r>
      <w:r w:rsidR="0018673B">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 (</w:t>
      </w:r>
      <w:r w:rsidR="0018673B" w:rsidRPr="00D75417">
        <w:rPr>
          <w:rFonts w:ascii="Arial" w:hAnsi="Arial" w:cs="Arial"/>
          <w:sz w:val="24"/>
          <w:szCs w:val="24"/>
          <w:highlight w:val="yellow"/>
        </w:rPr>
        <w:t>Anexo de código</w:t>
      </w:r>
      <w:r w:rsidR="0018673B">
        <w:rPr>
          <w:rFonts w:ascii="Arial" w:hAnsi="Arial" w:cs="Arial"/>
          <w:sz w:val="24"/>
          <w:szCs w:val="24"/>
        </w:rPr>
        <w:t>)</w:t>
      </w:r>
      <w:r>
        <w:rPr>
          <w:rFonts w:ascii="Arial" w:hAnsi="Arial" w:cs="Arial"/>
          <w:sz w:val="24"/>
          <w:szCs w:val="24"/>
        </w:rPr>
        <w:t>.</w:t>
      </w:r>
    </w:p>
    <w:p w14:paraId="127E0F3B" w14:textId="3E0CE139" w:rsidR="0018673B" w:rsidRDefault="0018673B" w:rsidP="0018673B">
      <w:pPr>
        <w:rPr>
          <w:rFonts w:ascii="Arial" w:hAnsi="Arial" w:cs="Arial"/>
          <w:sz w:val="24"/>
          <w:szCs w:val="24"/>
        </w:rPr>
      </w:pPr>
      <w:r w:rsidRPr="00E455FC">
        <w:rPr>
          <w:rFonts w:ascii="Arial" w:hAnsi="Arial" w:cs="Arial"/>
          <w:b/>
          <w:sz w:val="24"/>
          <w:szCs w:val="24"/>
          <w:u w:val="single"/>
        </w:rPr>
        <w:t>ConfigurableFirmata</w:t>
      </w:r>
      <w:r>
        <w:rPr>
          <w:rFonts w:ascii="Arial" w:hAnsi="Arial" w:cs="Arial"/>
          <w:sz w:val="24"/>
          <w:szCs w:val="24"/>
        </w:rPr>
        <w:t>: Esta versión personalizada del protocolo</w:t>
      </w:r>
      <w:r>
        <w:rPr>
          <w:rStyle w:val="Refdenotaalpie"/>
          <w:rFonts w:ascii="Arial" w:hAnsi="Arial" w:cs="Arial"/>
          <w:sz w:val="24"/>
          <w:szCs w:val="24"/>
        </w:rPr>
        <w:footnoteReference w:id="5"/>
      </w:r>
      <w:r>
        <w:rPr>
          <w:rFonts w:ascii="Arial" w:hAnsi="Arial" w:cs="Arial"/>
          <w:sz w:val="24"/>
          <w:szCs w:val="24"/>
        </w:rPr>
        <w:t>, es la utilizada</w:t>
      </w:r>
      <w:r w:rsidR="00F93F72">
        <w:rPr>
          <w:rFonts w:ascii="Arial" w:hAnsi="Arial" w:cs="Arial"/>
          <w:sz w:val="24"/>
          <w:szCs w:val="24"/>
        </w:rPr>
        <w:t xml:space="preserve"> </w:t>
      </w:r>
      <w:r>
        <w:rPr>
          <w:rFonts w:ascii="Arial" w:hAnsi="Arial" w:cs="Arial"/>
          <w:sz w:val="24"/>
          <w:szCs w:val="24"/>
        </w:rPr>
        <w:t>para captar la temperatura mediante el sensor para dicho fin conectado a un Arduino Nano. Permite separar las características del protocolo en clases individuales, haciendo más sencillo mezclar las características estándar del protocolo con otras personalizadas. (</w:t>
      </w:r>
      <w:r w:rsidRPr="00F3583F">
        <w:rPr>
          <w:rFonts w:ascii="Arial" w:hAnsi="Arial" w:cs="Arial"/>
          <w:sz w:val="24"/>
          <w:szCs w:val="24"/>
          <w:highlight w:val="yellow"/>
        </w:rPr>
        <w:t>Anexo de código</w:t>
      </w:r>
      <w:r>
        <w:rPr>
          <w:rFonts w:ascii="Arial" w:hAnsi="Arial" w:cs="Arial"/>
          <w:sz w:val="24"/>
          <w:szCs w:val="24"/>
        </w:rPr>
        <w:t>)</w:t>
      </w:r>
    </w:p>
    <w:p w14:paraId="6C0FDF5D" w14:textId="7F1940CB" w:rsidR="0018673B" w:rsidRDefault="0018673B" w:rsidP="0018673B">
      <w:pPr>
        <w:spacing w:after="160" w:line="259" w:lineRule="auto"/>
        <w:jc w:val="left"/>
        <w:rPr>
          <w:b/>
          <w:color w:val="434343"/>
          <w:sz w:val="36"/>
          <w:szCs w:val="36"/>
        </w:rPr>
      </w:pPr>
      <w:r>
        <w:rPr>
          <w:noProof/>
          <w:lang w:val="en-US" w:eastAsia="en-US"/>
        </w:rPr>
        <w:lastRenderedPageBreak/>
        <mc:AlternateContent>
          <mc:Choice Requires="wps">
            <w:drawing>
              <wp:anchor distT="0" distB="0" distL="114300" distR="114300" simplePos="0" relativeHeight="251659264" behindDoc="0" locked="0" layoutInCell="1" allowOverlap="1" wp14:anchorId="3F9F7335" wp14:editId="1E1CFEBC">
                <wp:simplePos x="0" y="0"/>
                <wp:positionH relativeFrom="margin">
                  <wp:align>center</wp:align>
                </wp:positionH>
                <wp:positionV relativeFrom="paragraph">
                  <wp:posOffset>5069338</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49AFDA19" w14:textId="690C94EB" w:rsidR="009225FD" w:rsidRPr="004866F2" w:rsidRDefault="009225FD" w:rsidP="0018673B">
                            <w:pPr>
                              <w:pStyle w:val="Descripcin"/>
                              <w:rPr>
                                <w:rFonts w:ascii="Calibri" w:eastAsia="Calibri" w:hAnsi="Calibri" w:cs="Calibri"/>
                                <w:noProof/>
                                <w:color w:val="000000"/>
                                <w:lang w:val="es-ES_tradnl" w:eastAsia="es-ES_tradnl"/>
                              </w:rPr>
                            </w:pPr>
                            <w:bookmarkStart w:id="381" w:name="_Toc504154000"/>
                            <w:bookmarkStart w:id="382" w:name="_Toc508877205"/>
                            <w:r>
                              <w:t xml:space="preserve">Ilustración </w:t>
                            </w:r>
                            <w:r w:rsidR="009F3AB5">
                              <w:fldChar w:fldCharType="begin"/>
                            </w:r>
                            <w:r w:rsidR="009F3AB5">
                              <w:instrText xml:space="preserve"> SEQ Ilustración \* ARABIC </w:instrText>
                            </w:r>
                            <w:r w:rsidR="009F3AB5">
                              <w:fldChar w:fldCharType="separate"/>
                            </w:r>
                            <w:r>
                              <w:rPr>
                                <w:noProof/>
                              </w:rPr>
                              <w:t>49</w:t>
                            </w:r>
                            <w:r w:rsidR="009F3AB5">
                              <w:rPr>
                                <w:noProof/>
                              </w:rPr>
                              <w:fldChar w:fldCharType="end"/>
                            </w:r>
                            <w:r>
                              <w:t xml:space="preserve"> - Código ConfigurableFirmata</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F7335" id="Cuadro de texto 198" o:spid="_x0000_s1051" type="#_x0000_t202" style="position:absolute;margin-left:0;margin-top:399.15pt;width:187.7pt;height:13.5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hMOQIAAHMEAAAOAAAAZHJzL2Uyb0RvYy54bWysVE1vGjEQvVfqf7B8LwukaRLEElEiqkpR&#10;EolUORuvzVryetyxYZf++o69LGnTnqpezOx82e+9Gea3XWPZQWEw4Eo+GY05U05CZdyu5N+e1x+u&#10;OQtRuEpYcKrkRxX47eL9u3nrZ2oKNdhKIaMmLsxaX/I6Rj8riiBr1YgwAq8cBTVgIyJ94q6oULTU&#10;vbHFdDz+VLSAlUeQKgTy3vVBvsj9tVYyPmodVGS25PS2mE/M5zadxWIuZjsUvjby9AzxD69ohHF0&#10;6bnVnYiC7dH80aoxEiGAjiMJTQFaG6kyBkIzGb9Bs6mFVxkLkRP8mabw/9rKh8MTMlORdjcklRMN&#10;ibTaiwqBVYpF1UVgKUREtT7MKH/jqSJ2n6GjosEfyJnwdxqb9EvIGMWJ8uOZZurFJDmnF9cXVzcU&#10;khSbXE0+XmYditdqjyF+UdCwZJQcScbMrjjch0gvodQhJV0WwJpqbaxNHymwssgOgiRvaxNVeiNV&#10;/JZlXcp1kKr6cPIUCWIPJVmx23aZm+nlgHML1ZHgI/STFLxcG7rwXoT4JJBGh2DROsRHOrSFtuRw&#10;sjirAX/8zZ/ySVGKctbSKJY8fN8LVJzZr460TnM7GDgY28Fw+2YFBHVCi+ZlNqkAox1MjdC80JYs&#10;0y0UEk7SXSWPg7mK/ULQlkm1XOYkmk4v4r3beJlaD8Q+dy8C/UmWNBwPMAypmL1Rp8/taV7uI2iT&#10;pUvE9iye+KbJzvqctjCtzq/fOev1v2LxEwAA//8DAFBLAwQUAAYACAAAACEAgz8zDN8AAAAIAQAA&#10;DwAAAGRycy9kb3ducmV2LnhtbEyPQU+DQBSE7yb+h80z8WLsItgWkUejrb3pobXp+ZVdgci+JexS&#10;6L93PelxMpOZb/LVZFpx1r1rLCM8zCIQmkurGq4QDp/b+xSE88SKWssa4aIdrIrrq5wyZUfe6fPe&#10;VyKUsMsIofa+y6R0Za0NuZntNAfvy/aGfJB9JVVPYyg3rYyjaCENNRwWaur0utbl934wCItNP4w7&#10;Xt9tDm/v9NFV8fH1ckS8vZlenkF4Pfm/MPziB3QoAtPJDqycaBHCEY+wfEoTEMFOlvNHECeENJ4n&#10;IItc/j9Q/AAAAP//AwBQSwECLQAUAAYACAAAACEAtoM4kv4AAADhAQAAEwAAAAAAAAAAAAAAAAAA&#10;AAAAW0NvbnRlbnRfVHlwZXNdLnhtbFBLAQItABQABgAIAAAAIQA4/SH/1gAAAJQBAAALAAAAAAAA&#10;AAAAAAAAAC8BAABfcmVscy8ucmVsc1BLAQItABQABgAIAAAAIQALvhhMOQIAAHMEAAAOAAAAAAAA&#10;AAAAAAAAAC4CAABkcnMvZTJvRG9jLnhtbFBLAQItABQABgAIAAAAIQCDPzMM3wAAAAgBAAAPAAAA&#10;AAAAAAAAAAAAAJMEAABkcnMvZG93bnJldi54bWxQSwUGAAAAAAQABADzAAAAnwUAAAAA&#10;" stroked="f">
                <v:textbox inset="0,0,0,0">
                  <w:txbxContent>
                    <w:p w14:paraId="49AFDA19" w14:textId="690C94EB" w:rsidR="009225FD" w:rsidRPr="004866F2" w:rsidRDefault="009225FD" w:rsidP="0018673B">
                      <w:pPr>
                        <w:pStyle w:val="Descripcin"/>
                        <w:rPr>
                          <w:rFonts w:ascii="Calibri" w:eastAsia="Calibri" w:hAnsi="Calibri" w:cs="Calibri"/>
                          <w:noProof/>
                          <w:color w:val="000000"/>
                          <w:lang w:val="es-ES_tradnl" w:eastAsia="es-ES_tradnl"/>
                        </w:rPr>
                      </w:pPr>
                      <w:bookmarkStart w:id="383" w:name="_Toc504154000"/>
                      <w:bookmarkStart w:id="384" w:name="_Toc508877205"/>
                      <w:r>
                        <w:t xml:space="preserve">Ilustración </w:t>
                      </w:r>
                      <w:r w:rsidR="009F3AB5">
                        <w:fldChar w:fldCharType="begin"/>
                      </w:r>
                      <w:r w:rsidR="009F3AB5">
                        <w:instrText xml:space="preserve"> SEQ Ilustración \* ARABIC </w:instrText>
                      </w:r>
                      <w:r w:rsidR="009F3AB5">
                        <w:fldChar w:fldCharType="separate"/>
                      </w:r>
                      <w:r>
                        <w:rPr>
                          <w:noProof/>
                        </w:rPr>
                        <w:t>49</w:t>
                      </w:r>
                      <w:r w:rsidR="009F3AB5">
                        <w:rPr>
                          <w:noProof/>
                        </w:rPr>
                        <w:fldChar w:fldCharType="end"/>
                      </w:r>
                      <w:r>
                        <w:t xml:space="preserve"> - Código ConfigurableFirmata</w:t>
                      </w:r>
                      <w:bookmarkEnd w:id="383"/>
                      <w:bookmarkEnd w:id="384"/>
                    </w:p>
                  </w:txbxContent>
                </v:textbox>
                <w10:wrap type="square" anchorx="margin"/>
              </v:shape>
            </w:pict>
          </mc:Fallback>
        </mc:AlternateContent>
      </w:r>
      <w:r>
        <w:rPr>
          <w:noProof/>
          <w:lang w:val="en-US" w:eastAsia="en-US"/>
        </w:rPr>
        <w:drawing>
          <wp:anchor distT="0" distB="0" distL="114300" distR="114300" simplePos="0" relativeHeight="251656192" behindDoc="0" locked="0" layoutInCell="1" allowOverlap="1" wp14:anchorId="7EF58A1D" wp14:editId="191D8FEC">
            <wp:simplePos x="0" y="0"/>
            <wp:positionH relativeFrom="margin">
              <wp:align>right</wp:align>
            </wp:positionH>
            <wp:positionV relativeFrom="paragraph">
              <wp:posOffset>535</wp:posOffset>
            </wp:positionV>
            <wp:extent cx="5385435" cy="5046980"/>
            <wp:effectExtent l="0" t="0" r="5715" b="1270"/>
            <wp:wrapTopAndBottom/>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17771"/>
                    <a:stretch/>
                  </pic:blipFill>
                  <pic:spPr bwMode="auto">
                    <a:xfrm>
                      <a:off x="0" y="0"/>
                      <a:ext cx="5385435" cy="504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color w:val="434343"/>
          <w:sz w:val="36"/>
          <w:szCs w:val="36"/>
        </w:rPr>
        <w:br w:type="page"/>
      </w:r>
    </w:p>
    <w:p w14:paraId="37F8F4C9" w14:textId="77777777" w:rsidR="0018673B" w:rsidRPr="001125AC" w:rsidRDefault="0018673B" w:rsidP="0018673B">
      <w:pPr>
        <w:pStyle w:val="Ttulo2"/>
        <w:rPr>
          <w:b/>
          <w:sz w:val="32"/>
          <w:szCs w:val="32"/>
        </w:rPr>
      </w:pPr>
      <w:bookmarkStart w:id="385" w:name="_Toc510608567"/>
      <w:r w:rsidRPr="001125AC">
        <w:rPr>
          <w:b/>
          <w:sz w:val="32"/>
          <w:szCs w:val="32"/>
        </w:rPr>
        <w:lastRenderedPageBreak/>
        <w:t>Resumen</w:t>
      </w:r>
      <w:bookmarkEnd w:id="385"/>
    </w:p>
    <w:p w14:paraId="64D3A28D" w14:textId="77777777" w:rsidR="0018673B" w:rsidRDefault="0018673B" w:rsidP="0018673B">
      <w:pPr>
        <w:spacing w:line="259" w:lineRule="auto"/>
        <w:jc w:val="left"/>
        <w:rPr>
          <w:rFonts w:ascii="Arial" w:hAnsi="Arial" w:cs="Arial"/>
          <w:sz w:val="24"/>
          <w:szCs w:val="24"/>
        </w:rPr>
      </w:pPr>
    </w:p>
    <w:p w14:paraId="260FEBC4" w14:textId="37D1117D" w:rsidR="0018673B" w:rsidRDefault="0018673B" w:rsidP="0018673B">
      <w:pPr>
        <w:spacing w:line="259" w:lineRule="auto"/>
        <w:rPr>
          <w:rFonts w:ascii="Arial" w:hAnsi="Arial" w:cs="Arial"/>
          <w:sz w:val="24"/>
          <w:szCs w:val="24"/>
        </w:rPr>
      </w:pPr>
      <w:r w:rsidRPr="004D77BB">
        <w:rPr>
          <w:rFonts w:ascii="Arial" w:hAnsi="Arial" w:cs="Arial"/>
          <w:sz w:val="24"/>
          <w:szCs w:val="24"/>
        </w:rPr>
        <w:t xml:space="preserve">Como se pudo ver, en este capítulo, se </w:t>
      </w:r>
      <w:r w:rsidR="00F93F72" w:rsidRPr="004D77BB">
        <w:rPr>
          <w:rFonts w:ascii="Arial" w:hAnsi="Arial" w:cs="Arial"/>
          <w:sz w:val="24"/>
          <w:szCs w:val="24"/>
        </w:rPr>
        <w:t>abordó</w:t>
      </w:r>
      <w:r w:rsidRPr="004D77BB">
        <w:rPr>
          <w:rFonts w:ascii="Arial" w:hAnsi="Arial" w:cs="Arial"/>
          <w:sz w:val="24"/>
          <w:szCs w:val="24"/>
        </w:rPr>
        <w:t xml:space="preserve"> la utilidad en el SAR de un </w:t>
      </w:r>
      <w:r w:rsidR="009A4F67" w:rsidRPr="009A4F67">
        <w:rPr>
          <w:rFonts w:ascii="Arial" w:hAnsi="Arial" w:cs="Arial"/>
          <w:sz w:val="24"/>
          <w:szCs w:val="24"/>
        </w:rPr>
        <w:fldChar w:fldCharType="begin"/>
      </w:r>
      <w:r w:rsidR="009A4F67" w:rsidRPr="009A4F67">
        <w:rPr>
          <w:rFonts w:ascii="Arial" w:hAnsi="Arial" w:cs="Arial"/>
          <w:sz w:val="24"/>
          <w:szCs w:val="24"/>
        </w:rPr>
        <w:instrText xml:space="preserve"> REF _Ref508731667 \h  \* MERGEFORMAT </w:instrText>
      </w:r>
      <w:r w:rsidR="009A4F67" w:rsidRPr="009A4F67">
        <w:rPr>
          <w:rFonts w:ascii="Arial" w:hAnsi="Arial" w:cs="Arial"/>
          <w:sz w:val="24"/>
          <w:szCs w:val="24"/>
        </w:rPr>
      </w:r>
      <w:r w:rsidR="009A4F67" w:rsidRPr="009A4F67">
        <w:rPr>
          <w:rFonts w:ascii="Arial" w:hAnsi="Arial" w:cs="Arial"/>
          <w:sz w:val="24"/>
          <w:szCs w:val="24"/>
        </w:rPr>
        <w:fldChar w:fldCharType="separate"/>
      </w:r>
      <w:r w:rsidR="009A4F67" w:rsidRPr="009A4F67">
        <w:rPr>
          <w:rFonts w:ascii="Arial" w:hAnsi="Arial" w:cs="Arial"/>
          <w:b/>
          <w:i/>
          <w:sz w:val="24"/>
          <w:szCs w:val="24"/>
        </w:rPr>
        <w:t>Framework</w:t>
      </w:r>
      <w:r w:rsidR="009A4F67" w:rsidRPr="009A4F67">
        <w:rPr>
          <w:rFonts w:ascii="Arial" w:hAnsi="Arial" w:cs="Arial"/>
          <w:sz w:val="24"/>
          <w:szCs w:val="24"/>
        </w:rPr>
        <w:fldChar w:fldCharType="end"/>
      </w:r>
      <w:r w:rsidR="009A4F67">
        <w:rPr>
          <w:rFonts w:ascii="Arial" w:hAnsi="Arial" w:cs="Arial"/>
          <w:sz w:val="24"/>
          <w:szCs w:val="24"/>
        </w:rPr>
        <w:t xml:space="preserve"> </w:t>
      </w:r>
      <w:r w:rsidRPr="004D77BB">
        <w:rPr>
          <w:rFonts w:ascii="Arial" w:hAnsi="Arial" w:cs="Arial"/>
          <w:sz w:val="24"/>
          <w:szCs w:val="24"/>
        </w:rPr>
        <w:t xml:space="preserve">denominado Johnny-five, el cual es utilizado para la programación robótica y está basado en </w:t>
      </w:r>
      <w:r>
        <w:rPr>
          <w:rFonts w:ascii="Arial" w:hAnsi="Arial" w:cs="Arial"/>
          <w:sz w:val="24"/>
          <w:szCs w:val="24"/>
        </w:rPr>
        <w:t>J</w:t>
      </w:r>
      <w:r w:rsidRPr="004D77BB">
        <w:rPr>
          <w:rFonts w:ascii="Arial" w:hAnsi="Arial" w:cs="Arial"/>
          <w:sz w:val="24"/>
          <w:szCs w:val="24"/>
        </w:rPr>
        <w:t>ava</w:t>
      </w:r>
      <w:r>
        <w:rPr>
          <w:rFonts w:ascii="Arial" w:hAnsi="Arial" w:cs="Arial"/>
          <w:sz w:val="24"/>
          <w:szCs w:val="24"/>
        </w:rPr>
        <w:t>S</w:t>
      </w:r>
      <w:r w:rsidRPr="004D77BB">
        <w:rPr>
          <w:rFonts w:ascii="Arial" w:hAnsi="Arial" w:cs="Arial"/>
          <w:sz w:val="24"/>
          <w:szCs w:val="24"/>
        </w:rPr>
        <w:t>cript</w:t>
      </w:r>
      <w:r>
        <w:rPr>
          <w:rFonts w:ascii="Arial" w:hAnsi="Arial" w:cs="Arial"/>
          <w:sz w:val="24"/>
          <w:szCs w:val="24"/>
        </w:rPr>
        <w:t xml:space="preserve"> utilizando Firmata.</w:t>
      </w:r>
    </w:p>
    <w:p w14:paraId="4BD4914C" w14:textId="77777777" w:rsidR="0018673B" w:rsidRPr="004D77BB" w:rsidRDefault="0018673B" w:rsidP="0018673B">
      <w:pPr>
        <w:spacing w:line="259" w:lineRule="auto"/>
        <w:rPr>
          <w:rFonts w:ascii="Arial" w:hAnsi="Arial" w:cs="Arial"/>
          <w:sz w:val="24"/>
          <w:szCs w:val="24"/>
        </w:rPr>
      </w:pPr>
    </w:p>
    <w:p w14:paraId="34D6FB4F" w14:textId="1C5CDF8B" w:rsidR="0018673B" w:rsidRPr="004D77BB" w:rsidRDefault="0018673B" w:rsidP="0018673B">
      <w:pPr>
        <w:spacing w:line="259" w:lineRule="auto"/>
        <w:rPr>
          <w:rFonts w:ascii="Arial" w:hAnsi="Arial" w:cs="Arial"/>
          <w:sz w:val="24"/>
          <w:szCs w:val="24"/>
        </w:rPr>
      </w:pPr>
      <w:r>
        <w:rPr>
          <w:rFonts w:ascii="Arial" w:hAnsi="Arial" w:cs="Arial"/>
          <w:sz w:val="24"/>
          <w:szCs w:val="24"/>
        </w:rPr>
        <w:t xml:space="preserve">A </w:t>
      </w:r>
      <w:r w:rsidR="00F93F72">
        <w:rPr>
          <w:rFonts w:ascii="Arial" w:hAnsi="Arial" w:cs="Arial"/>
          <w:sz w:val="24"/>
          <w:szCs w:val="24"/>
        </w:rPr>
        <w:t>continuación,</w:t>
      </w:r>
      <w:r>
        <w:rPr>
          <w:rFonts w:ascii="Arial" w:hAnsi="Arial" w:cs="Arial"/>
          <w:sz w:val="24"/>
          <w:szCs w:val="24"/>
        </w:rPr>
        <w:t xml:space="preserve"> </w:t>
      </w:r>
      <w:r w:rsidR="00163501">
        <w:rPr>
          <w:rFonts w:ascii="Arial" w:hAnsi="Arial" w:cs="Arial"/>
          <w:sz w:val="24"/>
          <w:szCs w:val="24"/>
        </w:rPr>
        <w:t xml:space="preserve">se definió </w:t>
      </w:r>
      <w:r w:rsidR="003A616E">
        <w:rPr>
          <w:rFonts w:ascii="Arial" w:hAnsi="Arial" w:cs="Arial"/>
          <w:sz w:val="24"/>
          <w:szCs w:val="24"/>
        </w:rPr>
        <w:t>este</w:t>
      </w:r>
      <w:r w:rsidR="00163501">
        <w:rPr>
          <w:rFonts w:ascii="Arial" w:hAnsi="Arial" w:cs="Arial"/>
          <w:sz w:val="24"/>
          <w:szCs w:val="24"/>
        </w:rPr>
        <w:t xml:space="preserve"> protocolo mencionando</w:t>
      </w:r>
      <w:r>
        <w:rPr>
          <w:rFonts w:ascii="Arial" w:hAnsi="Arial" w:cs="Arial"/>
          <w:sz w:val="24"/>
          <w:szCs w:val="24"/>
        </w:rPr>
        <w:t xml:space="preserve"> </w:t>
      </w:r>
      <w:r w:rsidRPr="004D77BB">
        <w:rPr>
          <w:rFonts w:ascii="Arial" w:hAnsi="Arial" w:cs="Arial"/>
          <w:sz w:val="24"/>
          <w:szCs w:val="24"/>
        </w:rPr>
        <w:t>ventajas y desventajas en su utilización. Se explicó su surgimiento y su funcionamiento en general, como es el formato de sus mensajes. Finalmente se vio como instalar y/o cargar este protocolo en la familia de placas Arduino y los dos códigos utilizados en el desarrollo de esta tesina (StandardFirmata y ConfigurableFirmata)</w:t>
      </w:r>
    </w:p>
    <w:p w14:paraId="3673D25A" w14:textId="77777777" w:rsidR="0018673B" w:rsidRDefault="0018673B" w:rsidP="0018673B">
      <w:pPr>
        <w:spacing w:after="160" w:line="259" w:lineRule="auto"/>
        <w:jc w:val="left"/>
      </w:pPr>
    </w:p>
    <w:p w14:paraId="14599992" w14:textId="77777777" w:rsidR="0018673B" w:rsidRPr="003E1A03" w:rsidRDefault="0018673B" w:rsidP="0018673B">
      <w:pPr>
        <w:spacing w:after="160" w:line="259" w:lineRule="auto"/>
        <w:jc w:val="left"/>
        <w:rPr>
          <w:rFonts w:ascii="Arial" w:hAnsi="Arial" w:cs="Arial"/>
          <w:sz w:val="24"/>
          <w:szCs w:val="24"/>
        </w:rPr>
      </w:pPr>
      <w:r w:rsidRPr="003E1A03">
        <w:rPr>
          <w:rFonts w:ascii="Arial" w:hAnsi="Arial" w:cs="Arial"/>
          <w:color w:val="FF0000"/>
          <w:sz w:val="24"/>
          <w:szCs w:val="24"/>
          <w:highlight w:val="yellow"/>
        </w:rPr>
        <w:t>Agregar los códigos StandardFirmata y ConfigurableFirmata (en Anexos de códigos)</w:t>
      </w:r>
      <w:r w:rsidRPr="003E1A03">
        <w:rPr>
          <w:rFonts w:ascii="Arial" w:hAnsi="Arial" w:cs="Arial"/>
          <w:sz w:val="24"/>
          <w:szCs w:val="24"/>
        </w:rPr>
        <w:br w:type="page"/>
      </w:r>
    </w:p>
    <w:p w14:paraId="24BC4EA9" w14:textId="77777777" w:rsidR="0082601E" w:rsidRPr="00882DCD" w:rsidRDefault="0082601E" w:rsidP="0082601E">
      <w:pPr>
        <w:pStyle w:val="Ttulo1"/>
        <w:rPr>
          <w:sz w:val="36"/>
          <w:szCs w:val="36"/>
        </w:rPr>
      </w:pPr>
      <w:bookmarkStart w:id="386" w:name="_Toc504153930"/>
      <w:bookmarkStart w:id="387" w:name="_Toc510608568"/>
      <w:r w:rsidRPr="00882DCD">
        <w:rPr>
          <w:sz w:val="36"/>
          <w:szCs w:val="36"/>
        </w:rPr>
        <w:lastRenderedPageBreak/>
        <w:t xml:space="preserve">Capítulo </w:t>
      </w:r>
      <w:r>
        <w:rPr>
          <w:sz w:val="36"/>
          <w:szCs w:val="36"/>
        </w:rPr>
        <w:t>8</w:t>
      </w:r>
      <w:r w:rsidRPr="00882DCD">
        <w:rPr>
          <w:sz w:val="36"/>
          <w:szCs w:val="36"/>
        </w:rPr>
        <w:t xml:space="preserve"> - Análisis y selección de tecnologías para desarrollo del SAR</w:t>
      </w:r>
      <w:bookmarkEnd w:id="386"/>
      <w:bookmarkEnd w:id="387"/>
    </w:p>
    <w:p w14:paraId="67226B08" w14:textId="77777777" w:rsidR="0082601E" w:rsidRDefault="0082601E" w:rsidP="0082601E">
      <w:pPr>
        <w:rPr>
          <w:rFonts w:ascii="Times New Roman" w:eastAsia="Times New Roman" w:hAnsi="Times New Roman" w:cs="Times New Roman"/>
          <w:sz w:val="24"/>
          <w:szCs w:val="24"/>
        </w:rPr>
      </w:pPr>
    </w:p>
    <w:p w14:paraId="2E70F03E" w14:textId="542A112C"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En capítulos anteriores analizamos diversas tecnologías hardware y software relacionadas con la robótica. Dentro de las tecnologías hardware investigamos las plataformas Arduino (</w:t>
      </w:r>
      <w:r w:rsidRPr="0082601E">
        <w:rPr>
          <w:rFonts w:ascii="Arial" w:eastAsia="Times New Roman" w:hAnsi="Arial" w:cs="Arial"/>
          <w:sz w:val="24"/>
          <w:szCs w:val="24"/>
        </w:rPr>
        <w:fldChar w:fldCharType="begin"/>
      </w:r>
      <w:r w:rsidRPr="0082601E">
        <w:rPr>
          <w:rFonts w:ascii="Arial" w:eastAsia="Times New Roman" w:hAnsi="Arial" w:cs="Arial"/>
          <w:sz w:val="24"/>
          <w:szCs w:val="24"/>
        </w:rPr>
        <w:instrText xml:space="preserve"> REF _Ref509650149 \h  \* MERGEFORMAT </w:instrText>
      </w:r>
      <w:r w:rsidRPr="0082601E">
        <w:rPr>
          <w:rFonts w:ascii="Arial" w:eastAsia="Times New Roman" w:hAnsi="Arial" w:cs="Arial"/>
          <w:sz w:val="24"/>
          <w:szCs w:val="24"/>
        </w:rPr>
      </w:r>
      <w:r w:rsidRPr="0082601E">
        <w:rPr>
          <w:rFonts w:ascii="Arial" w:eastAsia="Times New Roman" w:hAnsi="Arial" w:cs="Arial"/>
          <w:sz w:val="24"/>
          <w:szCs w:val="24"/>
        </w:rPr>
        <w:fldChar w:fldCharType="separate"/>
      </w:r>
      <w:r w:rsidRPr="0082601E">
        <w:rPr>
          <w:rFonts w:ascii="Arial" w:hAnsi="Arial" w:cs="Arial"/>
          <w:b/>
          <w:sz w:val="24"/>
          <w:szCs w:val="24"/>
        </w:rPr>
        <w:t>3.1 Arduino</w:t>
      </w:r>
      <w:r w:rsidRPr="0082601E">
        <w:rPr>
          <w:rFonts w:ascii="Arial" w:eastAsia="Times New Roman" w:hAnsi="Arial" w:cs="Arial"/>
          <w:sz w:val="24"/>
          <w:szCs w:val="24"/>
        </w:rPr>
        <w:fldChar w:fldCharType="end"/>
      </w:r>
      <w:r w:rsidRPr="007636B5">
        <w:rPr>
          <w:rFonts w:ascii="Arial" w:eastAsia="Times New Roman" w:hAnsi="Arial" w:cs="Arial"/>
          <w:sz w:val="24"/>
          <w:szCs w:val="24"/>
        </w:rPr>
        <w:t>) y Raspberry Pi (</w:t>
      </w:r>
      <w:r w:rsidRPr="0082601E">
        <w:rPr>
          <w:rFonts w:ascii="Arial" w:eastAsia="Times New Roman" w:hAnsi="Arial" w:cs="Arial"/>
          <w:b/>
          <w:sz w:val="24"/>
          <w:szCs w:val="24"/>
        </w:rPr>
        <w:fldChar w:fldCharType="begin"/>
      </w:r>
      <w:r w:rsidRPr="0082601E">
        <w:rPr>
          <w:rFonts w:ascii="Arial" w:eastAsia="Times New Roman" w:hAnsi="Arial" w:cs="Arial"/>
          <w:b/>
          <w:sz w:val="24"/>
          <w:szCs w:val="24"/>
        </w:rPr>
        <w:instrText xml:space="preserve"> REF _Ref503637756 \h  \* MERGEFORMAT </w:instrText>
      </w:r>
      <w:r w:rsidRPr="0082601E">
        <w:rPr>
          <w:rFonts w:ascii="Arial" w:eastAsia="Times New Roman" w:hAnsi="Arial" w:cs="Arial"/>
          <w:b/>
          <w:sz w:val="24"/>
          <w:szCs w:val="24"/>
        </w:rPr>
      </w:r>
      <w:r w:rsidRPr="0082601E">
        <w:rPr>
          <w:rFonts w:ascii="Arial" w:eastAsia="Times New Roman" w:hAnsi="Arial" w:cs="Arial"/>
          <w:b/>
          <w:sz w:val="24"/>
          <w:szCs w:val="24"/>
        </w:rPr>
        <w:fldChar w:fldCharType="separate"/>
      </w:r>
      <w:r w:rsidRPr="0082601E">
        <w:rPr>
          <w:rFonts w:ascii="Arial" w:eastAsia="Times New Roman" w:hAnsi="Arial" w:cs="Arial"/>
          <w:b/>
          <w:sz w:val="24"/>
          <w:szCs w:val="24"/>
        </w:rPr>
        <w:t>Capítulo 4 – Raspberry Pi</w:t>
      </w:r>
      <w:r w:rsidRPr="0082601E">
        <w:rPr>
          <w:rFonts w:ascii="Arial" w:eastAsia="Times New Roman" w:hAnsi="Arial" w:cs="Arial"/>
          <w:b/>
          <w:sz w:val="24"/>
          <w:szCs w:val="24"/>
        </w:rPr>
        <w:fldChar w:fldCharType="end"/>
      </w:r>
      <w:r w:rsidRPr="007636B5">
        <w:rPr>
          <w:rFonts w:ascii="Arial" w:eastAsia="Times New Roman" w:hAnsi="Arial" w:cs="Arial"/>
          <w:sz w:val="24"/>
          <w:szCs w:val="24"/>
        </w:rPr>
        <w:t>). De las diversas herramientas en tecnologías software para aplicaciones móviles, investigamos aquellas que permiten desarrollar una aplicación que interactúe con el hardware mencionado.</w:t>
      </w:r>
    </w:p>
    <w:p w14:paraId="3DBD484D" w14:textId="77777777" w:rsidR="0082601E" w:rsidRPr="007636B5" w:rsidRDefault="0082601E" w:rsidP="0082601E">
      <w:pPr>
        <w:rPr>
          <w:rFonts w:ascii="Arial" w:eastAsia="Times New Roman" w:hAnsi="Arial" w:cs="Arial"/>
          <w:sz w:val="24"/>
          <w:szCs w:val="24"/>
        </w:rPr>
      </w:pPr>
    </w:p>
    <w:p w14:paraId="218B7A48" w14:textId="77777777"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En este capítulo examinamos dichas tecnologías para concluir cuales son las que integran el SAR. Para ello, realizamos diversas comparativas sobre características, ventajas y desventajas de cada una de las plataformas. Además, se presentan las problemáticas surgidas al relacionar los componentes.</w:t>
      </w:r>
    </w:p>
    <w:p w14:paraId="7EDEDA7E" w14:textId="77777777" w:rsidR="0082601E" w:rsidRPr="007640BC" w:rsidRDefault="0082601E" w:rsidP="0082601E">
      <w:pPr>
        <w:pStyle w:val="Ttulo2"/>
        <w:rPr>
          <w:b/>
          <w:sz w:val="32"/>
          <w:szCs w:val="32"/>
        </w:rPr>
      </w:pPr>
      <w:bookmarkStart w:id="388" w:name="_Toc504153931"/>
      <w:bookmarkStart w:id="389" w:name="_Toc510608569"/>
      <w:r>
        <w:rPr>
          <w:b/>
          <w:sz w:val="32"/>
          <w:szCs w:val="32"/>
        </w:rPr>
        <w:t xml:space="preserve">8.1 </w:t>
      </w:r>
      <w:r w:rsidRPr="007640BC">
        <w:rPr>
          <w:b/>
          <w:sz w:val="32"/>
          <w:szCs w:val="32"/>
        </w:rPr>
        <w:t>Primer análisis</w:t>
      </w:r>
      <w:bookmarkEnd w:id="388"/>
      <w:bookmarkEnd w:id="389"/>
    </w:p>
    <w:p w14:paraId="467118C5" w14:textId="77777777" w:rsidR="0082601E" w:rsidRDefault="0082601E" w:rsidP="0082601E">
      <w:pPr>
        <w:rPr>
          <w:rFonts w:ascii="Arial" w:eastAsia="Times New Roman" w:hAnsi="Arial" w:cs="Arial"/>
          <w:sz w:val="24"/>
          <w:szCs w:val="24"/>
        </w:rPr>
      </w:pPr>
    </w:p>
    <w:p w14:paraId="7BD02749"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El análisis realizado de las distintas tecnologías de hardware y software, basándose en factores como </w:t>
      </w:r>
      <w:r w:rsidRPr="007640BC">
        <w:rPr>
          <w:rFonts w:ascii="Arial" w:eastAsia="Times New Roman" w:hAnsi="Arial" w:cs="Arial"/>
          <w:sz w:val="24"/>
          <w:szCs w:val="24"/>
        </w:rPr>
        <w:t>rendimientos, tiempos de respuesta, consumo energético</w:t>
      </w:r>
      <w:r>
        <w:rPr>
          <w:rFonts w:ascii="Arial" w:eastAsia="Times New Roman" w:hAnsi="Arial" w:cs="Arial"/>
          <w:sz w:val="24"/>
          <w:szCs w:val="24"/>
        </w:rPr>
        <w:t xml:space="preserve">, </w:t>
      </w:r>
      <w:r w:rsidRPr="007640BC">
        <w:rPr>
          <w:rFonts w:ascii="Arial" w:eastAsia="Times New Roman" w:hAnsi="Arial" w:cs="Arial"/>
          <w:sz w:val="24"/>
          <w:szCs w:val="24"/>
        </w:rPr>
        <w:t>portabilidad</w:t>
      </w:r>
      <w:r>
        <w:rPr>
          <w:rFonts w:ascii="Arial" w:eastAsia="Times New Roman" w:hAnsi="Arial" w:cs="Arial"/>
          <w:sz w:val="24"/>
          <w:szCs w:val="24"/>
        </w:rPr>
        <w:t xml:space="preserve"> y compatibilidad, nos permitió seleccionar los elementos que componen el SAR.</w:t>
      </w:r>
    </w:p>
    <w:p w14:paraId="7B802708" w14:textId="77777777" w:rsidR="0082601E" w:rsidRDefault="0082601E" w:rsidP="0082601E">
      <w:pPr>
        <w:rPr>
          <w:rFonts w:ascii="Arial" w:eastAsia="Times New Roman" w:hAnsi="Arial" w:cs="Arial"/>
          <w:sz w:val="24"/>
          <w:szCs w:val="24"/>
        </w:rPr>
      </w:pPr>
    </w:p>
    <w:p w14:paraId="7E66667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El hardware estudiado y utilizado a lo largo del desarrollo, fue el de la familia Arduino y Raspberry Pi.</w:t>
      </w:r>
    </w:p>
    <w:p w14:paraId="39771B6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probaron las versiones Arduino Uno, Arduino Mega y Arduino Nano, siendo estos dos últimos los utilizados en el SAR. Además, se experimentaron con variados módulos, sensores y actuadores compatibles con esta familia como la cámara OV7670, ESP8266, Bluetooth, DHT11, entre otros. Los ensayos realizados con estos componentes se encuentran en el anexo de casos pruebas de módulos, sensores y actuadores.</w:t>
      </w:r>
    </w:p>
    <w:p w14:paraId="2964508F" w14:textId="77777777" w:rsidR="0082601E" w:rsidRDefault="0082601E" w:rsidP="0082601E">
      <w:pPr>
        <w:rPr>
          <w:rFonts w:ascii="Arial" w:eastAsia="Times New Roman" w:hAnsi="Arial" w:cs="Arial"/>
          <w:sz w:val="24"/>
          <w:szCs w:val="24"/>
        </w:rPr>
      </w:pPr>
    </w:p>
    <w:p w14:paraId="0873529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En el caso de Raspberry Pi utilizamos la versión Pi 3 modelo B, en conjunto con la cámara compatible para esta SBC.</w:t>
      </w:r>
    </w:p>
    <w:p w14:paraId="4B355AFA" w14:textId="77777777" w:rsidR="0082601E" w:rsidRDefault="0082601E" w:rsidP="0082601E">
      <w:pPr>
        <w:rPr>
          <w:rFonts w:ascii="Arial" w:eastAsia="Times New Roman" w:hAnsi="Arial" w:cs="Arial"/>
          <w:sz w:val="24"/>
          <w:szCs w:val="24"/>
        </w:rPr>
      </w:pPr>
    </w:p>
    <w:p w14:paraId="58F01205" w14:textId="04952B31" w:rsidR="0082601E" w:rsidRPr="00480F23" w:rsidRDefault="0082601E" w:rsidP="0082601E">
      <w:pPr>
        <w:rPr>
          <w:rFonts w:ascii="Arial" w:eastAsia="Times New Roman" w:hAnsi="Arial" w:cs="Arial"/>
          <w:sz w:val="24"/>
          <w:szCs w:val="24"/>
        </w:rPr>
      </w:pPr>
      <w:r>
        <w:rPr>
          <w:rFonts w:ascii="Arial" w:eastAsia="Times New Roman" w:hAnsi="Arial" w:cs="Arial"/>
          <w:sz w:val="24"/>
          <w:szCs w:val="24"/>
        </w:rPr>
        <w:t>El software investigado para el desarrollo de aplicaciones móviles fue mencionado en los capítulos 5 y 6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_Ref503822834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00B86C28" w:rsidRPr="00B86C28">
        <w:rPr>
          <w:rFonts w:ascii="Arial" w:eastAsia="Times New Roman" w:hAnsi="Arial" w:cs="Arial"/>
          <w:b/>
          <w:sz w:val="24"/>
          <w:szCs w:val="24"/>
        </w:rPr>
        <w:t>Capítulo 5 - Aplicaciones Móviles</w:t>
      </w:r>
      <w:r w:rsidRPr="00B86C28">
        <w:rPr>
          <w:rFonts w:ascii="Arial" w:eastAsia="Times New Roman" w:hAnsi="Arial" w:cs="Arial"/>
          <w:b/>
          <w:sz w:val="24"/>
          <w:szCs w:val="24"/>
        </w:rPr>
        <w:fldChar w:fldCharType="end"/>
      </w:r>
      <w:r w:rsidRPr="00B86C28">
        <w:rPr>
          <w:rFonts w:ascii="Arial" w:eastAsia="Times New Roman" w:hAnsi="Arial" w:cs="Arial"/>
          <w:b/>
          <w:sz w:val="24"/>
          <w:szCs w:val="24"/>
        </w:rPr>
        <w:t xml:space="preserve"> y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_Ref503822874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Pr="00B86C28">
        <w:rPr>
          <w:rFonts w:ascii="Arial" w:eastAsia="Times New Roman" w:hAnsi="Arial" w:cs="Arial"/>
          <w:b/>
          <w:sz w:val="24"/>
          <w:szCs w:val="24"/>
        </w:rPr>
        <w:t>Capítulo 6 – Stack MEAN</w:t>
      </w:r>
      <w:r w:rsidRPr="00B86C28">
        <w:rPr>
          <w:rFonts w:ascii="Arial" w:eastAsia="Times New Roman" w:hAnsi="Arial" w:cs="Arial"/>
          <w:b/>
          <w:sz w:val="24"/>
          <w:szCs w:val="24"/>
        </w:rPr>
        <w:fldChar w:fldCharType="end"/>
      </w:r>
      <w:r>
        <w:rPr>
          <w:rFonts w:ascii="Arial" w:eastAsia="Times New Roman" w:hAnsi="Arial" w:cs="Arial"/>
          <w:sz w:val="24"/>
          <w:szCs w:val="24"/>
        </w:rPr>
        <w:t>). La idea era encontrar compatibilidad entre los elementos del hardware, utilizando el software como interfaz entre ellos.</w:t>
      </w:r>
    </w:p>
    <w:p w14:paraId="3AFBCAAA" w14:textId="77777777" w:rsidR="00B86C28" w:rsidRDefault="00B86C28">
      <w:pPr>
        <w:rPr>
          <w:b/>
          <w:color w:val="666666"/>
          <w:sz w:val="32"/>
          <w:szCs w:val="32"/>
        </w:rPr>
      </w:pPr>
      <w:bookmarkStart w:id="390" w:name="_Toc504153932"/>
      <w:r>
        <w:rPr>
          <w:b/>
          <w:sz w:val="32"/>
          <w:szCs w:val="32"/>
        </w:rPr>
        <w:br w:type="page"/>
      </w:r>
    </w:p>
    <w:p w14:paraId="0CF0248F" w14:textId="69A6B1B1" w:rsidR="0082601E" w:rsidRPr="007640BC" w:rsidRDefault="0082601E" w:rsidP="0082601E">
      <w:pPr>
        <w:pStyle w:val="Ttulo2"/>
        <w:rPr>
          <w:b/>
          <w:sz w:val="32"/>
          <w:szCs w:val="32"/>
        </w:rPr>
      </w:pPr>
      <w:bookmarkStart w:id="391" w:name="_Toc510608570"/>
      <w:r>
        <w:rPr>
          <w:b/>
          <w:sz w:val="32"/>
          <w:szCs w:val="32"/>
        </w:rPr>
        <w:lastRenderedPageBreak/>
        <w:t xml:space="preserve">8.2 </w:t>
      </w:r>
      <w:r w:rsidRPr="007640BC">
        <w:rPr>
          <w:b/>
          <w:sz w:val="32"/>
          <w:szCs w:val="32"/>
        </w:rPr>
        <w:t>Selección tecnologías hardware</w:t>
      </w:r>
      <w:bookmarkEnd w:id="390"/>
      <w:bookmarkEnd w:id="391"/>
    </w:p>
    <w:p w14:paraId="73B73426" w14:textId="77777777" w:rsidR="0082601E" w:rsidRPr="009254E0" w:rsidRDefault="0082601E" w:rsidP="0082601E">
      <w:pPr>
        <w:rPr>
          <w:rFonts w:ascii="Times New Roman" w:eastAsia="Times New Roman" w:hAnsi="Times New Roman" w:cs="Times New Roman"/>
          <w:sz w:val="24"/>
          <w:szCs w:val="24"/>
        </w:rPr>
      </w:pPr>
    </w:p>
    <w:p w14:paraId="56588A78" w14:textId="77777777" w:rsidR="0082601E" w:rsidRDefault="0082601E" w:rsidP="0082601E">
      <w:pPr>
        <w:pStyle w:val="Ttulo3"/>
        <w:rPr>
          <w:b w:val="0"/>
          <w:sz w:val="28"/>
          <w:szCs w:val="28"/>
        </w:rPr>
      </w:pPr>
      <w:bookmarkStart w:id="392" w:name="_Ref503901336"/>
      <w:bookmarkStart w:id="393" w:name="_Toc504153933"/>
      <w:bookmarkStart w:id="394" w:name="_Toc510608571"/>
      <w:r>
        <w:rPr>
          <w:b w:val="0"/>
          <w:sz w:val="28"/>
          <w:szCs w:val="28"/>
        </w:rPr>
        <w:t xml:space="preserve">8.2.1 </w:t>
      </w:r>
      <w:bookmarkEnd w:id="392"/>
      <w:bookmarkEnd w:id="393"/>
      <w:r>
        <w:rPr>
          <w:b w:val="0"/>
          <w:sz w:val="28"/>
          <w:szCs w:val="28"/>
        </w:rPr>
        <w:t>Razones para la elección de Arduino</w:t>
      </w:r>
      <w:bookmarkEnd w:id="394"/>
    </w:p>
    <w:p w14:paraId="1DC4F064" w14:textId="77777777" w:rsidR="0082601E" w:rsidRPr="007640BC" w:rsidRDefault="0082601E" w:rsidP="0082601E"/>
    <w:p w14:paraId="2746FB28" w14:textId="5DD1BC97"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 xml:space="preserve">Como se abordó en el capítulo </w:t>
      </w:r>
      <w:r>
        <w:rPr>
          <w:rFonts w:ascii="Arial" w:eastAsia="Times New Roman" w:hAnsi="Arial" w:cs="Arial"/>
          <w:sz w:val="24"/>
          <w:szCs w:val="24"/>
        </w:rPr>
        <w:t>3</w:t>
      </w:r>
      <w:r w:rsidRPr="007640BC">
        <w:rPr>
          <w:rFonts w:ascii="Arial" w:eastAsia="Times New Roman" w:hAnsi="Arial" w:cs="Arial"/>
          <w:sz w:val="24"/>
          <w:szCs w:val="24"/>
        </w:rPr>
        <w:t xml:space="preserve"> (</w:t>
      </w:r>
      <w:r w:rsidRPr="00441EB8">
        <w:rPr>
          <w:rFonts w:ascii="Arial" w:eastAsia="Times New Roman" w:hAnsi="Arial" w:cs="Arial"/>
          <w:b/>
          <w:sz w:val="24"/>
          <w:szCs w:val="24"/>
        </w:rPr>
        <w:fldChar w:fldCharType="begin"/>
      </w:r>
      <w:r w:rsidRPr="00441EB8">
        <w:rPr>
          <w:rFonts w:ascii="Arial" w:eastAsia="Times New Roman" w:hAnsi="Arial" w:cs="Arial"/>
          <w:b/>
          <w:sz w:val="24"/>
          <w:szCs w:val="24"/>
        </w:rPr>
        <w:instrText xml:space="preserve"> REF _Ref503823279 \h  \* MERGEFORMAT </w:instrText>
      </w:r>
      <w:r w:rsidRPr="00441EB8">
        <w:rPr>
          <w:rFonts w:ascii="Arial" w:eastAsia="Times New Roman" w:hAnsi="Arial" w:cs="Arial"/>
          <w:b/>
          <w:sz w:val="24"/>
          <w:szCs w:val="24"/>
        </w:rPr>
      </w:r>
      <w:r w:rsidRPr="00441EB8">
        <w:rPr>
          <w:rFonts w:ascii="Arial" w:eastAsia="Times New Roman" w:hAnsi="Arial" w:cs="Arial"/>
          <w:b/>
          <w:sz w:val="24"/>
          <w:szCs w:val="24"/>
        </w:rPr>
        <w:fldChar w:fldCharType="separate"/>
      </w:r>
      <w:r w:rsidR="00441EB8" w:rsidRPr="00441EB8">
        <w:rPr>
          <w:rFonts w:ascii="Arial" w:eastAsia="Times New Roman" w:hAnsi="Arial" w:cs="Arial"/>
          <w:b/>
          <w:sz w:val="24"/>
          <w:szCs w:val="24"/>
        </w:rPr>
        <w:t>Capítulo 3 – Arduino</w:t>
      </w:r>
      <w:r w:rsidRPr="00441EB8">
        <w:rPr>
          <w:rFonts w:ascii="Arial" w:eastAsia="Times New Roman" w:hAnsi="Arial" w:cs="Arial"/>
          <w:b/>
          <w:sz w:val="24"/>
          <w:szCs w:val="24"/>
        </w:rPr>
        <w:fldChar w:fldCharType="end"/>
      </w:r>
      <w:r w:rsidRPr="007640BC">
        <w:rPr>
          <w:rFonts w:ascii="Arial" w:eastAsia="Times New Roman" w:hAnsi="Arial" w:cs="Arial"/>
          <w:sz w:val="24"/>
          <w:szCs w:val="24"/>
        </w:rPr>
        <w:t>), siendo una arquitectura hardware pensada para hobbistas, diseñadores y personas no relacionadas con la electrónica ni la programación a bajo nivel, Arduino permite una curva de aprendizaje</w:t>
      </w:r>
      <w:r>
        <w:rPr>
          <w:rFonts w:ascii="Arial" w:eastAsia="Times New Roman" w:hAnsi="Arial" w:cs="Arial"/>
          <w:sz w:val="24"/>
          <w:szCs w:val="24"/>
        </w:rPr>
        <w:t xml:space="preserve"> relativamente baja </w:t>
      </w:r>
      <w:r w:rsidRPr="007640BC">
        <w:rPr>
          <w:rFonts w:ascii="Arial" w:eastAsia="Times New Roman" w:hAnsi="Arial" w:cs="Arial"/>
          <w:sz w:val="24"/>
          <w:szCs w:val="24"/>
        </w:rPr>
        <w:t xml:space="preserve">y la </w:t>
      </w:r>
      <w:r>
        <w:rPr>
          <w:rFonts w:ascii="Arial" w:eastAsia="Times New Roman" w:hAnsi="Arial" w:cs="Arial"/>
          <w:sz w:val="24"/>
          <w:szCs w:val="24"/>
        </w:rPr>
        <w:t xml:space="preserve">disponibilidad componentes </w:t>
      </w:r>
      <w:r w:rsidRPr="007640BC">
        <w:rPr>
          <w:rFonts w:ascii="Arial" w:eastAsia="Times New Roman" w:hAnsi="Arial" w:cs="Arial"/>
          <w:sz w:val="24"/>
          <w:szCs w:val="24"/>
        </w:rPr>
        <w:t>con</w:t>
      </w:r>
      <w:r>
        <w:rPr>
          <w:rFonts w:ascii="Arial" w:eastAsia="Times New Roman" w:hAnsi="Arial" w:cs="Arial"/>
          <w:sz w:val="24"/>
          <w:szCs w:val="24"/>
        </w:rPr>
        <w:t>ectables</w:t>
      </w:r>
      <w:r w:rsidRPr="007640BC">
        <w:rPr>
          <w:rFonts w:ascii="Arial" w:eastAsia="Times New Roman" w:hAnsi="Arial" w:cs="Arial"/>
          <w:sz w:val="24"/>
          <w:szCs w:val="24"/>
        </w:rPr>
        <w:t xml:space="preserve"> l</w:t>
      </w:r>
      <w:r>
        <w:rPr>
          <w:rFonts w:ascii="Arial" w:eastAsia="Times New Roman" w:hAnsi="Arial" w:cs="Arial"/>
          <w:sz w:val="24"/>
          <w:szCs w:val="24"/>
        </w:rPr>
        <w:t>o</w:t>
      </w:r>
      <w:r w:rsidRPr="007640BC">
        <w:rPr>
          <w:rFonts w:ascii="Arial" w:eastAsia="Times New Roman" w:hAnsi="Arial" w:cs="Arial"/>
          <w:sz w:val="24"/>
          <w:szCs w:val="24"/>
        </w:rPr>
        <w:t xml:space="preserve"> hace muy atractiv</w:t>
      </w:r>
      <w:r>
        <w:rPr>
          <w:rFonts w:ascii="Arial" w:eastAsia="Times New Roman" w:hAnsi="Arial" w:cs="Arial"/>
          <w:sz w:val="24"/>
          <w:szCs w:val="24"/>
        </w:rPr>
        <w:t>o</w:t>
      </w:r>
      <w:r w:rsidRPr="007640BC">
        <w:rPr>
          <w:rFonts w:ascii="Arial" w:eastAsia="Times New Roman" w:hAnsi="Arial" w:cs="Arial"/>
          <w:sz w:val="24"/>
          <w:szCs w:val="24"/>
        </w:rPr>
        <w:t xml:space="preserve">, para </w:t>
      </w:r>
      <w:r>
        <w:rPr>
          <w:rFonts w:ascii="Arial" w:eastAsia="Times New Roman" w:hAnsi="Arial" w:cs="Arial"/>
          <w:sz w:val="24"/>
          <w:szCs w:val="24"/>
        </w:rPr>
        <w:t>afrontar</w:t>
      </w:r>
      <w:r w:rsidRPr="007640BC">
        <w:rPr>
          <w:rFonts w:ascii="Arial" w:eastAsia="Times New Roman" w:hAnsi="Arial" w:cs="Arial"/>
          <w:sz w:val="24"/>
          <w:szCs w:val="24"/>
        </w:rPr>
        <w:t xml:space="preserve"> proyectos con diversos niveles de complejidad.</w:t>
      </w:r>
    </w:p>
    <w:p w14:paraId="691DE44D" w14:textId="77777777" w:rsidR="0082601E" w:rsidRPr="00FE39DF" w:rsidRDefault="0082601E" w:rsidP="0082601E">
      <w:pPr>
        <w:rPr>
          <w:rFonts w:ascii="Arial" w:eastAsia="Times New Roman" w:hAnsi="Arial" w:cs="Arial"/>
          <w:sz w:val="24"/>
          <w:szCs w:val="24"/>
        </w:rPr>
      </w:pPr>
    </w:p>
    <w:p w14:paraId="3ACC55B5" w14:textId="6DC2BB87"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Gracias a que existe buen soporte de </w:t>
      </w:r>
      <w:r w:rsidRPr="007640BC">
        <w:rPr>
          <w:rFonts w:ascii="Arial" w:eastAsia="Times New Roman" w:hAnsi="Arial" w:cs="Arial"/>
          <w:sz w:val="24"/>
          <w:szCs w:val="24"/>
        </w:rPr>
        <w:t xml:space="preserve">placas Arduino para </w:t>
      </w:r>
      <w:r>
        <w:rPr>
          <w:rFonts w:ascii="Arial" w:eastAsia="Times New Roman" w:hAnsi="Arial" w:cs="Arial"/>
          <w:sz w:val="24"/>
          <w:szCs w:val="24"/>
        </w:rPr>
        <w:t>el</w:t>
      </w:r>
      <w:r w:rsidRPr="007640BC">
        <w:rPr>
          <w:rFonts w:ascii="Arial" w:eastAsia="Times New Roman" w:hAnsi="Arial" w:cs="Arial"/>
          <w:sz w:val="24"/>
          <w:szCs w:val="24"/>
        </w:rPr>
        <w:t xml:space="preserve"> uso </w:t>
      </w:r>
      <w:r>
        <w:rPr>
          <w:rFonts w:ascii="Arial" w:eastAsia="Times New Roman" w:hAnsi="Arial" w:cs="Arial"/>
          <w:sz w:val="24"/>
          <w:szCs w:val="24"/>
        </w:rPr>
        <w:t>en</w:t>
      </w:r>
      <w:r w:rsidRPr="007640BC">
        <w:rPr>
          <w:rFonts w:ascii="Arial" w:eastAsia="Times New Roman" w:hAnsi="Arial" w:cs="Arial"/>
          <w:sz w:val="24"/>
          <w:szCs w:val="24"/>
        </w:rPr>
        <w:t xml:space="preserve"> control </w:t>
      </w:r>
      <w:r>
        <w:rPr>
          <w:rFonts w:ascii="Arial" w:eastAsia="Times New Roman" w:hAnsi="Arial" w:cs="Arial"/>
          <w:sz w:val="24"/>
          <w:szCs w:val="24"/>
        </w:rPr>
        <w:t>mediante en</w:t>
      </w:r>
      <w:r w:rsidRPr="007640BC">
        <w:rPr>
          <w:rFonts w:ascii="Arial" w:eastAsia="Times New Roman" w:hAnsi="Arial" w:cs="Arial"/>
          <w:sz w:val="24"/>
          <w:szCs w:val="24"/>
        </w:rPr>
        <w:t xml:space="preserve"> sensores y actuadores </w:t>
      </w:r>
      <w:r>
        <w:rPr>
          <w:rFonts w:ascii="Arial" w:eastAsia="Times New Roman" w:hAnsi="Arial" w:cs="Arial"/>
          <w:sz w:val="24"/>
          <w:szCs w:val="24"/>
        </w:rPr>
        <w:t>basado en</w:t>
      </w:r>
      <w:r w:rsidRPr="007640BC">
        <w:rPr>
          <w:rFonts w:ascii="Arial" w:eastAsia="Times New Roman" w:hAnsi="Arial" w:cs="Arial"/>
          <w:sz w:val="24"/>
          <w:szCs w:val="24"/>
        </w:rPr>
        <w:t xml:space="preserve"> microcontrolador, </w:t>
      </w:r>
      <w:r>
        <w:rPr>
          <w:rFonts w:ascii="Arial" w:eastAsia="Times New Roman" w:hAnsi="Arial" w:cs="Arial"/>
          <w:sz w:val="24"/>
          <w:szCs w:val="24"/>
        </w:rPr>
        <w:t xml:space="preserve">es </w:t>
      </w:r>
      <w:r w:rsidR="00441EB8">
        <w:rPr>
          <w:rFonts w:ascii="Arial" w:eastAsia="Times New Roman" w:hAnsi="Arial" w:cs="Arial"/>
          <w:sz w:val="24"/>
          <w:szCs w:val="24"/>
        </w:rPr>
        <w:t>atractivo</w:t>
      </w:r>
      <w:r w:rsidR="00441EB8" w:rsidRPr="007640BC">
        <w:rPr>
          <w:rFonts w:ascii="Arial" w:eastAsia="Times New Roman" w:hAnsi="Arial" w:cs="Arial"/>
          <w:sz w:val="24"/>
          <w:szCs w:val="24"/>
        </w:rPr>
        <w:t xml:space="preserve"> </w:t>
      </w:r>
      <w:r w:rsidR="00441EB8">
        <w:rPr>
          <w:rFonts w:ascii="Arial" w:eastAsia="Times New Roman" w:hAnsi="Arial" w:cs="Arial"/>
          <w:sz w:val="24"/>
          <w:szCs w:val="24"/>
        </w:rPr>
        <w:t>en</w:t>
      </w:r>
      <w:r>
        <w:rPr>
          <w:rFonts w:ascii="Arial" w:eastAsia="Times New Roman" w:hAnsi="Arial" w:cs="Arial"/>
          <w:sz w:val="24"/>
          <w:szCs w:val="24"/>
        </w:rPr>
        <w:t xml:space="preserve"> el contexto de una </w:t>
      </w:r>
      <w:r w:rsidRPr="007640BC">
        <w:rPr>
          <w:rFonts w:ascii="Arial" w:eastAsia="Times New Roman" w:hAnsi="Arial" w:cs="Arial"/>
          <w:sz w:val="24"/>
          <w:szCs w:val="24"/>
        </w:rPr>
        <w:t xml:space="preserve">transición desde electrónica discreta </w:t>
      </w:r>
      <w:r>
        <w:rPr>
          <w:rFonts w:ascii="Arial" w:eastAsia="Times New Roman" w:hAnsi="Arial" w:cs="Arial"/>
          <w:sz w:val="24"/>
          <w:szCs w:val="24"/>
        </w:rPr>
        <w:t>haci</w:t>
      </w:r>
      <w:r w:rsidRPr="007640BC">
        <w:rPr>
          <w:rFonts w:ascii="Arial" w:eastAsia="Times New Roman" w:hAnsi="Arial" w:cs="Arial"/>
          <w:sz w:val="24"/>
          <w:szCs w:val="24"/>
        </w:rPr>
        <w:t xml:space="preserve">a la programable. </w:t>
      </w:r>
    </w:p>
    <w:p w14:paraId="4C00E4A2" w14:textId="77777777" w:rsidR="0082601E" w:rsidRPr="007640BC" w:rsidRDefault="0082601E" w:rsidP="0082601E">
      <w:pPr>
        <w:rPr>
          <w:rFonts w:ascii="Times New Roman" w:eastAsia="Times New Roman" w:hAnsi="Times New Roman" w:cs="Times New Roman"/>
          <w:sz w:val="24"/>
          <w:szCs w:val="24"/>
        </w:rPr>
      </w:pPr>
    </w:p>
    <w:p w14:paraId="594FF98F" w14:textId="74CBC5E2"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seleccionó</w:t>
      </w:r>
      <w:r w:rsidRPr="007640BC">
        <w:rPr>
          <w:rFonts w:ascii="Arial" w:eastAsia="Times New Roman" w:hAnsi="Arial" w:cs="Arial"/>
          <w:sz w:val="24"/>
          <w:szCs w:val="24"/>
        </w:rPr>
        <w:t xml:space="preserve"> </w:t>
      </w:r>
      <w:r>
        <w:rPr>
          <w:rFonts w:ascii="Arial" w:eastAsia="Times New Roman" w:hAnsi="Arial" w:cs="Arial"/>
          <w:sz w:val="24"/>
          <w:szCs w:val="24"/>
        </w:rPr>
        <w:t>la placa A</w:t>
      </w:r>
      <w:r w:rsidRPr="007640BC">
        <w:rPr>
          <w:rFonts w:ascii="Arial" w:eastAsia="Times New Roman" w:hAnsi="Arial" w:cs="Arial"/>
          <w:sz w:val="24"/>
          <w:szCs w:val="24"/>
        </w:rPr>
        <w:t>rduino UNO</w:t>
      </w:r>
      <w:r>
        <w:rPr>
          <w:rFonts w:ascii="Arial" w:eastAsia="Times New Roman" w:hAnsi="Arial" w:cs="Arial"/>
          <w:sz w:val="24"/>
          <w:szCs w:val="24"/>
        </w:rPr>
        <w:t>,</w:t>
      </w:r>
      <w:r w:rsidRPr="007640BC">
        <w:rPr>
          <w:rFonts w:ascii="Arial" w:eastAsia="Times New Roman" w:hAnsi="Arial" w:cs="Arial"/>
          <w:sz w:val="24"/>
          <w:szCs w:val="24"/>
        </w:rPr>
        <w:t xml:space="preserve"> </w:t>
      </w:r>
      <w:r>
        <w:rPr>
          <w:rFonts w:ascii="Arial" w:eastAsia="Times New Roman" w:hAnsi="Arial" w:cs="Arial"/>
          <w:sz w:val="24"/>
          <w:szCs w:val="24"/>
        </w:rPr>
        <w:t xml:space="preserve">sobre la cual </w:t>
      </w:r>
      <w:r w:rsidRPr="007640BC">
        <w:rPr>
          <w:rFonts w:ascii="Arial" w:eastAsia="Times New Roman" w:hAnsi="Arial" w:cs="Arial"/>
          <w:sz w:val="24"/>
          <w:szCs w:val="24"/>
        </w:rPr>
        <w:t>se elaboraron distintos prototipos</w:t>
      </w:r>
      <w:r>
        <w:rPr>
          <w:rFonts w:ascii="Arial" w:eastAsia="Times New Roman" w:hAnsi="Arial" w:cs="Arial"/>
          <w:sz w:val="24"/>
          <w:szCs w:val="24"/>
        </w:rPr>
        <w:t xml:space="preserve"> </w:t>
      </w:r>
      <w:r w:rsidRPr="007640BC">
        <w:rPr>
          <w:rFonts w:ascii="Arial" w:eastAsia="Times New Roman" w:hAnsi="Arial" w:cs="Arial"/>
          <w:sz w:val="24"/>
          <w:szCs w:val="24"/>
        </w:rPr>
        <w:t xml:space="preserve">simples con </w:t>
      </w:r>
      <w:r w:rsidR="00F06F4C" w:rsidRPr="00D25EDC">
        <w:rPr>
          <w:rFonts w:ascii="Arial" w:eastAsia="Times New Roman" w:hAnsi="Arial" w:cs="Arial"/>
          <w:i/>
          <w:sz w:val="24"/>
          <w:szCs w:val="24"/>
          <w:highlight w:val="yellow"/>
        </w:rPr>
        <w:fldChar w:fldCharType="begin"/>
      </w:r>
      <w:r w:rsidR="00F06F4C" w:rsidRPr="00D25EDC">
        <w:rPr>
          <w:rFonts w:ascii="Arial" w:eastAsia="Times New Roman" w:hAnsi="Arial" w:cs="Arial"/>
          <w:i/>
          <w:sz w:val="24"/>
          <w:szCs w:val="24"/>
        </w:rPr>
        <w:instrText xml:space="preserve"> REF _Ref508728943 \h </w:instrText>
      </w:r>
      <w:r w:rsidR="00D25EDC" w:rsidRPr="00D25EDC">
        <w:rPr>
          <w:rFonts w:ascii="Arial" w:eastAsia="Times New Roman" w:hAnsi="Arial" w:cs="Arial"/>
          <w:i/>
          <w:sz w:val="24"/>
          <w:szCs w:val="24"/>
          <w:highlight w:val="yellow"/>
        </w:rPr>
        <w:instrText xml:space="preserve"> \* MERGEFORMAT </w:instrText>
      </w:r>
      <w:r w:rsidR="00F06F4C" w:rsidRPr="00D25EDC">
        <w:rPr>
          <w:rFonts w:ascii="Arial" w:eastAsia="Times New Roman" w:hAnsi="Arial" w:cs="Arial"/>
          <w:i/>
          <w:sz w:val="24"/>
          <w:szCs w:val="24"/>
          <w:highlight w:val="yellow"/>
        </w:rPr>
      </w:r>
      <w:r w:rsidR="00F06F4C" w:rsidRPr="00D25EDC">
        <w:rPr>
          <w:rFonts w:ascii="Arial" w:eastAsia="Times New Roman" w:hAnsi="Arial" w:cs="Arial"/>
          <w:i/>
          <w:sz w:val="24"/>
          <w:szCs w:val="24"/>
          <w:highlight w:val="yellow"/>
        </w:rPr>
        <w:fldChar w:fldCharType="separate"/>
      </w:r>
      <w:r w:rsidR="00F06F4C" w:rsidRPr="00D25EDC">
        <w:rPr>
          <w:rFonts w:ascii="Arial" w:hAnsi="Arial" w:cs="Arial"/>
          <w:b/>
          <w:i/>
          <w:sz w:val="24"/>
          <w:szCs w:val="24"/>
        </w:rPr>
        <w:t>Protoboard</w:t>
      </w:r>
      <w:r w:rsidR="00F06F4C" w:rsidRPr="00D25EDC">
        <w:rPr>
          <w:rFonts w:ascii="Arial" w:eastAsia="Times New Roman" w:hAnsi="Arial" w:cs="Arial"/>
          <w:i/>
          <w:sz w:val="24"/>
          <w:szCs w:val="24"/>
          <w:highlight w:val="yellow"/>
        </w:rPr>
        <w:fldChar w:fldCharType="end"/>
      </w:r>
      <w:r w:rsidRPr="007640BC">
        <w:rPr>
          <w:rFonts w:ascii="Arial" w:eastAsia="Times New Roman" w:hAnsi="Arial" w:cs="Arial"/>
          <w:sz w:val="24"/>
          <w:szCs w:val="24"/>
        </w:rPr>
        <w:t>, desde la manipulación de actuadores con motores hasta la toma de datos de distintos sensores como temperatura, humedad</w:t>
      </w:r>
      <w:r>
        <w:rPr>
          <w:rFonts w:ascii="Arial" w:eastAsia="Times New Roman" w:hAnsi="Arial" w:cs="Arial"/>
          <w:sz w:val="24"/>
          <w:szCs w:val="24"/>
        </w:rPr>
        <w:t>, distancia, entre otros</w:t>
      </w:r>
      <w:r w:rsidRPr="007640BC">
        <w:rPr>
          <w:rFonts w:ascii="Arial" w:eastAsia="Times New Roman" w:hAnsi="Arial" w:cs="Arial"/>
          <w:sz w:val="24"/>
          <w:szCs w:val="24"/>
        </w:rPr>
        <w:t xml:space="preserve">. </w:t>
      </w:r>
      <w:r>
        <w:rPr>
          <w:rFonts w:ascii="Arial" w:eastAsia="Times New Roman" w:hAnsi="Arial" w:cs="Arial"/>
          <w:sz w:val="24"/>
          <w:szCs w:val="24"/>
        </w:rPr>
        <w:t xml:space="preserve">Se encontró </w:t>
      </w:r>
      <w:r w:rsidRPr="007640BC">
        <w:rPr>
          <w:rFonts w:ascii="Arial" w:eastAsia="Times New Roman" w:hAnsi="Arial" w:cs="Arial"/>
          <w:sz w:val="24"/>
          <w:szCs w:val="24"/>
        </w:rPr>
        <w:t xml:space="preserve">en la placa </w:t>
      </w:r>
      <w:r>
        <w:rPr>
          <w:rFonts w:ascii="Arial" w:eastAsia="Times New Roman" w:hAnsi="Arial" w:cs="Arial"/>
          <w:sz w:val="24"/>
          <w:szCs w:val="24"/>
        </w:rPr>
        <w:t>A</w:t>
      </w:r>
      <w:r w:rsidRPr="007640BC">
        <w:rPr>
          <w:rFonts w:ascii="Arial" w:eastAsia="Times New Roman" w:hAnsi="Arial" w:cs="Arial"/>
          <w:sz w:val="24"/>
          <w:szCs w:val="24"/>
        </w:rPr>
        <w:t xml:space="preserve">rduino UNO </w:t>
      </w:r>
      <w:r>
        <w:rPr>
          <w:rFonts w:ascii="Arial" w:eastAsia="Times New Roman" w:hAnsi="Arial" w:cs="Arial"/>
          <w:sz w:val="24"/>
          <w:szCs w:val="24"/>
        </w:rPr>
        <w:t xml:space="preserve">una baja disponibilidad de pines </w:t>
      </w:r>
      <w:r w:rsidRPr="007640BC">
        <w:rPr>
          <w:rFonts w:ascii="Arial" w:eastAsia="Times New Roman" w:hAnsi="Arial" w:cs="Arial"/>
          <w:sz w:val="24"/>
          <w:szCs w:val="24"/>
        </w:rPr>
        <w:t xml:space="preserve">E/S para la cantidad de sensores/actuadores y módulos que se </w:t>
      </w:r>
      <w:r>
        <w:rPr>
          <w:rFonts w:ascii="Arial" w:eastAsia="Times New Roman" w:hAnsi="Arial" w:cs="Arial"/>
          <w:sz w:val="24"/>
          <w:szCs w:val="24"/>
        </w:rPr>
        <w:t>deseaban</w:t>
      </w:r>
      <w:r w:rsidRPr="007640BC">
        <w:rPr>
          <w:rFonts w:ascii="Arial" w:eastAsia="Times New Roman" w:hAnsi="Arial" w:cs="Arial"/>
          <w:sz w:val="24"/>
          <w:szCs w:val="24"/>
        </w:rPr>
        <w:t xml:space="preserve"> conectar</w:t>
      </w:r>
      <w:r>
        <w:rPr>
          <w:rFonts w:ascii="Arial" w:eastAsia="Times New Roman" w:hAnsi="Arial" w:cs="Arial"/>
          <w:sz w:val="24"/>
          <w:szCs w:val="24"/>
        </w:rPr>
        <w:t xml:space="preserve">. Por tal motivo, se decidió </w:t>
      </w:r>
      <w:r w:rsidRPr="007640BC">
        <w:rPr>
          <w:rFonts w:ascii="Arial" w:eastAsia="Times New Roman" w:hAnsi="Arial" w:cs="Arial"/>
          <w:sz w:val="24"/>
          <w:szCs w:val="24"/>
        </w:rPr>
        <w:t xml:space="preserve">ampliar la cantidad de pines </w:t>
      </w:r>
      <w:r>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r>
        <w:rPr>
          <w:rFonts w:ascii="Arial" w:eastAsia="Times New Roman" w:hAnsi="Arial" w:cs="Arial"/>
          <w:sz w:val="24"/>
          <w:szCs w:val="24"/>
        </w:rPr>
        <w:t>otorga</w:t>
      </w:r>
      <w:r w:rsidRPr="007640BC">
        <w:rPr>
          <w:rFonts w:ascii="Arial" w:eastAsia="Times New Roman" w:hAnsi="Arial" w:cs="Arial"/>
          <w:sz w:val="24"/>
          <w:szCs w:val="24"/>
        </w:rPr>
        <w:t xml:space="preserve"> mayor cantidad de pines, </w:t>
      </w:r>
      <w:r>
        <w:rPr>
          <w:rFonts w:ascii="Arial" w:eastAsia="Times New Roman" w:hAnsi="Arial" w:cs="Arial"/>
          <w:sz w:val="24"/>
          <w:szCs w:val="24"/>
        </w:rPr>
        <w:t>sin</w:t>
      </w:r>
      <w:r w:rsidRPr="007640BC">
        <w:rPr>
          <w:rFonts w:ascii="Arial" w:eastAsia="Times New Roman" w:hAnsi="Arial" w:cs="Arial"/>
          <w:sz w:val="24"/>
          <w:szCs w:val="24"/>
        </w:rPr>
        <w:t xml:space="preserve"> expand</w:t>
      </w:r>
      <w:r>
        <w:rPr>
          <w:rFonts w:ascii="Arial" w:eastAsia="Times New Roman" w:hAnsi="Arial" w:cs="Arial"/>
          <w:sz w:val="24"/>
          <w:szCs w:val="24"/>
        </w:rPr>
        <w:t>ir</w:t>
      </w:r>
      <w:r w:rsidRPr="007640BC">
        <w:rPr>
          <w:rFonts w:ascii="Arial" w:eastAsia="Times New Roman" w:hAnsi="Arial" w:cs="Arial"/>
          <w:sz w:val="24"/>
          <w:szCs w:val="24"/>
        </w:rPr>
        <w:t xml:space="preserve"> la cantidad de memoria </w:t>
      </w:r>
      <w:r>
        <w:rPr>
          <w:rFonts w:ascii="Arial" w:eastAsia="Times New Roman" w:hAnsi="Arial" w:cs="Arial"/>
          <w:sz w:val="24"/>
          <w:szCs w:val="24"/>
        </w:rPr>
        <w:t>ni</w:t>
      </w:r>
      <w:r w:rsidRPr="007640BC">
        <w:rPr>
          <w:rFonts w:ascii="Arial" w:eastAsia="Times New Roman" w:hAnsi="Arial" w:cs="Arial"/>
          <w:sz w:val="24"/>
          <w:szCs w:val="24"/>
        </w:rPr>
        <w:t xml:space="preserve"> procesamiento</w:t>
      </w:r>
      <w:r>
        <w:rPr>
          <w:rFonts w:ascii="Arial" w:eastAsia="Times New Roman" w:hAnsi="Arial" w:cs="Arial"/>
          <w:sz w:val="24"/>
          <w:szCs w:val="24"/>
        </w:rPr>
        <w:t xml:space="preserve">. Este detalle devino en la </w:t>
      </w:r>
      <w:r w:rsidRPr="007640BC">
        <w:rPr>
          <w:rFonts w:ascii="Arial" w:eastAsia="Times New Roman" w:hAnsi="Arial" w:cs="Arial"/>
          <w:sz w:val="24"/>
          <w:szCs w:val="24"/>
        </w:rPr>
        <w:t>dificultad a la hora de</w:t>
      </w:r>
      <w:r>
        <w:rPr>
          <w:rFonts w:ascii="Arial" w:eastAsia="Times New Roman" w:hAnsi="Arial" w:cs="Arial"/>
          <w:sz w:val="24"/>
          <w:szCs w:val="24"/>
        </w:rPr>
        <w:t xml:space="preserve"> la</w:t>
      </w:r>
      <w:r w:rsidRPr="007640BC">
        <w:rPr>
          <w:rFonts w:ascii="Arial" w:eastAsia="Times New Roman" w:hAnsi="Arial" w:cs="Arial"/>
          <w:sz w:val="24"/>
          <w:szCs w:val="24"/>
        </w:rPr>
        <w:t xml:space="preserve"> programa</w:t>
      </w:r>
      <w:r>
        <w:rPr>
          <w:rFonts w:ascii="Arial" w:eastAsia="Times New Roman" w:hAnsi="Arial" w:cs="Arial"/>
          <w:sz w:val="24"/>
          <w:szCs w:val="24"/>
        </w:rPr>
        <w:t>ción</w:t>
      </w:r>
      <w:r w:rsidRPr="007640BC">
        <w:rPr>
          <w:rFonts w:ascii="Arial" w:eastAsia="Times New Roman" w:hAnsi="Arial" w:cs="Arial"/>
          <w:sz w:val="24"/>
          <w:szCs w:val="24"/>
        </w:rPr>
        <w:t xml:space="preserve">, </w:t>
      </w:r>
      <w:r>
        <w:rPr>
          <w:rFonts w:ascii="Arial" w:eastAsia="Times New Roman" w:hAnsi="Arial" w:cs="Arial"/>
          <w:sz w:val="24"/>
          <w:szCs w:val="24"/>
        </w:rPr>
        <w:t>por</w:t>
      </w:r>
      <w:r w:rsidRPr="007640BC">
        <w:rPr>
          <w:rFonts w:ascii="Arial" w:eastAsia="Times New Roman" w:hAnsi="Arial" w:cs="Arial"/>
          <w:sz w:val="24"/>
          <w:szCs w:val="24"/>
        </w:rPr>
        <w:t xml:space="preserve"> contar con </w:t>
      </w:r>
      <w:r>
        <w:rPr>
          <w:rFonts w:ascii="Arial" w:eastAsia="Times New Roman" w:hAnsi="Arial" w:cs="Arial"/>
          <w:sz w:val="24"/>
          <w:szCs w:val="24"/>
        </w:rPr>
        <w:t>pocas</w:t>
      </w:r>
      <w:r w:rsidRPr="007640BC">
        <w:rPr>
          <w:rFonts w:ascii="Arial" w:eastAsia="Times New Roman" w:hAnsi="Arial" w:cs="Arial"/>
          <w:sz w:val="24"/>
          <w:szCs w:val="24"/>
        </w:rPr>
        <w:t xml:space="preserve"> interrupciones hardware</w:t>
      </w:r>
      <w:r>
        <w:rPr>
          <w:rFonts w:ascii="Arial" w:eastAsia="Times New Roman" w:hAnsi="Arial" w:cs="Arial"/>
          <w:sz w:val="24"/>
          <w:szCs w:val="24"/>
        </w:rPr>
        <w:t xml:space="preserve">, forzando a la utilización de consulta periódica o </w:t>
      </w:r>
      <w:r w:rsidRPr="00805BB5">
        <w:rPr>
          <w:rFonts w:ascii="Arial" w:eastAsia="Times New Roman" w:hAnsi="Arial" w:cs="Arial"/>
          <w:i/>
          <w:sz w:val="24"/>
          <w:szCs w:val="24"/>
        </w:rPr>
        <w:t>pooling</w:t>
      </w:r>
      <w:r>
        <w:rPr>
          <w:rFonts w:ascii="Arial" w:eastAsia="Times New Roman" w:hAnsi="Arial" w:cs="Arial"/>
          <w:sz w:val="24"/>
          <w:szCs w:val="24"/>
        </w:rPr>
        <w:t xml:space="preserve"> </w:t>
      </w:r>
      <w:r w:rsidRPr="007640BC">
        <w:rPr>
          <w:rFonts w:ascii="Arial" w:eastAsia="Times New Roman" w:hAnsi="Arial" w:cs="Arial"/>
          <w:sz w:val="24"/>
          <w:szCs w:val="24"/>
        </w:rPr>
        <w:t xml:space="preserve">en </w:t>
      </w:r>
      <w:r>
        <w:rPr>
          <w:rFonts w:ascii="Arial" w:eastAsia="Times New Roman" w:hAnsi="Arial" w:cs="Arial"/>
          <w:sz w:val="24"/>
          <w:szCs w:val="24"/>
        </w:rPr>
        <w:t>el</w:t>
      </w:r>
      <w:r w:rsidRPr="007640BC">
        <w:rPr>
          <w:rFonts w:ascii="Arial" w:eastAsia="Times New Roman" w:hAnsi="Arial" w:cs="Arial"/>
          <w:sz w:val="24"/>
          <w:szCs w:val="24"/>
        </w:rPr>
        <w:t xml:space="preserve"> bucle principal (</w:t>
      </w:r>
      <w:r w:rsidRPr="00FE39DF">
        <w:rPr>
          <w:rFonts w:ascii="Courier New" w:eastAsia="Times New Roman" w:hAnsi="Courier New" w:cs="Courier New"/>
          <w:sz w:val="24"/>
          <w:szCs w:val="24"/>
        </w:rPr>
        <w:t>loop</w:t>
      </w:r>
      <w:r w:rsidRPr="007640BC">
        <w:rPr>
          <w:rFonts w:ascii="Arial" w:eastAsia="Times New Roman" w:hAnsi="Arial" w:cs="Arial"/>
          <w:sz w:val="24"/>
          <w:szCs w:val="24"/>
        </w:rPr>
        <w:t xml:space="preserve">).  Estos problemas surgieron a la hora de conectar el módulo de la cámara OV7670 y el módulo </w:t>
      </w:r>
      <w:r>
        <w:rPr>
          <w:rFonts w:ascii="Arial" w:eastAsia="Times New Roman" w:hAnsi="Arial" w:cs="Arial"/>
          <w:sz w:val="24"/>
          <w:szCs w:val="24"/>
        </w:rPr>
        <w:t>WiFi</w:t>
      </w:r>
      <w:r w:rsidRPr="007640BC">
        <w:rPr>
          <w:rFonts w:ascii="Arial" w:eastAsia="Times New Roman" w:hAnsi="Arial" w:cs="Arial"/>
          <w:sz w:val="24"/>
          <w:szCs w:val="24"/>
        </w:rPr>
        <w:t xml:space="preserve"> ESP8266, los cuales requerían una alta cantidad de pines y nivel de cómputo.</w:t>
      </w:r>
    </w:p>
    <w:p w14:paraId="6C25D390" w14:textId="77777777" w:rsidR="0082601E" w:rsidRDefault="0082601E" w:rsidP="0082601E">
      <w:pPr>
        <w:rPr>
          <w:rFonts w:ascii="Arial" w:eastAsia="Times New Roman" w:hAnsi="Arial" w:cs="Arial"/>
          <w:sz w:val="24"/>
          <w:szCs w:val="24"/>
        </w:rPr>
      </w:pPr>
    </w:p>
    <w:p w14:paraId="02323BBE" w14:textId="01B91FAB" w:rsidR="0082601E" w:rsidRDefault="0082601E" w:rsidP="0082601E">
      <w:pPr>
        <w:rPr>
          <w:rFonts w:ascii="Arial" w:eastAsia="Times New Roman" w:hAnsi="Arial" w:cs="Arial"/>
          <w:sz w:val="24"/>
          <w:szCs w:val="24"/>
        </w:rPr>
      </w:pPr>
      <w:r>
        <w:rPr>
          <w:rFonts w:ascii="Arial" w:eastAsia="Times New Roman" w:hAnsi="Arial" w:cs="Arial"/>
          <w:sz w:val="24"/>
          <w:szCs w:val="24"/>
        </w:rPr>
        <w:t>A razón de estos problemas, se optó por el traspaso de una plataforma que trabaja con un microcontrolador a una basada en un computador, siendo elegida la Raspberry Pi.</w:t>
      </w:r>
    </w:p>
    <w:p w14:paraId="5C2AA863" w14:textId="77777777" w:rsidR="0082601E" w:rsidRPr="00FE39DF" w:rsidRDefault="0082601E" w:rsidP="0082601E">
      <w:pPr>
        <w:rPr>
          <w:rFonts w:ascii="Arial" w:eastAsia="Times New Roman" w:hAnsi="Arial" w:cs="Arial"/>
          <w:sz w:val="24"/>
          <w:szCs w:val="24"/>
        </w:rPr>
      </w:pPr>
    </w:p>
    <w:p w14:paraId="6B8AB8EE" w14:textId="77777777" w:rsidR="0082601E" w:rsidRDefault="0082601E" w:rsidP="0082601E">
      <w:pPr>
        <w:pStyle w:val="Ttulo3"/>
        <w:rPr>
          <w:b w:val="0"/>
          <w:sz w:val="28"/>
          <w:szCs w:val="28"/>
        </w:rPr>
      </w:pPr>
      <w:bookmarkStart w:id="395" w:name="_Toc504153934"/>
      <w:bookmarkStart w:id="396" w:name="_Toc510608572"/>
      <w:r>
        <w:rPr>
          <w:b w:val="0"/>
          <w:sz w:val="28"/>
          <w:szCs w:val="28"/>
        </w:rPr>
        <w:t xml:space="preserve">8.2.2 </w:t>
      </w:r>
      <w:bookmarkEnd w:id="395"/>
      <w:r>
        <w:rPr>
          <w:b w:val="0"/>
          <w:sz w:val="28"/>
          <w:szCs w:val="28"/>
        </w:rPr>
        <w:t>Razones para la elección de Raspbery Pi</w:t>
      </w:r>
      <w:bookmarkEnd w:id="396"/>
    </w:p>
    <w:p w14:paraId="43E56092" w14:textId="77777777" w:rsidR="0082601E" w:rsidRPr="007640BC" w:rsidRDefault="0082601E" w:rsidP="0082601E">
      <w:pPr>
        <w:rPr>
          <w:sz w:val="24"/>
          <w:szCs w:val="24"/>
        </w:rPr>
      </w:pPr>
    </w:p>
    <w:p w14:paraId="51B6A046" w14:textId="207D3D66"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En el capítulo 4</w:t>
      </w:r>
      <w:r>
        <w:rPr>
          <w:rFonts w:ascii="Arial" w:eastAsia="Times New Roman" w:hAnsi="Arial" w:cs="Arial"/>
          <w:sz w:val="24"/>
          <w:szCs w:val="24"/>
        </w:rPr>
        <w:t xml:space="preserve"> (</w:t>
      </w:r>
      <w:r w:rsidRPr="00AF11EE">
        <w:rPr>
          <w:rFonts w:ascii="Arial" w:eastAsia="Times New Roman" w:hAnsi="Arial" w:cs="Arial"/>
          <w:b/>
          <w:sz w:val="24"/>
          <w:szCs w:val="24"/>
        </w:rPr>
        <w:fldChar w:fldCharType="begin"/>
      </w:r>
      <w:r w:rsidRPr="00AF11EE">
        <w:rPr>
          <w:rFonts w:ascii="Arial" w:eastAsia="Times New Roman" w:hAnsi="Arial" w:cs="Arial"/>
          <w:b/>
          <w:sz w:val="24"/>
          <w:szCs w:val="24"/>
        </w:rPr>
        <w:instrText xml:space="preserve"> REF _Ref503824317 \h  \* MERGEFORMAT </w:instrText>
      </w:r>
      <w:r w:rsidRPr="00AF11EE">
        <w:rPr>
          <w:rFonts w:ascii="Arial" w:eastAsia="Times New Roman" w:hAnsi="Arial" w:cs="Arial"/>
          <w:b/>
          <w:sz w:val="24"/>
          <w:szCs w:val="24"/>
        </w:rPr>
      </w:r>
      <w:r w:rsidRPr="00AF11EE">
        <w:rPr>
          <w:rFonts w:ascii="Arial" w:eastAsia="Times New Roman" w:hAnsi="Arial" w:cs="Arial"/>
          <w:b/>
          <w:sz w:val="24"/>
          <w:szCs w:val="24"/>
        </w:rPr>
        <w:fldChar w:fldCharType="separate"/>
      </w:r>
      <w:r w:rsidR="00AF11EE" w:rsidRPr="00AF11EE">
        <w:rPr>
          <w:rFonts w:ascii="Arial" w:eastAsia="Times New Roman" w:hAnsi="Arial" w:cs="Arial"/>
          <w:b/>
          <w:sz w:val="24"/>
          <w:szCs w:val="24"/>
        </w:rPr>
        <w:t>Capítulo 4 – Raspberry Pi</w:t>
      </w:r>
      <w:r w:rsidRPr="00AF11EE">
        <w:rPr>
          <w:rFonts w:ascii="Arial" w:eastAsia="Times New Roman" w:hAnsi="Arial" w:cs="Arial"/>
          <w:b/>
          <w:sz w:val="24"/>
          <w:szCs w:val="24"/>
        </w:rPr>
        <w:fldChar w:fldCharType="end"/>
      </w:r>
      <w:r>
        <w:rPr>
          <w:rFonts w:ascii="Arial" w:eastAsia="Times New Roman" w:hAnsi="Arial" w:cs="Arial"/>
          <w:sz w:val="24"/>
          <w:szCs w:val="24"/>
        </w:rPr>
        <w:t>)</w:t>
      </w:r>
      <w:r w:rsidRPr="007640BC">
        <w:rPr>
          <w:rFonts w:ascii="Arial" w:eastAsia="Times New Roman" w:hAnsi="Arial" w:cs="Arial"/>
          <w:sz w:val="24"/>
          <w:szCs w:val="24"/>
        </w:rPr>
        <w:t xml:space="preserve"> se mencionó y analizó el computador de placa reducida (SBC) Raspberry Pi</w:t>
      </w:r>
      <w:r>
        <w:rPr>
          <w:rFonts w:ascii="Arial" w:eastAsia="Times New Roman" w:hAnsi="Arial" w:cs="Arial"/>
          <w:sz w:val="24"/>
          <w:szCs w:val="24"/>
        </w:rPr>
        <w:t xml:space="preserve">, </w:t>
      </w:r>
      <w:r w:rsidRPr="007640BC">
        <w:rPr>
          <w:rFonts w:ascii="Arial" w:eastAsia="Times New Roman" w:hAnsi="Arial" w:cs="Arial"/>
          <w:sz w:val="24"/>
          <w:szCs w:val="24"/>
        </w:rPr>
        <w:t>plataforma diseñ</w:t>
      </w:r>
      <w:r>
        <w:rPr>
          <w:rFonts w:ascii="Arial" w:eastAsia="Times New Roman" w:hAnsi="Arial" w:cs="Arial"/>
          <w:sz w:val="24"/>
          <w:szCs w:val="24"/>
        </w:rPr>
        <w:t>ada</w:t>
      </w:r>
      <w:r w:rsidRPr="007640BC">
        <w:rPr>
          <w:rFonts w:ascii="Arial" w:eastAsia="Times New Roman" w:hAnsi="Arial" w:cs="Arial"/>
          <w:sz w:val="24"/>
          <w:szCs w:val="24"/>
        </w:rPr>
        <w:t xml:space="preserve"> primordialmente con fines didácticos </w:t>
      </w:r>
      <w:r>
        <w:rPr>
          <w:rFonts w:ascii="Arial" w:eastAsia="Times New Roman" w:hAnsi="Arial" w:cs="Arial"/>
          <w:sz w:val="24"/>
          <w:szCs w:val="24"/>
        </w:rPr>
        <w:t>por lo</w:t>
      </w:r>
      <w:r w:rsidRPr="007640BC">
        <w:rPr>
          <w:rFonts w:ascii="Arial" w:eastAsia="Times New Roman" w:hAnsi="Arial" w:cs="Arial"/>
          <w:sz w:val="24"/>
          <w:szCs w:val="24"/>
        </w:rPr>
        <w:t xml:space="preserve"> que su costo es relativamente bajo. Al </w:t>
      </w:r>
      <w:r w:rsidR="006D1DDA" w:rsidRPr="007640BC">
        <w:rPr>
          <w:rFonts w:ascii="Arial" w:eastAsia="Times New Roman" w:hAnsi="Arial" w:cs="Arial"/>
          <w:sz w:val="24"/>
          <w:szCs w:val="24"/>
        </w:rPr>
        <w:t>contar</w:t>
      </w:r>
      <w:r w:rsidR="006D1DDA">
        <w:rPr>
          <w:rFonts w:ascii="Arial" w:eastAsia="Times New Roman" w:hAnsi="Arial" w:cs="Arial"/>
          <w:sz w:val="24"/>
          <w:szCs w:val="24"/>
        </w:rPr>
        <w:t xml:space="preserve"> </w:t>
      </w:r>
      <w:r w:rsidR="006D1DDA" w:rsidRPr="007640BC">
        <w:rPr>
          <w:rFonts w:ascii="Arial" w:eastAsia="Times New Roman" w:hAnsi="Arial" w:cs="Arial"/>
          <w:sz w:val="24"/>
          <w:szCs w:val="24"/>
        </w:rPr>
        <w:t>con</w:t>
      </w:r>
      <w:r w:rsidRPr="007640BC">
        <w:rPr>
          <w:rFonts w:ascii="Arial" w:eastAsia="Times New Roman" w:hAnsi="Arial" w:cs="Arial"/>
          <w:sz w:val="24"/>
          <w:szCs w:val="24"/>
        </w:rPr>
        <w:t xml:space="preserve"> todas las capacidades básicas de una computadora portátil de hoy en día con su respectivo microprocesador (</w:t>
      </w:r>
      <w:r>
        <w:rPr>
          <w:rFonts w:ascii="Arial" w:eastAsia="Times New Roman" w:hAnsi="Arial" w:cs="Arial"/>
          <w:sz w:val="24"/>
          <w:szCs w:val="24"/>
        </w:rPr>
        <w:t xml:space="preserve">de </w:t>
      </w:r>
      <w:r w:rsidR="006D1DDA">
        <w:rPr>
          <w:rFonts w:ascii="Arial" w:eastAsia="Times New Roman" w:hAnsi="Arial" w:cs="Arial"/>
          <w:sz w:val="24"/>
          <w:szCs w:val="24"/>
        </w:rPr>
        <w:t>po</w:t>
      </w:r>
      <w:r w:rsidRPr="007640BC">
        <w:rPr>
          <w:rFonts w:ascii="Arial" w:eastAsia="Times New Roman" w:hAnsi="Arial" w:cs="Arial"/>
          <w:sz w:val="24"/>
          <w:szCs w:val="24"/>
        </w:rPr>
        <w:t>te</w:t>
      </w:r>
      <w:r>
        <w:rPr>
          <w:rFonts w:ascii="Arial" w:eastAsia="Times New Roman" w:hAnsi="Arial" w:cs="Arial"/>
          <w:sz w:val="24"/>
          <w:szCs w:val="24"/>
        </w:rPr>
        <w:t>ncia suficiente</w:t>
      </w:r>
      <w:r w:rsidRPr="007640BC">
        <w:rPr>
          <w:rFonts w:ascii="Arial" w:eastAsia="Times New Roman" w:hAnsi="Arial" w:cs="Arial"/>
          <w:sz w:val="24"/>
          <w:szCs w:val="24"/>
        </w:rPr>
        <w:t xml:space="preserve"> para </w:t>
      </w:r>
      <w:r>
        <w:rPr>
          <w:rFonts w:ascii="Arial" w:eastAsia="Times New Roman" w:hAnsi="Arial" w:cs="Arial"/>
          <w:sz w:val="24"/>
          <w:szCs w:val="24"/>
        </w:rPr>
        <w:t>las</w:t>
      </w:r>
      <w:r w:rsidRPr="007640BC">
        <w:rPr>
          <w:rFonts w:ascii="Arial" w:eastAsia="Times New Roman" w:hAnsi="Arial" w:cs="Arial"/>
          <w:sz w:val="24"/>
          <w:szCs w:val="24"/>
        </w:rPr>
        <w:t xml:space="preserve"> necesidades</w:t>
      </w:r>
      <w:r>
        <w:rPr>
          <w:rFonts w:ascii="Arial" w:eastAsia="Times New Roman" w:hAnsi="Arial" w:cs="Arial"/>
          <w:sz w:val="24"/>
          <w:szCs w:val="24"/>
        </w:rPr>
        <w:t xml:space="preserve"> del SAR</w:t>
      </w:r>
      <w:r w:rsidRPr="007640BC">
        <w:rPr>
          <w:rFonts w:ascii="Arial" w:eastAsia="Times New Roman" w:hAnsi="Arial" w:cs="Arial"/>
          <w:sz w:val="24"/>
          <w:szCs w:val="24"/>
        </w:rPr>
        <w:t>), memorias y puertos físicos (como el USB, HDMI, microSD, entre otros); y la posibilidad de instalar un sistema operativo totalmente funcional y con interfaz gráfica (en este caso Raspbian), es que se seleccionó como centro de administración y control del SAR.</w:t>
      </w:r>
    </w:p>
    <w:p w14:paraId="662F7219" w14:textId="77777777" w:rsidR="0082601E" w:rsidRPr="007640BC" w:rsidRDefault="0082601E" w:rsidP="0082601E">
      <w:pPr>
        <w:rPr>
          <w:rFonts w:ascii="Times New Roman" w:eastAsia="Times New Roman" w:hAnsi="Times New Roman" w:cs="Times New Roman"/>
          <w:sz w:val="24"/>
          <w:szCs w:val="24"/>
        </w:rPr>
      </w:pPr>
    </w:p>
    <w:p w14:paraId="45390CA9" w14:textId="77777777" w:rsidR="0082601E" w:rsidRPr="007640BC" w:rsidRDefault="0082601E" w:rsidP="0082601E">
      <w:pPr>
        <w:rPr>
          <w:rFonts w:ascii="Times New Roman" w:eastAsia="Times New Roman" w:hAnsi="Times New Roman" w:cs="Times New Roman"/>
          <w:sz w:val="24"/>
          <w:szCs w:val="24"/>
        </w:rPr>
      </w:pPr>
      <w:r w:rsidRPr="007640BC">
        <w:rPr>
          <w:rFonts w:ascii="Arial" w:eastAsia="Times New Roman" w:hAnsi="Arial" w:cs="Arial"/>
          <w:sz w:val="24"/>
          <w:szCs w:val="24"/>
        </w:rPr>
        <w:lastRenderedPageBreak/>
        <w:t xml:space="preserve">Además, cuenta con pines GPIO para las conexión y manipulación de distintos módulos (como actuadores y sensores), aunque como se </w:t>
      </w:r>
      <w:r>
        <w:rPr>
          <w:rFonts w:ascii="Arial" w:eastAsia="Times New Roman" w:hAnsi="Arial" w:cs="Arial"/>
          <w:sz w:val="24"/>
          <w:szCs w:val="24"/>
        </w:rPr>
        <w:t>analiza</w:t>
      </w:r>
      <w:r w:rsidRPr="007640BC">
        <w:rPr>
          <w:rFonts w:ascii="Arial" w:eastAsia="Times New Roman" w:hAnsi="Arial" w:cs="Arial"/>
          <w:sz w:val="24"/>
          <w:szCs w:val="24"/>
        </w:rPr>
        <w:t xml:space="preserve"> en el apartado siguiente, </w:t>
      </w:r>
      <w:r>
        <w:rPr>
          <w:rFonts w:ascii="Arial" w:eastAsia="Times New Roman" w:hAnsi="Arial" w:cs="Arial"/>
          <w:sz w:val="24"/>
          <w:szCs w:val="24"/>
        </w:rPr>
        <w:t>se delegó en placas</w:t>
      </w:r>
      <w:r w:rsidRPr="007640BC">
        <w:rPr>
          <w:rFonts w:ascii="Arial" w:eastAsia="Times New Roman" w:hAnsi="Arial" w:cs="Arial"/>
          <w:sz w:val="24"/>
          <w:szCs w:val="24"/>
        </w:rPr>
        <w:t xml:space="preserve"> Arduino Mega</w:t>
      </w:r>
      <w:r>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r>
        <w:rPr>
          <w:rFonts w:ascii="Arial" w:eastAsia="Times New Roman" w:hAnsi="Arial" w:cs="Arial"/>
          <w:sz w:val="24"/>
          <w:szCs w:val="24"/>
        </w:rPr>
        <w:t xml:space="preserve">las </w:t>
      </w:r>
      <w:r w:rsidRPr="007640BC">
        <w:rPr>
          <w:rFonts w:ascii="Arial" w:eastAsia="Times New Roman" w:hAnsi="Arial" w:cs="Arial"/>
          <w:sz w:val="24"/>
          <w:szCs w:val="24"/>
        </w:rPr>
        <w:t>funcionalidades</w:t>
      </w:r>
      <w:r>
        <w:rPr>
          <w:rFonts w:ascii="Arial" w:eastAsia="Times New Roman" w:hAnsi="Arial" w:cs="Arial"/>
          <w:sz w:val="24"/>
          <w:szCs w:val="24"/>
        </w:rPr>
        <w:t xml:space="preserve"> de control y sensado</w:t>
      </w:r>
      <w:r w:rsidRPr="007640BC">
        <w:rPr>
          <w:rFonts w:ascii="Arial" w:eastAsia="Times New Roman" w:hAnsi="Arial" w:cs="Arial"/>
          <w:sz w:val="24"/>
          <w:szCs w:val="24"/>
        </w:rPr>
        <w:t>, exceptuando la conexión y procesamiento de imágenes</w:t>
      </w:r>
      <w:r>
        <w:rPr>
          <w:rFonts w:ascii="Arial" w:eastAsia="Times New Roman" w:hAnsi="Arial" w:cs="Arial"/>
          <w:sz w:val="24"/>
          <w:szCs w:val="24"/>
        </w:rPr>
        <w:t xml:space="preserve">, delegadas a </w:t>
      </w:r>
      <w:r w:rsidRPr="007640BC">
        <w:rPr>
          <w:rFonts w:ascii="Arial" w:eastAsia="Times New Roman" w:hAnsi="Arial" w:cs="Arial"/>
          <w:sz w:val="24"/>
          <w:szCs w:val="24"/>
        </w:rPr>
        <w:t>la cámara de Raspberry</w:t>
      </w:r>
      <w:r>
        <w:rPr>
          <w:rFonts w:ascii="Arial" w:eastAsia="Times New Roman" w:hAnsi="Arial" w:cs="Arial"/>
          <w:sz w:val="24"/>
          <w:szCs w:val="24"/>
        </w:rPr>
        <w:t xml:space="preserve"> Pi</w:t>
      </w:r>
      <w:r w:rsidRPr="007640BC">
        <w:rPr>
          <w:rFonts w:ascii="Arial" w:eastAsia="Times New Roman" w:hAnsi="Arial" w:cs="Arial"/>
          <w:sz w:val="24"/>
          <w:szCs w:val="24"/>
        </w:rPr>
        <w:t xml:space="preserve"> </w:t>
      </w:r>
      <w:r>
        <w:rPr>
          <w:rFonts w:ascii="Arial" w:eastAsia="Times New Roman" w:hAnsi="Arial" w:cs="Arial"/>
          <w:sz w:val="24"/>
          <w:szCs w:val="24"/>
        </w:rPr>
        <w:t xml:space="preserve">v2 </w:t>
      </w:r>
      <w:r w:rsidRPr="007640BC">
        <w:rPr>
          <w:rFonts w:ascii="Arial" w:eastAsia="Times New Roman" w:hAnsi="Arial" w:cs="Arial"/>
          <w:sz w:val="24"/>
          <w:szCs w:val="24"/>
        </w:rPr>
        <w:t>y las comunicaciones inalámbricas proporcionadas por los módulos wifi y bluetooth integrados a este computador.</w:t>
      </w:r>
    </w:p>
    <w:p w14:paraId="1095D9F6" w14:textId="77777777" w:rsidR="0082601E" w:rsidRPr="00616710" w:rsidRDefault="0082601E" w:rsidP="0082601E">
      <w:pPr>
        <w:pStyle w:val="Ttulo3"/>
        <w:rPr>
          <w:b w:val="0"/>
          <w:sz w:val="28"/>
          <w:szCs w:val="28"/>
        </w:rPr>
      </w:pPr>
      <w:bookmarkStart w:id="397" w:name="_Toc504153935"/>
      <w:bookmarkStart w:id="398" w:name="_Toc510608573"/>
      <w:r w:rsidRPr="00616710">
        <w:rPr>
          <w:b w:val="0"/>
          <w:sz w:val="28"/>
          <w:szCs w:val="28"/>
        </w:rPr>
        <w:t>8.</w:t>
      </w:r>
      <w:r>
        <w:rPr>
          <w:b w:val="0"/>
          <w:sz w:val="28"/>
          <w:szCs w:val="28"/>
        </w:rPr>
        <w:t>2.</w:t>
      </w:r>
      <w:r w:rsidRPr="00616710">
        <w:rPr>
          <w:b w:val="0"/>
          <w:sz w:val="28"/>
          <w:szCs w:val="28"/>
        </w:rPr>
        <w:t>3 Comparativa entre Arduino Mega, Arduino Nano y Raspberry Pi 3 Model b</w:t>
      </w:r>
      <w:bookmarkEnd w:id="397"/>
      <w:bookmarkEnd w:id="398"/>
    </w:p>
    <w:p w14:paraId="5FD76491" w14:textId="77777777" w:rsidR="0082601E" w:rsidRPr="00616710" w:rsidRDefault="0082601E" w:rsidP="0082601E">
      <w:pPr>
        <w:pStyle w:val="Ttulo3"/>
        <w:rPr>
          <w:b w:val="0"/>
          <w:sz w:val="28"/>
          <w:szCs w:val="28"/>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82601E" w:rsidRPr="00894D02" w14:paraId="08984C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A0356"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EF35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55E9A55F"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0ED7"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82601E" w:rsidRPr="007A53EB" w14:paraId="71239FE9"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921C1"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Microcontrolador/</w:t>
            </w:r>
          </w:p>
          <w:p w14:paraId="3A50C46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9D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26719E60" w14:textId="77777777" w:rsidR="0082601E" w:rsidRPr="00894D02" w:rsidRDefault="0082601E" w:rsidP="00871AD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9E37" w14:textId="77777777" w:rsidR="0082601E" w:rsidRPr="00894D02" w:rsidRDefault="0082601E" w:rsidP="00871ADA">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82601E" w:rsidRPr="00894D02" w14:paraId="2EEEFBAF"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984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54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0B7300B1"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E383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r>
      <w:tr w:rsidR="0082601E" w:rsidRPr="00894D02" w14:paraId="1EB799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256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403A"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5A3EE06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193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 GB</w:t>
            </w:r>
          </w:p>
        </w:tc>
      </w:tr>
      <w:tr w:rsidR="0082601E" w:rsidRPr="00894D02" w14:paraId="0DC7967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2459"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28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4483ECDC"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9555"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40 GPIO</w:t>
            </w:r>
          </w:p>
        </w:tc>
      </w:tr>
      <w:tr w:rsidR="0082601E" w:rsidRPr="00894D02" w14:paraId="4FE036E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98F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FCE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76E8782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F56CC16" w14:textId="77777777" w:rsidR="0082601E" w:rsidRPr="00894D02" w:rsidRDefault="0082601E" w:rsidP="00871ADA">
            <w:pPr>
              <w:rPr>
                <w:rFonts w:ascii="Arial" w:eastAsia="Times New Roman" w:hAnsi="Arial" w:cs="Arial"/>
                <w:sz w:val="24"/>
                <w:szCs w:val="24"/>
              </w:rPr>
            </w:pPr>
          </w:p>
        </w:tc>
      </w:tr>
      <w:tr w:rsidR="0082601E" w:rsidRPr="00894D02" w14:paraId="09C53952"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6ACEE"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1A1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76062F27" w14:textId="6CF6C0CE"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USB x 1 (</w:t>
            </w:r>
            <w:r w:rsidR="006B6521" w:rsidRPr="00894D02">
              <w:rPr>
                <w:rFonts w:ascii="Arial" w:eastAsia="Times New Roman" w:hAnsi="Arial" w:cs="Arial"/>
                <w:sz w:val="24"/>
                <w:szCs w:val="24"/>
              </w:rPr>
              <w:t>energía</w:t>
            </w:r>
            <w:r w:rsidRPr="00894D02">
              <w:rPr>
                <w:rFonts w:ascii="Arial" w:eastAsia="Times New Roman" w:hAnsi="Arial" w:cs="Arial"/>
                <w:sz w:val="24"/>
                <w:szCs w:val="24"/>
              </w:rPr>
              <w:t>)</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ECB8"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6E34B689" w14:textId="77777777" w:rsidR="0082601E" w:rsidRPr="00894D02" w:rsidRDefault="0082601E" w:rsidP="0082601E">
      <w:pPr>
        <w:rPr>
          <w:rFonts w:ascii="Arial" w:eastAsia="Times New Roman" w:hAnsi="Arial" w:cs="Arial"/>
          <w:sz w:val="24"/>
          <w:szCs w:val="24"/>
        </w:rPr>
      </w:pPr>
    </w:p>
    <w:p w14:paraId="774B8500" w14:textId="507A35B2"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Dada la comparativa entre las tecnologías, se decide utilizar </w:t>
      </w:r>
      <w:r>
        <w:rPr>
          <w:rFonts w:ascii="Arial" w:eastAsia="Times New Roman" w:hAnsi="Arial" w:cs="Arial"/>
          <w:sz w:val="24"/>
          <w:szCs w:val="24"/>
        </w:rPr>
        <w:t xml:space="preserve">las placas </w:t>
      </w:r>
      <w:r w:rsidRPr="00894D02">
        <w:rPr>
          <w:rFonts w:ascii="Arial" w:eastAsia="Times New Roman" w:hAnsi="Arial" w:cs="Arial"/>
          <w:sz w:val="24"/>
          <w:szCs w:val="24"/>
        </w:rPr>
        <w:t>Arduinos</w:t>
      </w:r>
      <w:r>
        <w:rPr>
          <w:rFonts w:ascii="Arial" w:eastAsia="Times New Roman" w:hAnsi="Arial" w:cs="Arial"/>
          <w:sz w:val="24"/>
          <w:szCs w:val="24"/>
        </w:rPr>
        <w:t xml:space="preserve"> (versiones Nano y Mega)</w:t>
      </w:r>
      <w:r w:rsidRPr="00894D02">
        <w:rPr>
          <w:rFonts w:ascii="Arial" w:eastAsia="Times New Roman" w:hAnsi="Arial" w:cs="Arial"/>
          <w:sz w:val="24"/>
          <w:szCs w:val="24"/>
        </w:rPr>
        <w:t xml:space="preserve"> </w:t>
      </w:r>
      <w:r>
        <w:rPr>
          <w:rFonts w:ascii="Arial" w:eastAsia="Times New Roman" w:hAnsi="Arial" w:cs="Arial"/>
          <w:sz w:val="24"/>
          <w:szCs w:val="24"/>
        </w:rPr>
        <w:t xml:space="preserve">para el control de módulos de hardware como </w:t>
      </w:r>
      <w:r w:rsidRPr="00894D02">
        <w:rPr>
          <w:rFonts w:ascii="Arial" w:eastAsia="Times New Roman" w:hAnsi="Arial" w:cs="Arial"/>
          <w:sz w:val="24"/>
          <w:szCs w:val="24"/>
        </w:rPr>
        <w:t>sensores y actuadores</w:t>
      </w:r>
      <w:r>
        <w:rPr>
          <w:rFonts w:ascii="Arial" w:eastAsia="Times New Roman" w:hAnsi="Arial" w:cs="Arial"/>
          <w:sz w:val="24"/>
          <w:szCs w:val="24"/>
        </w:rPr>
        <w:t xml:space="preserve"> y la SMB Raspberry Pi dedicada la captura de imágenes y ejecución de servidor web. La conexión </w:t>
      </w:r>
      <w:r w:rsidR="00211F8A">
        <w:rPr>
          <w:rFonts w:ascii="Arial" w:eastAsia="Times New Roman" w:hAnsi="Arial" w:cs="Arial"/>
          <w:sz w:val="24"/>
          <w:szCs w:val="24"/>
        </w:rPr>
        <w:t xml:space="preserve">entre Arduino y </w:t>
      </w:r>
      <w:r>
        <w:rPr>
          <w:rFonts w:ascii="Arial" w:eastAsia="Times New Roman" w:hAnsi="Arial" w:cs="Arial"/>
          <w:sz w:val="24"/>
          <w:szCs w:val="24"/>
        </w:rPr>
        <w:t xml:space="preserve">Raspberry </w:t>
      </w:r>
      <w:r w:rsidR="00211F8A">
        <w:rPr>
          <w:rFonts w:ascii="Arial" w:eastAsia="Times New Roman" w:hAnsi="Arial" w:cs="Arial"/>
          <w:sz w:val="24"/>
          <w:szCs w:val="24"/>
        </w:rPr>
        <w:t xml:space="preserve">se realiza </w:t>
      </w:r>
      <w:r>
        <w:rPr>
          <w:rFonts w:ascii="Arial" w:eastAsia="Times New Roman" w:hAnsi="Arial" w:cs="Arial"/>
          <w:sz w:val="24"/>
          <w:szCs w:val="24"/>
        </w:rPr>
        <w:t>a través de sus interfaces USB.</w:t>
      </w:r>
    </w:p>
    <w:p w14:paraId="273A4C1C" w14:textId="77777777" w:rsidR="0082601E" w:rsidRPr="00894D02" w:rsidRDefault="0082601E" w:rsidP="0082601E">
      <w:pPr>
        <w:rPr>
          <w:rFonts w:ascii="Arial" w:eastAsia="Times New Roman" w:hAnsi="Arial" w:cs="Arial"/>
          <w:sz w:val="24"/>
          <w:szCs w:val="24"/>
        </w:rPr>
      </w:pPr>
    </w:p>
    <w:p w14:paraId="02869270" w14:textId="3A85D0BA"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sidR="00211F8A">
        <w:rPr>
          <w:rFonts w:ascii="Arial" w:eastAsia="Times New Roman" w:hAnsi="Arial" w:cs="Arial"/>
          <w:sz w:val="24"/>
          <w:szCs w:val="24"/>
        </w:rPr>
        <w:t>arquitectura</w:t>
      </w:r>
      <w:r w:rsidRPr="00894D02">
        <w:rPr>
          <w:rFonts w:ascii="Arial" w:eastAsia="Times New Roman" w:hAnsi="Arial" w:cs="Arial"/>
          <w:sz w:val="24"/>
          <w:szCs w:val="24"/>
        </w:rPr>
        <w:t xml:space="preserve">? </w:t>
      </w:r>
      <w:r>
        <w:rPr>
          <w:rFonts w:ascii="Arial" w:eastAsia="Times New Roman" w:hAnsi="Arial" w:cs="Arial"/>
          <w:sz w:val="24"/>
          <w:szCs w:val="24"/>
        </w:rPr>
        <w:t>Si bien podría pensarse que s</w:t>
      </w:r>
      <w:r w:rsidRPr="00894D02">
        <w:rPr>
          <w:rFonts w:ascii="Arial" w:eastAsia="Times New Roman" w:hAnsi="Arial" w:cs="Arial"/>
          <w:sz w:val="24"/>
          <w:szCs w:val="24"/>
        </w:rPr>
        <w:t xml:space="preserve">e </w:t>
      </w:r>
      <w:r>
        <w:rPr>
          <w:rFonts w:ascii="Arial" w:eastAsia="Times New Roman" w:hAnsi="Arial" w:cs="Arial"/>
          <w:sz w:val="24"/>
          <w:szCs w:val="24"/>
        </w:rPr>
        <w:t>sería suficiente</w:t>
      </w:r>
      <w:r w:rsidRPr="00894D02">
        <w:rPr>
          <w:rFonts w:ascii="Arial" w:eastAsia="Times New Roman" w:hAnsi="Arial" w:cs="Arial"/>
          <w:sz w:val="24"/>
          <w:szCs w:val="24"/>
        </w:rPr>
        <w:t xml:space="preserve"> Raspberry para la elaboración del SAR, </w:t>
      </w:r>
      <w:r>
        <w:rPr>
          <w:rFonts w:ascii="Arial" w:eastAsia="Times New Roman" w:hAnsi="Arial" w:cs="Arial"/>
          <w:sz w:val="24"/>
          <w:szCs w:val="24"/>
        </w:rPr>
        <w:t xml:space="preserve">deben </w:t>
      </w:r>
      <w:r w:rsidR="00211F8A">
        <w:rPr>
          <w:rFonts w:ascii="Arial" w:eastAsia="Times New Roman" w:hAnsi="Arial" w:cs="Arial"/>
          <w:sz w:val="24"/>
          <w:szCs w:val="24"/>
        </w:rPr>
        <w:t>considerárselos</w:t>
      </w:r>
      <w:r>
        <w:rPr>
          <w:rFonts w:ascii="Arial" w:eastAsia="Times New Roman" w:hAnsi="Arial" w:cs="Arial"/>
          <w:sz w:val="24"/>
          <w:szCs w:val="24"/>
        </w:rPr>
        <w:t xml:space="preserve"> siguientes </w:t>
      </w:r>
      <w:r w:rsidRPr="00894D02">
        <w:rPr>
          <w:rFonts w:ascii="Arial" w:eastAsia="Times New Roman" w:hAnsi="Arial" w:cs="Arial"/>
          <w:sz w:val="24"/>
          <w:szCs w:val="24"/>
        </w:rPr>
        <w:t>beneficios que proporciona Arduino:</w:t>
      </w:r>
    </w:p>
    <w:p w14:paraId="7FAC7201"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Menor costo del producto </w:t>
      </w:r>
      <w:r>
        <w:rPr>
          <w:rFonts w:ascii="Arial" w:eastAsia="Times New Roman" w:hAnsi="Arial" w:cs="Arial"/>
          <w:sz w:val="24"/>
          <w:szCs w:val="24"/>
        </w:rPr>
        <w:t>para sustitución ante</w:t>
      </w:r>
      <w:r w:rsidRPr="00894D02">
        <w:rPr>
          <w:rFonts w:ascii="Arial" w:eastAsia="Times New Roman" w:hAnsi="Arial" w:cs="Arial"/>
          <w:sz w:val="24"/>
          <w:szCs w:val="24"/>
        </w:rPr>
        <w:t xml:space="preserve"> fallos.</w:t>
      </w:r>
    </w:p>
    <w:p w14:paraId="159E8DB9"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w:t>
      </w:r>
      <w:r>
        <w:rPr>
          <w:rFonts w:ascii="Arial" w:eastAsia="Times New Roman" w:hAnsi="Arial" w:cs="Arial"/>
          <w:sz w:val="24"/>
          <w:szCs w:val="24"/>
        </w:rPr>
        <w:t>s</w:t>
      </w:r>
      <w:r w:rsidRPr="00894D02">
        <w:rPr>
          <w:rFonts w:ascii="Arial" w:eastAsia="Times New Roman" w:hAnsi="Arial" w:cs="Arial"/>
          <w:sz w:val="24"/>
          <w:szCs w:val="24"/>
        </w:rPr>
        <w:t xml:space="preserve"> </w:t>
      </w:r>
      <w:r>
        <w:rPr>
          <w:rFonts w:ascii="Arial" w:eastAsia="Times New Roman" w:hAnsi="Arial" w:cs="Arial"/>
          <w:sz w:val="24"/>
          <w:szCs w:val="24"/>
        </w:rPr>
        <w:t>(como los de</w:t>
      </w:r>
      <w:r w:rsidRPr="00894D02">
        <w:rPr>
          <w:rFonts w:ascii="Arial" w:eastAsia="Times New Roman" w:hAnsi="Arial" w:cs="Arial"/>
          <w:sz w:val="24"/>
          <w:szCs w:val="24"/>
        </w:rPr>
        <w:t xml:space="preserve"> la familia </w:t>
      </w:r>
      <w:r>
        <w:rPr>
          <w:rFonts w:ascii="Arial" w:eastAsia="Times New Roman" w:hAnsi="Arial" w:cs="Arial"/>
          <w:sz w:val="24"/>
          <w:szCs w:val="24"/>
        </w:rPr>
        <w:t>A</w:t>
      </w:r>
      <w:r w:rsidRPr="00894D02">
        <w:rPr>
          <w:rFonts w:ascii="Arial" w:eastAsia="Times New Roman" w:hAnsi="Arial" w:cs="Arial"/>
          <w:sz w:val="24"/>
          <w:szCs w:val="24"/>
        </w:rPr>
        <w:t>dafruit</w:t>
      </w:r>
      <w:r>
        <w:rPr>
          <w:rFonts w:ascii="Arial" w:eastAsia="Times New Roman" w:hAnsi="Arial" w:cs="Arial"/>
          <w:sz w:val="24"/>
          <w:szCs w:val="24"/>
        </w:rPr>
        <w:t>)</w:t>
      </w:r>
    </w:p>
    <w:p w14:paraId="7EAFB843"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Buen tiempo de respuesta </w:t>
      </w:r>
      <w:r>
        <w:rPr>
          <w:rFonts w:ascii="Arial" w:eastAsia="Times New Roman" w:hAnsi="Arial" w:cs="Arial"/>
          <w:sz w:val="24"/>
          <w:szCs w:val="24"/>
        </w:rPr>
        <w:t>para</w:t>
      </w:r>
      <w:r w:rsidRPr="00894D02">
        <w:rPr>
          <w:rFonts w:ascii="Arial" w:eastAsia="Times New Roman" w:hAnsi="Arial" w:cs="Arial"/>
          <w:sz w:val="24"/>
          <w:szCs w:val="24"/>
        </w:rPr>
        <w:t xml:space="preserve"> I/O.</w:t>
      </w:r>
    </w:p>
    <w:p w14:paraId="363CDC2D"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Pr>
          <w:rFonts w:ascii="Arial" w:eastAsia="Times New Roman" w:hAnsi="Arial" w:cs="Arial"/>
          <w:sz w:val="24"/>
          <w:szCs w:val="24"/>
        </w:rPr>
        <w:t>.</w:t>
      </w:r>
    </w:p>
    <w:p w14:paraId="57D76B4F" w14:textId="77777777" w:rsidR="0082601E" w:rsidRPr="00894D02" w:rsidRDefault="0082601E" w:rsidP="0082601E">
      <w:pPr>
        <w:ind w:left="720"/>
        <w:jc w:val="left"/>
        <w:textAlignment w:val="baseline"/>
        <w:rPr>
          <w:rFonts w:ascii="Arial" w:eastAsia="Times New Roman" w:hAnsi="Arial" w:cs="Arial"/>
          <w:sz w:val="24"/>
          <w:szCs w:val="24"/>
        </w:rPr>
      </w:pPr>
    </w:p>
    <w:p w14:paraId="7E3CA20B" w14:textId="7A4ADA66"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Varios de estos beneficios se deben a que Arduino no posee un sistema operativo, sino un único programa que se ejecuta indefinidamente (LOOP) sin necesidad de correr algún software auxiliar que lo dispare o ejecutando como </w:t>
      </w:r>
      <w:r w:rsidRPr="00894D02">
        <w:rPr>
          <w:rFonts w:ascii="Arial" w:eastAsia="Times New Roman" w:hAnsi="Arial" w:cs="Arial"/>
          <w:sz w:val="24"/>
          <w:szCs w:val="24"/>
        </w:rPr>
        <w:lastRenderedPageBreak/>
        <w:t xml:space="preserve">servicio; logrando concentrar su poder de procesamiento en el único programa definido. </w:t>
      </w:r>
      <w:r>
        <w:rPr>
          <w:rFonts w:ascii="Arial" w:eastAsia="Times New Roman" w:hAnsi="Arial" w:cs="Arial"/>
          <w:sz w:val="24"/>
          <w:szCs w:val="24"/>
        </w:rPr>
        <w:t xml:space="preserve">Al carecer de un </w:t>
      </w:r>
      <w:r w:rsidRPr="00894D02">
        <w:rPr>
          <w:rFonts w:ascii="Arial" w:eastAsia="Times New Roman" w:hAnsi="Arial" w:cs="Arial"/>
          <w:sz w:val="24"/>
          <w:szCs w:val="24"/>
        </w:rPr>
        <w:t>sistema operativo</w:t>
      </w:r>
      <w:r>
        <w:rPr>
          <w:rFonts w:ascii="Arial" w:eastAsia="Times New Roman" w:hAnsi="Arial" w:cs="Arial"/>
          <w:sz w:val="24"/>
          <w:szCs w:val="24"/>
        </w:rPr>
        <w:t xml:space="preserve">, no existen retrasos inesperados propios de la </w:t>
      </w:r>
      <w:r w:rsidR="00305DBF">
        <w:rPr>
          <w:rFonts w:ascii="Arial" w:eastAsia="Times New Roman" w:hAnsi="Arial" w:cs="Arial"/>
          <w:sz w:val="24"/>
          <w:szCs w:val="24"/>
        </w:rPr>
        <w:t>arquitectura</w:t>
      </w:r>
      <w:r>
        <w:rPr>
          <w:rFonts w:ascii="Arial" w:eastAsia="Times New Roman" w:hAnsi="Arial" w:cs="Arial"/>
          <w:sz w:val="24"/>
          <w:szCs w:val="24"/>
        </w:rPr>
        <w:t xml:space="preserve"> con protección de memoria y paginación ni tampoco los de la política de </w:t>
      </w:r>
      <w:r w:rsidR="00305DBF">
        <w:rPr>
          <w:rFonts w:ascii="Arial" w:eastAsia="Times New Roman" w:hAnsi="Arial" w:cs="Arial"/>
          <w:sz w:val="24"/>
          <w:szCs w:val="24"/>
        </w:rPr>
        <w:t>programación</w:t>
      </w:r>
      <w:r>
        <w:rPr>
          <w:rFonts w:ascii="Arial" w:eastAsia="Times New Roman" w:hAnsi="Arial" w:cs="Arial"/>
          <w:sz w:val="24"/>
          <w:szCs w:val="24"/>
        </w:rPr>
        <w:t xml:space="preserve"> de tareas (</w:t>
      </w:r>
      <w:r w:rsidRPr="004913E9">
        <w:rPr>
          <w:rFonts w:ascii="Arial" w:eastAsia="Times New Roman" w:hAnsi="Arial" w:cs="Arial"/>
          <w:i/>
          <w:sz w:val="24"/>
          <w:szCs w:val="24"/>
        </w:rPr>
        <w:t>scheduling</w:t>
      </w:r>
      <w:r>
        <w:rPr>
          <w:rFonts w:ascii="Arial" w:eastAsia="Times New Roman" w:hAnsi="Arial" w:cs="Arial"/>
          <w:sz w:val="24"/>
          <w:szCs w:val="24"/>
        </w:rPr>
        <w:t>).</w:t>
      </w:r>
    </w:p>
    <w:p w14:paraId="772172DC" w14:textId="24A9866C" w:rsidR="0082601E" w:rsidRDefault="0082601E" w:rsidP="0082601E">
      <w:pPr>
        <w:rPr>
          <w:b/>
          <w:color w:val="666666"/>
          <w:sz w:val="32"/>
          <w:szCs w:val="32"/>
        </w:rPr>
      </w:pPr>
    </w:p>
    <w:p w14:paraId="59404D4B" w14:textId="77777777" w:rsidR="0082601E" w:rsidRPr="00616710" w:rsidRDefault="0082601E" w:rsidP="0082601E">
      <w:pPr>
        <w:pStyle w:val="Ttulo3"/>
        <w:rPr>
          <w:b w:val="0"/>
          <w:sz w:val="28"/>
          <w:szCs w:val="28"/>
        </w:rPr>
      </w:pPr>
      <w:bookmarkStart w:id="399" w:name="_Toc504153936"/>
      <w:bookmarkStart w:id="400" w:name="_Ref509651099"/>
      <w:bookmarkStart w:id="401" w:name="_Toc510608574"/>
      <w:r w:rsidRPr="00616710">
        <w:rPr>
          <w:b w:val="0"/>
          <w:sz w:val="28"/>
          <w:szCs w:val="28"/>
        </w:rPr>
        <w:t>8.</w:t>
      </w:r>
      <w:r>
        <w:rPr>
          <w:b w:val="0"/>
          <w:sz w:val="28"/>
          <w:szCs w:val="28"/>
        </w:rPr>
        <w:t>2.</w:t>
      </w:r>
      <w:r w:rsidRPr="00616710">
        <w:rPr>
          <w:b w:val="0"/>
          <w:sz w:val="28"/>
          <w:szCs w:val="28"/>
        </w:rPr>
        <w:t>4 Cámara V2 de Raspberry Pi</w:t>
      </w:r>
      <w:bookmarkEnd w:id="399"/>
      <w:bookmarkEnd w:id="400"/>
      <w:bookmarkEnd w:id="401"/>
    </w:p>
    <w:p w14:paraId="12E21B54" w14:textId="77777777" w:rsidR="0082601E" w:rsidRPr="00DC00CE" w:rsidRDefault="0082601E" w:rsidP="0082601E"/>
    <w:p w14:paraId="073F1A45" w14:textId="55076F64" w:rsidR="0082601E" w:rsidRPr="00CB7067" w:rsidRDefault="0082601E" w:rsidP="0082601E">
      <w:pPr>
        <w:rPr>
          <w:rFonts w:ascii="Arial" w:eastAsia="Times New Roman" w:hAnsi="Arial" w:cs="Arial"/>
          <w:sz w:val="24"/>
          <w:szCs w:val="24"/>
        </w:rPr>
      </w:pPr>
      <w:r>
        <w:rPr>
          <w:rFonts w:ascii="Arial" w:eastAsia="Times New Roman" w:hAnsi="Arial" w:cs="Arial"/>
          <w:sz w:val="24"/>
          <w:szCs w:val="24"/>
        </w:rPr>
        <w:t xml:space="preserve">Como se mencionó anteriormente, se delegó la tarea de captura de imágenes a </w:t>
      </w:r>
      <w:r w:rsidRPr="00894D02">
        <w:rPr>
          <w:rFonts w:ascii="Arial" w:eastAsia="Times New Roman" w:hAnsi="Arial" w:cs="Arial"/>
          <w:sz w:val="24"/>
          <w:szCs w:val="24"/>
        </w:rPr>
        <w:t>Raspberry,</w:t>
      </w:r>
      <w:r>
        <w:rPr>
          <w:rFonts w:ascii="Arial" w:eastAsia="Times New Roman" w:hAnsi="Arial" w:cs="Arial"/>
          <w:sz w:val="24"/>
          <w:szCs w:val="24"/>
        </w:rPr>
        <w:t xml:space="preserve"> a través de la</w:t>
      </w:r>
      <w:r w:rsidRPr="00894D02">
        <w:rPr>
          <w:rFonts w:ascii="Arial" w:eastAsia="Times New Roman" w:hAnsi="Arial" w:cs="Arial"/>
          <w:sz w:val="24"/>
          <w:szCs w:val="24"/>
        </w:rPr>
        <w:t xml:space="preserve"> cámara </w:t>
      </w:r>
      <w:r>
        <w:rPr>
          <w:rFonts w:ascii="Arial" w:eastAsia="Times New Roman" w:hAnsi="Arial" w:cs="Arial"/>
          <w:sz w:val="24"/>
          <w:szCs w:val="24"/>
        </w:rPr>
        <w:t>exclusiva</w:t>
      </w:r>
      <w:r w:rsidRPr="00894D02">
        <w:rPr>
          <w:rFonts w:ascii="Arial" w:eastAsia="Times New Roman" w:hAnsi="Arial" w:cs="Arial"/>
          <w:sz w:val="24"/>
          <w:szCs w:val="24"/>
        </w:rPr>
        <w:t xml:space="preserve"> de esta plataforma </w:t>
      </w:r>
      <w:r>
        <w:rPr>
          <w:rFonts w:ascii="Arial" w:eastAsia="Times New Roman" w:hAnsi="Arial" w:cs="Arial"/>
          <w:sz w:val="24"/>
          <w:szCs w:val="24"/>
        </w:rPr>
        <w:t>en su versión V2. Esta</w:t>
      </w:r>
      <w:r w:rsidRPr="00894D02">
        <w:rPr>
          <w:rFonts w:ascii="Arial" w:eastAsia="Times New Roman" w:hAnsi="Arial" w:cs="Arial"/>
          <w:sz w:val="24"/>
          <w:szCs w:val="24"/>
        </w:rPr>
        <w:t xml:space="preserve"> se conecta al puerto CSI de cualquier modelo de este </w:t>
      </w:r>
      <w:r>
        <w:rPr>
          <w:rFonts w:ascii="Arial" w:eastAsia="Times New Roman" w:hAnsi="Arial" w:cs="Arial"/>
          <w:sz w:val="24"/>
          <w:szCs w:val="24"/>
        </w:rPr>
        <w:t>SBC</w:t>
      </w:r>
      <w:r w:rsidRPr="00894D02">
        <w:rPr>
          <w:rFonts w:ascii="Arial" w:eastAsia="Times New Roman" w:hAnsi="Arial" w:cs="Arial"/>
          <w:sz w:val="24"/>
          <w:szCs w:val="24"/>
        </w:rPr>
        <w:t xml:space="preserve">, lo cual permite obviar la conexión pin a pin </w:t>
      </w:r>
      <w:r>
        <w:rPr>
          <w:rFonts w:ascii="Arial" w:eastAsia="Times New Roman" w:hAnsi="Arial" w:cs="Arial"/>
          <w:sz w:val="24"/>
          <w:szCs w:val="24"/>
        </w:rPr>
        <w:t xml:space="preserve">(como ocurre con cámaras como la OV7660) </w:t>
      </w:r>
      <w:r w:rsidRPr="00894D02">
        <w:rPr>
          <w:rFonts w:ascii="Arial" w:eastAsia="Times New Roman" w:hAnsi="Arial" w:cs="Arial"/>
          <w:sz w:val="24"/>
          <w:szCs w:val="24"/>
        </w:rPr>
        <w:t xml:space="preserve">y </w:t>
      </w:r>
      <w:r>
        <w:rPr>
          <w:rFonts w:ascii="Arial" w:eastAsia="Times New Roman" w:hAnsi="Arial" w:cs="Arial"/>
          <w:sz w:val="24"/>
          <w:szCs w:val="24"/>
        </w:rPr>
        <w:t>no es necesario</w:t>
      </w:r>
      <w:r w:rsidRPr="00894D02">
        <w:rPr>
          <w:rFonts w:ascii="Arial" w:eastAsia="Times New Roman" w:hAnsi="Arial" w:cs="Arial"/>
          <w:sz w:val="24"/>
          <w:szCs w:val="24"/>
        </w:rPr>
        <w:t xml:space="preserve"> </w:t>
      </w:r>
      <w:r>
        <w:rPr>
          <w:rFonts w:ascii="Arial" w:eastAsia="Times New Roman" w:hAnsi="Arial" w:cs="Arial"/>
          <w:sz w:val="24"/>
          <w:szCs w:val="24"/>
        </w:rPr>
        <w:t>controlar la</w:t>
      </w:r>
      <w:r w:rsidRPr="00894D02">
        <w:rPr>
          <w:rFonts w:ascii="Arial" w:eastAsia="Times New Roman" w:hAnsi="Arial" w:cs="Arial"/>
          <w:sz w:val="24"/>
          <w:szCs w:val="24"/>
        </w:rPr>
        <w:t xml:space="preserve"> comunicación y </w:t>
      </w:r>
      <w:r>
        <w:rPr>
          <w:rFonts w:ascii="Arial" w:eastAsia="Times New Roman" w:hAnsi="Arial" w:cs="Arial"/>
          <w:sz w:val="24"/>
          <w:szCs w:val="24"/>
        </w:rPr>
        <w:t>captura de imágenes</w:t>
      </w:r>
      <w:r w:rsidRPr="00894D02">
        <w:rPr>
          <w:rFonts w:ascii="Arial" w:eastAsia="Times New Roman" w:hAnsi="Arial" w:cs="Arial"/>
          <w:sz w:val="24"/>
          <w:szCs w:val="24"/>
        </w:rPr>
        <w:t>. Como se comentó en el capítulo 4</w:t>
      </w:r>
      <w:r w:rsidR="00491F27">
        <w:rPr>
          <w:rFonts w:ascii="Arial" w:eastAsia="Times New Roman" w:hAnsi="Arial" w:cs="Arial"/>
          <w:sz w:val="24"/>
          <w:szCs w:val="24"/>
        </w:rPr>
        <w:t xml:space="preserve"> </w:t>
      </w:r>
      <w:r w:rsidR="00305DBF">
        <w:rPr>
          <w:rFonts w:ascii="Arial" w:eastAsia="Times New Roman" w:hAnsi="Arial" w:cs="Arial"/>
          <w:sz w:val="24"/>
          <w:szCs w:val="24"/>
        </w:rPr>
        <w:t>(</w:t>
      </w:r>
      <w:r w:rsidR="00491F27" w:rsidRPr="00491F27">
        <w:rPr>
          <w:rFonts w:ascii="Arial" w:eastAsia="Times New Roman" w:hAnsi="Arial" w:cs="Arial"/>
          <w:sz w:val="24"/>
          <w:szCs w:val="24"/>
        </w:rPr>
        <w:fldChar w:fldCharType="begin"/>
      </w:r>
      <w:r w:rsidR="00491F27" w:rsidRPr="00491F27">
        <w:rPr>
          <w:rFonts w:ascii="Arial" w:eastAsia="Times New Roman" w:hAnsi="Arial" w:cs="Arial"/>
          <w:sz w:val="24"/>
          <w:szCs w:val="24"/>
        </w:rPr>
        <w:instrText xml:space="preserve"> REF _Ref503901366 \h  \* MERGEFORMAT </w:instrText>
      </w:r>
      <w:r w:rsidR="00491F27" w:rsidRPr="00491F27">
        <w:rPr>
          <w:rFonts w:ascii="Arial" w:eastAsia="Times New Roman" w:hAnsi="Arial" w:cs="Arial"/>
          <w:sz w:val="24"/>
          <w:szCs w:val="24"/>
        </w:rPr>
      </w:r>
      <w:r w:rsidR="00491F27" w:rsidRPr="00491F27">
        <w:rPr>
          <w:rFonts w:ascii="Arial" w:eastAsia="Times New Roman" w:hAnsi="Arial" w:cs="Arial"/>
          <w:sz w:val="24"/>
          <w:szCs w:val="24"/>
        </w:rPr>
        <w:fldChar w:fldCharType="separate"/>
      </w:r>
      <w:r w:rsidR="00491F27" w:rsidRPr="00491F27">
        <w:rPr>
          <w:rFonts w:ascii="Arial" w:hAnsi="Arial" w:cs="Arial"/>
          <w:b/>
          <w:sz w:val="24"/>
          <w:szCs w:val="24"/>
        </w:rPr>
        <w:t>4.5 Accesorios para Raspberry Pi</w:t>
      </w:r>
      <w:r w:rsidR="00491F27" w:rsidRPr="00491F27">
        <w:rPr>
          <w:rFonts w:ascii="Arial" w:eastAsia="Times New Roman" w:hAnsi="Arial" w:cs="Arial"/>
          <w:sz w:val="24"/>
          <w:szCs w:val="24"/>
        </w:rPr>
        <w:fldChar w:fldCharType="end"/>
      </w:r>
      <w:r w:rsidR="00305DBF">
        <w:rPr>
          <w:rFonts w:ascii="Arial" w:eastAsia="Times New Roman" w:hAnsi="Arial" w:cs="Arial"/>
          <w:sz w:val="24"/>
          <w:szCs w:val="24"/>
        </w:rPr>
        <w:t>)</w:t>
      </w:r>
      <w:r w:rsidRPr="00894D02">
        <w:rPr>
          <w:rFonts w:ascii="Arial" w:eastAsia="Times New Roman" w:hAnsi="Arial" w:cs="Arial"/>
          <w:sz w:val="24"/>
          <w:szCs w:val="24"/>
        </w:rPr>
        <w:t>, es una cámara de alta definición de 8 megapíxeles, suficiente para el objetivo que se pretende con el desarrollo del SAR</w:t>
      </w:r>
      <w:r w:rsidR="00491F27">
        <w:rPr>
          <w:rFonts w:ascii="Arial" w:eastAsia="Times New Roman" w:hAnsi="Arial" w:cs="Arial"/>
          <w:sz w:val="24"/>
          <w:szCs w:val="24"/>
        </w:rPr>
        <w:t>. Esto solucionó</w:t>
      </w:r>
      <w:r>
        <w:rPr>
          <w:rFonts w:ascii="Arial" w:eastAsia="Times New Roman" w:hAnsi="Arial" w:cs="Arial"/>
          <w:sz w:val="24"/>
          <w:szCs w:val="24"/>
        </w:rPr>
        <w:t xml:space="preserve"> </w:t>
      </w:r>
      <w:r w:rsidRPr="00894D02">
        <w:rPr>
          <w:rFonts w:ascii="Arial" w:eastAsia="Times New Roman" w:hAnsi="Arial" w:cs="Arial"/>
          <w:sz w:val="24"/>
          <w:szCs w:val="24"/>
        </w:rPr>
        <w:t xml:space="preserve">las problemáticas que se nos presentaron a la hora de probar la cámara OV7670 con Arduino; como el poder de procesamiento de imágenes y transmisión de las mismas (inalámbricamente) hacia otro dispositivo tal como una PC o un dispositivo móvil (en </w:t>
      </w:r>
      <w:r>
        <w:rPr>
          <w:rFonts w:ascii="Arial" w:eastAsia="Times New Roman" w:hAnsi="Arial" w:cs="Arial"/>
          <w:sz w:val="24"/>
          <w:szCs w:val="24"/>
        </w:rPr>
        <w:t>el caso de esta tesina</w:t>
      </w:r>
      <w:r w:rsidRPr="00894D02">
        <w:rPr>
          <w:rFonts w:ascii="Arial" w:eastAsia="Times New Roman" w:hAnsi="Arial" w:cs="Arial"/>
          <w:sz w:val="24"/>
          <w:szCs w:val="24"/>
        </w:rPr>
        <w:t xml:space="preserve"> smartphones).</w:t>
      </w:r>
    </w:p>
    <w:p w14:paraId="1ADF77C0" w14:textId="77777777" w:rsidR="0082601E" w:rsidRPr="009254E0" w:rsidRDefault="0082601E" w:rsidP="0082601E">
      <w:pPr>
        <w:rPr>
          <w:rFonts w:ascii="Times New Roman" w:eastAsia="Times New Roman" w:hAnsi="Times New Roman" w:cs="Times New Roman"/>
          <w:sz w:val="24"/>
          <w:szCs w:val="24"/>
        </w:rPr>
      </w:pPr>
    </w:p>
    <w:p w14:paraId="0A01BA73" w14:textId="77777777" w:rsidR="0082601E" w:rsidRPr="00616710" w:rsidRDefault="0082601E" w:rsidP="0082601E">
      <w:pPr>
        <w:pStyle w:val="Ttulo3"/>
        <w:rPr>
          <w:b w:val="0"/>
          <w:sz w:val="28"/>
          <w:szCs w:val="28"/>
        </w:rPr>
      </w:pPr>
      <w:bookmarkStart w:id="402" w:name="_Toc504153937"/>
      <w:bookmarkStart w:id="403" w:name="_Toc510608575"/>
      <w:r w:rsidRPr="00616710">
        <w:rPr>
          <w:b w:val="0"/>
          <w:sz w:val="28"/>
          <w:szCs w:val="28"/>
        </w:rPr>
        <w:t>8.</w:t>
      </w:r>
      <w:r>
        <w:rPr>
          <w:b w:val="0"/>
          <w:sz w:val="28"/>
          <w:szCs w:val="28"/>
        </w:rPr>
        <w:t>2.</w:t>
      </w:r>
      <w:r w:rsidRPr="00616710">
        <w:rPr>
          <w:b w:val="0"/>
          <w:sz w:val="28"/>
          <w:szCs w:val="28"/>
        </w:rPr>
        <w:t>5 Módulos de Arduino</w:t>
      </w:r>
      <w:bookmarkEnd w:id="402"/>
      <w:bookmarkEnd w:id="403"/>
    </w:p>
    <w:p w14:paraId="7F5A7C01" w14:textId="77777777" w:rsidR="0082601E" w:rsidRPr="00894D02" w:rsidRDefault="0082601E" w:rsidP="0082601E">
      <w:pPr>
        <w:rPr>
          <w:rFonts w:ascii="Times New Roman" w:eastAsia="Times New Roman" w:hAnsi="Times New Roman" w:cs="Times New Roman"/>
          <w:sz w:val="24"/>
          <w:szCs w:val="24"/>
        </w:rPr>
      </w:pPr>
    </w:p>
    <w:p w14:paraId="4D543556" w14:textId="77777777" w:rsidR="0082601E" w:rsidRPr="00894D02" w:rsidRDefault="0082601E" w:rsidP="0082601E">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 sensores y actuadores de Arduino que se probaron y/o se utilizan, se encuentran:</w:t>
      </w:r>
    </w:p>
    <w:p w14:paraId="328F1190" w14:textId="77777777" w:rsidR="0082601E" w:rsidRDefault="0082601E" w:rsidP="0082601E">
      <w:pPr>
        <w:rPr>
          <w:rFonts w:ascii="Times New Roman" w:eastAsia="Times New Roman" w:hAnsi="Times New Roman" w:cs="Times New Roman"/>
          <w:sz w:val="24"/>
          <w:szCs w:val="24"/>
        </w:rPr>
      </w:pPr>
    </w:p>
    <w:p w14:paraId="35A19BAD" w14:textId="60BD4B4A" w:rsidR="0082601E" w:rsidRPr="00894D02" w:rsidRDefault="00083C34" w:rsidP="0082601E">
      <w:pPr>
        <w:ind w:left="709"/>
        <w:rPr>
          <w:rFonts w:ascii="Arial" w:eastAsia="Times New Roman" w:hAnsi="Arial" w:cs="Arial"/>
          <w:i/>
          <w:sz w:val="24"/>
          <w:szCs w:val="24"/>
          <w:u w:val="single"/>
        </w:rPr>
      </w:pPr>
      <w:r>
        <w:rPr>
          <w:rFonts w:ascii="Arial" w:eastAsia="Times New Roman" w:hAnsi="Arial" w:cs="Arial"/>
          <w:i/>
          <w:sz w:val="24"/>
          <w:szCs w:val="24"/>
          <w:u w:val="single"/>
        </w:rPr>
        <w:t>Utilizados en el SAR</w:t>
      </w:r>
      <w:r w:rsidR="0082601E">
        <w:rPr>
          <w:rFonts w:ascii="Arial" w:eastAsia="Times New Roman" w:hAnsi="Arial" w:cs="Arial"/>
          <w:i/>
          <w:sz w:val="24"/>
          <w:szCs w:val="24"/>
          <w:u w:val="single"/>
        </w:rPr>
        <w:t>:</w:t>
      </w:r>
    </w:p>
    <w:p w14:paraId="13DE17F0" w14:textId="77777777"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4A490EBB" w14:textId="77777777"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6FC6ECC7" w14:textId="60B9ABF0"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Sensor ultrasonido HC-SR04 para determinar presencia de objetos </w:t>
      </w:r>
      <w:r w:rsidR="00194ED3">
        <w:rPr>
          <w:rFonts w:ascii="Arial" w:eastAsia="Times New Roman" w:hAnsi="Arial" w:cs="Arial"/>
          <w:sz w:val="24"/>
          <w:szCs w:val="24"/>
        </w:rPr>
        <w:t>a determinada</w:t>
      </w:r>
      <w:r w:rsidRPr="00894D02">
        <w:rPr>
          <w:rFonts w:ascii="Arial" w:eastAsia="Times New Roman" w:hAnsi="Arial" w:cs="Arial"/>
          <w:sz w:val="24"/>
          <w:szCs w:val="24"/>
        </w:rPr>
        <w:t xml:space="preserve"> distancia y tratar de evitar el impacto con los mismos</w:t>
      </w:r>
    </w:p>
    <w:p w14:paraId="3D768E1F" w14:textId="61D27599"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w:t>
      </w:r>
      <w:r w:rsidR="00194ED3">
        <w:rPr>
          <w:rFonts w:ascii="Arial" w:eastAsia="Times New Roman" w:hAnsi="Arial" w:cs="Arial"/>
          <w:sz w:val="24"/>
          <w:szCs w:val="24"/>
        </w:rPr>
        <w:t xml:space="preserve"> (corriente continua)</w:t>
      </w:r>
      <w:r w:rsidRPr="00894D02">
        <w:rPr>
          <w:rFonts w:ascii="Arial" w:eastAsia="Times New Roman" w:hAnsi="Arial" w:cs="Arial"/>
          <w:sz w:val="24"/>
          <w:szCs w:val="24"/>
        </w:rPr>
        <w:t xml:space="preserve"> para la movilidad del SAR dentro del ambiente</w:t>
      </w:r>
    </w:p>
    <w:p w14:paraId="0837109C" w14:textId="77777777" w:rsidR="0082601E" w:rsidRDefault="0082601E" w:rsidP="0082601E">
      <w:pPr>
        <w:ind w:left="720"/>
        <w:jc w:val="left"/>
        <w:textAlignment w:val="baseline"/>
        <w:rPr>
          <w:rFonts w:ascii="Arial" w:eastAsia="Times New Roman" w:hAnsi="Arial" w:cs="Arial"/>
        </w:rPr>
      </w:pPr>
    </w:p>
    <w:p w14:paraId="4384DFE0" w14:textId="77777777" w:rsidR="0082601E" w:rsidRPr="00894D02" w:rsidRDefault="0082601E" w:rsidP="0082601E">
      <w:pPr>
        <w:ind w:left="709"/>
        <w:rPr>
          <w:rFonts w:ascii="Arial" w:eastAsia="Times New Roman" w:hAnsi="Arial" w:cs="Arial"/>
          <w:i/>
          <w:sz w:val="24"/>
          <w:szCs w:val="24"/>
          <w:u w:val="single"/>
        </w:rPr>
      </w:pPr>
      <w:r>
        <w:rPr>
          <w:rFonts w:ascii="Arial" w:eastAsia="Times New Roman" w:hAnsi="Arial" w:cs="Arial"/>
          <w:i/>
          <w:sz w:val="24"/>
          <w:szCs w:val="24"/>
          <w:u w:val="single"/>
        </w:rPr>
        <w:t>Ensayados y no seleccionados:</w:t>
      </w:r>
    </w:p>
    <w:p w14:paraId="5B8D7ED9" w14:textId="68587EE4"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r>
        <w:rPr>
          <w:rFonts w:ascii="Arial" w:eastAsia="Times New Roman" w:hAnsi="Arial" w:cs="Arial"/>
          <w:color w:val="auto"/>
          <w:sz w:val="24"/>
          <w:szCs w:val="24"/>
        </w:rPr>
        <w:t>ESP</w:t>
      </w:r>
      <w:r w:rsidRPr="00894D02">
        <w:rPr>
          <w:rFonts w:ascii="Arial" w:eastAsia="Times New Roman" w:hAnsi="Arial" w:cs="Arial"/>
          <w:color w:val="auto"/>
          <w:sz w:val="24"/>
          <w:szCs w:val="24"/>
        </w:rPr>
        <w:t>8266 y el módulo Bluetooth HC-05, no se utilizarán debido a que la Raspberry Pi3 Model</w:t>
      </w:r>
      <w:r w:rsidR="00984219">
        <w:rPr>
          <w:rFonts w:ascii="Arial" w:eastAsia="Times New Roman" w:hAnsi="Arial" w:cs="Arial"/>
          <w:color w:val="auto"/>
          <w:sz w:val="24"/>
          <w:szCs w:val="24"/>
        </w:rPr>
        <w:t>o</w:t>
      </w:r>
      <w:r w:rsidRPr="00894D02">
        <w:rPr>
          <w:rFonts w:ascii="Arial" w:eastAsia="Times New Roman" w:hAnsi="Arial" w:cs="Arial"/>
          <w:color w:val="auto"/>
          <w:sz w:val="24"/>
          <w:szCs w:val="24"/>
        </w:rPr>
        <w:t xml:space="preserve"> B, </w:t>
      </w:r>
      <w:r>
        <w:rPr>
          <w:rFonts w:ascii="Arial" w:eastAsia="Times New Roman" w:hAnsi="Arial" w:cs="Arial"/>
          <w:color w:val="auto"/>
          <w:sz w:val="24"/>
          <w:szCs w:val="24"/>
        </w:rPr>
        <w:t>brinda su funcionalidad</w:t>
      </w:r>
      <w:r w:rsidRPr="00894D02">
        <w:rPr>
          <w:rFonts w:ascii="Arial" w:eastAsia="Times New Roman" w:hAnsi="Arial" w:cs="Arial"/>
          <w:color w:val="auto"/>
          <w:sz w:val="24"/>
          <w:szCs w:val="24"/>
        </w:rPr>
        <w:t xml:space="preserve">. </w:t>
      </w:r>
    </w:p>
    <w:p w14:paraId="5E4828F1"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115784CA"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658DE7B0"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0FFE2E85"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254B6728"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58C11DE8" w14:textId="77777777" w:rsidR="0082601E" w:rsidRDefault="0082601E" w:rsidP="0082601E">
      <w:pPr>
        <w:rPr>
          <w:rFonts w:ascii="Arial" w:hAnsi="Arial" w:cs="Arial"/>
          <w:bCs/>
          <w:color w:val="222222"/>
          <w:sz w:val="28"/>
          <w:szCs w:val="28"/>
          <w:shd w:val="clear" w:color="auto" w:fill="FFFFFF"/>
        </w:rPr>
      </w:pPr>
    </w:p>
    <w:p w14:paraId="2C362818" w14:textId="77777777" w:rsidR="00871ADA" w:rsidRDefault="00871ADA">
      <w:pPr>
        <w:rPr>
          <w:b/>
          <w:color w:val="666666"/>
          <w:sz w:val="32"/>
          <w:szCs w:val="32"/>
        </w:rPr>
      </w:pPr>
      <w:bookmarkStart w:id="404" w:name="_Toc504153938"/>
      <w:r>
        <w:rPr>
          <w:b/>
          <w:sz w:val="32"/>
          <w:szCs w:val="32"/>
        </w:rPr>
        <w:br w:type="page"/>
      </w:r>
    </w:p>
    <w:p w14:paraId="03A525DA" w14:textId="3B25979D" w:rsidR="0082601E" w:rsidRDefault="0082601E" w:rsidP="0082601E">
      <w:pPr>
        <w:pStyle w:val="Ttulo2"/>
        <w:rPr>
          <w:b/>
          <w:sz w:val="32"/>
          <w:szCs w:val="32"/>
        </w:rPr>
      </w:pPr>
      <w:bookmarkStart w:id="405" w:name="_Ref510552115"/>
      <w:bookmarkStart w:id="406" w:name="_Toc510608576"/>
      <w:r>
        <w:rPr>
          <w:b/>
          <w:sz w:val="32"/>
          <w:szCs w:val="32"/>
        </w:rPr>
        <w:lastRenderedPageBreak/>
        <w:t xml:space="preserve">8.3 </w:t>
      </w:r>
      <w:r w:rsidRPr="007640BC">
        <w:rPr>
          <w:b/>
          <w:sz w:val="32"/>
          <w:szCs w:val="32"/>
        </w:rPr>
        <w:t xml:space="preserve">Selección tecnologías </w:t>
      </w:r>
      <w:r>
        <w:rPr>
          <w:b/>
          <w:sz w:val="32"/>
          <w:szCs w:val="32"/>
        </w:rPr>
        <w:t>software</w:t>
      </w:r>
      <w:bookmarkEnd w:id="404"/>
      <w:bookmarkEnd w:id="405"/>
      <w:bookmarkEnd w:id="406"/>
    </w:p>
    <w:p w14:paraId="6A20BC9D" w14:textId="77777777" w:rsidR="00871ADA" w:rsidRDefault="00871ADA" w:rsidP="00871ADA">
      <w:pPr>
        <w:rPr>
          <w:rFonts w:ascii="Arial" w:eastAsia="Times New Roman" w:hAnsi="Arial" w:cs="Arial"/>
          <w:sz w:val="24"/>
          <w:szCs w:val="24"/>
        </w:rPr>
      </w:pPr>
      <w:bookmarkStart w:id="407" w:name="_Toc504153939"/>
    </w:p>
    <w:p w14:paraId="71A9C421" w14:textId="32CD991C" w:rsidR="0082601E" w:rsidRDefault="0082601E" w:rsidP="00871ADA">
      <w:pPr>
        <w:rPr>
          <w:rFonts w:ascii="Arial" w:eastAsia="Times New Roman" w:hAnsi="Arial" w:cs="Arial"/>
          <w:sz w:val="24"/>
          <w:szCs w:val="24"/>
        </w:rPr>
      </w:pPr>
      <w:r w:rsidRPr="00871ADA">
        <w:rPr>
          <w:rFonts w:ascii="Arial" w:eastAsia="Times New Roman" w:hAnsi="Arial" w:cs="Arial"/>
          <w:sz w:val="24"/>
          <w:szCs w:val="24"/>
        </w:rPr>
        <w:t>La selección del software, necesario para el desarrollo del SAR, se basa en los siguientes requerimientos:</w:t>
      </w:r>
      <w:bookmarkEnd w:id="407"/>
    </w:p>
    <w:p w14:paraId="14778E5B" w14:textId="77777777" w:rsidR="0087604A" w:rsidRPr="00871ADA" w:rsidRDefault="0087604A" w:rsidP="00871ADA">
      <w:pPr>
        <w:rPr>
          <w:rFonts w:ascii="Arial" w:eastAsia="Times New Roman" w:hAnsi="Arial" w:cs="Arial"/>
          <w:sz w:val="24"/>
          <w:szCs w:val="24"/>
        </w:rPr>
      </w:pPr>
    </w:p>
    <w:p w14:paraId="18D61F13"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08" w:name="_Toc504153940"/>
      <w:r w:rsidRPr="00871ADA">
        <w:rPr>
          <w:rFonts w:ascii="Arial" w:eastAsia="Times New Roman" w:hAnsi="Arial" w:cs="Arial"/>
          <w:sz w:val="24"/>
          <w:szCs w:val="24"/>
        </w:rPr>
        <w:t>Nivel de abstracción alto, logrado mediante librerías basadas en JavaScript, para la comunicación con el hardware (J5).</w:t>
      </w:r>
      <w:bookmarkEnd w:id="408"/>
    </w:p>
    <w:p w14:paraId="6972E3C2"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09" w:name="_Toc504153941"/>
      <w:r w:rsidRPr="00871ADA">
        <w:rPr>
          <w:rFonts w:ascii="Arial" w:eastAsia="Times New Roman" w:hAnsi="Arial" w:cs="Arial"/>
          <w:sz w:val="24"/>
          <w:szCs w:val="24"/>
        </w:rPr>
        <w:t>Utilizar un Sistema Operativo de base (en nuestro caso Raspbian), en vez de una rutina corriendo en un microcontrolador.</w:t>
      </w:r>
      <w:bookmarkEnd w:id="409"/>
    </w:p>
    <w:p w14:paraId="77986ABB"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0" w:name="_Toc504153942"/>
      <w:r w:rsidRPr="00871ADA">
        <w:rPr>
          <w:rFonts w:ascii="Arial" w:eastAsia="Times New Roman" w:hAnsi="Arial" w:cs="Arial"/>
          <w:sz w:val="24"/>
          <w:szCs w:val="24"/>
        </w:rPr>
        <w:t>Contar con recursos necesarios para desplegar un servidor web.</w:t>
      </w:r>
      <w:bookmarkEnd w:id="410"/>
    </w:p>
    <w:p w14:paraId="2D437F4C"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1" w:name="_Toc504153943"/>
      <w:r w:rsidRPr="00871ADA">
        <w:rPr>
          <w:rFonts w:ascii="Arial" w:eastAsia="Times New Roman" w:hAnsi="Arial" w:cs="Arial"/>
          <w:sz w:val="24"/>
          <w:szCs w:val="24"/>
        </w:rPr>
        <w:t>Disponer de la posibilidad de comunicar las plataformas Arduino al servidor mediante un protocolo bien conocido.</w:t>
      </w:r>
      <w:bookmarkEnd w:id="411"/>
    </w:p>
    <w:p w14:paraId="117747BA"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2" w:name="_Toc504153944"/>
      <w:r w:rsidRPr="00871ADA">
        <w:rPr>
          <w:rFonts w:ascii="Arial" w:eastAsia="Times New Roman" w:hAnsi="Arial" w:cs="Arial"/>
          <w:sz w:val="24"/>
          <w:szCs w:val="24"/>
        </w:rPr>
        <w:t>Utilizar las herramientas de SO del SBC para realizar la comunicación y captura de imágenes por sobre la captura manual de frames.</w:t>
      </w:r>
      <w:bookmarkEnd w:id="412"/>
    </w:p>
    <w:p w14:paraId="28075821"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3" w:name="_Toc504153945"/>
      <w:r w:rsidRPr="00871ADA">
        <w:rPr>
          <w:rFonts w:ascii="Arial" w:eastAsia="Times New Roman" w:hAnsi="Arial" w:cs="Arial"/>
          <w:sz w:val="24"/>
          <w:szCs w:val="24"/>
        </w:rPr>
        <w:t>Desarrollar de una aplicación móvil para el control inalámbrico del SAR.</w:t>
      </w:r>
      <w:bookmarkEnd w:id="413"/>
    </w:p>
    <w:p w14:paraId="3CCCAE40"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4" w:name="_Toc504153946"/>
      <w:r w:rsidRPr="00871ADA">
        <w:rPr>
          <w:rFonts w:ascii="Arial" w:eastAsia="Times New Roman" w:hAnsi="Arial" w:cs="Arial"/>
          <w:sz w:val="24"/>
          <w:szCs w:val="24"/>
        </w:rPr>
        <w:t>Almacenar datos para la generación de estadísticas</w:t>
      </w:r>
      <w:bookmarkEnd w:id="414"/>
    </w:p>
    <w:p w14:paraId="2DBD7728" w14:textId="77777777" w:rsidR="0087604A" w:rsidRDefault="0082601E" w:rsidP="00AA0DB8">
      <w:pPr>
        <w:pStyle w:val="Prrafodelista"/>
        <w:numPr>
          <w:ilvl w:val="0"/>
          <w:numId w:val="29"/>
        </w:numPr>
        <w:rPr>
          <w:rFonts w:ascii="Arial" w:eastAsia="Times New Roman" w:hAnsi="Arial" w:cs="Arial"/>
          <w:sz w:val="24"/>
          <w:szCs w:val="24"/>
        </w:rPr>
      </w:pPr>
      <w:bookmarkStart w:id="415" w:name="_Toc504153947"/>
      <w:r w:rsidRPr="00871ADA">
        <w:rPr>
          <w:rFonts w:ascii="Arial" w:eastAsia="Times New Roman" w:hAnsi="Arial" w:cs="Arial"/>
          <w:sz w:val="24"/>
          <w:szCs w:val="24"/>
        </w:rPr>
        <w:t>Permitir el acceso multi-cliente a los datos alojados en él SAR.</w:t>
      </w:r>
      <w:bookmarkStart w:id="416" w:name="_Toc504153949"/>
      <w:bookmarkEnd w:id="415"/>
    </w:p>
    <w:p w14:paraId="4BE3EBC2" w14:textId="77777777" w:rsidR="0087604A" w:rsidRDefault="0087604A" w:rsidP="00AA0DB8">
      <w:pPr>
        <w:pStyle w:val="Prrafodelista"/>
        <w:numPr>
          <w:ilvl w:val="0"/>
          <w:numId w:val="29"/>
        </w:numPr>
        <w:rPr>
          <w:rFonts w:ascii="Arial" w:eastAsia="Times New Roman" w:hAnsi="Arial" w:cs="Arial"/>
          <w:sz w:val="24"/>
          <w:szCs w:val="24"/>
        </w:rPr>
      </w:pPr>
    </w:p>
    <w:p w14:paraId="6F22B1D0" w14:textId="5890F3C0" w:rsidR="0082601E" w:rsidRPr="0087604A" w:rsidRDefault="0082601E" w:rsidP="0087604A">
      <w:pPr>
        <w:rPr>
          <w:rFonts w:ascii="Arial" w:eastAsia="Times New Roman" w:hAnsi="Arial" w:cs="Arial"/>
          <w:sz w:val="24"/>
          <w:szCs w:val="24"/>
        </w:rPr>
      </w:pPr>
      <w:r w:rsidRPr="0087604A">
        <w:rPr>
          <w:rFonts w:ascii="Arial" w:eastAsia="Times New Roman" w:hAnsi="Arial" w:cs="Arial"/>
          <w:sz w:val="24"/>
          <w:szCs w:val="24"/>
        </w:rPr>
        <w:t>Se optó por la instalación de Raspbian en la Raspberry, porque es el sistema operativo oficialmente soportado por la fundación</w:t>
      </w:r>
      <w:r w:rsidRPr="0087604A">
        <w:rPr>
          <w:rFonts w:ascii="Arial" w:eastAsia="Times New Roman" w:hAnsi="Arial" w:cs="Arial"/>
          <w:sz w:val="24"/>
          <w:szCs w:val="24"/>
        </w:rPr>
        <w:endnoteReference w:id="1"/>
      </w:r>
      <w:r w:rsidRPr="0087604A">
        <w:rPr>
          <w:rFonts w:ascii="Arial" w:eastAsia="Times New Roman" w:hAnsi="Arial" w:cs="Arial"/>
          <w:sz w:val="24"/>
          <w:szCs w:val="24"/>
        </w:rPr>
        <w:t xml:space="preserve">. Como se mencionó en un apartado anterior </w:t>
      </w:r>
      <w:r w:rsidR="00F626D4" w:rsidRPr="0087604A">
        <w:rPr>
          <w:rFonts w:ascii="Arial" w:eastAsia="Times New Roman" w:hAnsi="Arial" w:cs="Arial"/>
          <w:sz w:val="24"/>
          <w:szCs w:val="24"/>
        </w:rPr>
        <w:t>(</w:t>
      </w:r>
      <w:r w:rsidR="00F626D4" w:rsidRPr="0087604A">
        <w:rPr>
          <w:rFonts w:ascii="Arial" w:eastAsia="Times New Roman" w:hAnsi="Arial" w:cs="Arial"/>
          <w:b/>
          <w:sz w:val="24"/>
          <w:szCs w:val="24"/>
        </w:rPr>
        <w:fldChar w:fldCharType="begin"/>
      </w:r>
      <w:r w:rsidR="00F626D4" w:rsidRPr="0087604A">
        <w:rPr>
          <w:rFonts w:ascii="Arial" w:eastAsia="Times New Roman" w:hAnsi="Arial" w:cs="Arial"/>
          <w:b/>
          <w:sz w:val="24"/>
          <w:szCs w:val="24"/>
        </w:rPr>
        <w:instrText xml:space="preserve"> REF _Ref509651099 \h  \* MERGEFORMAT </w:instrText>
      </w:r>
      <w:r w:rsidR="00F626D4" w:rsidRPr="0087604A">
        <w:rPr>
          <w:rFonts w:ascii="Arial" w:eastAsia="Times New Roman" w:hAnsi="Arial" w:cs="Arial"/>
          <w:b/>
          <w:sz w:val="24"/>
          <w:szCs w:val="24"/>
        </w:rPr>
      </w:r>
      <w:r w:rsidR="00F626D4" w:rsidRPr="0087604A">
        <w:rPr>
          <w:rFonts w:ascii="Arial" w:eastAsia="Times New Roman" w:hAnsi="Arial" w:cs="Arial"/>
          <w:b/>
          <w:sz w:val="24"/>
          <w:szCs w:val="24"/>
        </w:rPr>
        <w:fldChar w:fldCharType="separate"/>
      </w:r>
      <w:r w:rsidR="00F626D4" w:rsidRPr="0087604A">
        <w:rPr>
          <w:rFonts w:ascii="Arial" w:eastAsia="Times New Roman" w:hAnsi="Arial" w:cs="Arial"/>
          <w:b/>
          <w:sz w:val="24"/>
          <w:szCs w:val="24"/>
        </w:rPr>
        <w:t>8.2.4 Cámara V2 de Raspberry Pi</w:t>
      </w:r>
      <w:r w:rsidR="00F626D4" w:rsidRPr="0087604A">
        <w:rPr>
          <w:rFonts w:ascii="Arial" w:eastAsia="Times New Roman" w:hAnsi="Arial" w:cs="Arial"/>
          <w:b/>
          <w:sz w:val="24"/>
          <w:szCs w:val="24"/>
        </w:rPr>
        <w:fldChar w:fldCharType="end"/>
      </w:r>
      <w:r w:rsidRPr="0087604A">
        <w:rPr>
          <w:rFonts w:ascii="Arial" w:eastAsia="Times New Roman" w:hAnsi="Arial" w:cs="Arial"/>
          <w:sz w:val="24"/>
          <w:szCs w:val="24"/>
        </w:rPr>
        <w:t xml:space="preserve">) en cuanto a las dificultades que surgieron al tratar de utilizar la cámara OV7670 con el Arduino Mega, es que se decidió adquirir la Raspberry Pi 3 modelo B. Esta plataforma cuenta con un accesorio que funciona como cámara (mencionada en el apartado </w:t>
      </w:r>
      <w:r w:rsidRPr="0087604A">
        <w:rPr>
          <w:rFonts w:ascii="Arial" w:eastAsia="Times New Roman" w:hAnsi="Arial" w:cs="Arial"/>
          <w:b/>
          <w:sz w:val="24"/>
          <w:szCs w:val="24"/>
        </w:rPr>
        <w:fldChar w:fldCharType="begin"/>
      </w:r>
      <w:r w:rsidRPr="0087604A">
        <w:rPr>
          <w:rFonts w:ascii="Arial" w:eastAsia="Times New Roman" w:hAnsi="Arial" w:cs="Arial"/>
          <w:b/>
          <w:sz w:val="24"/>
          <w:szCs w:val="24"/>
        </w:rPr>
        <w:instrText xml:space="preserve"> REF _Ref503901366 \h  \* MERGEFORMAT </w:instrText>
      </w:r>
      <w:r w:rsidRPr="0087604A">
        <w:rPr>
          <w:rFonts w:ascii="Arial" w:eastAsia="Times New Roman" w:hAnsi="Arial" w:cs="Arial"/>
          <w:b/>
          <w:sz w:val="24"/>
          <w:szCs w:val="24"/>
        </w:rPr>
      </w:r>
      <w:r w:rsidRPr="0087604A">
        <w:rPr>
          <w:rFonts w:ascii="Arial" w:eastAsia="Times New Roman" w:hAnsi="Arial" w:cs="Arial"/>
          <w:b/>
          <w:sz w:val="24"/>
          <w:szCs w:val="24"/>
        </w:rPr>
        <w:fldChar w:fldCharType="separate"/>
      </w:r>
      <w:r w:rsidRPr="0087604A">
        <w:rPr>
          <w:rFonts w:ascii="Arial" w:eastAsia="Times New Roman" w:hAnsi="Arial" w:cs="Arial"/>
          <w:b/>
          <w:sz w:val="24"/>
          <w:szCs w:val="24"/>
        </w:rPr>
        <w:t>4.6 Accesorios para Raspberry Pi</w:t>
      </w:r>
      <w:r w:rsidRPr="0087604A">
        <w:rPr>
          <w:rFonts w:ascii="Arial" w:eastAsia="Times New Roman" w:hAnsi="Arial" w:cs="Arial"/>
          <w:b/>
          <w:sz w:val="24"/>
          <w:szCs w:val="24"/>
        </w:rPr>
        <w:fldChar w:fldCharType="end"/>
      </w:r>
      <w:r w:rsidRPr="0087604A">
        <w:rPr>
          <w:rFonts w:ascii="Arial" w:eastAsia="Times New Roman" w:hAnsi="Arial" w:cs="Arial"/>
          <w:sz w:val="24"/>
          <w:szCs w:val="24"/>
        </w:rPr>
        <w:t>) tal se tratase de una webcam</w:t>
      </w:r>
      <w:bookmarkEnd w:id="416"/>
      <w:r w:rsidRPr="0087604A">
        <w:rPr>
          <w:rFonts w:ascii="Arial" w:eastAsia="Times New Roman" w:hAnsi="Arial" w:cs="Arial"/>
          <w:sz w:val="24"/>
          <w:szCs w:val="24"/>
        </w:rPr>
        <w:t>.</w:t>
      </w:r>
    </w:p>
    <w:p w14:paraId="210C7459" w14:textId="77777777" w:rsidR="0082601E" w:rsidRDefault="0082601E" w:rsidP="0082601E"/>
    <w:p w14:paraId="75D83081" w14:textId="77777777" w:rsidR="0082601E" w:rsidRPr="0006546A" w:rsidRDefault="0082601E" w:rsidP="0082601E">
      <w:pPr>
        <w:rPr>
          <w:rFonts w:ascii="Arial" w:eastAsia="Times New Roman" w:hAnsi="Arial" w:cs="Arial"/>
          <w:sz w:val="24"/>
          <w:szCs w:val="24"/>
        </w:rPr>
      </w:pPr>
      <w:r w:rsidRPr="00173F4F">
        <w:rPr>
          <w:rFonts w:ascii="Arial" w:eastAsia="Times New Roman" w:hAnsi="Arial" w:cs="Arial"/>
          <w:sz w:val="24"/>
          <w:szCs w:val="24"/>
        </w:rPr>
        <w:t xml:space="preserve">En los repositorios de Raspbian </w:t>
      </w:r>
      <w:r>
        <w:rPr>
          <w:rFonts w:ascii="Arial" w:eastAsia="Times New Roman" w:hAnsi="Arial" w:cs="Arial"/>
          <w:sz w:val="24"/>
          <w:szCs w:val="24"/>
        </w:rPr>
        <w:t>se encontró</w:t>
      </w:r>
      <w:r w:rsidRPr="00173F4F">
        <w:rPr>
          <w:rFonts w:ascii="Arial" w:eastAsia="Times New Roman" w:hAnsi="Arial" w:cs="Arial"/>
          <w:sz w:val="24"/>
          <w:szCs w:val="24"/>
        </w:rPr>
        <w:t xml:space="preserve"> una aplicación denominada Motion. La cual </w:t>
      </w:r>
      <w:r>
        <w:rPr>
          <w:rFonts w:ascii="Arial" w:eastAsia="Times New Roman" w:hAnsi="Arial" w:cs="Arial"/>
          <w:sz w:val="24"/>
          <w:szCs w:val="24"/>
        </w:rPr>
        <w:t xml:space="preserve">está orientada a </w:t>
      </w:r>
      <w:r w:rsidRPr="00173F4F">
        <w:rPr>
          <w:rFonts w:ascii="Arial" w:eastAsia="Times New Roman" w:hAnsi="Arial" w:cs="Arial"/>
          <w:sz w:val="24"/>
          <w:szCs w:val="24"/>
        </w:rPr>
        <w:t>videovigilancia a través de cámaras web</w:t>
      </w:r>
      <w:r>
        <w:rPr>
          <w:rFonts w:ascii="Arial" w:eastAsia="Times New Roman" w:hAnsi="Arial" w:cs="Arial"/>
          <w:sz w:val="24"/>
          <w:szCs w:val="24"/>
        </w:rPr>
        <w:t xml:space="preserve">. En el caso del SAR, permitió la captura de imágenes en forma de </w:t>
      </w:r>
      <w:r>
        <w:rPr>
          <w:rFonts w:ascii="Arial" w:eastAsia="Times New Roman" w:hAnsi="Arial" w:cs="Arial"/>
          <w:i/>
          <w:sz w:val="24"/>
          <w:szCs w:val="24"/>
        </w:rPr>
        <w:t>streaming</w:t>
      </w:r>
      <w:r>
        <w:rPr>
          <w:rFonts w:ascii="Arial" w:eastAsia="Times New Roman" w:hAnsi="Arial" w:cs="Arial"/>
          <w:sz w:val="24"/>
          <w:szCs w:val="24"/>
        </w:rPr>
        <w:t>.</w:t>
      </w:r>
    </w:p>
    <w:p w14:paraId="30BA3B9E" w14:textId="77777777" w:rsidR="0082601E" w:rsidRDefault="0082601E" w:rsidP="0082601E">
      <w:pPr>
        <w:rPr>
          <w:rFonts w:ascii="Arial" w:hAnsi="Arial" w:cs="Arial"/>
          <w:sz w:val="24"/>
          <w:szCs w:val="24"/>
        </w:rPr>
      </w:pPr>
    </w:p>
    <w:p w14:paraId="738DDFAF" w14:textId="4C554189" w:rsidR="0082601E" w:rsidRDefault="0082601E" w:rsidP="0082601E">
      <w:pPr>
        <w:rPr>
          <w:rFonts w:ascii="Arial" w:hAnsi="Arial" w:cs="Arial"/>
          <w:sz w:val="24"/>
          <w:szCs w:val="24"/>
        </w:rPr>
      </w:pPr>
      <w:r>
        <w:rPr>
          <w:rFonts w:ascii="Arial" w:hAnsi="Arial" w:cs="Arial"/>
          <w:sz w:val="24"/>
          <w:szCs w:val="24"/>
        </w:rPr>
        <w:t>Dentro de las dificultades afrontadas con Arduino que devinieron en la delegación de funciones a Raspberry encontramos, que las placas</w:t>
      </w:r>
      <w:r w:rsidRPr="004913E9">
        <w:rPr>
          <w:rFonts w:ascii="Arial" w:hAnsi="Arial" w:cs="Arial"/>
          <w:sz w:val="24"/>
          <w:szCs w:val="24"/>
        </w:rPr>
        <w:t xml:space="preserve"> </w:t>
      </w:r>
      <w:r w:rsidR="00AD51E2" w:rsidRPr="00123C44">
        <w:rPr>
          <w:rFonts w:ascii="Arial" w:hAnsi="Arial" w:cs="Arial"/>
          <w:sz w:val="24"/>
          <w:szCs w:val="24"/>
        </w:rPr>
        <w:t>es</w:t>
      </w:r>
      <w:r w:rsidR="00AD51E2">
        <w:rPr>
          <w:rFonts w:ascii="Arial" w:hAnsi="Arial" w:cs="Arial"/>
          <w:sz w:val="24"/>
          <w:szCs w:val="24"/>
        </w:rPr>
        <w:t>tán</w:t>
      </w:r>
      <w:r w:rsidRPr="004913E9">
        <w:rPr>
          <w:rFonts w:ascii="Arial" w:hAnsi="Arial" w:cs="Arial"/>
          <w:sz w:val="24"/>
          <w:szCs w:val="24"/>
        </w:rPr>
        <w:t xml:space="preserve"> orientada</w:t>
      </w:r>
      <w:r>
        <w:rPr>
          <w:rFonts w:ascii="Arial" w:hAnsi="Arial" w:cs="Arial"/>
          <w:sz w:val="24"/>
          <w:szCs w:val="24"/>
        </w:rPr>
        <w:t>s</w:t>
      </w:r>
      <w:r w:rsidRPr="004913E9">
        <w:rPr>
          <w:rFonts w:ascii="Arial" w:hAnsi="Arial" w:cs="Arial"/>
          <w:sz w:val="24"/>
          <w:szCs w:val="24"/>
        </w:rPr>
        <w:t xml:space="preserve"> a programas dónde existe un único bucle de ejecución principal,</w:t>
      </w:r>
      <w:r>
        <w:rPr>
          <w:rFonts w:ascii="Arial" w:hAnsi="Arial" w:cs="Arial"/>
          <w:sz w:val="24"/>
          <w:szCs w:val="24"/>
        </w:rPr>
        <w:t xml:space="preserve"> en el caso del control de una </w:t>
      </w:r>
      <w:r w:rsidR="00AD51E2">
        <w:rPr>
          <w:rFonts w:ascii="Arial" w:hAnsi="Arial" w:cs="Arial"/>
          <w:sz w:val="24"/>
          <w:szCs w:val="24"/>
        </w:rPr>
        <w:t>cámara</w:t>
      </w:r>
      <w:r>
        <w:rPr>
          <w:rFonts w:ascii="Arial" w:hAnsi="Arial" w:cs="Arial"/>
          <w:sz w:val="24"/>
          <w:szCs w:val="24"/>
        </w:rPr>
        <w:t>,</w:t>
      </w:r>
      <w:r w:rsidRPr="004913E9">
        <w:rPr>
          <w:rFonts w:ascii="Arial" w:hAnsi="Arial" w:cs="Arial"/>
          <w:sz w:val="24"/>
          <w:szCs w:val="24"/>
        </w:rPr>
        <w:t xml:space="preserve"> </w:t>
      </w:r>
      <w:r>
        <w:rPr>
          <w:rFonts w:ascii="Arial" w:hAnsi="Arial" w:cs="Arial"/>
          <w:sz w:val="24"/>
          <w:szCs w:val="24"/>
        </w:rPr>
        <w:t>n</w:t>
      </w:r>
      <w:r w:rsidRPr="004913E9">
        <w:rPr>
          <w:rFonts w:ascii="Arial" w:hAnsi="Arial" w:cs="Arial"/>
          <w:sz w:val="24"/>
          <w:szCs w:val="24"/>
        </w:rPr>
        <w:t xml:space="preserve">o es suficiente el tiempo de transmisión de imágenes dado el nivel de procesamiento para almacenar bytes en un buffer y </w:t>
      </w:r>
      <w:r>
        <w:rPr>
          <w:rFonts w:ascii="Arial" w:hAnsi="Arial" w:cs="Arial"/>
          <w:sz w:val="24"/>
          <w:szCs w:val="24"/>
        </w:rPr>
        <w:t xml:space="preserve">ser </w:t>
      </w:r>
      <w:r w:rsidR="00AD51E2" w:rsidRPr="004913E9">
        <w:rPr>
          <w:rFonts w:ascii="Arial" w:hAnsi="Arial" w:cs="Arial"/>
          <w:sz w:val="24"/>
          <w:szCs w:val="24"/>
        </w:rPr>
        <w:t>retransmit</w:t>
      </w:r>
      <w:r w:rsidR="00AD51E2">
        <w:rPr>
          <w:rFonts w:ascii="Arial" w:hAnsi="Arial" w:cs="Arial"/>
          <w:sz w:val="24"/>
          <w:szCs w:val="24"/>
        </w:rPr>
        <w:t>i</w:t>
      </w:r>
      <w:r w:rsidR="00AD51E2" w:rsidRPr="004913E9">
        <w:rPr>
          <w:rFonts w:ascii="Arial" w:hAnsi="Arial" w:cs="Arial"/>
          <w:sz w:val="24"/>
          <w:szCs w:val="24"/>
        </w:rPr>
        <w:t>dos</w:t>
      </w:r>
      <w:r>
        <w:rPr>
          <w:rFonts w:ascii="Arial" w:hAnsi="Arial" w:cs="Arial"/>
          <w:sz w:val="24"/>
          <w:szCs w:val="24"/>
        </w:rPr>
        <w:t xml:space="preserve">, tanto en </w:t>
      </w:r>
      <w:r w:rsidRPr="004913E9">
        <w:rPr>
          <w:rFonts w:ascii="Arial" w:hAnsi="Arial" w:cs="Arial"/>
          <w:sz w:val="24"/>
          <w:szCs w:val="24"/>
        </w:rPr>
        <w:t>serie (cable)</w:t>
      </w:r>
      <w:r>
        <w:rPr>
          <w:rFonts w:ascii="Arial" w:hAnsi="Arial" w:cs="Arial"/>
          <w:sz w:val="24"/>
          <w:szCs w:val="24"/>
        </w:rPr>
        <w:t xml:space="preserve"> como en forma inalámbrica (</w:t>
      </w:r>
      <w:r w:rsidR="00AD51E2">
        <w:rPr>
          <w:rFonts w:ascii="Arial" w:hAnsi="Arial" w:cs="Arial"/>
          <w:sz w:val="24"/>
          <w:szCs w:val="24"/>
        </w:rPr>
        <w:t>requiriéndose</w:t>
      </w:r>
      <w:r>
        <w:rPr>
          <w:rFonts w:ascii="Arial" w:hAnsi="Arial" w:cs="Arial"/>
          <w:sz w:val="24"/>
          <w:szCs w:val="24"/>
        </w:rPr>
        <w:t xml:space="preserve"> shields de comunicación), </w:t>
      </w:r>
      <w:r w:rsidRPr="004913E9">
        <w:rPr>
          <w:rFonts w:ascii="Arial" w:hAnsi="Arial" w:cs="Arial"/>
          <w:sz w:val="24"/>
          <w:szCs w:val="24"/>
        </w:rPr>
        <w:t xml:space="preserve"> no alcanza</w:t>
      </w:r>
      <w:r>
        <w:rPr>
          <w:rFonts w:ascii="Arial" w:hAnsi="Arial" w:cs="Arial"/>
          <w:sz w:val="24"/>
          <w:szCs w:val="24"/>
        </w:rPr>
        <w:t>ndo</w:t>
      </w:r>
      <w:r w:rsidRPr="004913E9">
        <w:rPr>
          <w:rFonts w:ascii="Arial" w:hAnsi="Arial" w:cs="Arial"/>
          <w:sz w:val="24"/>
          <w:szCs w:val="24"/>
        </w:rPr>
        <w:t xml:space="preserve"> los FPS (</w:t>
      </w:r>
      <w:r>
        <w:rPr>
          <w:rFonts w:ascii="Arial" w:hAnsi="Arial" w:cs="Arial"/>
          <w:sz w:val="24"/>
          <w:szCs w:val="24"/>
        </w:rPr>
        <w:t>cuadros por segundo</w:t>
      </w:r>
      <w:r w:rsidR="007D2B60">
        <w:rPr>
          <w:rFonts w:ascii="Arial" w:hAnsi="Arial" w:cs="Arial"/>
          <w:sz w:val="24"/>
          <w:szCs w:val="24"/>
        </w:rPr>
        <w:t xml:space="preserve"> anexo </w:t>
      </w:r>
      <w:r w:rsidR="007D2B60" w:rsidRPr="007D2B60">
        <w:rPr>
          <w:rFonts w:ascii="Arial" w:hAnsi="Arial" w:cs="Arial"/>
          <w:sz w:val="24"/>
          <w:szCs w:val="24"/>
        </w:rPr>
        <w:fldChar w:fldCharType="begin"/>
      </w:r>
      <w:r w:rsidR="007D2B60" w:rsidRPr="007D2B60">
        <w:rPr>
          <w:rFonts w:ascii="Arial" w:hAnsi="Arial" w:cs="Arial"/>
          <w:sz w:val="24"/>
          <w:szCs w:val="24"/>
        </w:rPr>
        <w:instrText xml:space="preserve"> REF _Ref509651238 \h  \* MERGEFORMAT </w:instrText>
      </w:r>
      <w:r w:rsidR="007D2B60" w:rsidRPr="007D2B60">
        <w:rPr>
          <w:rFonts w:ascii="Arial" w:hAnsi="Arial" w:cs="Arial"/>
          <w:sz w:val="24"/>
          <w:szCs w:val="24"/>
        </w:rPr>
      </w:r>
      <w:r w:rsidR="007D2B60" w:rsidRPr="007D2B60">
        <w:rPr>
          <w:rFonts w:ascii="Arial" w:hAnsi="Arial" w:cs="Arial"/>
          <w:sz w:val="24"/>
          <w:szCs w:val="24"/>
        </w:rPr>
        <w:fldChar w:fldCharType="separate"/>
      </w:r>
      <w:r w:rsidR="007D2B60" w:rsidRPr="007D2B60">
        <w:rPr>
          <w:rFonts w:ascii="Arial" w:hAnsi="Arial" w:cs="Arial"/>
          <w:b/>
          <w:sz w:val="24"/>
          <w:szCs w:val="24"/>
        </w:rPr>
        <w:t>Caso de prueba Cámara OV 7670</w:t>
      </w:r>
      <w:r w:rsidR="007D2B60" w:rsidRPr="007D2B60">
        <w:rPr>
          <w:rFonts w:ascii="Arial" w:hAnsi="Arial" w:cs="Arial"/>
          <w:sz w:val="24"/>
          <w:szCs w:val="24"/>
        </w:rPr>
        <w:fldChar w:fldCharType="end"/>
      </w:r>
      <w:r w:rsidRPr="004913E9">
        <w:rPr>
          <w:rFonts w:ascii="Arial" w:hAnsi="Arial" w:cs="Arial"/>
          <w:sz w:val="24"/>
          <w:szCs w:val="24"/>
        </w:rPr>
        <w:t xml:space="preserve">) necesarios para una visualización </w:t>
      </w:r>
      <w:r>
        <w:rPr>
          <w:rFonts w:ascii="Arial" w:hAnsi="Arial" w:cs="Arial"/>
          <w:sz w:val="24"/>
          <w:szCs w:val="24"/>
        </w:rPr>
        <w:t xml:space="preserve">mínimamente </w:t>
      </w:r>
      <w:r w:rsidRPr="004913E9">
        <w:rPr>
          <w:rFonts w:ascii="Arial" w:hAnsi="Arial" w:cs="Arial"/>
          <w:sz w:val="24"/>
          <w:szCs w:val="24"/>
        </w:rPr>
        <w:t>fluida (al menos 10 FPS).</w:t>
      </w:r>
      <w:r>
        <w:rPr>
          <w:rFonts w:ascii="Arial" w:hAnsi="Arial" w:cs="Arial"/>
          <w:sz w:val="24"/>
          <w:szCs w:val="24"/>
        </w:rPr>
        <w:t xml:space="preserve"> Por otro lado, p</w:t>
      </w:r>
      <w:r w:rsidRPr="00CA1EDE">
        <w:rPr>
          <w:rFonts w:ascii="Arial" w:hAnsi="Arial" w:cs="Arial"/>
          <w:sz w:val="24"/>
          <w:szCs w:val="24"/>
        </w:rPr>
        <w:t>ara poder almacenar gran cantidad de datos es necesario contar con un módulo para memorias SD.</w:t>
      </w:r>
      <w:r>
        <w:rPr>
          <w:rFonts w:ascii="Arial" w:hAnsi="Arial" w:cs="Arial"/>
          <w:sz w:val="24"/>
          <w:szCs w:val="24"/>
        </w:rPr>
        <w:t xml:space="preserve"> Entre otras desventajas de las placas, poseen una cantidad limitada de interrupciones por hardware (2 en Arduino Uno y Nano, 6 en el caso de Arduino Mega), resultando en la detección de nuevo valores en sensores mediante pooling. </w:t>
      </w:r>
    </w:p>
    <w:p w14:paraId="24CB31C4" w14:textId="77777777" w:rsidR="0082601E" w:rsidRDefault="0082601E" w:rsidP="0082601E">
      <w:pPr>
        <w:rPr>
          <w:rFonts w:ascii="Arial" w:hAnsi="Arial" w:cs="Arial"/>
          <w:sz w:val="24"/>
          <w:szCs w:val="24"/>
        </w:rPr>
      </w:pPr>
    </w:p>
    <w:p w14:paraId="2240E2FA" w14:textId="293FF145" w:rsidR="0082601E" w:rsidRDefault="0082601E" w:rsidP="0082601E">
      <w:pPr>
        <w:rPr>
          <w:rFonts w:ascii="Arial" w:hAnsi="Arial" w:cs="Arial"/>
          <w:sz w:val="24"/>
          <w:szCs w:val="24"/>
        </w:rPr>
      </w:pPr>
      <w:r>
        <w:rPr>
          <w:rFonts w:ascii="Arial" w:hAnsi="Arial" w:cs="Arial"/>
          <w:sz w:val="24"/>
          <w:szCs w:val="24"/>
        </w:rPr>
        <w:t xml:space="preserve">Ante estas limitaciones Raspberry gracias a su hardware y ser un computador que permite la instalación de un sistema operativo, facilitó resolver varias de las </w:t>
      </w:r>
      <w:r>
        <w:rPr>
          <w:rFonts w:ascii="Arial" w:hAnsi="Arial" w:cs="Arial"/>
          <w:sz w:val="24"/>
          <w:szCs w:val="24"/>
        </w:rPr>
        <w:lastRenderedPageBreak/>
        <w:t xml:space="preserve">dificultades antes mencionadas. Se destacan, por ejemplo, las capacidades inalámbricas que </w:t>
      </w:r>
      <w:r w:rsidR="00BC6E46">
        <w:rPr>
          <w:rFonts w:ascii="Arial" w:hAnsi="Arial" w:cs="Arial"/>
          <w:sz w:val="24"/>
          <w:szCs w:val="24"/>
        </w:rPr>
        <w:t>permitieron configurar</w:t>
      </w:r>
      <w:r>
        <w:rPr>
          <w:rFonts w:ascii="Arial" w:hAnsi="Arial" w:cs="Arial"/>
          <w:sz w:val="24"/>
          <w:szCs w:val="24"/>
        </w:rPr>
        <w:t xml:space="preserve"> la SBC en modo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_Ref509657629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C132D9" w:rsidRPr="00D25EDC">
        <w:rPr>
          <w:rFonts w:ascii="Arial" w:hAnsi="Arial" w:cs="Arial"/>
          <w:b/>
          <w:i/>
          <w:sz w:val="24"/>
          <w:szCs w:val="24"/>
        </w:rPr>
        <w:t>Access Point</w:t>
      </w:r>
      <w:r w:rsidR="00C132D9" w:rsidRPr="00D25EDC">
        <w:rPr>
          <w:rFonts w:ascii="Arial" w:hAnsi="Arial" w:cs="Arial"/>
          <w:sz w:val="24"/>
          <w:szCs w:val="24"/>
        </w:rPr>
        <w:fldChar w:fldCharType="end"/>
      </w:r>
      <w:r w:rsidR="00D25EDC">
        <w:rPr>
          <w:rFonts w:ascii="Arial" w:hAnsi="Arial" w:cs="Arial"/>
          <w:sz w:val="24"/>
          <w:szCs w:val="24"/>
        </w:rPr>
        <w:t xml:space="preserve"> </w:t>
      </w:r>
      <w:r>
        <w:rPr>
          <w:rFonts w:ascii="Arial" w:hAnsi="Arial" w:cs="Arial"/>
          <w:sz w:val="24"/>
          <w:szCs w:val="24"/>
        </w:rPr>
        <w:t xml:space="preserve">(AP, o punto de acceso en español). Esto quiere decir, crear una red inalámbrica WiFi (con una SSID y contraseña) sin depender de ningún dispositivo de red externo (como por ejemplo un router inalámbrico) y permitiendo la conexión de diversos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_Ref509657771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C132D9" w:rsidRPr="00D25EDC">
        <w:rPr>
          <w:rFonts w:ascii="Arial" w:hAnsi="Arial" w:cs="Arial"/>
          <w:b/>
          <w:i/>
          <w:sz w:val="24"/>
          <w:szCs w:val="24"/>
        </w:rPr>
        <w:t>Hosts</w:t>
      </w:r>
      <w:r w:rsidR="00C132D9" w:rsidRPr="00D25EDC">
        <w:rPr>
          <w:rFonts w:ascii="Arial" w:hAnsi="Arial" w:cs="Arial"/>
          <w:sz w:val="24"/>
          <w:szCs w:val="24"/>
        </w:rPr>
        <w:fldChar w:fldCharType="end"/>
      </w:r>
      <w:r>
        <w:rPr>
          <w:rFonts w:ascii="Arial" w:hAnsi="Arial" w:cs="Arial"/>
          <w:sz w:val="24"/>
          <w:szCs w:val="24"/>
        </w:rPr>
        <w:t>, donde cada uno obtiene su respectiva dirección IP por medio de DHCP.</w:t>
      </w:r>
    </w:p>
    <w:p w14:paraId="2E506232" w14:textId="77777777" w:rsidR="0082601E" w:rsidRDefault="0082601E" w:rsidP="0082601E">
      <w:pPr>
        <w:rPr>
          <w:rFonts w:ascii="Arial" w:hAnsi="Arial" w:cs="Arial"/>
          <w:sz w:val="24"/>
          <w:szCs w:val="24"/>
        </w:rPr>
      </w:pPr>
    </w:p>
    <w:p w14:paraId="5CD3D5AE" w14:textId="69A92FDF" w:rsidR="0082601E" w:rsidRDefault="0082601E" w:rsidP="0082601E">
      <w:pPr>
        <w:rPr>
          <w:rFonts w:ascii="Arial" w:hAnsi="Arial" w:cs="Arial"/>
          <w:sz w:val="24"/>
          <w:szCs w:val="24"/>
        </w:rPr>
      </w:pPr>
      <w:r>
        <w:rPr>
          <w:rFonts w:ascii="Arial" w:hAnsi="Arial" w:cs="Arial"/>
          <w:sz w:val="24"/>
          <w:szCs w:val="24"/>
        </w:rPr>
        <w:t xml:space="preserve">Al comienzo del desarrollo, y teniendo en cuenta que dónde </w:t>
      </w:r>
      <w:r w:rsidR="00BC6E46">
        <w:rPr>
          <w:rFonts w:ascii="Arial" w:hAnsi="Arial" w:cs="Arial"/>
          <w:sz w:val="24"/>
          <w:szCs w:val="24"/>
        </w:rPr>
        <w:t>inicialmente</w:t>
      </w:r>
      <w:r>
        <w:rPr>
          <w:rFonts w:ascii="Arial" w:hAnsi="Arial" w:cs="Arial"/>
          <w:sz w:val="24"/>
          <w:szCs w:val="24"/>
        </w:rPr>
        <w:t xml:space="preserve"> se pensó en trabajar únicamente con la familia Arduino, se había pensado en diseñar una aplicación móvil nativa. Dado que la única comunicación que existía entre un posible cliente y el SAR era por datos </w:t>
      </w:r>
      <w:r w:rsidR="00C132D9" w:rsidRPr="00D25EDC">
        <w:rPr>
          <w:rFonts w:ascii="Arial" w:hAnsi="Arial" w:cs="Arial"/>
          <w:i/>
          <w:sz w:val="24"/>
          <w:szCs w:val="24"/>
        </w:rPr>
        <w:fldChar w:fldCharType="begin"/>
      </w:r>
      <w:r w:rsidR="00C132D9" w:rsidRPr="00D25EDC">
        <w:rPr>
          <w:rFonts w:ascii="Arial" w:hAnsi="Arial" w:cs="Arial"/>
          <w:sz w:val="24"/>
          <w:szCs w:val="24"/>
        </w:rPr>
        <w:instrText xml:space="preserve"> REF _Ref509657895 \h </w:instrText>
      </w:r>
      <w:r w:rsidR="00D25EDC" w:rsidRPr="00D25EDC">
        <w:rPr>
          <w:rFonts w:ascii="Arial" w:hAnsi="Arial" w:cs="Arial"/>
          <w:i/>
          <w:sz w:val="24"/>
          <w:szCs w:val="24"/>
        </w:rPr>
        <w:instrText xml:space="preserve"> \* MERGEFORMAT </w:instrText>
      </w:r>
      <w:r w:rsidR="00C132D9" w:rsidRPr="00D25EDC">
        <w:rPr>
          <w:rFonts w:ascii="Arial" w:hAnsi="Arial" w:cs="Arial"/>
          <w:i/>
          <w:sz w:val="24"/>
          <w:szCs w:val="24"/>
        </w:rPr>
      </w:r>
      <w:r w:rsidR="00C132D9" w:rsidRPr="00D25EDC">
        <w:rPr>
          <w:rFonts w:ascii="Arial" w:hAnsi="Arial" w:cs="Arial"/>
          <w:i/>
          <w:sz w:val="24"/>
          <w:szCs w:val="24"/>
        </w:rPr>
        <w:fldChar w:fldCharType="separate"/>
      </w:r>
      <w:r w:rsidR="00C132D9" w:rsidRPr="00D25EDC">
        <w:rPr>
          <w:rFonts w:ascii="Arial" w:hAnsi="Arial" w:cs="Arial"/>
          <w:b/>
          <w:i/>
          <w:sz w:val="24"/>
          <w:szCs w:val="24"/>
        </w:rPr>
        <w:t>RAW</w:t>
      </w:r>
      <w:r w:rsidR="00C132D9" w:rsidRPr="00D25EDC">
        <w:rPr>
          <w:rFonts w:ascii="Arial" w:hAnsi="Arial" w:cs="Arial"/>
          <w:i/>
          <w:sz w:val="24"/>
          <w:szCs w:val="24"/>
        </w:rPr>
        <w:fldChar w:fldCharType="end"/>
      </w:r>
      <w:r w:rsidR="00C132D9">
        <w:rPr>
          <w:rFonts w:ascii="Arial" w:hAnsi="Arial" w:cs="Arial"/>
          <w:i/>
          <w:sz w:val="24"/>
          <w:szCs w:val="24"/>
        </w:rPr>
        <w:t xml:space="preserve"> </w:t>
      </w:r>
      <w:r>
        <w:rPr>
          <w:rFonts w:ascii="Arial" w:hAnsi="Arial" w:cs="Arial"/>
          <w:sz w:val="24"/>
          <w:szCs w:val="24"/>
        </w:rPr>
        <w:t xml:space="preserve">enviados por bluetooth o wifi (el compendio de </w:t>
      </w:r>
      <w:r w:rsidR="00BC6E46">
        <w:rPr>
          <w:rFonts w:ascii="Arial" w:hAnsi="Arial" w:cs="Arial"/>
          <w:sz w:val="24"/>
          <w:szCs w:val="24"/>
        </w:rPr>
        <w:t>tecnologías</w:t>
      </w:r>
      <w:r>
        <w:rPr>
          <w:rFonts w:ascii="Arial" w:hAnsi="Arial" w:cs="Arial"/>
          <w:sz w:val="24"/>
          <w:szCs w:val="24"/>
        </w:rPr>
        <w:t xml:space="preserve"> relacionadas con esta App, se abordaron en el </w:t>
      </w:r>
      <w:r>
        <w:rPr>
          <w:rFonts w:ascii="Arial" w:hAnsi="Arial" w:cs="Arial"/>
          <w:sz w:val="24"/>
          <w:szCs w:val="24"/>
        </w:rPr>
        <w:fldChar w:fldCharType="begin"/>
      </w:r>
      <w:r>
        <w:rPr>
          <w:rFonts w:ascii="Arial" w:hAnsi="Arial" w:cs="Arial"/>
          <w:sz w:val="24"/>
          <w:szCs w:val="24"/>
        </w:rPr>
        <w:instrText xml:space="preserve"> REF _Ref503979828 \h  \* MERGEFORMAT </w:instrText>
      </w:r>
      <w:r>
        <w:rPr>
          <w:rFonts w:ascii="Arial" w:hAnsi="Arial" w:cs="Arial"/>
          <w:sz w:val="24"/>
          <w:szCs w:val="24"/>
        </w:rPr>
      </w:r>
      <w:r>
        <w:rPr>
          <w:rFonts w:ascii="Arial" w:hAnsi="Arial" w:cs="Arial"/>
          <w:sz w:val="24"/>
          <w:szCs w:val="24"/>
        </w:rPr>
        <w:fldChar w:fldCharType="separate"/>
      </w:r>
      <w:r w:rsidRPr="007D29A3">
        <w:rPr>
          <w:rFonts w:ascii="Arial" w:hAnsi="Arial" w:cs="Arial"/>
          <w:sz w:val="24"/>
          <w:szCs w:val="24"/>
        </w:rPr>
        <w:t>Capítulo 5 - Aplicaciones Móviles</w:t>
      </w:r>
      <w:r>
        <w:rPr>
          <w:rFonts w:ascii="Arial" w:hAnsi="Arial" w:cs="Arial"/>
          <w:sz w:val="24"/>
          <w:szCs w:val="24"/>
        </w:rPr>
        <w:fldChar w:fldCharType="end"/>
      </w:r>
      <w:r>
        <w:rPr>
          <w:rFonts w:ascii="Arial" w:hAnsi="Arial" w:cs="Arial"/>
          <w:sz w:val="24"/>
          <w:szCs w:val="24"/>
        </w:rPr>
        <w:t>); pero al mejorarse las prestaciones hardware y tener un sistema operativo, se decidió cambiar la arquitectura del software del SAR.</w:t>
      </w:r>
    </w:p>
    <w:p w14:paraId="45B952EC" w14:textId="77777777" w:rsidR="0082601E" w:rsidRDefault="0082601E" w:rsidP="0082601E">
      <w:pPr>
        <w:rPr>
          <w:rFonts w:ascii="Arial" w:hAnsi="Arial" w:cs="Arial"/>
          <w:sz w:val="24"/>
          <w:szCs w:val="24"/>
        </w:rPr>
      </w:pPr>
    </w:p>
    <w:p w14:paraId="71AEF1FC" w14:textId="7DBAE6B0" w:rsidR="0082601E" w:rsidRDefault="0082601E" w:rsidP="0082601E">
      <w:pPr>
        <w:rPr>
          <w:rFonts w:ascii="Arial" w:hAnsi="Arial" w:cs="Arial"/>
          <w:sz w:val="24"/>
          <w:szCs w:val="24"/>
        </w:rPr>
      </w:pPr>
      <w:r>
        <w:rPr>
          <w:rFonts w:ascii="Arial" w:hAnsi="Arial" w:cs="Arial"/>
          <w:sz w:val="24"/>
          <w:szCs w:val="24"/>
        </w:rPr>
        <w:t xml:space="preserve">Esta nueva arquitectura genero un cambio en la aplicación, o sea, se pasó del desarrollo de una app nativa, para Android, a una app Web, </w:t>
      </w:r>
      <w:r w:rsidR="00BC6E46">
        <w:rPr>
          <w:rFonts w:ascii="Arial" w:hAnsi="Arial" w:cs="Arial"/>
          <w:sz w:val="24"/>
          <w:szCs w:val="24"/>
        </w:rPr>
        <w:t>permitiendo</w:t>
      </w:r>
      <w:r>
        <w:rPr>
          <w:rFonts w:ascii="Arial" w:hAnsi="Arial" w:cs="Arial"/>
          <w:sz w:val="24"/>
          <w:szCs w:val="24"/>
        </w:rPr>
        <w:t xml:space="preserve"> crear una única aplicación que puede ser consumida por distintos dispositivos que accedan a la red </w:t>
      </w:r>
      <w:r w:rsidR="00C132D9" w:rsidRPr="00D25EDC">
        <w:rPr>
          <w:rFonts w:ascii="Arial" w:hAnsi="Arial" w:cs="Arial"/>
          <w:sz w:val="24"/>
          <w:szCs w:val="24"/>
          <w:highlight w:val="yellow"/>
        </w:rPr>
        <w:fldChar w:fldCharType="begin"/>
      </w:r>
      <w:r w:rsidR="00C132D9" w:rsidRPr="00D25EDC">
        <w:rPr>
          <w:rFonts w:ascii="Arial" w:hAnsi="Arial" w:cs="Arial"/>
          <w:sz w:val="24"/>
          <w:szCs w:val="24"/>
        </w:rPr>
        <w:instrText xml:space="preserve"> REF _Ref509657919 \h </w:instrText>
      </w:r>
      <w:r w:rsidR="00D25EDC" w:rsidRPr="00D25EDC">
        <w:rPr>
          <w:rFonts w:ascii="Arial" w:hAnsi="Arial" w:cs="Arial"/>
          <w:sz w:val="24"/>
          <w:szCs w:val="24"/>
          <w:highlight w:val="yellow"/>
        </w:rPr>
        <w:instrText xml:space="preserve"> \* MERGEFORMAT </w:instrText>
      </w:r>
      <w:r w:rsidR="00C132D9" w:rsidRPr="00D25EDC">
        <w:rPr>
          <w:rFonts w:ascii="Arial" w:hAnsi="Arial" w:cs="Arial"/>
          <w:sz w:val="24"/>
          <w:szCs w:val="24"/>
          <w:highlight w:val="yellow"/>
        </w:rPr>
      </w:r>
      <w:r w:rsidR="00C132D9" w:rsidRPr="00D25EDC">
        <w:rPr>
          <w:rFonts w:ascii="Arial" w:hAnsi="Arial" w:cs="Arial"/>
          <w:sz w:val="24"/>
          <w:szCs w:val="24"/>
          <w:highlight w:val="yellow"/>
        </w:rPr>
        <w:fldChar w:fldCharType="separate"/>
      </w:r>
      <w:r w:rsidR="00C132D9" w:rsidRPr="00D25EDC">
        <w:rPr>
          <w:rFonts w:ascii="Arial" w:hAnsi="Arial" w:cs="Arial"/>
          <w:b/>
          <w:i/>
          <w:iCs/>
          <w:sz w:val="24"/>
          <w:szCs w:val="24"/>
        </w:rPr>
        <w:t>LAN (Local Area Network)</w:t>
      </w:r>
      <w:r w:rsidR="00C132D9" w:rsidRPr="00D25EDC">
        <w:rPr>
          <w:rFonts w:ascii="Arial" w:hAnsi="Arial" w:cs="Arial"/>
          <w:sz w:val="24"/>
          <w:szCs w:val="24"/>
          <w:highlight w:val="yellow"/>
        </w:rPr>
        <w:fldChar w:fldCharType="end"/>
      </w:r>
      <w:r>
        <w:rPr>
          <w:rFonts w:ascii="Arial" w:hAnsi="Arial" w:cs="Arial"/>
          <w:sz w:val="24"/>
          <w:szCs w:val="24"/>
        </w:rPr>
        <w:t xml:space="preserve"> del SAR.</w:t>
      </w:r>
    </w:p>
    <w:p w14:paraId="5F8650F9" w14:textId="77777777" w:rsidR="0082601E" w:rsidRDefault="0082601E" w:rsidP="0082601E">
      <w:pPr>
        <w:rPr>
          <w:rFonts w:ascii="Arial" w:hAnsi="Arial" w:cs="Arial"/>
          <w:sz w:val="24"/>
          <w:szCs w:val="24"/>
        </w:rPr>
      </w:pPr>
    </w:p>
    <w:p w14:paraId="3EDD472F" w14:textId="77777777" w:rsidR="0082601E" w:rsidRDefault="0082601E" w:rsidP="0082601E">
      <w:pPr>
        <w:rPr>
          <w:rFonts w:ascii="Arial" w:hAnsi="Arial" w:cs="Arial"/>
          <w:sz w:val="24"/>
          <w:szCs w:val="24"/>
        </w:rPr>
      </w:pPr>
      <w:r>
        <w:rPr>
          <w:rFonts w:ascii="Arial" w:hAnsi="Arial" w:cs="Arial"/>
          <w:sz w:val="24"/>
          <w:szCs w:val="24"/>
        </w:rPr>
        <w:t>Para producir la app web se necesitó de un grupo de tecnologías que satisfagan los siguientes puntos:</w:t>
      </w:r>
    </w:p>
    <w:p w14:paraId="4A00B109" w14:textId="77777777" w:rsidR="0082601E" w:rsidRDefault="0082601E" w:rsidP="0082601E">
      <w:pPr>
        <w:rPr>
          <w:rFonts w:ascii="Arial" w:hAnsi="Arial" w:cs="Arial"/>
          <w:sz w:val="24"/>
          <w:szCs w:val="24"/>
        </w:rPr>
      </w:pPr>
    </w:p>
    <w:p w14:paraId="179493BE"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Contar con la posibilidad de almacenar datos de los sensores y acciones realizadas mediante una base de datos.</w:t>
      </w:r>
    </w:p>
    <w:p w14:paraId="39F4A1F6"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Tener una interfaz de comunicación sencilla con el servidor.</w:t>
      </w:r>
    </w:p>
    <w:p w14:paraId="78F62E35" w14:textId="77777777" w:rsidR="0082601E" w:rsidRPr="00425235" w:rsidRDefault="0082601E" w:rsidP="00AA0DB8">
      <w:pPr>
        <w:pStyle w:val="Prrafodelista"/>
        <w:numPr>
          <w:ilvl w:val="0"/>
          <w:numId w:val="14"/>
        </w:numPr>
        <w:rPr>
          <w:rFonts w:ascii="Arial" w:eastAsia="Times New Roman" w:hAnsi="Arial" w:cs="Arial"/>
          <w:sz w:val="24"/>
          <w:szCs w:val="24"/>
        </w:rPr>
      </w:pPr>
      <w:r w:rsidRPr="00425235">
        <w:rPr>
          <w:rFonts w:ascii="Arial" w:hAnsi="Arial" w:cs="Arial"/>
          <w:sz w:val="24"/>
          <w:szCs w:val="24"/>
        </w:rPr>
        <w:t>Tener la capacidad de desplegar a demanda la app desde un</w:t>
      </w:r>
      <w:r>
        <w:rPr>
          <w:rFonts w:ascii="Arial" w:hAnsi="Arial" w:cs="Arial"/>
          <w:sz w:val="24"/>
          <w:szCs w:val="24"/>
        </w:rPr>
        <w:t xml:space="preserve">a red </w:t>
      </w:r>
      <w:r w:rsidRPr="00D25EDC">
        <w:rPr>
          <w:rFonts w:ascii="Arial" w:hAnsi="Arial" w:cs="Arial"/>
          <w:b/>
          <w:i/>
          <w:sz w:val="24"/>
          <w:szCs w:val="24"/>
        </w:rPr>
        <w:t>LAN</w:t>
      </w:r>
      <w:r>
        <w:rPr>
          <w:rFonts w:ascii="Arial" w:hAnsi="Arial" w:cs="Arial"/>
          <w:sz w:val="24"/>
          <w:szCs w:val="24"/>
        </w:rPr>
        <w:t>.</w:t>
      </w:r>
    </w:p>
    <w:p w14:paraId="1757B146" w14:textId="2FE19C2B" w:rsidR="0082601E" w:rsidRDefault="0082601E" w:rsidP="00AA0DB8">
      <w:pPr>
        <w:pStyle w:val="Prrafodelista"/>
        <w:numPr>
          <w:ilvl w:val="0"/>
          <w:numId w:val="14"/>
        </w:numPr>
      </w:pPr>
      <w:r>
        <w:rPr>
          <w:rFonts w:ascii="Arial" w:eastAsia="Times New Roman" w:hAnsi="Arial" w:cs="Arial"/>
          <w:sz w:val="24"/>
          <w:szCs w:val="24"/>
        </w:rPr>
        <w:t xml:space="preserve">Diseñar una app, utilizando herramientas de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sz w:val="24"/>
          <w:szCs w:val="24"/>
          <w:highlight w:val="yellow"/>
        </w:rPr>
        <w:fldChar w:fldCharType="end"/>
      </w:r>
      <w:r>
        <w:rPr>
          <w:rFonts w:ascii="Arial" w:eastAsia="Times New Roman" w:hAnsi="Arial" w:cs="Arial"/>
          <w:sz w:val="24"/>
          <w:szCs w:val="24"/>
        </w:rPr>
        <w:t xml:space="preserve">, para el renderizado en el cliente, para una mejor experiencia de usuario, basada en </w:t>
      </w:r>
      <w:r w:rsidR="00BC6E46">
        <w:rPr>
          <w:rFonts w:ascii="Arial" w:eastAsia="Times New Roman" w:hAnsi="Arial" w:cs="Arial"/>
          <w:sz w:val="24"/>
          <w:szCs w:val="24"/>
        </w:rPr>
        <w:t>requerimientos</w:t>
      </w:r>
      <w:r>
        <w:rPr>
          <w:rFonts w:ascii="Arial" w:eastAsia="Times New Roman" w:hAnsi="Arial" w:cs="Arial"/>
          <w:sz w:val="24"/>
          <w:szCs w:val="24"/>
        </w:rPr>
        <w:t xml:space="preserve"> </w:t>
      </w:r>
      <w:r w:rsidR="00C132D9" w:rsidRPr="00D25EDC">
        <w:rPr>
          <w:rFonts w:ascii="Arial" w:eastAsia="Times New Roman" w:hAnsi="Arial" w:cs="Arial"/>
          <w:b/>
          <w:i/>
          <w:sz w:val="24"/>
          <w:szCs w:val="24"/>
          <w:highlight w:val="yellow"/>
        </w:rPr>
        <w:fldChar w:fldCharType="begin"/>
      </w:r>
      <w:r w:rsidR="00C132D9" w:rsidRPr="00D25EDC">
        <w:rPr>
          <w:rFonts w:ascii="Arial" w:eastAsia="Times New Roman" w:hAnsi="Arial" w:cs="Arial"/>
          <w:b/>
          <w:i/>
          <w:sz w:val="24"/>
          <w:szCs w:val="24"/>
        </w:rPr>
        <w:instrText xml:space="preserve"> REF _Ref509657965 \h </w:instrText>
      </w:r>
      <w:r w:rsidR="00D25EDC" w:rsidRPr="00D25EDC">
        <w:rPr>
          <w:rFonts w:ascii="Arial" w:eastAsia="Times New Roman" w:hAnsi="Arial" w:cs="Arial"/>
          <w:b/>
          <w:i/>
          <w:sz w:val="24"/>
          <w:szCs w:val="24"/>
          <w:highlight w:val="yellow"/>
        </w:rPr>
        <w:instrText xml:space="preserve"> \* MERGEFORMAT </w:instrText>
      </w:r>
      <w:r w:rsidR="00C132D9" w:rsidRPr="00D25EDC">
        <w:rPr>
          <w:rFonts w:ascii="Arial" w:eastAsia="Times New Roman" w:hAnsi="Arial" w:cs="Arial"/>
          <w:b/>
          <w:i/>
          <w:sz w:val="24"/>
          <w:szCs w:val="24"/>
          <w:highlight w:val="yellow"/>
        </w:rPr>
      </w:r>
      <w:r w:rsidR="00C132D9" w:rsidRPr="00D25EDC">
        <w:rPr>
          <w:rFonts w:ascii="Arial" w:eastAsia="Times New Roman" w:hAnsi="Arial" w:cs="Arial"/>
          <w:b/>
          <w:i/>
          <w:sz w:val="24"/>
          <w:szCs w:val="24"/>
          <w:highlight w:val="yellow"/>
        </w:rPr>
        <w:fldChar w:fldCharType="separate"/>
      </w:r>
      <w:r w:rsidR="00C132D9" w:rsidRPr="00D25EDC">
        <w:rPr>
          <w:rFonts w:ascii="Arial" w:hAnsi="Arial" w:cs="Arial"/>
          <w:b/>
          <w:i/>
          <w:sz w:val="24"/>
          <w:szCs w:val="24"/>
        </w:rPr>
        <w:t>HTTP (Hypertext Transfer Protocol)</w:t>
      </w:r>
      <w:r w:rsidR="00C132D9" w:rsidRPr="00D25EDC">
        <w:rPr>
          <w:rFonts w:ascii="Arial" w:eastAsia="Times New Roman" w:hAnsi="Arial" w:cs="Arial"/>
          <w:b/>
          <w:i/>
          <w:sz w:val="24"/>
          <w:szCs w:val="24"/>
          <w:highlight w:val="yellow"/>
        </w:rPr>
        <w:fldChar w:fldCharType="end"/>
      </w:r>
      <w:r w:rsidR="00C132D9" w:rsidRPr="00D25EDC">
        <w:rPr>
          <w:rFonts w:ascii="Arial" w:eastAsia="Times New Roman" w:hAnsi="Arial" w:cs="Arial"/>
          <w:sz w:val="24"/>
          <w:szCs w:val="24"/>
        </w:rPr>
        <w:t xml:space="preserve"> </w:t>
      </w:r>
      <w:r>
        <w:rPr>
          <w:rFonts w:ascii="Arial" w:eastAsia="Times New Roman" w:hAnsi="Arial" w:cs="Arial"/>
          <w:sz w:val="24"/>
          <w:szCs w:val="24"/>
        </w:rPr>
        <w:t>para la comunicación con el servidor.</w:t>
      </w:r>
    </w:p>
    <w:p w14:paraId="1A389463"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Tanto Cordova como IntelXDK fueron descartadas dado que se prefirió un grupo de herramientas, compatibles entre ella, y estables (stack de desarrollo de software).</w:t>
      </w:r>
    </w:p>
    <w:p w14:paraId="07A15829" w14:textId="77777777" w:rsidR="0082601E" w:rsidRDefault="0082601E" w:rsidP="0082601E">
      <w:pPr>
        <w:rPr>
          <w:rFonts w:ascii="Arial" w:eastAsia="Times New Roman" w:hAnsi="Arial" w:cs="Arial"/>
          <w:sz w:val="24"/>
          <w:szCs w:val="24"/>
        </w:rPr>
      </w:pPr>
    </w:p>
    <w:p w14:paraId="53BFC73A" w14:textId="19AAF5EA"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Por otro lado, se trató de incursionar en Meteor, realizando aplicaciones sobre arquitecturas Intel x86/x64. Se diseño un prototipo funcional de la aplicación, pero al migrar la misma a la arquitectura ARM (Raspberry Pi) se encontraron inconvenientes dado que este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_Ref508731667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C132D9" w:rsidRPr="00D25EDC">
        <w:rPr>
          <w:rFonts w:ascii="Arial" w:hAnsi="Arial" w:cs="Arial"/>
          <w:b/>
          <w:i/>
          <w:sz w:val="24"/>
          <w:szCs w:val="24"/>
        </w:rPr>
        <w:t>Framework</w:t>
      </w:r>
      <w:r w:rsidR="00C132D9" w:rsidRPr="00D25EDC">
        <w:rPr>
          <w:rFonts w:ascii="Arial" w:eastAsia="Times New Roman" w:hAnsi="Arial" w:cs="Arial"/>
          <w:sz w:val="24"/>
          <w:szCs w:val="24"/>
          <w:highlight w:val="yellow"/>
        </w:rPr>
        <w:fldChar w:fldCharType="end"/>
      </w:r>
      <w:r w:rsidR="00C132D9">
        <w:rPr>
          <w:rFonts w:ascii="Arial" w:eastAsia="Times New Roman" w:hAnsi="Arial" w:cs="Arial"/>
          <w:sz w:val="24"/>
          <w:szCs w:val="24"/>
        </w:rPr>
        <w:t xml:space="preserve"> </w:t>
      </w:r>
      <w:r>
        <w:rPr>
          <w:rFonts w:ascii="Arial" w:eastAsia="Times New Roman" w:hAnsi="Arial" w:cs="Arial"/>
          <w:sz w:val="24"/>
          <w:szCs w:val="24"/>
        </w:rPr>
        <w:t xml:space="preserve">no se encontraba soportado oficialmente para esta arquitectura. Existe un </w:t>
      </w:r>
      <w:r w:rsidRPr="004913E9">
        <w:rPr>
          <w:rFonts w:ascii="Arial" w:eastAsia="Times New Roman" w:hAnsi="Arial" w:cs="Arial"/>
          <w:i/>
          <w:sz w:val="24"/>
          <w:szCs w:val="24"/>
        </w:rPr>
        <w:t>fork</w:t>
      </w:r>
      <w:r>
        <w:rPr>
          <w:rFonts w:ascii="Arial" w:eastAsia="Times New Roman" w:hAnsi="Arial" w:cs="Arial"/>
          <w:sz w:val="24"/>
          <w:szCs w:val="24"/>
        </w:rPr>
        <w:t>, pero no se tuvo éxito en la integración de las tecnologías.</w:t>
      </w:r>
    </w:p>
    <w:p w14:paraId="7F4AEDF5" w14:textId="77777777" w:rsidR="0082601E" w:rsidRDefault="0082601E" w:rsidP="0082601E">
      <w:pPr>
        <w:rPr>
          <w:rFonts w:ascii="Arial" w:eastAsia="Times New Roman" w:hAnsi="Arial" w:cs="Arial"/>
          <w:sz w:val="24"/>
          <w:szCs w:val="24"/>
        </w:rPr>
      </w:pPr>
    </w:p>
    <w:p w14:paraId="7897D3CD" w14:textId="28FE4382" w:rsidR="0082601E" w:rsidRPr="004854D0" w:rsidRDefault="0082601E" w:rsidP="0082601E">
      <w:pPr>
        <w:rPr>
          <w:rFonts w:ascii="Arial" w:eastAsia="Times New Roman" w:hAnsi="Arial" w:cs="Arial"/>
          <w:sz w:val="24"/>
          <w:szCs w:val="24"/>
        </w:rPr>
      </w:pPr>
      <w:r>
        <w:rPr>
          <w:rFonts w:ascii="Arial" w:eastAsia="Times New Roman" w:hAnsi="Arial" w:cs="Arial"/>
          <w:sz w:val="24"/>
          <w:szCs w:val="24"/>
        </w:rPr>
        <w:t>Finalmente se seleccionó el stack MEAN el cual resultó ser compatible con el desarrollo avanzado hasta el momento, hecho con Meteor (</w:t>
      </w:r>
      <w:r w:rsidRPr="004854D0">
        <w:rPr>
          <w:rFonts w:ascii="Arial" w:eastAsia="Times New Roman" w:hAnsi="Arial" w:cs="Arial"/>
          <w:sz w:val="24"/>
          <w:szCs w:val="24"/>
        </w:rPr>
        <w:t xml:space="preserve">MEAN </w:t>
      </w:r>
      <w:r>
        <w:rPr>
          <w:rFonts w:ascii="Arial" w:eastAsia="Times New Roman" w:hAnsi="Arial" w:cs="Arial"/>
          <w:sz w:val="24"/>
          <w:szCs w:val="24"/>
        </w:rPr>
        <w:t>se encuentra detallado en el</w:t>
      </w:r>
      <w:r w:rsidRPr="004854D0">
        <w:rPr>
          <w:rFonts w:ascii="Arial" w:eastAsia="Times New Roman" w:hAnsi="Arial" w:cs="Arial"/>
          <w:sz w:val="24"/>
          <w:szCs w:val="24"/>
        </w:rPr>
        <w:t xml:space="preserve"> </w:t>
      </w:r>
      <w:r w:rsidRPr="00BC6E46">
        <w:rPr>
          <w:rFonts w:ascii="Arial" w:eastAsia="Times New Roman" w:hAnsi="Arial" w:cs="Arial"/>
          <w:b/>
          <w:sz w:val="24"/>
          <w:szCs w:val="24"/>
        </w:rPr>
        <w:fldChar w:fldCharType="begin"/>
      </w:r>
      <w:r w:rsidRPr="00BC6E46">
        <w:rPr>
          <w:rFonts w:ascii="Arial" w:eastAsia="Times New Roman" w:hAnsi="Arial" w:cs="Arial"/>
          <w:b/>
          <w:sz w:val="24"/>
          <w:szCs w:val="24"/>
        </w:rPr>
        <w:instrText xml:space="preserve"> REF _Ref504150374 \h  \* MERGEFORMAT </w:instrText>
      </w:r>
      <w:r w:rsidRPr="00BC6E46">
        <w:rPr>
          <w:rFonts w:ascii="Arial" w:eastAsia="Times New Roman" w:hAnsi="Arial" w:cs="Arial"/>
          <w:b/>
          <w:sz w:val="24"/>
          <w:szCs w:val="24"/>
        </w:rPr>
      </w:r>
      <w:r w:rsidRPr="00BC6E46">
        <w:rPr>
          <w:rFonts w:ascii="Arial" w:eastAsia="Times New Roman" w:hAnsi="Arial" w:cs="Arial"/>
          <w:b/>
          <w:sz w:val="24"/>
          <w:szCs w:val="24"/>
        </w:rPr>
        <w:fldChar w:fldCharType="separate"/>
      </w:r>
      <w:r w:rsidRPr="00BC6E46">
        <w:rPr>
          <w:rFonts w:ascii="Arial" w:eastAsia="Times New Roman" w:hAnsi="Arial" w:cs="Arial"/>
          <w:b/>
          <w:sz w:val="24"/>
          <w:szCs w:val="24"/>
        </w:rPr>
        <w:t>Capítulo 6 – Stack MEAN</w:t>
      </w:r>
      <w:r w:rsidRPr="00BC6E46">
        <w:rPr>
          <w:rFonts w:ascii="Arial" w:eastAsia="Times New Roman" w:hAnsi="Arial" w:cs="Arial"/>
          <w:b/>
          <w:sz w:val="24"/>
          <w:szCs w:val="24"/>
        </w:rPr>
        <w:fldChar w:fldCharType="end"/>
      </w:r>
      <w:r w:rsidRPr="004854D0">
        <w:rPr>
          <w:rFonts w:ascii="Arial" w:eastAsia="Times New Roman" w:hAnsi="Arial" w:cs="Arial"/>
          <w:sz w:val="24"/>
          <w:szCs w:val="24"/>
        </w:rPr>
        <w:t>)</w:t>
      </w:r>
      <w:r>
        <w:rPr>
          <w:rFonts w:ascii="Arial" w:eastAsia="Times New Roman" w:hAnsi="Arial" w:cs="Arial"/>
          <w:sz w:val="24"/>
          <w:szCs w:val="24"/>
        </w:rPr>
        <w:t xml:space="preserve">. La migración de la aplicación tanto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i/>
          <w:sz w:val="24"/>
          <w:szCs w:val="24"/>
          <w:highlight w:val="yellow"/>
        </w:rPr>
        <w:fldChar w:fldCharType="end"/>
      </w:r>
      <w:r w:rsidR="00C132D9">
        <w:rPr>
          <w:rFonts w:ascii="Arial" w:eastAsia="Times New Roman" w:hAnsi="Arial" w:cs="Arial"/>
          <w:i/>
          <w:sz w:val="24"/>
          <w:szCs w:val="24"/>
        </w:rPr>
        <w:t xml:space="preserve"> </w:t>
      </w:r>
      <w:r>
        <w:rPr>
          <w:rFonts w:ascii="Arial" w:eastAsia="Times New Roman" w:hAnsi="Arial" w:cs="Arial"/>
          <w:sz w:val="24"/>
          <w:szCs w:val="24"/>
        </w:rPr>
        <w:t xml:space="preserve">como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_Ref508794388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Back-End</w:t>
      </w:r>
      <w:r w:rsidR="00C132D9" w:rsidRPr="00D25EDC">
        <w:rPr>
          <w:rFonts w:ascii="Arial" w:eastAsia="Times New Roman" w:hAnsi="Arial" w:cs="Arial"/>
          <w:i/>
          <w:sz w:val="24"/>
          <w:szCs w:val="24"/>
          <w:highlight w:val="yellow"/>
        </w:rPr>
        <w:fldChar w:fldCharType="end"/>
      </w:r>
      <w:r>
        <w:rPr>
          <w:rFonts w:ascii="Arial" w:eastAsia="Times New Roman" w:hAnsi="Arial" w:cs="Arial"/>
          <w:sz w:val="24"/>
          <w:szCs w:val="24"/>
        </w:rPr>
        <w:t xml:space="preserve">, desarrollada con Meteor, fue dispuesta de la siguiente forma: El procesamiento de </w:t>
      </w:r>
      <w:r w:rsidR="00C132D9" w:rsidRPr="00D25EDC">
        <w:rPr>
          <w:rFonts w:ascii="Arial" w:eastAsia="Times New Roman" w:hAnsi="Arial" w:cs="Arial"/>
          <w:i/>
          <w:sz w:val="24"/>
          <w:szCs w:val="24"/>
        </w:rPr>
        <w:fldChar w:fldCharType="begin"/>
      </w:r>
      <w:r w:rsidR="00C132D9" w:rsidRPr="00D25EDC">
        <w:rPr>
          <w:rFonts w:ascii="Arial" w:eastAsia="Times New Roman" w:hAnsi="Arial" w:cs="Arial"/>
          <w:sz w:val="24"/>
          <w:szCs w:val="24"/>
        </w:rPr>
        <w:instrText xml:space="preserve"> REF _Ref509658089 \h </w:instrText>
      </w:r>
      <w:r w:rsidR="00D25EDC" w:rsidRPr="00D25EDC">
        <w:rPr>
          <w:rFonts w:ascii="Arial" w:eastAsia="Times New Roman" w:hAnsi="Arial" w:cs="Arial"/>
          <w:i/>
          <w:sz w:val="24"/>
          <w:szCs w:val="24"/>
        </w:rPr>
        <w:instrText xml:space="preserve"> \* MERGEFORMAT </w:instrText>
      </w:r>
      <w:r w:rsidR="00C132D9" w:rsidRPr="00D25EDC">
        <w:rPr>
          <w:rFonts w:ascii="Arial" w:eastAsia="Times New Roman" w:hAnsi="Arial" w:cs="Arial"/>
          <w:i/>
          <w:sz w:val="24"/>
          <w:szCs w:val="24"/>
        </w:rPr>
      </w:r>
      <w:r w:rsidR="00C132D9" w:rsidRPr="00D25EDC">
        <w:rPr>
          <w:rFonts w:ascii="Arial" w:eastAsia="Times New Roman" w:hAnsi="Arial" w:cs="Arial"/>
          <w:i/>
          <w:sz w:val="24"/>
          <w:szCs w:val="24"/>
        </w:rPr>
        <w:fldChar w:fldCharType="separate"/>
      </w:r>
      <w:r w:rsidR="00C132D9" w:rsidRPr="00D25EDC">
        <w:rPr>
          <w:rFonts w:ascii="Arial" w:hAnsi="Arial" w:cs="Arial"/>
          <w:b/>
          <w:i/>
          <w:sz w:val="24"/>
          <w:szCs w:val="24"/>
        </w:rPr>
        <w:t>Templates</w:t>
      </w:r>
      <w:r w:rsidR="00C132D9" w:rsidRPr="00D25EDC">
        <w:rPr>
          <w:rFonts w:ascii="Arial" w:eastAsia="Times New Roman" w:hAnsi="Arial" w:cs="Arial"/>
          <w:i/>
          <w:sz w:val="24"/>
          <w:szCs w:val="24"/>
        </w:rPr>
        <w:fldChar w:fldCharType="end"/>
      </w:r>
      <w:r>
        <w:rPr>
          <w:rFonts w:ascii="Arial" w:eastAsia="Times New Roman" w:hAnsi="Arial" w:cs="Arial"/>
          <w:sz w:val="24"/>
          <w:szCs w:val="24"/>
        </w:rPr>
        <w:t xml:space="preserve">, captura y gestión de eventos, </w:t>
      </w:r>
      <w:r>
        <w:rPr>
          <w:rFonts w:ascii="Arial" w:eastAsia="Times New Roman" w:hAnsi="Arial" w:cs="Arial"/>
          <w:sz w:val="24"/>
          <w:szCs w:val="24"/>
        </w:rPr>
        <w:lastRenderedPageBreak/>
        <w:t xml:space="preserve">realizada en Blaze, se trasladó a Angular 4+. El servidor Meteor se codificó en Node. El manejo de rutas y REST desarrollado en Iron se migró a Express. En cuanto a las colecciones de datos se mantuvieron en Mongo. </w:t>
      </w:r>
    </w:p>
    <w:p w14:paraId="73A54CCA" w14:textId="77777777" w:rsidR="0082601E" w:rsidRDefault="0082601E" w:rsidP="0082601E">
      <w:pPr>
        <w:rPr>
          <w:rFonts w:ascii="Arial" w:eastAsia="Times New Roman" w:hAnsi="Arial" w:cs="Arial"/>
          <w:sz w:val="24"/>
          <w:szCs w:val="24"/>
        </w:rPr>
      </w:pPr>
    </w:p>
    <w:p w14:paraId="277FE230" w14:textId="3BE7D618" w:rsidR="0082601E" w:rsidRDefault="0082601E" w:rsidP="0082601E">
      <w:pPr>
        <w:rPr>
          <w:rFonts w:ascii="Arial" w:eastAsia="Times New Roman" w:hAnsi="Arial" w:cs="Arial"/>
          <w:sz w:val="24"/>
          <w:szCs w:val="24"/>
        </w:rPr>
      </w:pPr>
      <w:r>
        <w:rPr>
          <w:rFonts w:ascii="Arial" w:eastAsia="Times New Roman" w:hAnsi="Arial" w:cs="Arial"/>
          <w:sz w:val="24"/>
          <w:szCs w:val="24"/>
        </w:rPr>
        <w:t>Otro desafío que se presentó, fue comunicar el proceso servidor</w:t>
      </w:r>
      <w:r w:rsidR="00BC6E46">
        <w:rPr>
          <w:rFonts w:ascii="Arial" w:eastAsia="Times New Roman" w:hAnsi="Arial" w:cs="Arial"/>
          <w:sz w:val="24"/>
          <w:szCs w:val="24"/>
        </w:rPr>
        <w:t>,</w:t>
      </w:r>
      <w:r>
        <w:rPr>
          <w:rFonts w:ascii="Arial" w:eastAsia="Times New Roman" w:hAnsi="Arial" w:cs="Arial"/>
          <w:sz w:val="24"/>
          <w:szCs w:val="24"/>
        </w:rPr>
        <w:t xml:space="preserve"> </w:t>
      </w:r>
      <w:r w:rsidR="00BC6E46">
        <w:rPr>
          <w:rFonts w:ascii="Arial" w:eastAsia="Times New Roman" w:hAnsi="Arial" w:cs="Arial"/>
          <w:sz w:val="24"/>
          <w:szCs w:val="24"/>
        </w:rPr>
        <w:t>ejecutándose</w:t>
      </w:r>
      <w:r>
        <w:rPr>
          <w:rFonts w:ascii="Arial" w:eastAsia="Times New Roman" w:hAnsi="Arial" w:cs="Arial"/>
          <w:sz w:val="24"/>
          <w:szCs w:val="24"/>
        </w:rPr>
        <w:t xml:space="preserve"> en Raspberry (como un proceso en Raspian)</w:t>
      </w:r>
      <w:r w:rsidR="00BC6E46">
        <w:rPr>
          <w:rFonts w:ascii="Arial" w:eastAsia="Times New Roman" w:hAnsi="Arial" w:cs="Arial"/>
          <w:sz w:val="24"/>
          <w:szCs w:val="24"/>
        </w:rPr>
        <w:t>,</w:t>
      </w:r>
      <w:r>
        <w:rPr>
          <w:rFonts w:ascii="Arial" w:eastAsia="Times New Roman" w:hAnsi="Arial" w:cs="Arial"/>
          <w:sz w:val="24"/>
          <w:szCs w:val="24"/>
        </w:rPr>
        <w:t xml:space="preserve"> con las placas Arduino Mega y Arduino Nano. Dentro de los paquetes disponibles en NPM, se encontraron dos librerías estables para la comunicación de Node y Arduino. Estas librerías son Cylon y Johnny-five. La librería Cylon utiliza el paradigma de programación declarativo, en cambio, Johnny-five el orientado a </w:t>
      </w:r>
      <w:r w:rsidRPr="004913E9">
        <w:rPr>
          <w:rFonts w:ascii="Arial" w:eastAsia="Times New Roman" w:hAnsi="Arial" w:cs="Arial"/>
          <w:i/>
          <w:sz w:val="24"/>
          <w:szCs w:val="24"/>
        </w:rPr>
        <w:t>callbacks</w:t>
      </w:r>
      <w:r>
        <w:rPr>
          <w:rFonts w:ascii="Arial" w:eastAsia="Times New Roman" w:hAnsi="Arial" w:cs="Arial"/>
          <w:sz w:val="24"/>
          <w:szCs w:val="24"/>
        </w:rPr>
        <w:t xml:space="preserve">. Este último fue el seleccionado por mantener el mismo estilo de codificación que el stack MEAN, compatibilidad con los componentes de Arduino (gracias a estar basado en firmata) y, por, sobre todo, poseer una versión estable de </w:t>
      </w:r>
      <w:r w:rsidRPr="00EA739C">
        <w:rPr>
          <w:rFonts w:ascii="Arial" w:eastAsia="Times New Roman" w:hAnsi="Arial" w:cs="Arial"/>
          <w:sz w:val="24"/>
          <w:szCs w:val="24"/>
        </w:rPr>
        <w:t>serialport</w:t>
      </w:r>
      <w:r>
        <w:rPr>
          <w:rFonts w:ascii="Arial" w:eastAsia="Times New Roman" w:hAnsi="Arial" w:cs="Arial"/>
          <w:sz w:val="24"/>
          <w:szCs w:val="24"/>
        </w:rPr>
        <w:t xml:space="preserve"> compatible con la arquitectura ARM. El protocolo Firmata, base </w:t>
      </w:r>
      <w:r w:rsidR="00BC6E46">
        <w:rPr>
          <w:rFonts w:ascii="Arial" w:eastAsia="Times New Roman" w:hAnsi="Arial" w:cs="Arial"/>
          <w:sz w:val="24"/>
          <w:szCs w:val="24"/>
        </w:rPr>
        <w:t>de Johnny</w:t>
      </w:r>
      <w:r>
        <w:rPr>
          <w:rFonts w:ascii="Arial" w:eastAsia="Times New Roman" w:hAnsi="Arial" w:cs="Arial"/>
          <w:sz w:val="24"/>
          <w:szCs w:val="24"/>
        </w:rPr>
        <w:t xml:space="preserve">-five se analizó en el </w:t>
      </w:r>
      <w:r w:rsidR="00B3149C" w:rsidRPr="00B3149C">
        <w:rPr>
          <w:rFonts w:ascii="Arial" w:eastAsia="Times New Roman" w:hAnsi="Arial" w:cs="Arial"/>
          <w:b/>
          <w:sz w:val="24"/>
          <w:szCs w:val="24"/>
        </w:rPr>
        <w:fldChar w:fldCharType="begin"/>
      </w:r>
      <w:r w:rsidR="00B3149C" w:rsidRPr="00B3149C">
        <w:rPr>
          <w:rFonts w:ascii="Arial" w:eastAsia="Times New Roman" w:hAnsi="Arial" w:cs="Arial"/>
          <w:b/>
          <w:sz w:val="24"/>
          <w:szCs w:val="24"/>
        </w:rPr>
        <w:instrText xml:space="preserve"> REF _Ref509658720 \h  \* MERGEFORMAT </w:instrText>
      </w:r>
      <w:r w:rsidR="00B3149C" w:rsidRPr="00B3149C">
        <w:rPr>
          <w:rFonts w:ascii="Arial" w:eastAsia="Times New Roman" w:hAnsi="Arial" w:cs="Arial"/>
          <w:b/>
          <w:sz w:val="24"/>
          <w:szCs w:val="24"/>
        </w:rPr>
      </w:r>
      <w:r w:rsidR="00B3149C" w:rsidRPr="00B3149C">
        <w:rPr>
          <w:rFonts w:ascii="Arial" w:eastAsia="Times New Roman" w:hAnsi="Arial" w:cs="Arial"/>
          <w:b/>
          <w:sz w:val="24"/>
          <w:szCs w:val="24"/>
        </w:rPr>
        <w:fldChar w:fldCharType="separate"/>
      </w:r>
      <w:r w:rsidR="00B3149C" w:rsidRPr="00B3149C">
        <w:rPr>
          <w:rFonts w:ascii="Arial" w:hAnsi="Arial" w:cs="Arial"/>
          <w:b/>
          <w:sz w:val="24"/>
          <w:szCs w:val="24"/>
        </w:rPr>
        <w:t>Capítulo 7 – Comunicación NodeJS con Arduino</w:t>
      </w:r>
      <w:r w:rsidR="00B3149C" w:rsidRPr="00B3149C">
        <w:rPr>
          <w:rFonts w:ascii="Arial" w:eastAsia="Times New Roman" w:hAnsi="Arial" w:cs="Arial"/>
          <w:b/>
          <w:sz w:val="24"/>
          <w:szCs w:val="24"/>
        </w:rPr>
        <w:fldChar w:fldCharType="end"/>
      </w:r>
      <w:r>
        <w:rPr>
          <w:rFonts w:ascii="Arial" w:eastAsia="Times New Roman" w:hAnsi="Arial" w:cs="Arial"/>
          <w:sz w:val="24"/>
          <w:szCs w:val="24"/>
        </w:rPr>
        <w:t>).</w:t>
      </w:r>
    </w:p>
    <w:p w14:paraId="70150834" w14:textId="77777777" w:rsidR="0082601E" w:rsidRDefault="0082601E" w:rsidP="0082601E">
      <w:pPr>
        <w:rPr>
          <w:rFonts w:ascii="Arial" w:eastAsia="Times New Roman" w:hAnsi="Arial" w:cs="Arial"/>
          <w:sz w:val="24"/>
          <w:szCs w:val="24"/>
        </w:rPr>
      </w:pPr>
    </w:p>
    <w:p w14:paraId="71E898A4" w14:textId="77777777" w:rsidR="0082601E" w:rsidRPr="009E2F34" w:rsidRDefault="0082601E" w:rsidP="0082601E">
      <w:pPr>
        <w:rPr>
          <w:rFonts w:ascii="Arial" w:eastAsia="Times New Roman" w:hAnsi="Arial" w:cs="Arial"/>
          <w:sz w:val="24"/>
          <w:szCs w:val="24"/>
        </w:rPr>
      </w:pPr>
      <w:r>
        <w:rPr>
          <w:rFonts w:ascii="Arial" w:eastAsia="Times New Roman" w:hAnsi="Arial" w:cs="Arial"/>
          <w:sz w:val="24"/>
          <w:szCs w:val="24"/>
        </w:rPr>
        <w:t>Finalmente se agregó el código necesario para que las mediciones tomadas por Jhony-Five de los sensores sean almacenados en colecciones de MongoDB. A partir de éstas se generan las estadísticas requeridas por los objetivos de esta tesina.</w:t>
      </w:r>
    </w:p>
    <w:p w14:paraId="0334BF32" w14:textId="77777777" w:rsidR="0082601E" w:rsidRDefault="0082601E" w:rsidP="0082601E">
      <w:pPr>
        <w:rPr>
          <w:rFonts w:ascii="Arial" w:eastAsia="Times New Roman" w:hAnsi="Arial" w:cs="Arial"/>
          <w:b/>
        </w:rPr>
      </w:pPr>
    </w:p>
    <w:p w14:paraId="19979F22" w14:textId="77777777" w:rsidR="0082601E" w:rsidRDefault="0082601E" w:rsidP="0082601E">
      <w:pPr>
        <w:spacing w:after="160" w:line="259" w:lineRule="auto"/>
        <w:jc w:val="left"/>
        <w:rPr>
          <w:b/>
          <w:color w:val="666666"/>
          <w:sz w:val="32"/>
          <w:szCs w:val="32"/>
        </w:rPr>
      </w:pPr>
      <w:r>
        <w:rPr>
          <w:b/>
          <w:sz w:val="32"/>
          <w:szCs w:val="32"/>
        </w:rPr>
        <w:br w:type="page"/>
      </w:r>
    </w:p>
    <w:p w14:paraId="68C09725" w14:textId="77777777" w:rsidR="0082601E" w:rsidRPr="008B318D" w:rsidRDefault="0082601E" w:rsidP="0082601E">
      <w:pPr>
        <w:pStyle w:val="Ttulo2"/>
        <w:rPr>
          <w:b/>
          <w:sz w:val="32"/>
          <w:szCs w:val="32"/>
        </w:rPr>
      </w:pPr>
      <w:bookmarkStart w:id="417" w:name="_Toc510608577"/>
      <w:r w:rsidRPr="008B318D">
        <w:rPr>
          <w:b/>
          <w:sz w:val="32"/>
          <w:szCs w:val="32"/>
        </w:rPr>
        <w:lastRenderedPageBreak/>
        <w:t>Resumen</w:t>
      </w:r>
      <w:bookmarkEnd w:id="417"/>
    </w:p>
    <w:p w14:paraId="3F735556" w14:textId="77777777" w:rsidR="0082601E" w:rsidRDefault="0082601E" w:rsidP="0082601E"/>
    <w:p w14:paraId="469D977D" w14:textId="77777777" w:rsidR="0082601E" w:rsidRDefault="0082601E" w:rsidP="0082601E">
      <w:pPr>
        <w:rPr>
          <w:rFonts w:ascii="Arial" w:eastAsia="Times New Roman" w:hAnsi="Arial" w:cs="Arial"/>
          <w:sz w:val="24"/>
          <w:szCs w:val="24"/>
        </w:rPr>
      </w:pPr>
      <w:r w:rsidRPr="008B318D">
        <w:rPr>
          <w:rFonts w:ascii="Arial" w:eastAsia="Times New Roman" w:hAnsi="Arial" w:cs="Arial"/>
          <w:sz w:val="24"/>
          <w:szCs w:val="24"/>
        </w:rPr>
        <w:t>En este capítulo se analizaron las diversas tecnologías tanto de hardware como de software utilizadas en el SAR, justificando la selección de cada una de ellas y los ensayos realizados para concluir en su utilización</w:t>
      </w:r>
      <w:r>
        <w:rPr>
          <w:rFonts w:ascii="Arial" w:eastAsia="Times New Roman" w:hAnsi="Arial" w:cs="Arial"/>
          <w:sz w:val="24"/>
          <w:szCs w:val="24"/>
        </w:rPr>
        <w:t>.</w:t>
      </w:r>
    </w:p>
    <w:p w14:paraId="26C968AF" w14:textId="77777777" w:rsidR="0082601E" w:rsidRDefault="0082601E" w:rsidP="0082601E">
      <w:pPr>
        <w:rPr>
          <w:rFonts w:ascii="Arial" w:eastAsia="Times New Roman" w:hAnsi="Arial" w:cs="Arial"/>
          <w:sz w:val="24"/>
          <w:szCs w:val="24"/>
        </w:rPr>
      </w:pPr>
    </w:p>
    <w:p w14:paraId="17C1C5FD"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Se explicó el porqué del uso de Arduino y Raspberry Pi como plataformas de base para la manipulación del robot móvil. Las ventajas del uso de la cámara v2 de Raspberry, y las problemáticas que se presentaron al probar la cámara para Arduino OV7670.</w:t>
      </w:r>
    </w:p>
    <w:p w14:paraId="7FD5282A" w14:textId="77777777" w:rsidR="0082601E" w:rsidRDefault="0082601E" w:rsidP="0082601E">
      <w:pPr>
        <w:rPr>
          <w:rFonts w:ascii="Arial" w:eastAsia="Times New Roman" w:hAnsi="Arial" w:cs="Arial"/>
          <w:sz w:val="24"/>
          <w:szCs w:val="24"/>
        </w:rPr>
      </w:pPr>
    </w:p>
    <w:p w14:paraId="2F72C85F" w14:textId="77777777" w:rsidR="0082601E" w:rsidRPr="008B318D" w:rsidRDefault="0082601E" w:rsidP="0082601E">
      <w:pPr>
        <w:rPr>
          <w:rFonts w:ascii="Arial" w:eastAsia="Times New Roman" w:hAnsi="Arial" w:cs="Arial"/>
          <w:sz w:val="24"/>
          <w:szCs w:val="24"/>
        </w:rPr>
      </w:pPr>
      <w:r>
        <w:rPr>
          <w:rFonts w:ascii="Arial" w:eastAsia="Times New Roman" w:hAnsi="Arial" w:cs="Arial"/>
          <w:sz w:val="24"/>
          <w:szCs w:val="24"/>
        </w:rPr>
        <w:t>Por otro lado, en cuanto al software seleccionado, se detallaron los requerimientos necesarios para el desarrollo del SAR. Dentro de los mismos, se destaca el aprovechamiento de las capacidades brindadas por el   Sistema Operativo de Raspberry, seleccionándose Raspbian para tal fin. Finalmente se describen las diversas tecnologías que se probaron a lo largo del desarrollo, resultando MEAN el satck elegido para realizar la aplicación web.</w:t>
      </w:r>
    </w:p>
    <w:p w14:paraId="395C2A08" w14:textId="77777777" w:rsidR="00D11B48" w:rsidRDefault="00D11B48">
      <w:pPr>
        <w:rPr>
          <w:b/>
          <w:color w:val="434343"/>
          <w:sz w:val="36"/>
          <w:szCs w:val="36"/>
        </w:rPr>
      </w:pPr>
      <w:r>
        <w:rPr>
          <w:sz w:val="36"/>
          <w:szCs w:val="36"/>
        </w:rPr>
        <w:br w:type="page"/>
      </w:r>
    </w:p>
    <w:p w14:paraId="60DCCE39" w14:textId="77777777" w:rsidR="006D6B4B" w:rsidRDefault="006D6B4B" w:rsidP="006D6B4B">
      <w:pPr>
        <w:pStyle w:val="Ttulo1"/>
      </w:pPr>
      <w:bookmarkStart w:id="418" w:name="_Toc504153950"/>
      <w:bookmarkStart w:id="419" w:name="_Toc510608578"/>
      <w:r>
        <w:rPr>
          <w:shd w:val="clear" w:color="auto" w:fill="FFFFFF"/>
        </w:rPr>
        <w:lastRenderedPageBreak/>
        <w:t>Capítulo 9 – Arquitectura y Ensamblado del SAR</w:t>
      </w:r>
      <w:bookmarkEnd w:id="418"/>
      <w:bookmarkEnd w:id="419"/>
    </w:p>
    <w:p w14:paraId="11E04065" w14:textId="77777777" w:rsidR="006D6B4B" w:rsidRPr="005A7426" w:rsidRDefault="006D6B4B" w:rsidP="006D6B4B"/>
    <w:p w14:paraId="63131471" w14:textId="469340AB"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prototipo del SAR </w:t>
      </w:r>
      <w:r>
        <w:rPr>
          <w:rFonts w:ascii="Arial" w:hAnsi="Arial" w:cs="Arial"/>
          <w:color w:val="333333"/>
          <w:sz w:val="24"/>
          <w:szCs w:val="24"/>
          <w:shd w:val="clear" w:color="auto" w:fill="FFFFFF"/>
        </w:rPr>
        <w:t>está compuesto de</w:t>
      </w:r>
      <w:r w:rsidRPr="00F923C8">
        <w:rPr>
          <w:rFonts w:ascii="Arial" w:hAnsi="Arial" w:cs="Arial"/>
          <w:color w:val="333333"/>
          <w:sz w:val="24"/>
          <w:szCs w:val="24"/>
          <w:shd w:val="clear" w:color="auto" w:fill="FFFFFF"/>
        </w:rPr>
        <w:t xml:space="preserve"> un robot móvil, </w:t>
      </w:r>
      <w:r>
        <w:rPr>
          <w:rFonts w:ascii="Arial" w:hAnsi="Arial" w:cs="Arial"/>
          <w:color w:val="333333"/>
          <w:sz w:val="24"/>
          <w:szCs w:val="24"/>
          <w:shd w:val="clear" w:color="auto" w:fill="FFFFFF"/>
        </w:rPr>
        <w:t>dotado de</w:t>
      </w:r>
      <w:r w:rsidRPr="00F923C8">
        <w:rPr>
          <w:rFonts w:ascii="Arial" w:hAnsi="Arial" w:cs="Arial"/>
          <w:color w:val="333333"/>
          <w:sz w:val="24"/>
          <w:szCs w:val="24"/>
          <w:shd w:val="clear" w:color="auto" w:fill="FFFFFF"/>
        </w:rPr>
        <w:t xml:space="preserve"> una variedad de actuadores y sensores que le permiten interactuar con el entorno que lo rodea.</w:t>
      </w:r>
      <w:r>
        <w:rPr>
          <w:rFonts w:ascii="Arial" w:hAnsi="Arial" w:cs="Arial"/>
          <w:color w:val="333333"/>
          <w:sz w:val="24"/>
          <w:szCs w:val="24"/>
          <w:shd w:val="clear" w:color="auto" w:fill="FFFFFF"/>
        </w:rPr>
        <w:t xml:space="preserve"> En este capítulo, se describen los diversos componentes del SAR, sus funcionalidades y los procedimientos que se llevaron a cabo para construirlo. Se detalla su estructura y la disposición de sus componentes.</w:t>
      </w:r>
    </w:p>
    <w:p w14:paraId="6E042444" w14:textId="77777777" w:rsidR="006D6B4B" w:rsidRDefault="006D6B4B" w:rsidP="006D6B4B">
      <w:pPr>
        <w:rPr>
          <w:rFonts w:ascii="Arial" w:hAnsi="Arial" w:cs="Arial"/>
          <w:color w:val="333333"/>
          <w:sz w:val="24"/>
          <w:szCs w:val="24"/>
          <w:shd w:val="clear" w:color="auto" w:fill="FFFFFF"/>
        </w:rPr>
      </w:pPr>
    </w:p>
    <w:p w14:paraId="2FF03027" w14:textId="73083834"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En la siguiente imagen (</w:t>
      </w:r>
      <w:r w:rsidRPr="006D6B4B">
        <w:rPr>
          <w:rFonts w:ascii="Arial" w:hAnsi="Arial" w:cs="Arial"/>
          <w:b/>
          <w:color w:val="333333"/>
          <w:sz w:val="24"/>
          <w:szCs w:val="24"/>
          <w:shd w:val="clear" w:color="auto" w:fill="FFFFFF"/>
        </w:rPr>
        <w:fldChar w:fldCharType="begin"/>
      </w:r>
      <w:r w:rsidRPr="006D6B4B">
        <w:rPr>
          <w:rFonts w:ascii="Arial" w:hAnsi="Arial" w:cs="Arial"/>
          <w:b/>
          <w:color w:val="333333"/>
          <w:sz w:val="24"/>
          <w:szCs w:val="24"/>
          <w:shd w:val="clear" w:color="auto" w:fill="FFFFFF"/>
        </w:rPr>
        <w:instrText xml:space="preserve"> REF _Ref504132700 \h  \* MERGEFORMAT </w:instrText>
      </w:r>
      <w:r w:rsidRPr="006D6B4B">
        <w:rPr>
          <w:rFonts w:ascii="Arial" w:hAnsi="Arial" w:cs="Arial"/>
          <w:b/>
          <w:color w:val="333333"/>
          <w:sz w:val="24"/>
          <w:szCs w:val="24"/>
          <w:shd w:val="clear" w:color="auto" w:fill="FFFFFF"/>
        </w:rPr>
      </w:r>
      <w:r w:rsidRPr="006D6B4B">
        <w:rPr>
          <w:rFonts w:ascii="Arial" w:hAnsi="Arial" w:cs="Arial"/>
          <w:b/>
          <w:color w:val="333333"/>
          <w:sz w:val="24"/>
          <w:szCs w:val="24"/>
          <w:shd w:val="clear" w:color="auto" w:fill="FFFFFF"/>
        </w:rPr>
        <w:fldChar w:fldCharType="separate"/>
      </w:r>
      <w:r w:rsidRPr="006D6B4B">
        <w:rPr>
          <w:rFonts w:ascii="Arial" w:hAnsi="Arial" w:cs="Arial"/>
          <w:b/>
          <w:sz w:val="24"/>
          <w:szCs w:val="24"/>
        </w:rPr>
        <w:t xml:space="preserve">Ilustración </w:t>
      </w:r>
      <w:r w:rsidRPr="006D6B4B">
        <w:rPr>
          <w:rFonts w:ascii="Arial" w:hAnsi="Arial" w:cs="Arial"/>
          <w:b/>
          <w:noProof/>
          <w:sz w:val="24"/>
          <w:szCs w:val="24"/>
        </w:rPr>
        <w:t>50</w:t>
      </w:r>
      <w:r w:rsidRPr="006D6B4B">
        <w:rPr>
          <w:rFonts w:ascii="Arial" w:hAnsi="Arial" w:cs="Arial"/>
          <w:b/>
          <w:sz w:val="24"/>
          <w:szCs w:val="24"/>
        </w:rPr>
        <w:t xml:space="preserve"> - Esquema de conexión de componentes</w:t>
      </w:r>
      <w:r w:rsidRPr="006D6B4B">
        <w:rPr>
          <w:rFonts w:ascii="Arial" w:hAnsi="Arial" w:cs="Arial"/>
          <w:b/>
          <w:color w:val="333333"/>
          <w:sz w:val="24"/>
          <w:szCs w:val="24"/>
          <w:shd w:val="clear" w:color="auto" w:fill="FFFFFF"/>
        </w:rPr>
        <w:fldChar w:fldCharType="end"/>
      </w:r>
      <w:r>
        <w:rPr>
          <w:rFonts w:ascii="Arial" w:hAnsi="Arial" w:cs="Arial"/>
          <w:color w:val="333333"/>
          <w:sz w:val="24"/>
          <w:szCs w:val="24"/>
          <w:shd w:val="clear" w:color="auto" w:fill="FFFFFF"/>
        </w:rPr>
        <w:t>) se puede apreciar la arquitectura de conexión de los componentes que integran al SAR.</w:t>
      </w:r>
    </w:p>
    <w:p w14:paraId="2C740DED" w14:textId="77777777" w:rsidR="006D6B4B" w:rsidRDefault="006D6B4B" w:rsidP="006D6B4B">
      <w:pPr>
        <w:rPr>
          <w:rFonts w:ascii="Arial" w:hAnsi="Arial" w:cs="Arial"/>
          <w:color w:val="333333"/>
          <w:sz w:val="24"/>
          <w:szCs w:val="24"/>
          <w:shd w:val="clear" w:color="auto" w:fill="FFFFFF"/>
        </w:rPr>
      </w:pPr>
    </w:p>
    <w:p w14:paraId="7B471B0E" w14:textId="77777777" w:rsidR="006D6B4B" w:rsidRDefault="006D6B4B" w:rsidP="006D6B4B">
      <w:pPr>
        <w:keepNext/>
        <w:jc w:val="center"/>
      </w:pPr>
      <w:r>
        <w:rPr>
          <w:noProof/>
          <w:lang w:val="en-US" w:eastAsia="en-US"/>
        </w:rPr>
        <w:drawing>
          <wp:inline distT="0" distB="0" distL="0" distR="0" wp14:anchorId="378CE180" wp14:editId="32B3C364">
            <wp:extent cx="3544405" cy="3752490"/>
            <wp:effectExtent l="0" t="0" r="0" b="63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8467" cy="3756790"/>
                    </a:xfrm>
                    <a:prstGeom prst="rect">
                      <a:avLst/>
                    </a:prstGeom>
                    <a:noFill/>
                    <a:ln>
                      <a:noFill/>
                    </a:ln>
                  </pic:spPr>
                </pic:pic>
              </a:graphicData>
            </a:graphic>
          </wp:inline>
        </w:drawing>
      </w:r>
    </w:p>
    <w:p w14:paraId="71E5DFBE" w14:textId="588F4550" w:rsidR="006D6B4B" w:rsidRPr="00F923C8" w:rsidRDefault="006D6B4B" w:rsidP="006D6B4B">
      <w:pPr>
        <w:pStyle w:val="Descripcin"/>
        <w:jc w:val="center"/>
        <w:rPr>
          <w:rFonts w:ascii="Arial" w:hAnsi="Arial" w:cs="Arial"/>
          <w:color w:val="333333"/>
          <w:sz w:val="24"/>
          <w:szCs w:val="24"/>
          <w:shd w:val="clear" w:color="auto" w:fill="FFFFFF"/>
        </w:rPr>
      </w:pPr>
      <w:bookmarkStart w:id="420" w:name="_Ref504132700"/>
      <w:bookmarkStart w:id="421" w:name="_Toc504154001"/>
      <w:r>
        <w:t xml:space="preserve">Ilustración </w:t>
      </w:r>
      <w:r w:rsidR="009F3AB5">
        <w:fldChar w:fldCharType="begin"/>
      </w:r>
      <w:r w:rsidR="009F3AB5">
        <w:instrText xml:space="preserve"> SEQ Ilustración \* ARABIC </w:instrText>
      </w:r>
      <w:r w:rsidR="009F3AB5">
        <w:fldChar w:fldCharType="separate"/>
      </w:r>
      <w:r>
        <w:rPr>
          <w:noProof/>
        </w:rPr>
        <w:t>50</w:t>
      </w:r>
      <w:r w:rsidR="009F3AB5">
        <w:rPr>
          <w:noProof/>
        </w:rPr>
        <w:fldChar w:fldCharType="end"/>
      </w:r>
      <w:r>
        <w:t xml:space="preserve"> - Esquema de conexión de componentes</w:t>
      </w:r>
      <w:bookmarkEnd w:id="420"/>
      <w:bookmarkEnd w:id="421"/>
    </w:p>
    <w:p w14:paraId="1AC57F60" w14:textId="77777777" w:rsidR="006D6B4B" w:rsidRPr="005A7426" w:rsidRDefault="006D6B4B" w:rsidP="006D6B4B">
      <w:pPr>
        <w:pStyle w:val="Ttulo2"/>
        <w:rPr>
          <w:b/>
          <w:sz w:val="32"/>
          <w:szCs w:val="32"/>
          <w:shd w:val="clear" w:color="auto" w:fill="FFFFFF"/>
        </w:rPr>
      </w:pPr>
      <w:bookmarkStart w:id="422" w:name="_Toc504153951"/>
      <w:bookmarkStart w:id="423" w:name="_Toc510608579"/>
      <w:r>
        <w:rPr>
          <w:b/>
          <w:sz w:val="32"/>
          <w:szCs w:val="32"/>
          <w:shd w:val="clear" w:color="auto" w:fill="FFFFFF"/>
        </w:rPr>
        <w:t xml:space="preserve">9.1 </w:t>
      </w:r>
      <w:r w:rsidRPr="005A7426">
        <w:rPr>
          <w:b/>
          <w:sz w:val="32"/>
          <w:szCs w:val="32"/>
          <w:shd w:val="clear" w:color="auto" w:fill="FFFFFF"/>
        </w:rPr>
        <w:t>Componentes</w:t>
      </w:r>
      <w:bookmarkEnd w:id="422"/>
      <w:bookmarkEnd w:id="423"/>
    </w:p>
    <w:p w14:paraId="25B44963" w14:textId="77777777" w:rsidR="006D6B4B" w:rsidRPr="006D52FC" w:rsidRDefault="006D6B4B" w:rsidP="006D6B4B"/>
    <w:p w14:paraId="107027B2"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63712" behindDoc="0" locked="0" layoutInCell="1" allowOverlap="1" wp14:anchorId="355BAFA4" wp14:editId="196DF807">
                <wp:simplePos x="0" y="0"/>
                <wp:positionH relativeFrom="column">
                  <wp:posOffset>2571115</wp:posOffset>
                </wp:positionH>
                <wp:positionV relativeFrom="paragraph">
                  <wp:posOffset>1795145</wp:posOffset>
                </wp:positionV>
                <wp:extent cx="2828925" cy="635"/>
                <wp:effectExtent l="0" t="0" r="0" b="0"/>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32D7973C" w14:textId="28AF01FB" w:rsidR="009225FD" w:rsidRPr="00DA461B" w:rsidRDefault="009225FD" w:rsidP="006D6B4B">
                            <w:pPr>
                              <w:pStyle w:val="Descripcin"/>
                              <w:jc w:val="center"/>
                              <w:rPr>
                                <w:rFonts w:ascii="Arial" w:eastAsia="Calibri" w:hAnsi="Arial" w:cs="Arial"/>
                                <w:noProof/>
                                <w:color w:val="000000"/>
                                <w:sz w:val="24"/>
                                <w:szCs w:val="24"/>
                                <w:lang w:val="es-ES_tradnl" w:eastAsia="es-ES_tradnl"/>
                              </w:rPr>
                            </w:pPr>
                            <w:bookmarkStart w:id="424" w:name="_Toc504154002"/>
                            <w:r>
                              <w:t xml:space="preserve">Ilustración </w:t>
                            </w:r>
                            <w:r w:rsidR="009F3AB5">
                              <w:fldChar w:fldCharType="begin"/>
                            </w:r>
                            <w:r w:rsidR="009F3AB5">
                              <w:instrText xml:space="preserve"> SEQ Ilustración \* ARABIC </w:instrText>
                            </w:r>
                            <w:r w:rsidR="009F3AB5">
                              <w:fldChar w:fldCharType="separate"/>
                            </w:r>
                            <w:r>
                              <w:rPr>
                                <w:noProof/>
                              </w:rPr>
                              <w:t>51</w:t>
                            </w:r>
                            <w:r w:rsidR="009F3AB5">
                              <w:rPr>
                                <w:noProof/>
                              </w:rPr>
                              <w:fldChar w:fldCharType="end"/>
                            </w:r>
                            <w:r>
                              <w:t xml:space="preserve"> - </w:t>
                            </w:r>
                            <w:r w:rsidRPr="00623DE8">
                              <w:t>Raspberry Pi 3</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BAFA4" id="Cuadro de texto 284" o:spid="_x0000_s1052" type="#_x0000_t202" style="position:absolute;left:0;text-align:left;margin-left:202.45pt;margin-top:141.35pt;width:222.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ZuNgIAAHAEAAAOAAAAZHJzL2Uyb0RvYy54bWysVMFu2zAMvQ/YPwi6L068NUiNOEWWIsOA&#10;oC2QDj0rshwbkEWNUmJnXz9KttOt22nYRaZI6knvkfTyrms0Oyt0NZiczyZTzpSRUNTmmPNvz9sP&#10;C86cF6YQGozK+UU5frd6/27Z2kylUIEuFDICMS5rbc4r722WJE5WqhFuAlYZCpaAjfC0xWNSoGgJ&#10;vdFJOp3OkxawsAhSOUfe+z7IVxG/LJX0j2XplGc65/Q2H1eM6yGsyWopsiMKW9VyeIb4h1c0ojZ0&#10;6RXqXnjBTlj/AdXUEsFB6ScSmgTKspYqciA2s+kbNvtKWBW5kDjOXmVy/w9WPpyfkNVFztPFJ86M&#10;aKhIm5MoEFihmFedBxZCJFRrXUb5e0snfPcZOir46HfkDPy7EpvwJWaM4iT55SozYTFJznSRLm7T&#10;G84kxeYfbwJG8nrUovNfFDQsGDlHqmGUVpx3zvepY0q4yYGui22tddiEwEYjOwuqd1vVXg3gv2Vp&#10;E3INhFM9YPAkgV/PI1i+O3S9MPOR5AGKC3FH6NvIWbmt6cKdcP5JIPUN0aVZ8I+0lBranMNgcVYB&#10;/vibP+RTOSnKWUt9mHP3/SRQcaa/Gip0aNrRwNE4jIY5NRsgqjOaMiujSQfQ69EsEZoXGpF1uIVC&#10;wki6K+d+NDe+nwYaManW65hErWmF35m9lQF6FPa5exFoh7KEzniAsUNF9qY6fW6sj12fPEkdSxeE&#10;7VUc9Ka2jsUfRjDMza/7mPX6o1j9BAAA//8DAFBLAwQUAAYACAAAACEAIpoZtOEAAAALAQAADwAA&#10;AGRycy9kb3ducmV2LnhtbEyPsU7DMBCGdyTewTokFtTaBFNCiFNVFQx0qUi7sLnxNQ7EdmQ7bXh7&#10;DAuMd/fpv+8vl5PpyQl96JwVcDtnQNA2TnW2FbDfvcxyICFKq2TvLAr4wgDL6vKilIVyZ/uGpzq2&#10;JIXYUEgBOsahoDQ0Go0MczegTbej80bGNPqWKi/PKdz0NGNsQY3sbPqg5YBrjc1nPRoBW/6+1Tfj&#10;8Xmz4nf+dT+uFx9tLcT11bR6AhJxin8w/OgndaiS08GNVgXSC+CMPyZUQJZnD0ASkd8zDuTwu8mB&#10;ViX936H6BgAA//8DAFBLAQItABQABgAIAAAAIQC2gziS/gAAAOEBAAATAAAAAAAAAAAAAAAAAAAA&#10;AABbQ29udGVudF9UeXBlc10ueG1sUEsBAi0AFAAGAAgAAAAhADj9If/WAAAAlAEAAAsAAAAAAAAA&#10;AAAAAAAALwEAAF9yZWxzLy5yZWxzUEsBAi0AFAAGAAgAAAAhAGrgpm42AgAAcAQAAA4AAAAAAAAA&#10;AAAAAAAALgIAAGRycy9lMm9Eb2MueG1sUEsBAi0AFAAGAAgAAAAhACKaGbThAAAACwEAAA8AAAAA&#10;AAAAAAAAAAAAkAQAAGRycy9kb3ducmV2LnhtbFBLBQYAAAAABAAEAPMAAACeBQAAAAA=&#10;" stroked="f">
                <v:textbox style="mso-fit-shape-to-text:t" inset="0,0,0,0">
                  <w:txbxContent>
                    <w:p w14:paraId="32D7973C" w14:textId="28AF01FB" w:rsidR="009225FD" w:rsidRPr="00DA461B" w:rsidRDefault="009225FD" w:rsidP="006D6B4B">
                      <w:pPr>
                        <w:pStyle w:val="Descripcin"/>
                        <w:jc w:val="center"/>
                        <w:rPr>
                          <w:rFonts w:ascii="Arial" w:eastAsia="Calibri" w:hAnsi="Arial" w:cs="Arial"/>
                          <w:noProof/>
                          <w:color w:val="000000"/>
                          <w:sz w:val="24"/>
                          <w:szCs w:val="24"/>
                          <w:lang w:val="es-ES_tradnl" w:eastAsia="es-ES_tradnl"/>
                        </w:rPr>
                      </w:pPr>
                      <w:bookmarkStart w:id="425" w:name="_Toc504154002"/>
                      <w:r>
                        <w:t xml:space="preserve">Ilustración </w:t>
                      </w:r>
                      <w:r w:rsidR="009F3AB5">
                        <w:fldChar w:fldCharType="begin"/>
                      </w:r>
                      <w:r w:rsidR="009F3AB5">
                        <w:instrText xml:space="preserve"> SEQ Ilustración \* ARABIC </w:instrText>
                      </w:r>
                      <w:r w:rsidR="009F3AB5">
                        <w:fldChar w:fldCharType="separate"/>
                      </w:r>
                      <w:r>
                        <w:rPr>
                          <w:noProof/>
                        </w:rPr>
                        <w:t>51</w:t>
                      </w:r>
                      <w:r w:rsidR="009F3AB5">
                        <w:rPr>
                          <w:noProof/>
                        </w:rPr>
                        <w:fldChar w:fldCharType="end"/>
                      </w:r>
                      <w:r>
                        <w:t xml:space="preserve"> - </w:t>
                      </w:r>
                      <w:r w:rsidRPr="00623DE8">
                        <w:t>Raspberry Pi 3</w:t>
                      </w:r>
                      <w:bookmarkEnd w:id="425"/>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68480" behindDoc="0" locked="0" layoutInCell="1" allowOverlap="1" wp14:anchorId="2AD0E907" wp14:editId="2B888C22">
            <wp:simplePos x="0" y="0"/>
            <wp:positionH relativeFrom="margin">
              <wp:align>right</wp:align>
            </wp:positionH>
            <wp:positionV relativeFrom="paragraph">
              <wp:posOffset>13335</wp:posOffset>
            </wp:positionV>
            <wp:extent cx="2828925" cy="1887115"/>
            <wp:effectExtent l="0" t="0" r="0" b="0"/>
            <wp:wrapSquare wrapText="bothSides"/>
            <wp:docPr id="1070" name="Imagen 1070"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Una Raspberry Pi 3 model B</w:t>
      </w:r>
      <w:r w:rsidRPr="00F923C8">
        <w:rPr>
          <w:rFonts w:ascii="Arial" w:hAnsi="Arial" w:cs="Arial"/>
          <w:color w:val="333333"/>
          <w:sz w:val="24"/>
          <w:szCs w:val="24"/>
          <w:shd w:val="clear" w:color="auto" w:fill="FFFFFF"/>
        </w:rPr>
        <w:t xml:space="preserve">: Componente principal del SAR, es el servidor del mismo, encargado de almacenar la aplicación web y recibir las peticiones de los clientes </w:t>
      </w:r>
      <w:r>
        <w:rPr>
          <w:rFonts w:ascii="Arial" w:hAnsi="Arial" w:cs="Arial"/>
          <w:color w:val="333333"/>
          <w:sz w:val="24"/>
          <w:szCs w:val="24"/>
          <w:shd w:val="clear" w:color="auto" w:fill="FFFFFF"/>
        </w:rPr>
        <w:t>que se traducen en</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ó</w:t>
      </w:r>
      <w:r w:rsidRPr="00F923C8">
        <w:rPr>
          <w:rFonts w:ascii="Arial" w:hAnsi="Arial" w:cs="Arial"/>
          <w:color w:val="333333"/>
          <w:sz w:val="24"/>
          <w:szCs w:val="24"/>
          <w:shd w:val="clear" w:color="auto" w:fill="FFFFFF"/>
        </w:rPr>
        <w:t xml:space="preserve">rdenes a las placas Arduino. Cuenta con una </w:t>
      </w:r>
      <w:r>
        <w:rPr>
          <w:rFonts w:ascii="Arial" w:hAnsi="Arial" w:cs="Arial"/>
          <w:color w:val="333333"/>
          <w:sz w:val="24"/>
          <w:szCs w:val="24"/>
          <w:shd w:val="clear" w:color="auto" w:fill="FFFFFF"/>
        </w:rPr>
        <w:t>tarjeta</w:t>
      </w:r>
      <w:r w:rsidRPr="00F923C8">
        <w:rPr>
          <w:rFonts w:ascii="Arial" w:hAnsi="Arial" w:cs="Arial"/>
          <w:color w:val="333333"/>
          <w:sz w:val="24"/>
          <w:szCs w:val="24"/>
          <w:shd w:val="clear" w:color="auto" w:fill="FFFFFF"/>
        </w:rPr>
        <w:t xml:space="preserve"> microSD donde almacena el sistema </w:t>
      </w:r>
      <w:r>
        <w:rPr>
          <w:rFonts w:ascii="Arial" w:hAnsi="Arial" w:cs="Arial"/>
          <w:color w:val="333333"/>
          <w:sz w:val="24"/>
          <w:szCs w:val="24"/>
          <w:shd w:val="clear" w:color="auto" w:fill="FFFFFF"/>
        </w:rPr>
        <w:t>SO</w:t>
      </w:r>
      <w:r w:rsidRPr="00F923C8">
        <w:rPr>
          <w:rFonts w:ascii="Arial" w:hAnsi="Arial" w:cs="Arial"/>
          <w:color w:val="333333"/>
          <w:sz w:val="24"/>
          <w:szCs w:val="24"/>
          <w:shd w:val="clear" w:color="auto" w:fill="FFFFFF"/>
        </w:rPr>
        <w:t xml:space="preserve"> Raspbian</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el cual</w:t>
      </w:r>
      <w:r>
        <w:rPr>
          <w:rFonts w:ascii="Arial" w:hAnsi="Arial" w:cs="Arial"/>
          <w:color w:val="333333"/>
          <w:sz w:val="24"/>
          <w:szCs w:val="24"/>
          <w:shd w:val="clear" w:color="auto" w:fill="FFFFFF"/>
        </w:rPr>
        <w:t xml:space="preserve">, tras el </w:t>
      </w:r>
      <w:r w:rsidRPr="00F923C8">
        <w:rPr>
          <w:rFonts w:ascii="Arial" w:hAnsi="Arial" w:cs="Arial"/>
          <w:color w:val="333333"/>
          <w:sz w:val="24"/>
          <w:szCs w:val="24"/>
          <w:shd w:val="clear" w:color="auto" w:fill="FFFFFF"/>
        </w:rPr>
        <w:t xml:space="preserve">encendido </w:t>
      </w:r>
      <w:r>
        <w:rPr>
          <w:rFonts w:ascii="Arial" w:hAnsi="Arial" w:cs="Arial"/>
          <w:color w:val="333333"/>
          <w:sz w:val="24"/>
          <w:szCs w:val="24"/>
          <w:shd w:val="clear" w:color="auto" w:fill="FFFFFF"/>
        </w:rPr>
        <w:t>ejecuta</w:t>
      </w:r>
      <w:r w:rsidRPr="00F923C8">
        <w:rPr>
          <w:rFonts w:ascii="Arial" w:hAnsi="Arial" w:cs="Arial"/>
          <w:color w:val="333333"/>
          <w:sz w:val="24"/>
          <w:szCs w:val="24"/>
          <w:shd w:val="clear" w:color="auto" w:fill="FFFFFF"/>
        </w:rPr>
        <w:t xml:space="preserve"> la aplicación desarrollada.</w:t>
      </w:r>
    </w:p>
    <w:p w14:paraId="39AF8B24" w14:textId="77777777" w:rsidR="006D6B4B" w:rsidRDefault="006D6B4B" w:rsidP="006D6B4B">
      <w:pPr>
        <w:rPr>
          <w:rFonts w:ascii="Verdana" w:hAnsi="Verdana"/>
          <w:color w:val="333333"/>
          <w:shd w:val="clear" w:color="auto" w:fill="FFFFFF"/>
        </w:rPr>
      </w:pPr>
    </w:p>
    <w:p w14:paraId="1E79B5C1" w14:textId="77777777" w:rsidR="006D6B4B" w:rsidRPr="00F923C8" w:rsidRDefault="006D6B4B" w:rsidP="006D6B4B">
      <w:pPr>
        <w:ind w:left="3828"/>
        <w:rPr>
          <w:rFonts w:ascii="Arial" w:hAnsi="Arial" w:cs="Arial"/>
          <w:color w:val="333333"/>
          <w:sz w:val="24"/>
          <w:szCs w:val="24"/>
          <w:shd w:val="clear" w:color="auto" w:fill="FFFFFF"/>
        </w:rPr>
      </w:pPr>
      <w:r>
        <w:rPr>
          <w:noProof/>
          <w:lang w:val="en-US" w:eastAsia="en-US"/>
        </w:rPr>
        <w:lastRenderedPageBreak/>
        <mc:AlternateContent>
          <mc:Choice Requires="wps">
            <w:drawing>
              <wp:anchor distT="0" distB="0" distL="114300" distR="114300" simplePos="0" relativeHeight="251742208" behindDoc="0" locked="0" layoutInCell="1" allowOverlap="1" wp14:anchorId="3074BEFB" wp14:editId="09CF79BB">
                <wp:simplePos x="0" y="0"/>
                <wp:positionH relativeFrom="column">
                  <wp:posOffset>-3810</wp:posOffset>
                </wp:positionH>
                <wp:positionV relativeFrom="paragraph">
                  <wp:posOffset>1974215</wp:posOffset>
                </wp:positionV>
                <wp:extent cx="232410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FC75CFC" w14:textId="08B83A94" w:rsidR="009225FD" w:rsidRPr="006A14D6" w:rsidRDefault="009225FD" w:rsidP="006D6B4B">
                            <w:pPr>
                              <w:pStyle w:val="Descripcin"/>
                              <w:jc w:val="center"/>
                              <w:rPr>
                                <w:rFonts w:ascii="Arial" w:eastAsia="Calibri" w:hAnsi="Arial" w:cs="Arial"/>
                                <w:noProof/>
                                <w:color w:val="000000"/>
                                <w:sz w:val="24"/>
                                <w:szCs w:val="24"/>
                                <w:lang w:val="es-ES_tradnl" w:eastAsia="es-ES_tradnl"/>
                              </w:rPr>
                            </w:pPr>
                            <w:bookmarkStart w:id="426" w:name="_Toc504154003"/>
                            <w:r>
                              <w:t xml:space="preserve">Ilustración </w:t>
                            </w:r>
                            <w:r w:rsidR="009F3AB5">
                              <w:fldChar w:fldCharType="begin"/>
                            </w:r>
                            <w:r w:rsidR="009F3AB5">
                              <w:instrText xml:space="preserve"> SEQ Ilustración \* ARABIC </w:instrText>
                            </w:r>
                            <w:r w:rsidR="009F3AB5">
                              <w:fldChar w:fldCharType="separate"/>
                            </w:r>
                            <w:r>
                              <w:rPr>
                                <w:noProof/>
                              </w:rPr>
                              <w:t>52</w:t>
                            </w:r>
                            <w:r w:rsidR="009F3AB5">
                              <w:rPr>
                                <w:noProof/>
                              </w:rPr>
                              <w:fldChar w:fldCharType="end"/>
                            </w:r>
                            <w:r>
                              <w:t xml:space="preserve"> - </w:t>
                            </w:r>
                            <w:r w:rsidRPr="00DB71A1">
                              <w:t>Arduino Mega</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4BEFB" id="Cuadro de texto 285" o:spid="_x0000_s1053" type="#_x0000_t202" style="position:absolute;left:0;text-align:left;margin-left:-.3pt;margin-top:155.45pt;width:18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CeNwIAAHAEAAAOAAAAZHJzL2Uyb0RvYy54bWysVMFu2zAMvQ/YPwi6L07SrSuCOEWWIsOA&#10;oC2QDj0rshwLkESNUmJnXz9KjtOu22nYRaZIitJ7j/T8trOGHRUGDa7kk9GYM+UkVNrtS/79af3h&#10;hrMQhauEAadKflKB3y7ev5u3fqam0ICpFDIq4sKs9SVvYvSzogiyUVaEEXjlKFgDWhFpi/uiQtFS&#10;dWuK6Xh8XbSAlUeQKgTy3vVBvsj161rJ+FDXQUVmSk5vi3nFvO7SWizmYrZH4Rstz88Q//AKK7Sj&#10;Sy+l7kQU7ID6j1JWS4QAdRxJsAXUtZYqYyA0k/EbNNtGeJWxEDnBX2gK/6+svD8+ItNVyac3nzhz&#10;wpJIq4OoEFilWFRdBJZCRFTrw4zyt55OxO4LdCT44A/kTPi7Gm36EjJGcaL8dKGZajFJzunV9ONk&#10;TCFJseurXLt4OeoxxK8KLEtGyZE0zNSK4yZEegalDinppgBGV2ttTNqkwMogOwrSu210VOmBdOK3&#10;LONSroN0qg8nT5Hw9TiSFbtd1xPzeQC5g+pE2BH6NgperjVduBEhPgqkviFMNAvxgZbaQFtyOFuc&#10;NYA//+ZP+SQnRTlrqQ9LHn4cBCrOzDdHQqemHQwcjN1guINdAUGd0JR5mU06gNEMZo1gn2lElukW&#10;Cgkn6a6Sx8FcxX4aaMSkWi5zErWmF3Hjtl6m0gOxT92zQH+WJXXGPQwdKmZv1Olzsz5+eYhEdZYu&#10;EduzeOab2jrrcx7BNDev9znr5Uex+AUAAP//AwBQSwMEFAAGAAgAAAAhABAbtB7gAAAACQEAAA8A&#10;AABkcnMvZG93bnJldi54bWxMj8FOwzAQRO9I/IO1SFxQa4eECEKcqqrgAJeK0As3N97GgXgdxU4b&#10;/h73VI6zM5p5W65m27Mjjr5zJCFZCmBIjdMdtRJ2n6+LR2A+KNKqd4QSftHDqrq+KlWh3Yk+8FiH&#10;lsUS8oWSYEIYCs59Y9Aqv3QDUvQObrQqRDm2XI/qFMttz++FyLlVHcUFowbcGGx+6slK2GZfW3M3&#10;HV7e11k6vu2mTf7d1lLe3szrZ2AB53AJwxk/okMVmfZuIu1ZL2GRx6CENBFPwKKf5g8ZsP35kgjg&#10;Vcn/f1D9AQAA//8DAFBLAQItABQABgAIAAAAIQC2gziS/gAAAOEBAAATAAAAAAAAAAAAAAAAAAAA&#10;AABbQ29udGVudF9UeXBlc10ueG1sUEsBAi0AFAAGAAgAAAAhADj9If/WAAAAlAEAAAsAAAAAAAAA&#10;AAAAAAAALwEAAF9yZWxzLy5yZWxzUEsBAi0AFAAGAAgAAAAhAJqKcJ43AgAAcAQAAA4AAAAAAAAA&#10;AAAAAAAALgIAAGRycy9lMm9Eb2MueG1sUEsBAi0AFAAGAAgAAAAhABAbtB7gAAAACQEAAA8AAAAA&#10;AAAAAAAAAAAAkQQAAGRycy9kb3ducmV2LnhtbFBLBQYAAAAABAAEAPMAAACeBQAAAAA=&#10;" stroked="f">
                <v:textbox style="mso-fit-shape-to-text:t" inset="0,0,0,0">
                  <w:txbxContent>
                    <w:p w14:paraId="6FC75CFC" w14:textId="08B83A94" w:rsidR="009225FD" w:rsidRPr="006A14D6" w:rsidRDefault="009225FD" w:rsidP="006D6B4B">
                      <w:pPr>
                        <w:pStyle w:val="Descripcin"/>
                        <w:jc w:val="center"/>
                        <w:rPr>
                          <w:rFonts w:ascii="Arial" w:eastAsia="Calibri" w:hAnsi="Arial" w:cs="Arial"/>
                          <w:noProof/>
                          <w:color w:val="000000"/>
                          <w:sz w:val="24"/>
                          <w:szCs w:val="24"/>
                          <w:lang w:val="es-ES_tradnl" w:eastAsia="es-ES_tradnl"/>
                        </w:rPr>
                      </w:pPr>
                      <w:bookmarkStart w:id="427" w:name="_Toc504154003"/>
                      <w:r>
                        <w:t xml:space="preserve">Ilustración </w:t>
                      </w:r>
                      <w:r w:rsidR="009F3AB5">
                        <w:fldChar w:fldCharType="begin"/>
                      </w:r>
                      <w:r w:rsidR="009F3AB5">
                        <w:instrText xml:space="preserve"> SEQ Ilustración \* ARABIC </w:instrText>
                      </w:r>
                      <w:r w:rsidR="009F3AB5">
                        <w:fldChar w:fldCharType="separate"/>
                      </w:r>
                      <w:r>
                        <w:rPr>
                          <w:noProof/>
                        </w:rPr>
                        <w:t>52</w:t>
                      </w:r>
                      <w:r w:rsidR="009F3AB5">
                        <w:rPr>
                          <w:noProof/>
                        </w:rPr>
                        <w:fldChar w:fldCharType="end"/>
                      </w:r>
                      <w:r>
                        <w:t xml:space="preserve"> - </w:t>
                      </w:r>
                      <w:r w:rsidRPr="00DB71A1">
                        <w:t>Arduino Mega</w:t>
                      </w:r>
                      <w:bookmarkEnd w:id="427"/>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71552" behindDoc="0" locked="0" layoutInCell="1" allowOverlap="1" wp14:anchorId="777DA68A" wp14:editId="2A6AF166">
            <wp:simplePos x="0" y="0"/>
            <wp:positionH relativeFrom="margin">
              <wp:posOffset>-3810</wp:posOffset>
            </wp:positionH>
            <wp:positionV relativeFrom="paragraph">
              <wp:posOffset>402590</wp:posOffset>
            </wp:positionV>
            <wp:extent cx="2324100" cy="1514475"/>
            <wp:effectExtent l="0" t="0" r="0" b="9525"/>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6804" b="18032"/>
                    <a:stretch/>
                  </pic:blipFill>
                  <pic:spPr bwMode="auto">
                    <a:xfrm>
                      <a:off x="0" y="0"/>
                      <a:ext cx="232410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Arduino Mega</w:t>
      </w:r>
      <w:r w:rsidRPr="00F923C8">
        <w:rPr>
          <w:rFonts w:ascii="Arial" w:hAnsi="Arial" w:cs="Arial"/>
          <w:color w:val="333333"/>
          <w:sz w:val="24"/>
          <w:szCs w:val="24"/>
          <w:shd w:val="clear" w:color="auto" w:fill="FFFFFF"/>
        </w:rPr>
        <w:t xml:space="preserve">: Es </w:t>
      </w:r>
      <w:r>
        <w:rPr>
          <w:rFonts w:ascii="Arial" w:hAnsi="Arial" w:cs="Arial"/>
          <w:color w:val="333333"/>
          <w:sz w:val="24"/>
          <w:szCs w:val="24"/>
          <w:shd w:val="clear" w:color="auto" w:fill="FFFFFF"/>
        </w:rPr>
        <w:t>micro</w:t>
      </w:r>
      <w:r w:rsidRPr="00F923C8">
        <w:rPr>
          <w:rFonts w:ascii="Arial" w:hAnsi="Arial" w:cs="Arial"/>
          <w:color w:val="333333"/>
          <w:sz w:val="24"/>
          <w:szCs w:val="24"/>
          <w:shd w:val="clear" w:color="auto" w:fill="FFFFFF"/>
        </w:rPr>
        <w:t xml:space="preserve">controlador </w:t>
      </w:r>
      <w:r>
        <w:rPr>
          <w:rFonts w:ascii="Arial" w:hAnsi="Arial" w:cs="Arial"/>
          <w:color w:val="333333"/>
          <w:sz w:val="24"/>
          <w:szCs w:val="24"/>
          <w:shd w:val="clear" w:color="auto" w:fill="FFFFFF"/>
        </w:rPr>
        <w:t xml:space="preserve">de mayor capacidad </w:t>
      </w:r>
      <w:r w:rsidRPr="00F923C8">
        <w:rPr>
          <w:rFonts w:ascii="Arial" w:hAnsi="Arial" w:cs="Arial"/>
          <w:color w:val="333333"/>
          <w:sz w:val="24"/>
          <w:szCs w:val="24"/>
          <w:shd w:val="clear" w:color="auto" w:fill="FFFFFF"/>
        </w:rPr>
        <w:t xml:space="preserve">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Pr="00F923C8">
        <w:rPr>
          <w:rFonts w:ascii="Arial" w:hAnsi="Arial" w:cs="Arial"/>
          <w:b/>
          <w:i/>
          <w:color w:val="FF0000"/>
          <w:sz w:val="24"/>
          <w:szCs w:val="24"/>
          <w:shd w:val="clear" w:color="auto" w:fill="FFFFFF"/>
        </w:rPr>
        <w:t>Anexo X</w:t>
      </w:r>
      <w:r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3E3E6024" w14:textId="77777777" w:rsidR="006D6B4B" w:rsidRDefault="006D6B4B" w:rsidP="006D6B4B">
      <w:pPr>
        <w:rPr>
          <w:rFonts w:ascii="Verdana" w:hAnsi="Verdana"/>
          <w:color w:val="333333"/>
          <w:shd w:val="clear" w:color="auto" w:fill="FFFFFF"/>
        </w:rPr>
      </w:pPr>
    </w:p>
    <w:p w14:paraId="79FB134D"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8352" behindDoc="0" locked="0" layoutInCell="1" allowOverlap="1" wp14:anchorId="63BB93DE" wp14:editId="2E24A63C">
                <wp:simplePos x="0" y="0"/>
                <wp:positionH relativeFrom="column">
                  <wp:posOffset>3719195</wp:posOffset>
                </wp:positionH>
                <wp:positionV relativeFrom="paragraph">
                  <wp:posOffset>1398905</wp:posOffset>
                </wp:positionV>
                <wp:extent cx="168084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1C9AE384" w14:textId="3CD5151F" w:rsidR="009225FD" w:rsidRPr="008C08EC" w:rsidRDefault="009225FD" w:rsidP="006D6B4B">
                            <w:pPr>
                              <w:pStyle w:val="Descripcin"/>
                              <w:rPr>
                                <w:rFonts w:ascii="Arial" w:eastAsia="Calibri" w:hAnsi="Arial" w:cs="Arial"/>
                                <w:noProof/>
                                <w:color w:val="000000"/>
                                <w:sz w:val="24"/>
                                <w:szCs w:val="24"/>
                                <w:lang w:val="es-ES_tradnl" w:eastAsia="es-ES_tradnl"/>
                              </w:rPr>
                            </w:pPr>
                            <w:bookmarkStart w:id="428" w:name="_Toc504154004"/>
                            <w:r>
                              <w:t xml:space="preserve">Ilustración </w:t>
                            </w:r>
                            <w:r w:rsidR="009F3AB5">
                              <w:fldChar w:fldCharType="begin"/>
                            </w:r>
                            <w:r w:rsidR="009F3AB5">
                              <w:instrText xml:space="preserve"> SEQ Ilustración \* ARABIC </w:instrText>
                            </w:r>
                            <w:r w:rsidR="009F3AB5">
                              <w:fldChar w:fldCharType="separate"/>
                            </w:r>
                            <w:r>
                              <w:rPr>
                                <w:noProof/>
                              </w:rPr>
                              <w:t>53</w:t>
                            </w:r>
                            <w:r w:rsidR="009F3AB5">
                              <w:rPr>
                                <w:noProof/>
                              </w:rPr>
                              <w:fldChar w:fldCharType="end"/>
                            </w:r>
                            <w:r>
                              <w:t xml:space="preserve"> - </w:t>
                            </w:r>
                            <w:r w:rsidRPr="00643077">
                              <w:t>Arduino Nano</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B93DE" id="Cuadro de texto 286" o:spid="_x0000_s1054" type="#_x0000_t202" style="position:absolute;left:0;text-align:left;margin-left:292.85pt;margin-top:110.15pt;width:132.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NUNAIAAHAEAAAOAAAAZHJzL2Uyb0RvYy54bWysVMGO2jAQvVfqP1i+lwDtIhQRVpQVVSW0&#10;uxJb7dk4DrHkeNyxIdl+fcdOwrbbnqpezNgzfs57b4bVbdcYdlHoNdiCzyZTzpSVUGp7Kvi3p92H&#10;JWc+CFsKA1YV/EV5frt+/27VulzNoQZTKmQEYn3euoLXIbg8y7ysVSP8BJyylKwAGxFoi6esRNES&#10;emOy+XS6yFrA0iFI5T2d3vVJvk74VaVkeKgqrwIzBadvC2nFtB7jmq1XIj+hcLWWw2eIf/iKRmhL&#10;j16h7kQQ7Iz6D6hGSwQPVZhIaDKoKi1V4kBsZtM3bA61cCpxIXG8u8rk/x+svL88ItNlwefLBWdW&#10;NGTS9ixKBFYqFlQXgMUUCdU6n1P9wdGN0H2Gjgwfzz0dRv5dhU38JWaM8iT5y1VmwmIyXlosp8tP&#10;N5xJyi0+3kSM7PWqQx++KGhYDAqO5GGSVlz2PvSlY0l8yYPR5U4bEzcxsTXILoL8bmsd1AD+W5Wx&#10;sdZCvNUDxpMs8ut5xCh0x24QZiR5hPKFuCP0beSd3Gl6cC98eBRIfUN0aRbCAy2VgbbgMESc1YA/&#10;/nYe68lOynLWUh8W3H8/C1Scma+WjI5NOwY4BscxsOdmC0R1RlPmZArpAgYzhhVC80wjsomvUEpY&#10;SW8VPIzhNvTTQCMm1WaTiqg1nQh7e3AyQo/CPnXPAt1gS+yMexg7VORv3Olrkz9ucw4kdbIuCtur&#10;OOhNbZ3MH0Ywzs2v+1T1+kex/gkAAP//AwBQSwMEFAAGAAgAAAAhAMfUZzbhAAAACwEAAA8AAABk&#10;cnMvZG93bnJldi54bWxMj7FOwzAQhnck3sE6JBZEbdKkRCFOVVUwwFIRurC58TUOxOcodtrw9hgW&#10;GO/u03/fX65n27MTjr5zJOFuIYAhNU531ErYvz3d5sB8UKRV7wglfKGHdXV5UapCuzO94qkOLYsh&#10;5AslwYQwFJz7xqBVfuEGpHg7utGqEMex5XpU5xhue54IseJWdRQ/GDXg1mDzWU9Wwi5935mb6fj4&#10;skmX4/N+2q4+2lrK66t58wAs4Bz+YPjRj+pQRaeDm0h71kvI8uw+ohKSRCyBRSLPRArs8LtJgVcl&#10;/9+h+gYAAP//AwBQSwECLQAUAAYACAAAACEAtoM4kv4AAADhAQAAEwAAAAAAAAAAAAAAAAAAAAAA&#10;W0NvbnRlbnRfVHlwZXNdLnhtbFBLAQItABQABgAIAAAAIQA4/SH/1gAAAJQBAAALAAAAAAAAAAAA&#10;AAAAAC8BAABfcmVscy8ucmVsc1BLAQItABQABgAIAAAAIQC44HNUNAIAAHAEAAAOAAAAAAAAAAAA&#10;AAAAAC4CAABkcnMvZTJvRG9jLnhtbFBLAQItABQABgAIAAAAIQDH1Gc24QAAAAsBAAAPAAAAAAAA&#10;AAAAAAAAAI4EAABkcnMvZG93bnJldi54bWxQSwUGAAAAAAQABADzAAAAnAUAAAAA&#10;" stroked="f">
                <v:textbox style="mso-fit-shape-to-text:t" inset="0,0,0,0">
                  <w:txbxContent>
                    <w:p w14:paraId="1C9AE384" w14:textId="3CD5151F" w:rsidR="009225FD" w:rsidRPr="008C08EC" w:rsidRDefault="009225FD" w:rsidP="006D6B4B">
                      <w:pPr>
                        <w:pStyle w:val="Descripcin"/>
                        <w:rPr>
                          <w:rFonts w:ascii="Arial" w:eastAsia="Calibri" w:hAnsi="Arial" w:cs="Arial"/>
                          <w:noProof/>
                          <w:color w:val="000000"/>
                          <w:sz w:val="24"/>
                          <w:szCs w:val="24"/>
                          <w:lang w:val="es-ES_tradnl" w:eastAsia="es-ES_tradnl"/>
                        </w:rPr>
                      </w:pPr>
                      <w:bookmarkStart w:id="429" w:name="_Toc504154004"/>
                      <w:r>
                        <w:t xml:space="preserve">Ilustración </w:t>
                      </w:r>
                      <w:r w:rsidR="009F3AB5">
                        <w:fldChar w:fldCharType="begin"/>
                      </w:r>
                      <w:r w:rsidR="009F3AB5">
                        <w:instrText xml:space="preserve"> SEQ Ilustración \* ARABIC </w:instrText>
                      </w:r>
                      <w:r w:rsidR="009F3AB5">
                        <w:fldChar w:fldCharType="separate"/>
                      </w:r>
                      <w:r>
                        <w:rPr>
                          <w:noProof/>
                        </w:rPr>
                        <w:t>53</w:t>
                      </w:r>
                      <w:r w:rsidR="009F3AB5">
                        <w:rPr>
                          <w:noProof/>
                        </w:rPr>
                        <w:fldChar w:fldCharType="end"/>
                      </w:r>
                      <w:r>
                        <w:t xml:space="preserve"> - </w:t>
                      </w:r>
                      <w:r w:rsidRPr="00643077">
                        <w:t>Arduino Nano</w:t>
                      </w:r>
                      <w:bookmarkEnd w:id="429"/>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74624" behindDoc="0" locked="0" layoutInCell="1" allowOverlap="1" wp14:anchorId="4F0A0591" wp14:editId="4E84673D">
            <wp:simplePos x="0" y="0"/>
            <wp:positionH relativeFrom="margin">
              <wp:posOffset>3719195</wp:posOffset>
            </wp:positionH>
            <wp:positionV relativeFrom="paragraph">
              <wp:posOffset>5715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Arduino Nano</w:t>
      </w:r>
      <w:r w:rsidRPr="00F923C8">
        <w:rPr>
          <w:rFonts w:ascii="Arial" w:hAnsi="Arial" w:cs="Arial"/>
          <w:color w:val="333333"/>
          <w:sz w:val="24"/>
          <w:szCs w:val="24"/>
          <w:shd w:val="clear" w:color="auto" w:fill="FFFFFF"/>
        </w:rPr>
        <w:t xml:space="preserve">: Esta versión de Arduino es la que se encarga de capturar la temperatura obtenida por el sensor DS18B20. Se debió optar por el uso de otro Arduino, dado que para la captura de temperaturas y el envío de los datos a la Raspberry mediante </w:t>
      </w:r>
      <w:r>
        <w:rPr>
          <w:rFonts w:ascii="Arial" w:hAnsi="Arial" w:cs="Arial"/>
          <w:color w:val="333333"/>
          <w:sz w:val="24"/>
          <w:szCs w:val="24"/>
          <w:shd w:val="clear" w:color="auto" w:fill="FFFFFF"/>
        </w:rPr>
        <w:t>JavaScript</w:t>
      </w:r>
      <w:r w:rsidRPr="00F923C8">
        <w:rPr>
          <w:rFonts w:ascii="Arial" w:hAnsi="Arial" w:cs="Arial"/>
          <w:color w:val="333333"/>
          <w:sz w:val="24"/>
          <w:szCs w:val="24"/>
          <w:shd w:val="clear" w:color="auto" w:fill="FFFFFF"/>
        </w:rPr>
        <w:t xml:space="preserve"> se necesita una versión particular del protocolo Firmata, nombrada como ConfigurableFirmata (</w:t>
      </w:r>
      <w:r w:rsidRPr="00F923C8">
        <w:rPr>
          <w:rFonts w:ascii="Arial" w:hAnsi="Arial" w:cs="Arial"/>
          <w:b/>
          <w:i/>
          <w:color w:val="FF0000"/>
          <w:sz w:val="24"/>
          <w:szCs w:val="24"/>
          <w:shd w:val="clear" w:color="auto" w:fill="FFFFFF"/>
        </w:rPr>
        <w:t>Anexo X1</w:t>
      </w:r>
      <w:r w:rsidRPr="00F923C8">
        <w:rPr>
          <w:rFonts w:ascii="Arial" w:hAnsi="Arial" w:cs="Arial"/>
          <w:color w:val="333333"/>
          <w:sz w:val="24"/>
          <w:szCs w:val="24"/>
          <w:shd w:val="clear" w:color="auto" w:fill="FFFFFF"/>
        </w:rPr>
        <w:t>).</w:t>
      </w:r>
    </w:p>
    <w:p w14:paraId="30206317" w14:textId="77777777" w:rsidR="006D6B4B" w:rsidRDefault="006D6B4B" w:rsidP="006D6B4B">
      <w:pPr>
        <w:rPr>
          <w:rFonts w:ascii="Arial" w:hAnsi="Arial" w:cs="Arial"/>
          <w:b/>
          <w:color w:val="333333"/>
          <w:sz w:val="24"/>
          <w:szCs w:val="24"/>
          <w:shd w:val="clear" w:color="auto" w:fill="FFFFFF"/>
        </w:rPr>
      </w:pPr>
    </w:p>
    <w:p w14:paraId="65863568"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99200" behindDoc="0" locked="0" layoutInCell="1" allowOverlap="1" wp14:anchorId="487967A6" wp14:editId="748A38FF">
            <wp:simplePos x="0" y="0"/>
            <wp:positionH relativeFrom="margin">
              <wp:posOffset>4272915</wp:posOffset>
            </wp:positionH>
            <wp:positionV relativeFrom="paragraph">
              <wp:posOffset>10795</wp:posOffset>
            </wp:positionV>
            <wp:extent cx="1104900" cy="771525"/>
            <wp:effectExtent l="0" t="0" r="0" b="9525"/>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7242" b="12931"/>
                    <a:stretch/>
                  </pic:blipFill>
                  <pic:spPr bwMode="auto">
                    <a:xfrm>
                      <a:off x="0" y="0"/>
                      <a:ext cx="110490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Cuatro motores DC (corriente continua de 3v a 6v) con caja reductora:</w:t>
      </w:r>
      <w:r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68BBBEA1" w14:textId="77777777" w:rsidR="006D6B4B" w:rsidRPr="00F923C8" w:rsidRDefault="006D6B4B" w:rsidP="006D6B4B">
      <w:pPr>
        <w:rPr>
          <w:rFonts w:ascii="Arial" w:hAnsi="Arial" w:cs="Arial"/>
          <w:color w:val="333333"/>
          <w:sz w:val="24"/>
          <w:szCs w:val="24"/>
          <w:shd w:val="clear" w:color="auto" w:fill="FFFFFF"/>
        </w:rPr>
      </w:pPr>
    </w:p>
    <w:p w14:paraId="058D1D41" w14:textId="77777777" w:rsidR="006D6B4B" w:rsidRDefault="006D6B4B" w:rsidP="006D6B4B">
      <w:pPr>
        <w:ind w:left="3119"/>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769856" behindDoc="0" locked="0" layoutInCell="1" allowOverlap="1" wp14:anchorId="75B98BD7" wp14:editId="6A36A506">
                <wp:simplePos x="0" y="0"/>
                <wp:positionH relativeFrom="column">
                  <wp:posOffset>4101465</wp:posOffset>
                </wp:positionH>
                <wp:positionV relativeFrom="paragraph">
                  <wp:posOffset>10795</wp:posOffset>
                </wp:positionV>
                <wp:extent cx="129540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67E7F30" w14:textId="4E15F907" w:rsidR="009225FD" w:rsidRPr="005B6AB6" w:rsidRDefault="009225FD" w:rsidP="006D6B4B">
                            <w:pPr>
                              <w:pStyle w:val="Descripcin"/>
                              <w:rPr>
                                <w:rFonts w:ascii="Arial" w:eastAsia="Calibri" w:hAnsi="Arial" w:cs="Arial"/>
                                <w:noProof/>
                                <w:color w:val="000000"/>
                                <w:sz w:val="24"/>
                                <w:szCs w:val="24"/>
                                <w:lang w:val="es-ES_tradnl" w:eastAsia="es-ES_tradnl"/>
                              </w:rPr>
                            </w:pPr>
                            <w:bookmarkStart w:id="430" w:name="_Toc504154005"/>
                            <w:r>
                              <w:t xml:space="preserve">Ilustración </w:t>
                            </w:r>
                            <w:r w:rsidR="009F3AB5">
                              <w:fldChar w:fldCharType="begin"/>
                            </w:r>
                            <w:r w:rsidR="009F3AB5">
                              <w:instrText xml:space="preserve"> SEQ Ilustración \* ARABIC </w:instrText>
                            </w:r>
                            <w:r w:rsidR="009F3AB5">
                              <w:fldChar w:fldCharType="separate"/>
                            </w:r>
                            <w:r>
                              <w:rPr>
                                <w:noProof/>
                              </w:rPr>
                              <w:t>54</w:t>
                            </w:r>
                            <w:r w:rsidR="009F3AB5">
                              <w:rPr>
                                <w:noProof/>
                              </w:rPr>
                              <w:fldChar w:fldCharType="end"/>
                            </w:r>
                            <w:r>
                              <w:t xml:space="preserve"> - </w:t>
                            </w:r>
                            <w:r w:rsidRPr="001D4E00">
                              <w:t>Motores CC</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98BD7" id="Cuadro de texto 287" o:spid="_x0000_s1055" type="#_x0000_t202" style="position:absolute;left:0;text-align:left;margin-left:322.95pt;margin-top:.85pt;width:10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dINQIAAHAEAAAOAAAAZHJzL2Uyb0RvYy54bWysVMFu2zAMvQ/YPwi6L06ytWuNOEWWIsOA&#10;oi2QDj0rshwbkESNUmJnXz9KttOu22nYRaFE6snvPTKLm85odlToG7AFn02mnCkroWzsvuDfnzYf&#10;rjjzQdhSaLCq4Cfl+c3y/btF63I1hxp0qZARiPV56wpeh+DyLPOyVkb4CThlKVkBGhFoi/usRNES&#10;utHZfDq9zFrA0iFI5T2d3vZJvkz4VaVkeKgqrwLTBadvC2nFtO7imi0XIt+jcHUjh88Q//AVRjSW&#10;Hj1D3Yog2AGbP6BMIxE8VGEiwWRQVY1UiQOxmU3fsNnWwqnEhcTx7iyT/3+w8v74iKwpCz6/+syZ&#10;FYZMWh9EicBKxYLqArCYIqFa53Oq3zq6Ebov0JHh47mnw8i/q9DEX2LGKE+Sn84yExaT8dL8+uLT&#10;lFKScpcfLyJG9nLVoQ9fFRgWg4IjeZikFcc7H/rSsSS+5EE35abROm5iYq2RHQX53dZNUAP4b1Xa&#10;xloL8VYPGE+yyK/nEaPQ7bpemOuR5A7KE3FH6NvIO7lp6ME74cOjQOob4kSzEB5oqTS0BYch4qwG&#10;/Pm381hPdlKWs5b6sOD+x0Gg4kx/s2R0bNoxwDHYjYE9mDUQ1RlNmZMppAsY9BhWCOaZRmQVX6GU&#10;sJLeKngYw3Xop4FGTKrVKhVRazoR7uzWyQg9CvvUPQt0gy2xM+5h7FCRv3Gnr03+uNUhkNTJuihs&#10;r+KgN7V1Mn8YwTg3r/ep6uWPYvkLAAD//wMAUEsDBBQABgAIAAAAIQBw3MRF3AAAAAcBAAAPAAAA&#10;ZHJzL2Rvd25yZXYueG1sTI7BTsMwEETvSPyDtUhcEHWAENIQp6oqOMClIvTCzU22cSBeR7bThr9n&#10;OcHxaUYzr1zNdhBH9KF3pOBmkYBAalzbU6dg9/58nYMIUVOrB0eo4BsDrKrzs1IXrTvRGx7r2Ake&#10;oVBoBSbGsZAyNAatDgs3InF2cN7qyOg72Xp94nE7yNskyaTVPfGD0SNuDDZf9WQVbNOPrbmaDk+v&#10;6/TOv+ymTfbZ1UpdXszrRxAR5/hXhl99VoeKnfZuojaIQUGW3i+5ysEDCM7zdMm8Z85BVqX871/9&#10;AAAA//8DAFBLAQItABQABgAIAAAAIQC2gziS/gAAAOEBAAATAAAAAAAAAAAAAAAAAAAAAABbQ29u&#10;dGVudF9UeXBlc10ueG1sUEsBAi0AFAAGAAgAAAAhADj9If/WAAAAlAEAAAsAAAAAAAAAAAAAAAAA&#10;LwEAAF9yZWxzLy5yZWxzUEsBAi0AFAAGAAgAAAAhAG8LB0g1AgAAcAQAAA4AAAAAAAAAAAAAAAAA&#10;LgIAAGRycy9lMm9Eb2MueG1sUEsBAi0AFAAGAAgAAAAhAHDcxEXcAAAABwEAAA8AAAAAAAAAAAAA&#10;AAAAjwQAAGRycy9kb3ducmV2LnhtbFBLBQYAAAAABAAEAPMAAACYBQAAAAA=&#10;" stroked="f">
                <v:textbox style="mso-fit-shape-to-text:t" inset="0,0,0,0">
                  <w:txbxContent>
                    <w:p w14:paraId="767E7F30" w14:textId="4E15F907" w:rsidR="009225FD" w:rsidRPr="005B6AB6" w:rsidRDefault="009225FD" w:rsidP="006D6B4B">
                      <w:pPr>
                        <w:pStyle w:val="Descripcin"/>
                        <w:rPr>
                          <w:rFonts w:ascii="Arial" w:eastAsia="Calibri" w:hAnsi="Arial" w:cs="Arial"/>
                          <w:noProof/>
                          <w:color w:val="000000"/>
                          <w:sz w:val="24"/>
                          <w:szCs w:val="24"/>
                          <w:lang w:val="es-ES_tradnl" w:eastAsia="es-ES_tradnl"/>
                        </w:rPr>
                      </w:pPr>
                      <w:bookmarkStart w:id="431" w:name="_Toc504154005"/>
                      <w:r>
                        <w:t xml:space="preserve">Ilustración </w:t>
                      </w:r>
                      <w:r w:rsidR="009F3AB5">
                        <w:fldChar w:fldCharType="begin"/>
                      </w:r>
                      <w:r w:rsidR="009F3AB5">
                        <w:instrText xml:space="preserve"> SEQ Ilustración \* ARABIC </w:instrText>
                      </w:r>
                      <w:r w:rsidR="009F3AB5">
                        <w:fldChar w:fldCharType="separate"/>
                      </w:r>
                      <w:r>
                        <w:rPr>
                          <w:noProof/>
                        </w:rPr>
                        <w:t>54</w:t>
                      </w:r>
                      <w:r w:rsidR="009F3AB5">
                        <w:rPr>
                          <w:noProof/>
                        </w:rPr>
                        <w:fldChar w:fldCharType="end"/>
                      </w:r>
                      <w:r>
                        <w:t xml:space="preserve"> - </w:t>
                      </w:r>
                      <w:r w:rsidRPr="001D4E00">
                        <w:t>Motores CC</w:t>
                      </w:r>
                      <w:bookmarkEnd w:id="431"/>
                    </w:p>
                  </w:txbxContent>
                </v:textbox>
                <w10:wrap type="square"/>
              </v:shape>
            </w:pict>
          </mc:Fallback>
        </mc:AlternateContent>
      </w:r>
    </w:p>
    <w:p w14:paraId="11A7F645" w14:textId="77777777" w:rsidR="006D6B4B" w:rsidRDefault="006D6B4B" w:rsidP="006D6B4B">
      <w:pPr>
        <w:ind w:left="3119"/>
        <w:rPr>
          <w:rFonts w:ascii="Arial" w:hAnsi="Arial" w:cs="Arial"/>
          <w:b/>
          <w:color w:val="333333"/>
          <w:sz w:val="24"/>
          <w:szCs w:val="24"/>
          <w:shd w:val="clear" w:color="auto" w:fill="FFFFFF"/>
        </w:rPr>
      </w:pPr>
    </w:p>
    <w:p w14:paraId="739F7C9F" w14:textId="77777777" w:rsidR="006D6B4B" w:rsidRPr="00F923C8" w:rsidRDefault="006D6B4B" w:rsidP="006D6B4B">
      <w:pPr>
        <w:ind w:left="3119"/>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51424" behindDoc="0" locked="0" layoutInCell="1" allowOverlap="1" wp14:anchorId="4D65C300" wp14:editId="53F6BF73">
                <wp:simplePos x="0" y="0"/>
                <wp:positionH relativeFrom="column">
                  <wp:posOffset>0</wp:posOffset>
                </wp:positionH>
                <wp:positionV relativeFrom="paragraph">
                  <wp:posOffset>1163955</wp:posOffset>
                </wp:positionV>
                <wp:extent cx="1852295"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1D09FE05" w14:textId="4EBAF9D7" w:rsidR="009225FD" w:rsidRPr="00642A26" w:rsidRDefault="009225FD" w:rsidP="006D6B4B">
                            <w:pPr>
                              <w:pStyle w:val="Descripcin"/>
                              <w:rPr>
                                <w:rFonts w:ascii="Arial" w:eastAsia="Calibri" w:hAnsi="Arial" w:cs="Arial"/>
                                <w:noProof/>
                                <w:color w:val="000000"/>
                                <w:sz w:val="24"/>
                                <w:szCs w:val="24"/>
                                <w:lang w:val="es-ES_tradnl" w:eastAsia="es-ES_tradnl"/>
                              </w:rPr>
                            </w:pPr>
                            <w:bookmarkStart w:id="432" w:name="_Toc504154006"/>
                            <w:r>
                              <w:t xml:space="preserve">Ilustración </w:t>
                            </w:r>
                            <w:r w:rsidR="009F3AB5">
                              <w:fldChar w:fldCharType="begin"/>
                            </w:r>
                            <w:r w:rsidR="009F3AB5">
                              <w:instrText xml:space="preserve"> SEQ Ilustración \* ARABIC </w:instrText>
                            </w:r>
                            <w:r w:rsidR="009F3AB5">
                              <w:fldChar w:fldCharType="separate"/>
                            </w:r>
                            <w:r>
                              <w:rPr>
                                <w:noProof/>
                              </w:rPr>
                              <w:t>55</w:t>
                            </w:r>
                            <w:r w:rsidR="009F3AB5">
                              <w:rPr>
                                <w:noProof/>
                              </w:rPr>
                              <w:fldChar w:fldCharType="end"/>
                            </w:r>
                            <w:r>
                              <w:t xml:space="preserve"> </w:t>
                            </w:r>
                            <w:r w:rsidRPr="00A85274">
                              <w:t>- Sensor de ultrasonido</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5C300" id="Cuadro de texto 288" o:spid="_x0000_s1056" type="#_x0000_t202" style="position:absolute;left:0;text-align:left;margin-left:0;margin-top:91.65pt;width:145.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vq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vSCor&#10;GhJpdRAlAisVC6oLwGKIiGqdzyl/6+hE6L5AR4IPfk/OWH9XYRO/VBmjOFF+utBMWEzGQ3ez6fTz&#10;jDNJsdubWcTIrkcd+vBVQcOiUXAkDRO14rjxoU8dUuJNHowu19qYuImBlUF2FKR3W+ugzuC/ZRkb&#10;cy3EUz1g9GSxvr6OaIVu1yViblKXRNcOyhPVjtC3kXdyrenCjfDhWSD1DZVLsxCeaKkMtAWHs8VZ&#10;Dfjzb/6YT3JSlLOW+rDg/sdBoOLMfLMkdGzawcDB2A2GPTQroFInNGVOJpMOYDCDWSE0rzQiy3gL&#10;hYSVdFfBw2CuQj8NNGJSLZcpiVrTibCxWycj9EDsS/cq0J1liZ3xCEOHivydOn1u0sctD4GoTtJd&#10;WTzzTW2dxD+PYJybt/uUdf1RLH4BAAD//wMAUEsDBBQABgAIAAAAIQA6xr1V3wAAAAgBAAAPAAAA&#10;ZHJzL2Rvd25yZXYueG1sTI/BTsMwEETvSPyDtUhcEHXaRKWEOFVVwQEuFaEXbm68jQPxOoqdNvw9&#10;Cxc47sxo9k2xnlwnTjiE1pOC+SwBgVR701KjYP/2dLsCEaImoztPqOALA6zLy4tC58af6RVPVWwE&#10;l1DItQIbY59LGWqLToeZ75HYO/rB6cjn0Egz6DOXu04ukmQpnW6JP1jd49Zi/VmNTsEue9/Zm/H4&#10;+LLJ0uF5P26XH02l1PXVtHkAEXGKf2H4wWd0KJnp4EcyQXQKeEhkdZWmINhe3M/vQBx+lQxkWcj/&#10;A8pvAAAA//8DAFBLAQItABQABgAIAAAAIQC2gziS/gAAAOEBAAATAAAAAAAAAAAAAAAAAAAAAABb&#10;Q29udGVudF9UeXBlc10ueG1sUEsBAi0AFAAGAAgAAAAhADj9If/WAAAAlAEAAAsAAAAAAAAAAAAA&#10;AAAALwEAAF9yZWxzLy5yZWxzUEsBAi0AFAAGAAgAAAAhACBbC+o1AgAAcAQAAA4AAAAAAAAAAAAA&#10;AAAALgIAAGRycy9lMm9Eb2MueG1sUEsBAi0AFAAGAAgAAAAhADrGvVXfAAAACAEAAA8AAAAAAAAA&#10;AAAAAAAAjwQAAGRycy9kb3ducmV2LnhtbFBLBQYAAAAABAAEAPMAAACbBQAAAAA=&#10;" stroked="f">
                <v:textbox style="mso-fit-shape-to-text:t" inset="0,0,0,0">
                  <w:txbxContent>
                    <w:p w14:paraId="1D09FE05" w14:textId="4EBAF9D7" w:rsidR="009225FD" w:rsidRPr="00642A26" w:rsidRDefault="009225FD" w:rsidP="006D6B4B">
                      <w:pPr>
                        <w:pStyle w:val="Descripcin"/>
                        <w:rPr>
                          <w:rFonts w:ascii="Arial" w:eastAsia="Calibri" w:hAnsi="Arial" w:cs="Arial"/>
                          <w:noProof/>
                          <w:color w:val="000000"/>
                          <w:sz w:val="24"/>
                          <w:szCs w:val="24"/>
                          <w:lang w:val="es-ES_tradnl" w:eastAsia="es-ES_tradnl"/>
                        </w:rPr>
                      </w:pPr>
                      <w:bookmarkStart w:id="433" w:name="_Toc504154006"/>
                      <w:r>
                        <w:t xml:space="preserve">Ilustración </w:t>
                      </w:r>
                      <w:r w:rsidR="009F3AB5">
                        <w:fldChar w:fldCharType="begin"/>
                      </w:r>
                      <w:r w:rsidR="009F3AB5">
                        <w:instrText xml:space="preserve"> SEQ Ilustración \* ARABIC </w:instrText>
                      </w:r>
                      <w:r w:rsidR="009F3AB5">
                        <w:fldChar w:fldCharType="separate"/>
                      </w:r>
                      <w:r>
                        <w:rPr>
                          <w:noProof/>
                        </w:rPr>
                        <w:t>55</w:t>
                      </w:r>
                      <w:r w:rsidR="009F3AB5">
                        <w:rPr>
                          <w:noProof/>
                        </w:rPr>
                        <w:fldChar w:fldCharType="end"/>
                      </w:r>
                      <w:r>
                        <w:t xml:space="preserve"> </w:t>
                      </w:r>
                      <w:r w:rsidRPr="00A85274">
                        <w:t>- Sensor de ultrasonido</w:t>
                      </w:r>
                      <w:bookmarkEnd w:id="433"/>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77696" behindDoc="0" locked="0" layoutInCell="1" allowOverlap="1" wp14:anchorId="3C1B808F" wp14:editId="061FC95E">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Tres sensores ultrasónicos HC-SR04</w:t>
      </w:r>
      <w:r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87CCB82" w14:textId="77777777" w:rsidR="006D6B4B" w:rsidRPr="00F923C8" w:rsidRDefault="006D6B4B" w:rsidP="006D6B4B">
      <w:pPr>
        <w:rPr>
          <w:rFonts w:ascii="Arial" w:hAnsi="Arial" w:cs="Arial"/>
          <w:b/>
          <w:color w:val="333333"/>
          <w:sz w:val="24"/>
          <w:szCs w:val="24"/>
          <w:shd w:val="clear" w:color="auto" w:fill="FFFFFF"/>
        </w:rPr>
      </w:pPr>
    </w:p>
    <w:p w14:paraId="76981BDB"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54496" behindDoc="0" locked="0" layoutInCell="1" allowOverlap="1" wp14:anchorId="0C7CBF58" wp14:editId="28C53C2E">
                <wp:simplePos x="0" y="0"/>
                <wp:positionH relativeFrom="column">
                  <wp:posOffset>4120515</wp:posOffset>
                </wp:positionH>
                <wp:positionV relativeFrom="paragraph">
                  <wp:posOffset>970915</wp:posOffset>
                </wp:positionV>
                <wp:extent cx="127635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F7C2C20" w14:textId="13337118" w:rsidR="009225FD" w:rsidRPr="00A95EA2" w:rsidRDefault="009225FD" w:rsidP="006D6B4B">
                            <w:pPr>
                              <w:pStyle w:val="Descripcin"/>
                              <w:rPr>
                                <w:rFonts w:ascii="Arial" w:eastAsia="Calibri" w:hAnsi="Arial" w:cs="Arial"/>
                                <w:noProof/>
                                <w:color w:val="000000"/>
                                <w:sz w:val="24"/>
                                <w:szCs w:val="24"/>
                                <w:lang w:val="es-ES_tradnl" w:eastAsia="es-ES_tradnl"/>
                              </w:rPr>
                            </w:pPr>
                            <w:bookmarkStart w:id="434" w:name="_Toc504154007"/>
                            <w:r>
                              <w:t xml:space="preserve">Ilustración </w:t>
                            </w:r>
                            <w:r w:rsidR="009F3AB5">
                              <w:fldChar w:fldCharType="begin"/>
                            </w:r>
                            <w:r w:rsidR="009F3AB5">
                              <w:instrText xml:space="preserve"> SEQ Ilustración \* ARABIC </w:instrText>
                            </w:r>
                            <w:r w:rsidR="009F3AB5">
                              <w:fldChar w:fldCharType="separate"/>
                            </w:r>
                            <w:r>
                              <w:rPr>
                                <w:noProof/>
                              </w:rPr>
                              <w:t>56</w:t>
                            </w:r>
                            <w:r w:rsidR="009F3AB5">
                              <w:rPr>
                                <w:noProof/>
                              </w:rPr>
                              <w:fldChar w:fldCharType="end"/>
                            </w:r>
                            <w:r>
                              <w:t xml:space="preserve"> - Porta pilas</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CBF58" id="Cuadro de texto 289" o:spid="_x0000_s1057" type="#_x0000_t202" style="position:absolute;left:0;text-align:left;margin-left:324.45pt;margin-top:76.45pt;width:10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7ZMwIAAHAEAAAOAAAAZHJzL2Uyb0RvYy54bWysVMFu2zAMvQ/YPwi6L05SrGuNOEWWIsOA&#10;oC2QDj0rshwbkESNUmJnXz9KttOt22nYRaFE6snvPTKLu85odlLoG7AFn02mnCkroWzsoeDfnjcf&#10;bjjzQdhSaLCq4Gfl+d3y/btF63I1hxp0qZARiPV56wpeh+DyLPOyVkb4CThlKVkBGhFoi4esRNES&#10;utHZfDq9zlrA0iFI5T2d3vdJvkz4VaVkeKwqrwLTBadvC2nFtO7jmi0XIj+gcHUjh88Q//AVRjSW&#10;Hr1A3Ysg2BGbP6BMIxE8VGEiwWRQVY1UiQOxmU3fsNnVwqnEhcTx7iKT/3+w8uH0hKwpCz6/ueXM&#10;CkMmrY+iRGClYkF1AVhMkVCt8znV7xzdCN1n6Mjw8dzTYeTfVWjiLzFjlCfJzxeZCYvJeGn+6frq&#10;I6Uk5SiKGNnrVYc+fFFgWAwKjuRhklactj70pWNJfMmDbspNo3XcxMRaIzsJ8rutm6AG8N+qtI21&#10;FuKtHjCeZJFfzyNGodt3SZirC8k9lGfijtC3kXdy09CDW+HDk0DqG+JEsxAeaak0tAWHIeKsBvzx&#10;t/NYT3ZSlrOW+rDg/vtRoOJMf7VkdGzaMcAx2I+BPZo1ENUZTZmTKaQLGPQYVgjmhUZkFV+hlLCS&#10;3ip4GMN16KeBRkyq1SoVUWs6EbZ252SEHoV97l4EusGW2BkPMHaoyN+409cmf9zqGEjqZF0Utldx&#10;0JvaOpk/jGCcm1/3qer1j2L5EwAA//8DAFBLAwQUAAYACAAAACEAZAFm9uEAAAALAQAADwAAAGRy&#10;cy9kb3ducmV2LnhtbEyPMU/DMBCFdyT+g3VILIg6tCFK0zhVVcEAS0XowubG1zgltiPbacO/5zrB&#10;9u7e07vvyvVkenZGHzpnBTzNEmBoG6c62wrYf74+5sBClFbJ3lkU8IMB1tXtTSkL5S72A891bBmV&#10;2FBIATrGoeA8NBqNDDM3oCXv6LyRkUbfcuXlhcpNz+dJknEjO0sXtBxwq7H5rkcjYJd+7fTDeHx5&#10;36QL/7Yft9mprYW4v5s2K2ARp/gXhis+oUNFTAc3WhVYLyBL8yVFyXiek6BEni5JHK6bRQK8Kvn/&#10;H6pfAAAA//8DAFBLAQItABQABgAIAAAAIQC2gziS/gAAAOEBAAATAAAAAAAAAAAAAAAAAAAAAABb&#10;Q29udGVudF9UeXBlc10ueG1sUEsBAi0AFAAGAAgAAAAhADj9If/WAAAAlAEAAAsAAAAAAAAAAAAA&#10;AAAALwEAAF9yZWxzLy5yZWxzUEsBAi0AFAAGAAgAAAAhAGxc/tkzAgAAcAQAAA4AAAAAAAAAAAAA&#10;AAAALgIAAGRycy9lMm9Eb2MueG1sUEsBAi0AFAAGAAgAAAAhAGQBZvbhAAAACwEAAA8AAAAAAAAA&#10;AAAAAAAAjQQAAGRycy9kb3ducmV2LnhtbFBLBQYAAAAABAAEAPMAAACbBQAAAAA=&#10;" stroked="f">
                <v:textbox style="mso-fit-shape-to-text:t" inset="0,0,0,0">
                  <w:txbxContent>
                    <w:p w14:paraId="1F7C2C20" w14:textId="13337118" w:rsidR="009225FD" w:rsidRPr="00A95EA2" w:rsidRDefault="009225FD" w:rsidP="006D6B4B">
                      <w:pPr>
                        <w:pStyle w:val="Descripcin"/>
                        <w:rPr>
                          <w:rFonts w:ascii="Arial" w:eastAsia="Calibri" w:hAnsi="Arial" w:cs="Arial"/>
                          <w:noProof/>
                          <w:color w:val="000000"/>
                          <w:sz w:val="24"/>
                          <w:szCs w:val="24"/>
                          <w:lang w:val="es-ES_tradnl" w:eastAsia="es-ES_tradnl"/>
                        </w:rPr>
                      </w:pPr>
                      <w:bookmarkStart w:id="435" w:name="_Toc504154007"/>
                      <w:r>
                        <w:t xml:space="preserve">Ilustración </w:t>
                      </w:r>
                      <w:r w:rsidR="009F3AB5">
                        <w:fldChar w:fldCharType="begin"/>
                      </w:r>
                      <w:r w:rsidR="009F3AB5">
                        <w:instrText xml:space="preserve"> SEQ Ilustración \* ARABIC </w:instrText>
                      </w:r>
                      <w:r w:rsidR="009F3AB5">
                        <w:fldChar w:fldCharType="separate"/>
                      </w:r>
                      <w:r>
                        <w:rPr>
                          <w:noProof/>
                        </w:rPr>
                        <w:t>56</w:t>
                      </w:r>
                      <w:r w:rsidR="009F3AB5">
                        <w:rPr>
                          <w:noProof/>
                        </w:rPr>
                        <w:fldChar w:fldCharType="end"/>
                      </w:r>
                      <w:r>
                        <w:t xml:space="preserve"> - Porta pilas</w:t>
                      </w:r>
                      <w:bookmarkEnd w:id="435"/>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80768" behindDoc="0" locked="0" layoutInCell="1" allowOverlap="1" wp14:anchorId="31A286CE" wp14:editId="431A5B5C">
            <wp:simplePos x="0" y="0"/>
            <wp:positionH relativeFrom="margin">
              <wp:posOffset>4120515</wp:posOffset>
            </wp:positionH>
            <wp:positionV relativeFrom="paragraph">
              <wp:posOffset>8890</wp:posOffset>
            </wp:positionV>
            <wp:extent cx="1276350" cy="904875"/>
            <wp:effectExtent l="0" t="0" r="0" b="9525"/>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2500" t="21971" r="11029" b="23785"/>
                    <a:stretch/>
                  </pic:blipFill>
                  <pic:spPr bwMode="auto">
                    <a:xfrm>
                      <a:off x="0" y="0"/>
                      <a:ext cx="127635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portas pilas AA x4 con sus respectivas pilas recargables: </w:t>
      </w:r>
      <w:r w:rsidRPr="00F923C8">
        <w:rPr>
          <w:rFonts w:ascii="Arial" w:hAnsi="Arial" w:cs="Arial"/>
          <w:color w:val="333333"/>
          <w:sz w:val="24"/>
          <w:szCs w:val="24"/>
          <w:shd w:val="clear" w:color="auto" w:fill="FFFFFF"/>
        </w:rPr>
        <w:t>Utilizados para alimentar de corriente eléctrica a los 4 motores.</w:t>
      </w:r>
    </w:p>
    <w:p w14:paraId="44719466" w14:textId="77777777" w:rsidR="006D6B4B" w:rsidRPr="00F923C8" w:rsidRDefault="006D6B4B" w:rsidP="006D6B4B">
      <w:pPr>
        <w:rPr>
          <w:rFonts w:ascii="Arial" w:hAnsi="Arial" w:cs="Arial"/>
          <w:color w:val="333333"/>
          <w:sz w:val="24"/>
          <w:szCs w:val="24"/>
          <w:shd w:val="clear" w:color="auto" w:fill="FFFFFF"/>
        </w:rPr>
      </w:pPr>
    </w:p>
    <w:p w14:paraId="5456E000" w14:textId="77777777" w:rsidR="006D6B4B" w:rsidRPr="00F923C8" w:rsidRDefault="006D6B4B" w:rsidP="006D6B4B">
      <w:pPr>
        <w:rPr>
          <w:rFonts w:ascii="Arial" w:hAnsi="Arial" w:cs="Arial"/>
          <w:color w:val="333333"/>
          <w:sz w:val="24"/>
          <w:szCs w:val="24"/>
          <w:shd w:val="clear" w:color="auto" w:fill="FFFFFF"/>
        </w:rPr>
      </w:pPr>
    </w:p>
    <w:p w14:paraId="23DC3CC3" w14:textId="77777777" w:rsidR="006D6B4B" w:rsidRDefault="006D6B4B" w:rsidP="006D6B4B">
      <w:pPr>
        <w:rPr>
          <w:rFonts w:ascii="Arial" w:hAnsi="Arial" w:cs="Arial"/>
          <w:b/>
          <w:color w:val="333333"/>
          <w:sz w:val="24"/>
          <w:szCs w:val="24"/>
          <w:shd w:val="clear" w:color="auto" w:fill="FFFFFF"/>
        </w:rPr>
      </w:pPr>
    </w:p>
    <w:p w14:paraId="5313D9BC" w14:textId="77777777" w:rsidR="006D6B4B" w:rsidRDefault="006D6B4B" w:rsidP="006D6B4B">
      <w:pPr>
        <w:rPr>
          <w:rFonts w:ascii="Arial" w:hAnsi="Arial" w:cs="Arial"/>
          <w:b/>
          <w:color w:val="333333"/>
          <w:sz w:val="24"/>
          <w:szCs w:val="24"/>
          <w:shd w:val="clear" w:color="auto" w:fill="FFFFFF"/>
        </w:rPr>
      </w:pPr>
    </w:p>
    <w:p w14:paraId="3B94D36B"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702272" behindDoc="0" locked="0" layoutInCell="1" allowOverlap="1" wp14:anchorId="652FC00C" wp14:editId="73E76E36">
            <wp:simplePos x="0" y="0"/>
            <wp:positionH relativeFrom="margin">
              <wp:posOffset>-109867</wp:posOffset>
            </wp:positionH>
            <wp:positionV relativeFrom="paragraph">
              <wp:posOffset>-695</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puentes H L298N: </w:t>
      </w:r>
      <w:r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577F8CB5" w14:textId="77777777" w:rsidR="006D6B4B" w:rsidRPr="00F923C8" w:rsidRDefault="006D6B4B" w:rsidP="006D6B4B">
      <w:pPr>
        <w:rPr>
          <w:rFonts w:ascii="Arial" w:hAnsi="Arial" w:cs="Arial"/>
          <w:color w:val="333333"/>
          <w:sz w:val="24"/>
          <w:szCs w:val="24"/>
          <w:shd w:val="clear" w:color="auto" w:fill="FFFFFF"/>
        </w:rPr>
      </w:pPr>
    </w:p>
    <w:p w14:paraId="5345D79D" w14:textId="77777777" w:rsidR="006D6B4B" w:rsidRPr="00F923C8" w:rsidRDefault="006D6B4B" w:rsidP="006D6B4B">
      <w:pPr>
        <w:rPr>
          <w:rFonts w:ascii="Arial" w:hAnsi="Arial" w:cs="Arial"/>
          <w:color w:val="333333"/>
          <w:sz w:val="24"/>
          <w:szCs w:val="24"/>
          <w:shd w:val="clear" w:color="auto" w:fill="FFFFFF"/>
        </w:rPr>
      </w:pPr>
    </w:p>
    <w:p w14:paraId="396D9666" w14:textId="5484975D" w:rsidR="006D6B4B" w:rsidRDefault="004072AD" w:rsidP="006D6B4B">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732992" behindDoc="0" locked="0" layoutInCell="1" allowOverlap="1" wp14:anchorId="107C165D" wp14:editId="722F7E88">
                <wp:simplePos x="0" y="0"/>
                <wp:positionH relativeFrom="column">
                  <wp:posOffset>-1165695</wp:posOffset>
                </wp:positionH>
                <wp:positionV relativeFrom="paragraph">
                  <wp:posOffset>156789</wp:posOffset>
                </wp:positionV>
                <wp:extent cx="1619250" cy="635"/>
                <wp:effectExtent l="0" t="0" r="0" b="0"/>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3881760" w14:textId="6F9FBBDC" w:rsidR="009225FD" w:rsidRPr="007E05D6" w:rsidRDefault="009225FD" w:rsidP="006D6B4B">
                            <w:pPr>
                              <w:pStyle w:val="Descripcin"/>
                              <w:rPr>
                                <w:rFonts w:ascii="Arial" w:eastAsia="Calibri" w:hAnsi="Arial" w:cs="Arial"/>
                                <w:noProof/>
                                <w:color w:val="000000"/>
                                <w:sz w:val="24"/>
                                <w:szCs w:val="24"/>
                                <w:lang w:val="es-ES_tradnl" w:eastAsia="es-ES_tradnl"/>
                              </w:rPr>
                            </w:pPr>
                            <w:bookmarkStart w:id="436" w:name="_Toc504154008"/>
                            <w:r>
                              <w:t xml:space="preserve">Ilustración </w:t>
                            </w:r>
                            <w:r w:rsidR="009F3AB5">
                              <w:fldChar w:fldCharType="begin"/>
                            </w:r>
                            <w:r w:rsidR="009F3AB5">
                              <w:instrText xml:space="preserve"> SEQ Ilustración \* ARABIC </w:instrText>
                            </w:r>
                            <w:r w:rsidR="009F3AB5">
                              <w:fldChar w:fldCharType="separate"/>
                            </w:r>
                            <w:r>
                              <w:rPr>
                                <w:noProof/>
                              </w:rPr>
                              <w:t>57</w:t>
                            </w:r>
                            <w:r w:rsidR="009F3AB5">
                              <w:rPr>
                                <w:noProof/>
                              </w:rPr>
                              <w:fldChar w:fldCharType="end"/>
                            </w:r>
                            <w:r>
                              <w:t xml:space="preserve"> - </w:t>
                            </w:r>
                            <w:r w:rsidRPr="003567C5">
                              <w:t>Módulo Puente H</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C165D" id="Cuadro de texto 290" o:spid="_x0000_s1058" type="#_x0000_t202" style="position:absolute;left:0;text-align:left;margin-left:-91.8pt;margin-top:12.35pt;width:127.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IMNQIAAHAEAAAOAAAAZHJzL2Uyb0RvYy54bWysVMFu2zAMvQ/YPwi6L05SNFiNOEWWIsOA&#10;oC2QDj0rshwLkEWNUmJ3Xz9KttOu22nYRaFE6snvPTLL264x7KzQa7AFn02mnCkrodT2WPDvT9tP&#10;nznzQdhSGLCq4C/K89vVxw/L1uVqDjWYUiEjEOvz1hW8DsHlWeZlrRrhJ+CUpWQF2IhAWzxmJYqW&#10;0BuTzafTRdYClg5BKu/p9K5P8lXCryolw0NVeRWYKTh9W0grpvUQ12y1FPkRhau1HD5D/MNXNEJb&#10;evQCdSeCYCfUf0A1WiJ4qMJEQpNBVWmpEgdiM5u+Y7OvhVOJC4nj3UUm//9g5f35EZkuCz6/IX2s&#10;aMikzUmUCKxULKguAIspEqp1Pqf6vaMbofsCHRk+nns6jPy7Cpv4S8wY5Qny5SIzYTEZLy1mN/Nr&#10;SknKLa6uI0b2etWhD18VNCwGBUfyMEkrzjsf+tKxJL7kwehyq42Jm5jYGGRnQX63tQ5qAP+tythY&#10;ayHe6gHjSRb59TxiFLpDl4S5mo8kD1C+EHeEvo28k1tND+6ED48CqW+IE81CeKClMtAWHIaIsxrw&#10;59/OYz3ZSVnOWurDgvsfJ4GKM/PNktEEGcYAx+AwBvbUbICozmjKnEwhXcBgxrBCaJ5pRNbxFUoJ&#10;K+mtgocx3IR+GmjEpFqvUxG1phNhZ/dORuhR2KfuWaAbbImdcQ9jh4r8nTt9bfLHrU+BpE7WRWF7&#10;FQe9qa2T+cMIxrl5u09Vr38Uq18AAAD//wMAUEsDBBQABgAIAAAAIQB4gR+t4AAAAAkBAAAPAAAA&#10;ZHJzL2Rvd25yZXYueG1sTI8xb8IwEIX3Sv0P1lXqUoETiEKUxkEItUO7oKYs3Ux8xIH4HMUOpP++&#10;Zirj031677tiPZmOXXBwrSUB8TwChlRb1VIjYP/9PsuAOS9Jyc4SCvhFB+vy8aGQubJX+sJL5RsW&#10;SsjlUoD2vs85d7VGI93c9kjhdrSDkT7EoeFqkNdQbjq+iKKUG9lSWNCyx63G+lyNRsAu+dnpl/H4&#10;9rlJlsPHftymp6YS4vlp2rwC8zj5fxhu+kEdyuB0sCMpxzoBszhbpoEVsEhWwAKxihNgh1vOgJcF&#10;v/+g/AMAAP//AwBQSwECLQAUAAYACAAAACEAtoM4kv4AAADhAQAAEwAAAAAAAAAAAAAAAAAAAAAA&#10;W0NvbnRlbnRfVHlwZXNdLnhtbFBLAQItABQABgAIAAAAIQA4/SH/1gAAAJQBAAALAAAAAAAAAAAA&#10;AAAAAC8BAABfcmVscy8ucmVsc1BLAQItABQABgAIAAAAIQBd2iIMNQIAAHAEAAAOAAAAAAAAAAAA&#10;AAAAAC4CAABkcnMvZTJvRG9jLnhtbFBLAQItABQABgAIAAAAIQB4gR+t4AAAAAkBAAAPAAAAAAAA&#10;AAAAAAAAAI8EAABkcnMvZG93bnJldi54bWxQSwUGAAAAAAQABADzAAAAnAUAAAAA&#10;" stroked="f">
                <v:textbox style="mso-fit-shape-to-text:t" inset="0,0,0,0">
                  <w:txbxContent>
                    <w:p w14:paraId="43881760" w14:textId="6F9FBBDC" w:rsidR="009225FD" w:rsidRPr="007E05D6" w:rsidRDefault="009225FD" w:rsidP="006D6B4B">
                      <w:pPr>
                        <w:pStyle w:val="Descripcin"/>
                        <w:rPr>
                          <w:rFonts w:ascii="Arial" w:eastAsia="Calibri" w:hAnsi="Arial" w:cs="Arial"/>
                          <w:noProof/>
                          <w:color w:val="000000"/>
                          <w:sz w:val="24"/>
                          <w:szCs w:val="24"/>
                          <w:lang w:val="es-ES_tradnl" w:eastAsia="es-ES_tradnl"/>
                        </w:rPr>
                      </w:pPr>
                      <w:bookmarkStart w:id="437" w:name="_Toc504154008"/>
                      <w:r>
                        <w:t xml:space="preserve">Ilustración </w:t>
                      </w:r>
                      <w:r w:rsidR="009F3AB5">
                        <w:fldChar w:fldCharType="begin"/>
                      </w:r>
                      <w:r w:rsidR="009F3AB5">
                        <w:instrText xml:space="preserve"> SEQ Ilustración \* ARABIC </w:instrText>
                      </w:r>
                      <w:r w:rsidR="009F3AB5">
                        <w:fldChar w:fldCharType="separate"/>
                      </w:r>
                      <w:r>
                        <w:rPr>
                          <w:noProof/>
                        </w:rPr>
                        <w:t>57</w:t>
                      </w:r>
                      <w:r w:rsidR="009F3AB5">
                        <w:rPr>
                          <w:noProof/>
                        </w:rPr>
                        <w:fldChar w:fldCharType="end"/>
                      </w:r>
                      <w:r>
                        <w:t xml:space="preserve"> - </w:t>
                      </w:r>
                      <w:r w:rsidRPr="003567C5">
                        <w:t>Módulo Puente H</w:t>
                      </w:r>
                      <w:bookmarkEnd w:id="437"/>
                    </w:p>
                  </w:txbxContent>
                </v:textbox>
                <w10:wrap type="square"/>
              </v:shape>
            </w:pict>
          </mc:Fallback>
        </mc:AlternateContent>
      </w:r>
    </w:p>
    <w:p w14:paraId="3C2FA444" w14:textId="28DA29DC" w:rsidR="006D6B4B" w:rsidRDefault="006D6B4B" w:rsidP="006D6B4B">
      <w:pPr>
        <w:rPr>
          <w:rFonts w:ascii="Arial" w:hAnsi="Arial" w:cs="Arial"/>
          <w:b/>
          <w:color w:val="333333"/>
          <w:sz w:val="24"/>
          <w:szCs w:val="24"/>
          <w:shd w:val="clear" w:color="auto" w:fill="FFFFFF"/>
        </w:rPr>
      </w:pPr>
    </w:p>
    <w:p w14:paraId="0ABD9D0C" w14:textId="77777777" w:rsidR="006D6B4B" w:rsidRDefault="006D6B4B" w:rsidP="006D6B4B">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705344" behindDoc="0" locked="0" layoutInCell="1" allowOverlap="1" wp14:anchorId="627B7829" wp14:editId="35BDB1B5">
            <wp:simplePos x="0" y="0"/>
            <wp:positionH relativeFrom="margin">
              <wp:posOffset>4069116</wp:posOffset>
            </wp:positionH>
            <wp:positionV relativeFrom="paragraph">
              <wp:posOffset>58803</wp:posOffset>
            </wp:positionV>
            <wp:extent cx="1181100" cy="9906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033" b="12096"/>
                    <a:stretch/>
                  </pic:blipFill>
                  <pic:spPr bwMode="auto">
                    <a:xfrm>
                      <a:off x="0" y="0"/>
                      <a:ext cx="118110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E8EC2" w14:textId="2C20FBB2"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Una mini </w:t>
      </w:r>
      <w:r w:rsidR="00056A98" w:rsidRPr="00056A98">
        <w:rPr>
          <w:rFonts w:ascii="Arial" w:hAnsi="Arial" w:cs="Arial"/>
          <w:b/>
          <w:color w:val="333333"/>
          <w:sz w:val="24"/>
          <w:szCs w:val="24"/>
          <w:shd w:val="clear" w:color="auto" w:fill="FFFFFF"/>
        </w:rPr>
        <w:fldChar w:fldCharType="begin"/>
      </w:r>
      <w:r w:rsidR="00056A98" w:rsidRPr="00056A98">
        <w:rPr>
          <w:rFonts w:ascii="Arial" w:hAnsi="Arial" w:cs="Arial"/>
          <w:b/>
          <w:color w:val="333333"/>
          <w:sz w:val="24"/>
          <w:szCs w:val="24"/>
          <w:shd w:val="clear" w:color="auto" w:fill="FFFFFF"/>
        </w:rPr>
        <w:instrText xml:space="preserve"> REF _Ref508728943 \h  \* MERGEFORMAT </w:instrText>
      </w:r>
      <w:r w:rsidR="00056A98" w:rsidRPr="00056A98">
        <w:rPr>
          <w:rFonts w:ascii="Arial" w:hAnsi="Arial" w:cs="Arial"/>
          <w:b/>
          <w:color w:val="333333"/>
          <w:sz w:val="24"/>
          <w:szCs w:val="24"/>
          <w:shd w:val="clear" w:color="auto" w:fill="FFFFFF"/>
        </w:rPr>
      </w:r>
      <w:r w:rsidR="00056A98" w:rsidRPr="00056A98">
        <w:rPr>
          <w:rFonts w:ascii="Arial" w:hAnsi="Arial" w:cs="Arial"/>
          <w:b/>
          <w:color w:val="333333"/>
          <w:sz w:val="24"/>
          <w:szCs w:val="24"/>
          <w:shd w:val="clear" w:color="auto" w:fill="FFFFFF"/>
        </w:rPr>
        <w:fldChar w:fldCharType="separate"/>
      </w:r>
      <w:r w:rsidR="00056A98" w:rsidRPr="00056A98">
        <w:rPr>
          <w:rFonts w:ascii="Arial" w:hAnsi="Arial" w:cs="Arial"/>
          <w:b/>
          <w:i/>
          <w:sz w:val="24"/>
          <w:szCs w:val="24"/>
        </w:rPr>
        <w:t>Protoboard</w:t>
      </w:r>
      <w:r w:rsidR="00056A98" w:rsidRPr="00056A98">
        <w:rPr>
          <w:rFonts w:ascii="Arial" w:hAnsi="Arial" w:cs="Arial"/>
          <w:b/>
          <w:color w:val="333333"/>
          <w:sz w:val="24"/>
          <w:szCs w:val="24"/>
          <w:shd w:val="clear" w:color="auto" w:fill="FFFFFF"/>
        </w:rPr>
        <w:fldChar w:fldCharType="end"/>
      </w:r>
      <w:r w:rsidRPr="00F923C8">
        <w:rPr>
          <w:rFonts w:ascii="Arial" w:hAnsi="Arial" w:cs="Arial"/>
          <w:b/>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Agregada</w:t>
      </w:r>
      <w:r w:rsidRPr="00F923C8">
        <w:rPr>
          <w:rFonts w:ascii="Arial" w:hAnsi="Arial" w:cs="Arial"/>
          <w:color w:val="333333"/>
          <w:sz w:val="24"/>
          <w:szCs w:val="24"/>
          <w:shd w:val="clear" w:color="auto" w:fill="FFFFFF"/>
        </w:rPr>
        <w:t xml:space="preserve"> como extensión de pines,</w:t>
      </w:r>
      <w:r>
        <w:rPr>
          <w:rFonts w:ascii="Arial" w:hAnsi="Arial" w:cs="Arial"/>
          <w:color w:val="333333"/>
          <w:sz w:val="24"/>
          <w:szCs w:val="24"/>
          <w:shd w:val="clear" w:color="auto" w:fill="FFFFFF"/>
        </w:rPr>
        <w:t xml:space="preserve"> dónde se conectan </w:t>
      </w:r>
      <w:r w:rsidRPr="00F923C8">
        <w:rPr>
          <w:rFonts w:ascii="Arial" w:hAnsi="Arial" w:cs="Arial"/>
          <w:color w:val="333333"/>
          <w:sz w:val="24"/>
          <w:szCs w:val="24"/>
          <w:shd w:val="clear" w:color="auto" w:fill="FFFFFF"/>
        </w:rPr>
        <w:t>pines GND y 5v de la placa Arduino Mega.</w:t>
      </w:r>
    </w:p>
    <w:p w14:paraId="25F76133" w14:textId="77777777" w:rsidR="006D6B4B" w:rsidRDefault="006D6B4B" w:rsidP="006D6B4B">
      <w:pPr>
        <w:rPr>
          <w:rFonts w:ascii="Arial" w:hAnsi="Arial" w:cs="Arial"/>
          <w:color w:val="333333"/>
          <w:sz w:val="24"/>
          <w:szCs w:val="24"/>
          <w:shd w:val="clear" w:color="auto" w:fill="FFFFFF"/>
        </w:rPr>
      </w:pPr>
    </w:p>
    <w:p w14:paraId="1E58A843"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72928" behindDoc="0" locked="0" layoutInCell="1" allowOverlap="1" wp14:anchorId="49574D69" wp14:editId="35419B1F">
                <wp:simplePos x="0" y="0"/>
                <wp:positionH relativeFrom="column">
                  <wp:posOffset>3818591</wp:posOffset>
                </wp:positionH>
                <wp:positionV relativeFrom="paragraph">
                  <wp:posOffset>138287</wp:posOffset>
                </wp:positionV>
                <wp:extent cx="1571625" cy="635"/>
                <wp:effectExtent l="0" t="0" r="9525"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54EAA3A" w14:textId="1DF1DB55" w:rsidR="009225FD" w:rsidRPr="00384503" w:rsidRDefault="009225FD" w:rsidP="006D6B4B">
                            <w:pPr>
                              <w:pStyle w:val="Descripcin"/>
                              <w:rPr>
                                <w:rFonts w:ascii="Arial" w:eastAsia="Calibri" w:hAnsi="Arial" w:cs="Arial"/>
                                <w:noProof/>
                                <w:color w:val="000000"/>
                                <w:sz w:val="24"/>
                                <w:szCs w:val="24"/>
                                <w:lang w:val="es-ES_tradnl" w:eastAsia="es-ES_tradnl"/>
                              </w:rPr>
                            </w:pPr>
                            <w:bookmarkStart w:id="438" w:name="_Toc504154009"/>
                            <w:r>
                              <w:t xml:space="preserve">Ilustración </w:t>
                            </w:r>
                            <w:r w:rsidR="009F3AB5">
                              <w:fldChar w:fldCharType="begin"/>
                            </w:r>
                            <w:r w:rsidR="009F3AB5">
                              <w:instrText xml:space="preserve"> SEQ Ilustración \* ARABIC </w:instrText>
                            </w:r>
                            <w:r w:rsidR="009F3AB5">
                              <w:fldChar w:fldCharType="separate"/>
                            </w:r>
                            <w:r>
                              <w:rPr>
                                <w:noProof/>
                              </w:rPr>
                              <w:t>58</w:t>
                            </w:r>
                            <w:r w:rsidR="009F3AB5">
                              <w:rPr>
                                <w:noProof/>
                              </w:rPr>
                              <w:fldChar w:fldCharType="end"/>
                            </w:r>
                            <w:r>
                              <w:t xml:space="preserve"> - </w:t>
                            </w:r>
                            <w:r w:rsidRPr="00FC4304">
                              <w:t>Mini-protoboard</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74D69" id="Cuadro de texto 291" o:spid="_x0000_s1059" type="#_x0000_t202" style="position:absolute;left:0;text-align:left;margin-left:300.7pt;margin-top:10.9pt;width:123.7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1OqNgIAAHAEAAAOAAAAZHJzL2Uyb0RvYy54bWysVE1v2zAMvQ/YfxB0X5wPJFuNOEWWIsOA&#10;oi2QDj0rshwbkESNUmJnv36UHKdbt9Owi0KL1JPee2SWt53R7KTQN2ALPhmNOVNWQtnYQ8G/PW8/&#10;fOLMB2FLocGqgp+V57er9++WrcvVFGrQpUJGINbnrSt4HYLLs8zLWhnhR+CUpWQFaESgTzxkJYqW&#10;0I3OpuPxImsBS4cglfe0e9cn+SrhV5WS4bGqvApMF5zeFtKKad3HNVstRX5A4epGXp4h/uEVRjSW&#10;Lr1C3Ykg2BGbP6BMIxE8VGEkwWRQVY1UiQOxmYzfsNnVwqnEhcTx7iqT/3+w8uH0hKwpCz69mXBm&#10;hSGTNkdRIrBSsaC6ACymSKjW+Zzqd45OhO4zdGT4sO9pM/LvKjTxl5gxypPk56vMhMVkPDT/OFlM&#10;55xJyi1m84iRvR516MMXBYbFoOBIHiZpxeneh750KIk3edBNuW20jh8xsdHIToL8busmqAv4b1Xa&#10;xloL8VQPGHeyyK/nEaPQ7bskzGw2kNxDeSbuCH0beSe3DV14L3x4Ekh9Q3RpFsIjLZWGtuBwiTir&#10;AX/8bT/Wk52U5aylPiy4/34UqDjTXy0ZHZt2CHAI9kNgj2YDRJWso9ekkA5g0ENYIZgXGpF1vIVS&#10;wkq6q+BhCDehnwYaManW61RErelEuLc7JyP0IOxz9yLQXWyJnfEAQ4eK/I07fW3yx62PgaRO1kVh&#10;exUvelNbJ/MvIxjn5tfvVPX6R7H6CQAA//8DAFBLAwQUAAYACAAAACEAKMqIyOAAAAAJAQAADwAA&#10;AGRycy9kb3ducmV2LnhtbEyPsU7DMBCGdyTewTokFkSdlChKQ5yqqmCApSJ0YXPjaxyI7ch22vD2&#10;XCc63t2n/76/Ws9mYCf0oXdWQLpIgKFtneptJ2D/+fpYAAtRWiUHZ1HALwZY17c3lSyVO9sPPDWx&#10;YxRiQykF6BjHkvPQajQyLNyIlm5H542MNPqOKy/PFG4GvkySnBvZW/qg5Yhbje1PMxkBu+xrpx+m&#10;48v7Jnvyb/tpm393jRD3d/PmGVjEOf7DcNEndajJ6eAmqwIbBORJmhEqYJlSBQKKrFgBO1wWK+B1&#10;xa8b1H8AAAD//wMAUEsBAi0AFAAGAAgAAAAhALaDOJL+AAAA4QEAABMAAAAAAAAAAAAAAAAAAAAA&#10;AFtDb250ZW50X1R5cGVzXS54bWxQSwECLQAUAAYACAAAACEAOP0h/9YAAACUAQAACwAAAAAAAAAA&#10;AAAAAAAvAQAAX3JlbHMvLnJlbHNQSwECLQAUAAYACAAAACEA2NNTqjYCAABwBAAADgAAAAAAAAAA&#10;AAAAAAAuAgAAZHJzL2Uyb0RvYy54bWxQSwECLQAUAAYACAAAACEAKMqIyOAAAAAJAQAADwAAAAAA&#10;AAAAAAAAAACQBAAAZHJzL2Rvd25yZXYueG1sUEsFBgAAAAAEAAQA8wAAAJ0FAAAAAA==&#10;" stroked="f">
                <v:textbox style="mso-fit-shape-to-text:t" inset="0,0,0,0">
                  <w:txbxContent>
                    <w:p w14:paraId="254EAA3A" w14:textId="1DF1DB55" w:rsidR="009225FD" w:rsidRPr="00384503" w:rsidRDefault="009225FD" w:rsidP="006D6B4B">
                      <w:pPr>
                        <w:pStyle w:val="Descripcin"/>
                        <w:rPr>
                          <w:rFonts w:ascii="Arial" w:eastAsia="Calibri" w:hAnsi="Arial" w:cs="Arial"/>
                          <w:noProof/>
                          <w:color w:val="000000"/>
                          <w:sz w:val="24"/>
                          <w:szCs w:val="24"/>
                          <w:lang w:val="es-ES_tradnl" w:eastAsia="es-ES_tradnl"/>
                        </w:rPr>
                      </w:pPr>
                      <w:bookmarkStart w:id="439" w:name="_Toc504154009"/>
                      <w:r>
                        <w:t xml:space="preserve">Ilustración </w:t>
                      </w:r>
                      <w:r w:rsidR="009F3AB5">
                        <w:fldChar w:fldCharType="begin"/>
                      </w:r>
                      <w:r w:rsidR="009F3AB5">
                        <w:instrText xml:space="preserve"> SEQ Ilustración \* ARABIC </w:instrText>
                      </w:r>
                      <w:r w:rsidR="009F3AB5">
                        <w:fldChar w:fldCharType="separate"/>
                      </w:r>
                      <w:r>
                        <w:rPr>
                          <w:noProof/>
                        </w:rPr>
                        <w:t>58</w:t>
                      </w:r>
                      <w:r w:rsidR="009F3AB5">
                        <w:rPr>
                          <w:noProof/>
                        </w:rPr>
                        <w:fldChar w:fldCharType="end"/>
                      </w:r>
                      <w:r>
                        <w:t xml:space="preserve"> - </w:t>
                      </w:r>
                      <w:r w:rsidRPr="00FC4304">
                        <w:t>Mini-protoboard</w:t>
                      </w:r>
                      <w:bookmarkEnd w:id="439"/>
                    </w:p>
                  </w:txbxContent>
                </v:textbox>
                <w10:wrap type="square"/>
              </v:shape>
            </w:pict>
          </mc:Fallback>
        </mc:AlternateContent>
      </w:r>
    </w:p>
    <w:p w14:paraId="4A3BD7CC" w14:textId="77777777" w:rsidR="006D6B4B" w:rsidRDefault="006D6B4B" w:rsidP="006D6B4B">
      <w:pPr>
        <w:rPr>
          <w:rFonts w:ascii="Arial" w:hAnsi="Arial" w:cs="Arial"/>
          <w:b/>
          <w:color w:val="333333"/>
          <w:sz w:val="24"/>
          <w:szCs w:val="24"/>
          <w:shd w:val="clear" w:color="auto" w:fill="FFFFFF"/>
        </w:rPr>
      </w:pPr>
    </w:p>
    <w:p w14:paraId="74D2958E" w14:textId="03844213" w:rsidR="006D6B4B" w:rsidRPr="00F923C8" w:rsidRDefault="004072AD"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76000" behindDoc="0" locked="0" layoutInCell="1" allowOverlap="1" wp14:anchorId="5828A75E" wp14:editId="0B777151">
                <wp:simplePos x="0" y="0"/>
                <wp:positionH relativeFrom="column">
                  <wp:posOffset>635</wp:posOffset>
                </wp:positionH>
                <wp:positionV relativeFrom="paragraph">
                  <wp:posOffset>629726</wp:posOffset>
                </wp:positionV>
                <wp:extent cx="897890" cy="635"/>
                <wp:effectExtent l="0" t="0" r="0" b="698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897890" cy="635"/>
                        </a:xfrm>
                        <a:prstGeom prst="rect">
                          <a:avLst/>
                        </a:prstGeom>
                        <a:solidFill>
                          <a:prstClr val="white"/>
                        </a:solidFill>
                        <a:ln>
                          <a:noFill/>
                        </a:ln>
                      </wps:spPr>
                      <wps:txbx>
                        <w:txbxContent>
                          <w:p w14:paraId="53FBCF69" w14:textId="7B6ED469" w:rsidR="009225FD" w:rsidRPr="0064451A" w:rsidRDefault="009225FD" w:rsidP="006D6B4B">
                            <w:pPr>
                              <w:pStyle w:val="Descripcin"/>
                              <w:rPr>
                                <w:rFonts w:ascii="Arial" w:eastAsia="Calibri" w:hAnsi="Arial" w:cs="Arial"/>
                                <w:noProof/>
                                <w:color w:val="000000"/>
                                <w:sz w:val="24"/>
                                <w:szCs w:val="24"/>
                                <w:lang w:val="es-ES_tradnl" w:eastAsia="es-ES_tradnl"/>
                              </w:rPr>
                            </w:pPr>
                            <w:bookmarkStart w:id="440" w:name="_Toc504154010"/>
                            <w:r>
                              <w:t xml:space="preserve">Ilustración </w:t>
                            </w:r>
                            <w:r w:rsidR="009F3AB5">
                              <w:fldChar w:fldCharType="begin"/>
                            </w:r>
                            <w:r w:rsidR="009F3AB5">
                              <w:instrText xml:space="preserve"> SEQ Ilustración \* ARABIC </w:instrText>
                            </w:r>
                            <w:r w:rsidR="009F3AB5">
                              <w:fldChar w:fldCharType="separate"/>
                            </w:r>
                            <w:r>
                              <w:rPr>
                                <w:noProof/>
                              </w:rPr>
                              <w:t>59</w:t>
                            </w:r>
                            <w:r w:rsidR="009F3AB5">
                              <w:rPr>
                                <w:noProof/>
                              </w:rPr>
                              <w:fldChar w:fldCharType="end"/>
                            </w:r>
                            <w:r>
                              <w:t xml:space="preserve"> - </w:t>
                            </w:r>
                            <w:r w:rsidRPr="00A008F7">
                              <w:t>Sensor de Temperatura</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8A75E" id="Cuadro de texto 292" o:spid="_x0000_s1060" type="#_x0000_t202" style="position:absolute;left:0;text-align:left;margin-left:.05pt;margin-top:49.6pt;width:70.7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ONgIAAG8EAAAOAAAAZHJzL2Uyb0RvYy54bWysVMFu2zAMvQ/YPwi6L07SrUuMOEWWIsOA&#10;oi2QDj0rshwbkESNUmJnXz9KjtOu22nYRaZI6knvkfTipjOaHRX6BmzBJ6MxZ8pKKBu7L/j3p82H&#10;GWc+CFsKDVYV/KQ8v1m+f7doXa6mUIMuFTICsT5vXcHrEFyeZV7Wygg/AqcsBStAIwJtcZ+VKFpC&#10;NzqbjsfXWQtYOgSpvCfvbR/ky4RfVUqGh6ryKjBdcHpbSCumdRfXbLkQ+R6Fqxt5fob4h1cY0Vi6&#10;9AJ1K4JgB2z+gDKNRPBQhZEEk0FVNVIlDsRmMn7DZlsLpxIXEse7i0z+/8HK++MjsqYs+HQ+5cwK&#10;Q0VaH0SJwErFguoCsBgioVrnc8rfOjoRui/QUcEHvydn5N9VaOKXmDGKk+Sni8yExSQ5Z/PPszlF&#10;JIWurz5FiOzlpEMfviowLBoFRyphUlYc73zoU4eUeJEH3ZSbRuu4iYG1RnYUVO62boI6g/+WpW3M&#10;tRBP9YDRk0V6PY1ohW7XJV2uPg4cd1CeiDpC30XeyU1DF94JHx4FUtsQJxqF8EBLpaEtOJwtzmrA&#10;n3/zx3yqJkU5a6kNC+5/HAQqzvQ3S3WOPTsYOBi7wbAHswaiOqEhczKZdACDHswKwTzThKziLRQS&#10;VtJdBQ+DuQ79MNCESbVapSTqTCfCnd06GaEHYZ+6Z4HuXJbYGPcwNKjI31Snz031catDIKlT6aKw&#10;vYpnvamrU/HPExjH5vU+Zb38J5a/AAAA//8DAFBLAwQUAAYACAAAACEApbyYftsAAAAGAQAADwAA&#10;AGRycy9kb3ducmV2LnhtbEyOvW7CMBSF90p9B+sidamKAwRU0jgIoXZoF9TA0s3Elzg0vo5sB9K3&#10;rzO14/nROV++GUzLruh8Y0nAbJoAQ6qsaqgWcDy8PT0D80GSkq0lFPCDHjbF/V0uM2Vv9InXMtQs&#10;jpDPpAAdQpdx7iuNRvqp7ZBidrbOyBClq7ly8hbHTcvnSbLiRjYUH7TscKex+i57I2Cffu31Y39+&#10;/dimC/d+7HerS10K8TAZti/AAg7hrwwjfkSHIjKdbE/Ks3bULAhYr+fAxjSdLYGdRmMBvMj5f/zi&#10;FwAA//8DAFBLAQItABQABgAIAAAAIQC2gziS/gAAAOEBAAATAAAAAAAAAAAAAAAAAAAAAABbQ29u&#10;dGVudF9UeXBlc10ueG1sUEsBAi0AFAAGAAgAAAAhADj9If/WAAAAlAEAAAsAAAAAAAAAAAAAAAAA&#10;LwEAAF9yZWxzLy5yZWxzUEsBAi0AFAAGAAgAAAAhAKnW7842AgAAbwQAAA4AAAAAAAAAAAAAAAAA&#10;LgIAAGRycy9lMm9Eb2MueG1sUEsBAi0AFAAGAAgAAAAhAKW8mH7bAAAABgEAAA8AAAAAAAAAAAAA&#10;AAAAkAQAAGRycy9kb3ducmV2LnhtbFBLBQYAAAAABAAEAPMAAACYBQAAAAA=&#10;" stroked="f">
                <v:textbox style="mso-fit-shape-to-text:t" inset="0,0,0,0">
                  <w:txbxContent>
                    <w:p w14:paraId="53FBCF69" w14:textId="7B6ED469" w:rsidR="009225FD" w:rsidRPr="0064451A" w:rsidRDefault="009225FD" w:rsidP="006D6B4B">
                      <w:pPr>
                        <w:pStyle w:val="Descripcin"/>
                        <w:rPr>
                          <w:rFonts w:ascii="Arial" w:eastAsia="Calibri" w:hAnsi="Arial" w:cs="Arial"/>
                          <w:noProof/>
                          <w:color w:val="000000"/>
                          <w:sz w:val="24"/>
                          <w:szCs w:val="24"/>
                          <w:lang w:val="es-ES_tradnl" w:eastAsia="es-ES_tradnl"/>
                        </w:rPr>
                      </w:pPr>
                      <w:bookmarkStart w:id="441" w:name="_Toc504154010"/>
                      <w:r>
                        <w:t xml:space="preserve">Ilustración </w:t>
                      </w:r>
                      <w:r w:rsidR="009F3AB5">
                        <w:fldChar w:fldCharType="begin"/>
                      </w:r>
                      <w:r w:rsidR="009F3AB5">
                        <w:instrText xml:space="preserve"> SEQ Ilustración \* ARABIC </w:instrText>
                      </w:r>
                      <w:r w:rsidR="009F3AB5">
                        <w:fldChar w:fldCharType="separate"/>
                      </w:r>
                      <w:r>
                        <w:rPr>
                          <w:noProof/>
                        </w:rPr>
                        <w:t>59</w:t>
                      </w:r>
                      <w:r w:rsidR="009F3AB5">
                        <w:rPr>
                          <w:noProof/>
                        </w:rPr>
                        <w:fldChar w:fldCharType="end"/>
                      </w:r>
                      <w:r>
                        <w:t xml:space="preserve"> - </w:t>
                      </w:r>
                      <w:r w:rsidRPr="00A008F7">
                        <w:t>Sensor de Temperatura</w:t>
                      </w:r>
                      <w:bookmarkEnd w:id="441"/>
                    </w:p>
                  </w:txbxContent>
                </v:textbox>
                <w10:wrap type="square"/>
              </v:shape>
            </w:pict>
          </mc:Fallback>
        </mc:AlternateContent>
      </w:r>
      <w:r w:rsidR="006D6B4B" w:rsidRPr="00F923C8">
        <w:rPr>
          <w:rFonts w:ascii="Arial" w:hAnsi="Arial" w:cs="Arial"/>
          <w:noProof/>
          <w:sz w:val="24"/>
          <w:szCs w:val="24"/>
          <w:lang w:val="en-US" w:eastAsia="en-US"/>
        </w:rPr>
        <w:drawing>
          <wp:anchor distT="0" distB="0" distL="114300" distR="114300" simplePos="0" relativeHeight="251683840" behindDoc="0" locked="0" layoutInCell="1" allowOverlap="1" wp14:anchorId="30E8D645" wp14:editId="6F70DF05">
            <wp:simplePos x="0" y="0"/>
            <wp:positionH relativeFrom="margin">
              <wp:posOffset>-3810</wp:posOffset>
            </wp:positionH>
            <wp:positionV relativeFrom="paragraph">
              <wp:posOffset>10795</wp:posOffset>
            </wp:positionV>
            <wp:extent cx="933450" cy="55245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2448" b="18368"/>
                    <a:stretch/>
                  </pic:blipFill>
                  <pic:spPr bwMode="auto">
                    <a:xfrm>
                      <a:off x="0" y="0"/>
                      <a:ext cx="933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b/>
          <w:color w:val="333333"/>
          <w:sz w:val="24"/>
          <w:szCs w:val="24"/>
          <w:shd w:val="clear" w:color="auto" w:fill="FFFFFF"/>
        </w:rPr>
        <w:t xml:space="preserve">Un sensor de temperatura DS18B20 montado sobre una placa KY-001: </w:t>
      </w:r>
      <w:r w:rsidR="006D6B4B" w:rsidRPr="00F923C8">
        <w:rPr>
          <w:rFonts w:ascii="Arial" w:hAnsi="Arial" w:cs="Arial"/>
          <w:color w:val="333333"/>
          <w:sz w:val="24"/>
          <w:szCs w:val="24"/>
          <w:shd w:val="clear" w:color="auto" w:fill="FFFFFF"/>
        </w:rPr>
        <w:t>Este módulo es el encargado de sensar la temperatura, se encuentra conectado al Arduino Nano.</w:t>
      </w:r>
    </w:p>
    <w:p w14:paraId="4DC070BB" w14:textId="10CF8093" w:rsidR="006D6B4B" w:rsidRPr="00F923C8" w:rsidRDefault="006D6B4B" w:rsidP="006D6B4B">
      <w:pPr>
        <w:rPr>
          <w:rFonts w:ascii="Arial" w:hAnsi="Arial" w:cs="Arial"/>
          <w:color w:val="333333"/>
          <w:sz w:val="24"/>
          <w:szCs w:val="24"/>
          <w:shd w:val="clear" w:color="auto" w:fill="FFFFFF"/>
        </w:rPr>
      </w:pPr>
    </w:p>
    <w:p w14:paraId="6AB1916B" w14:textId="77777777" w:rsidR="006D6B4B" w:rsidRDefault="006D6B4B" w:rsidP="006D6B4B">
      <w:pPr>
        <w:rPr>
          <w:rFonts w:ascii="Arial" w:hAnsi="Arial" w:cs="Arial"/>
          <w:b/>
          <w:color w:val="333333"/>
          <w:sz w:val="24"/>
          <w:szCs w:val="24"/>
          <w:shd w:val="clear" w:color="auto" w:fill="FFFFFF"/>
        </w:rPr>
      </w:pPr>
    </w:p>
    <w:p w14:paraId="3924ADC2" w14:textId="77777777" w:rsidR="006D6B4B" w:rsidRDefault="006D6B4B" w:rsidP="006D6B4B">
      <w:pPr>
        <w:rPr>
          <w:rFonts w:ascii="Arial" w:hAnsi="Arial" w:cs="Arial"/>
          <w:b/>
          <w:color w:val="333333"/>
          <w:sz w:val="24"/>
          <w:szCs w:val="24"/>
          <w:shd w:val="clear" w:color="auto" w:fill="FFFFFF"/>
        </w:rPr>
      </w:pPr>
    </w:p>
    <w:p w14:paraId="4F2AB6EE"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57568" behindDoc="0" locked="0" layoutInCell="1" allowOverlap="1" wp14:anchorId="4C127AE3" wp14:editId="7C012BA8">
                <wp:simplePos x="0" y="0"/>
                <wp:positionH relativeFrom="column">
                  <wp:posOffset>4116705</wp:posOffset>
                </wp:positionH>
                <wp:positionV relativeFrom="paragraph">
                  <wp:posOffset>979170</wp:posOffset>
                </wp:positionV>
                <wp:extent cx="1275715" cy="635"/>
                <wp:effectExtent l="0" t="0" r="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7ACB4DC5" w14:textId="7ED4EC0F" w:rsidR="009225FD" w:rsidRPr="004E2792" w:rsidRDefault="009225FD" w:rsidP="006D6B4B">
                            <w:pPr>
                              <w:pStyle w:val="Descripcin"/>
                              <w:rPr>
                                <w:rFonts w:ascii="Arial" w:eastAsia="Calibri" w:hAnsi="Arial" w:cs="Arial"/>
                                <w:noProof/>
                                <w:color w:val="000000"/>
                                <w:sz w:val="24"/>
                                <w:szCs w:val="24"/>
                                <w:lang w:val="es-ES_tradnl" w:eastAsia="es-ES_tradnl"/>
                              </w:rPr>
                            </w:pPr>
                            <w:bookmarkStart w:id="442" w:name="_Toc504154011"/>
                            <w:r>
                              <w:t xml:space="preserve">Ilustración </w:t>
                            </w:r>
                            <w:r w:rsidR="009F3AB5">
                              <w:fldChar w:fldCharType="begin"/>
                            </w:r>
                            <w:r w:rsidR="009F3AB5">
                              <w:instrText xml:space="preserve"> SEQ Ilustración \* ARABIC </w:instrText>
                            </w:r>
                            <w:r w:rsidR="009F3AB5">
                              <w:fldChar w:fldCharType="separate"/>
                            </w:r>
                            <w:r>
                              <w:rPr>
                                <w:noProof/>
                              </w:rPr>
                              <w:t>60</w:t>
                            </w:r>
                            <w:r w:rsidR="009F3AB5">
                              <w:rPr>
                                <w:noProof/>
                              </w:rPr>
                              <w:fldChar w:fldCharType="end"/>
                            </w:r>
                            <w:r>
                              <w:t xml:space="preserve"> - </w:t>
                            </w:r>
                            <w:r w:rsidRPr="003F383E">
                              <w:t>MQ7 CO</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7AE3" id="Cuadro de texto 293" o:spid="_x0000_s1061" type="#_x0000_t202" style="position:absolute;left:0;text-align:left;margin-left:324.15pt;margin-top:77.1pt;width:100.4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cNQIAAHAEAAAOAAAAZHJzL2Uyb0RvYy54bWysVMFu2zAMvQ/YPwi6L05SpN2MOEWWIsOA&#10;oC2QDj0rshwbkESNUmJnXz9KjpOt22nYRaZI6kl8j/T8vjOaHRX6BmzBJ6MxZ8pKKBu7L/i3l/WH&#10;j5z5IGwpNFhV8JPy/H7x/t28dbmaQg26VMgIxPq8dQWvQ3B5lnlZKyP8CJyyFKwAjQi0xX1WomgJ&#10;3ehsOh7fZi1g6RCk8p68D32QLxJ+VSkZnqrKq8B0weltIa2Y1l1cs8Vc5HsUrm7k+RniH15hRGPp&#10;0gvUgwiCHbD5A8o0EsFDFUYSTAZV1UiVaqBqJuM31Wxr4VSqhcjx7kKT/3+w8vH4jKwpCz79dMOZ&#10;FYZEWh1EicBKxYLqArAYIqJa53PK3zo6EbrP0JHgg9+TM9bfVWjilypjFCfKTxeaCYvJeGh6N7ub&#10;zDiTFLu9mUWM7HrUoQ9fFBgWjYIjaZioFceND33qkBJv8qCbct1oHTcxsNLIjoL0busmqDP4b1na&#10;xlwL8VQPGD1ZrK+vI1qh23WJmP6B0bWD8kS1I/Rt5J1cN3ThRvjwLJD6hsqlWQhPtFQa2oLD2eKs&#10;BvzxN3/MJzkpyllLfVhw//0gUHGmv1oSOjbtYOBg7AbDHswKqNQJTZmTyaQDGPRgVgjmlUZkGW+h&#10;kLCS7ip4GMxV6KeBRkyq5TIlUWs6ETZ262SEHoh96V4FurMssTMeYehQkb9Rp89N+rjlIRDVSbor&#10;i2e+qa2T+OcRjHPz6z5lXX8Ui58AAAD//wMAUEsDBBQABgAIAAAAIQB9uy8R4QAAAAsBAAAPAAAA&#10;ZHJzL2Rvd25yZXYueG1sTI8xT8MwEIV3JP6DdUgsiDo0IQohTlVVMMBSEbqwubEbB+JzZDtt+Pcc&#10;XWC7u/f07nvVarYDO2ofeocC7hYJMI2tUz12Anbvz7cFsBAlKjk41AK+dYBVfXlRyVK5E77pYxM7&#10;RiEYSinAxDiWnIfWaCvDwo0aSTs4b2Wk1XdceXmicDvwZZLk3Moe6YORo94Y3X41kxWwzT625mY6&#10;PL2us9S/7KZN/tk1QlxfzetHYFHP8c8Mv/iEDjUx7d2EKrBBQJ4VKVlJuM+WwMhRZA807M+XFHhd&#10;8f8d6h8AAAD//wMAUEsBAi0AFAAGAAgAAAAhALaDOJL+AAAA4QEAABMAAAAAAAAAAAAAAAAAAAAA&#10;AFtDb250ZW50X1R5cGVzXS54bWxQSwECLQAUAAYACAAAACEAOP0h/9YAAACUAQAACwAAAAAAAAAA&#10;AAAAAAAvAQAAX3JlbHMvLnJlbHNQSwECLQAUAAYACAAAACEA4h/nXDUCAABwBAAADgAAAAAAAAAA&#10;AAAAAAAuAgAAZHJzL2Uyb0RvYy54bWxQSwECLQAUAAYACAAAACEAfbsvEeEAAAALAQAADwAAAAAA&#10;AAAAAAAAAACPBAAAZHJzL2Rvd25yZXYueG1sUEsFBgAAAAAEAAQA8wAAAJ0FAAAAAA==&#10;" stroked="f">
                <v:textbox style="mso-fit-shape-to-text:t" inset="0,0,0,0">
                  <w:txbxContent>
                    <w:p w14:paraId="7ACB4DC5" w14:textId="7ED4EC0F" w:rsidR="009225FD" w:rsidRPr="004E2792" w:rsidRDefault="009225FD" w:rsidP="006D6B4B">
                      <w:pPr>
                        <w:pStyle w:val="Descripcin"/>
                        <w:rPr>
                          <w:rFonts w:ascii="Arial" w:eastAsia="Calibri" w:hAnsi="Arial" w:cs="Arial"/>
                          <w:noProof/>
                          <w:color w:val="000000"/>
                          <w:sz w:val="24"/>
                          <w:szCs w:val="24"/>
                          <w:lang w:val="es-ES_tradnl" w:eastAsia="es-ES_tradnl"/>
                        </w:rPr>
                      </w:pPr>
                      <w:bookmarkStart w:id="443" w:name="_Toc504154011"/>
                      <w:r>
                        <w:t xml:space="preserve">Ilustración </w:t>
                      </w:r>
                      <w:r w:rsidR="009F3AB5">
                        <w:fldChar w:fldCharType="begin"/>
                      </w:r>
                      <w:r w:rsidR="009F3AB5">
                        <w:instrText xml:space="preserve"> SEQ Ilustración \* ARABIC </w:instrText>
                      </w:r>
                      <w:r w:rsidR="009F3AB5">
                        <w:fldChar w:fldCharType="separate"/>
                      </w:r>
                      <w:r>
                        <w:rPr>
                          <w:noProof/>
                        </w:rPr>
                        <w:t>60</w:t>
                      </w:r>
                      <w:r w:rsidR="009F3AB5">
                        <w:rPr>
                          <w:noProof/>
                        </w:rPr>
                        <w:fldChar w:fldCharType="end"/>
                      </w:r>
                      <w:r>
                        <w:t xml:space="preserve"> - </w:t>
                      </w:r>
                      <w:r w:rsidRPr="003F383E">
                        <w:t>MQ7 CO</w:t>
                      </w:r>
                      <w:bookmarkEnd w:id="443"/>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86912" behindDoc="0" locked="0" layoutInCell="1" allowOverlap="1" wp14:anchorId="53F4BA06" wp14:editId="6E916AE4">
            <wp:simplePos x="0" y="0"/>
            <wp:positionH relativeFrom="margin">
              <wp:posOffset>4116705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34B89EEE" w14:textId="77777777" w:rsidR="006D6B4B" w:rsidRPr="00F923C8" w:rsidRDefault="006D6B4B" w:rsidP="006D6B4B">
      <w:pPr>
        <w:rPr>
          <w:rFonts w:ascii="Arial" w:hAnsi="Arial" w:cs="Arial"/>
          <w:color w:val="333333"/>
          <w:sz w:val="24"/>
          <w:szCs w:val="24"/>
          <w:shd w:val="clear" w:color="auto" w:fill="FFFFFF"/>
        </w:rPr>
      </w:pPr>
    </w:p>
    <w:p w14:paraId="29B5DB77" w14:textId="77777777" w:rsidR="006D6B4B" w:rsidRDefault="006D6B4B" w:rsidP="006D6B4B">
      <w:pPr>
        <w:rPr>
          <w:rFonts w:ascii="Arial" w:hAnsi="Arial" w:cs="Arial"/>
          <w:color w:val="333333"/>
          <w:sz w:val="24"/>
          <w:szCs w:val="24"/>
          <w:shd w:val="clear" w:color="auto" w:fill="FFFFFF"/>
        </w:rPr>
      </w:pPr>
    </w:p>
    <w:p w14:paraId="40B13740" w14:textId="77777777" w:rsidR="006D6B4B" w:rsidRDefault="006D6B4B" w:rsidP="006D6B4B">
      <w:pPr>
        <w:rPr>
          <w:rFonts w:ascii="Arial" w:hAnsi="Arial" w:cs="Arial"/>
          <w:color w:val="333333"/>
          <w:sz w:val="24"/>
          <w:szCs w:val="24"/>
          <w:shd w:val="clear" w:color="auto" w:fill="FFFFFF"/>
        </w:rPr>
      </w:pPr>
    </w:p>
    <w:p w14:paraId="69A175FA" w14:textId="77777777" w:rsidR="006D6B4B" w:rsidRDefault="006D6B4B" w:rsidP="006D6B4B">
      <w:pPr>
        <w:rPr>
          <w:rFonts w:ascii="Arial" w:hAnsi="Arial" w:cs="Arial"/>
          <w:color w:val="333333"/>
          <w:sz w:val="24"/>
          <w:szCs w:val="24"/>
          <w:shd w:val="clear" w:color="auto" w:fill="FFFFFF"/>
        </w:rPr>
      </w:pPr>
    </w:p>
    <w:p w14:paraId="7237EEF4" w14:textId="77777777" w:rsidR="006D6B4B" w:rsidRPr="00F923C8" w:rsidRDefault="006D6B4B" w:rsidP="006D6B4B">
      <w:pPr>
        <w:rPr>
          <w:rFonts w:ascii="Arial" w:hAnsi="Arial" w:cs="Arial"/>
          <w:color w:val="333333"/>
          <w:sz w:val="24"/>
          <w:szCs w:val="24"/>
          <w:shd w:val="clear" w:color="auto" w:fill="FFFFFF"/>
        </w:rPr>
      </w:pPr>
    </w:p>
    <w:p w14:paraId="66D6FF7F"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60640" behindDoc="0" locked="0" layoutInCell="1" allowOverlap="1" wp14:anchorId="5BBEB08D" wp14:editId="3D87F7A6">
                <wp:simplePos x="0" y="0"/>
                <wp:positionH relativeFrom="column">
                  <wp:posOffset>3112135</wp:posOffset>
                </wp:positionH>
                <wp:positionV relativeFrom="paragraph">
                  <wp:posOffset>1312545</wp:posOffset>
                </wp:positionV>
                <wp:extent cx="227647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C57AE62" w14:textId="3742E3CD" w:rsidR="009225FD" w:rsidRPr="003B7F84" w:rsidRDefault="009225FD" w:rsidP="006D6B4B">
                            <w:pPr>
                              <w:pStyle w:val="Descripcin"/>
                              <w:jc w:val="center"/>
                              <w:rPr>
                                <w:rFonts w:ascii="Arial" w:eastAsia="Calibri" w:hAnsi="Arial" w:cs="Arial"/>
                                <w:noProof/>
                                <w:color w:val="000000"/>
                                <w:sz w:val="24"/>
                                <w:szCs w:val="24"/>
                                <w:lang w:val="es-ES_tradnl" w:eastAsia="es-ES_tradnl"/>
                              </w:rPr>
                            </w:pPr>
                            <w:bookmarkStart w:id="444" w:name="_Toc504154012"/>
                            <w:r>
                              <w:t xml:space="preserve">Ilustración </w:t>
                            </w:r>
                            <w:r w:rsidR="009F3AB5">
                              <w:fldChar w:fldCharType="begin"/>
                            </w:r>
                            <w:r w:rsidR="009F3AB5">
                              <w:instrText xml:space="preserve"> SEQ Ilustración \* ARABIC </w:instrText>
                            </w:r>
                            <w:r w:rsidR="009F3AB5">
                              <w:fldChar w:fldCharType="separate"/>
                            </w:r>
                            <w:r>
                              <w:rPr>
                                <w:noProof/>
                              </w:rPr>
                              <w:t>61</w:t>
                            </w:r>
                            <w:r w:rsidR="009F3AB5">
                              <w:rPr>
                                <w:noProof/>
                              </w:rPr>
                              <w:fldChar w:fldCharType="end"/>
                            </w:r>
                            <w:r>
                              <w:t xml:space="preserve"> - GPS</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EB08D" id="Cuadro de texto 294" o:spid="_x0000_s1062" type="#_x0000_t202" style="position:absolute;left:0;text-align:left;margin-left:245.05pt;margin-top:103.35pt;width:179.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IOAIAAHA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mna86s&#10;MFSk1UGUCKxULKguAIshEqp1Pqf8raMTofsMHRV88HtyRv5dhSZ+iRmjOEl+ushMWEySczq9nV3f&#10;3nAmKTa7uokY2etRhz58UWBYNAqOVMMkrThufOhTh5R4kwfdlOtG67iJgZVGdhRU77ZugjqD/5al&#10;bcy1EE/1gNGTRX49j2iFbtclYa5mA8kdlCfijtC3kXdy3dCFG+HDk0DqG6JLsxAeaak0tAWHs8VZ&#10;Dfjjb/6YT+WkKGct9WHB/feDQMWZ/mqp0LFpBwMHYzcY9mBWQFQnNGVOJpMOYNCDWSGYFxqRZbyF&#10;QsJKuqvgYTBXoZ8GGjGplsuURK3pRNjYrZMRehD2uXsR6M5liZ3xAEOHivxNdfrcVB+3PASSOpUu&#10;CtureNab2joV/zyCcW5+3aes1x/F4icAAAD//wMAUEsDBBQABgAIAAAAIQDvec4x4QAAAAsBAAAP&#10;AAAAZHJzL2Rvd25yZXYueG1sTI+xTsMwEIZ3JN7BOiQW1DotUQghTlVVMMBSEbp0c+NrHIjPke20&#10;4e0xXWC8u0//fX+5mkzPTuh8Z0nAYp4AQ2qs6qgVsPt4meXAfJCkZG8JBXyjh1V1fVXKQtkzveOp&#10;Di2LIeQLKUCHMBSc+0ajkX5uB6R4O1pnZIija7ly8hzDTc+XSZJxIzuKH7QccKOx+apHI2Cb7rf6&#10;bjw+v63Te/e6GzfZZ1sLcXszrZ+ABZzCHwy/+lEdquh0sCMpz3oB6WOyiKiAZZI9AItEnuYZsMNl&#10;kwOvSv6/Q/UDAAD//wMAUEsBAi0AFAAGAAgAAAAhALaDOJL+AAAA4QEAABMAAAAAAAAAAAAAAAAA&#10;AAAAAFtDb250ZW50X1R5cGVzXS54bWxQSwECLQAUAAYACAAAACEAOP0h/9YAAACUAQAACwAAAAAA&#10;AAAAAAAAAAAvAQAAX3JlbHMvLnJlbHNQSwECLQAUAAYACAAAACEAf4CTiDgCAABwBAAADgAAAAAA&#10;AAAAAAAAAAAuAgAAZHJzL2Uyb0RvYy54bWxQSwECLQAUAAYACAAAACEA73nOMeEAAAALAQAADwAA&#10;AAAAAAAAAAAAAACSBAAAZHJzL2Rvd25yZXYueG1sUEsFBgAAAAAEAAQA8wAAAKAFAAAAAA==&#10;" stroked="f">
                <v:textbox style="mso-fit-shape-to-text:t" inset="0,0,0,0">
                  <w:txbxContent>
                    <w:p w14:paraId="3C57AE62" w14:textId="3742E3CD" w:rsidR="009225FD" w:rsidRPr="003B7F84" w:rsidRDefault="009225FD" w:rsidP="006D6B4B">
                      <w:pPr>
                        <w:pStyle w:val="Descripcin"/>
                        <w:jc w:val="center"/>
                        <w:rPr>
                          <w:rFonts w:ascii="Arial" w:eastAsia="Calibri" w:hAnsi="Arial" w:cs="Arial"/>
                          <w:noProof/>
                          <w:color w:val="000000"/>
                          <w:sz w:val="24"/>
                          <w:szCs w:val="24"/>
                          <w:lang w:val="es-ES_tradnl" w:eastAsia="es-ES_tradnl"/>
                        </w:rPr>
                      </w:pPr>
                      <w:bookmarkStart w:id="445" w:name="_Toc504154012"/>
                      <w:r>
                        <w:t xml:space="preserve">Ilustración </w:t>
                      </w:r>
                      <w:r w:rsidR="009F3AB5">
                        <w:fldChar w:fldCharType="begin"/>
                      </w:r>
                      <w:r w:rsidR="009F3AB5">
                        <w:instrText xml:space="preserve"> SEQ Ilustración \* ARABIC </w:instrText>
                      </w:r>
                      <w:r w:rsidR="009F3AB5">
                        <w:fldChar w:fldCharType="separate"/>
                      </w:r>
                      <w:r>
                        <w:rPr>
                          <w:noProof/>
                        </w:rPr>
                        <w:t>61</w:t>
                      </w:r>
                      <w:r w:rsidR="009F3AB5">
                        <w:rPr>
                          <w:noProof/>
                        </w:rPr>
                        <w:fldChar w:fldCharType="end"/>
                      </w:r>
                      <w:r>
                        <w:t xml:space="preserve"> - GPS</w:t>
                      </w:r>
                      <w:bookmarkEnd w:id="445"/>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708416" behindDoc="0" locked="0" layoutInCell="1" allowOverlap="1" wp14:anchorId="243480C2" wp14:editId="0D3C6A12">
            <wp:simplePos x="0" y="0"/>
            <wp:positionH relativeFrom="margin">
              <wp:posOffset>3112447</wp:posOffset>
            </wp:positionH>
            <wp:positionV relativeFrom="paragraph">
              <wp:posOffset>7716</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Un GPS GY-GPS6MV2: </w:t>
      </w:r>
      <w:r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14:paraId="6114AAE3" w14:textId="77777777" w:rsidR="006D6B4B" w:rsidRPr="00F923C8" w:rsidRDefault="006D6B4B" w:rsidP="006D6B4B">
      <w:pPr>
        <w:rPr>
          <w:rFonts w:ascii="Arial" w:hAnsi="Arial" w:cs="Arial"/>
          <w:color w:val="333333"/>
          <w:sz w:val="24"/>
          <w:szCs w:val="24"/>
          <w:shd w:val="clear" w:color="auto" w:fill="FFFFFF"/>
        </w:rPr>
      </w:pPr>
    </w:p>
    <w:p w14:paraId="70ECBB0D" w14:textId="77777777" w:rsidR="006D6B4B" w:rsidRDefault="006D6B4B" w:rsidP="006D6B4B">
      <w:pPr>
        <w:rPr>
          <w:rFonts w:ascii="Arial" w:hAnsi="Arial" w:cs="Arial"/>
          <w:b/>
          <w:color w:val="333333"/>
          <w:sz w:val="24"/>
          <w:szCs w:val="24"/>
          <w:shd w:val="clear" w:color="auto" w:fill="FFFFFF"/>
        </w:rPr>
      </w:pPr>
    </w:p>
    <w:p w14:paraId="44D0D3D7" w14:textId="77777777" w:rsidR="006D6B4B" w:rsidRDefault="006D6B4B" w:rsidP="006D6B4B">
      <w:pPr>
        <w:rPr>
          <w:rFonts w:ascii="Arial" w:hAnsi="Arial" w:cs="Arial"/>
          <w:b/>
          <w:color w:val="333333"/>
          <w:sz w:val="24"/>
          <w:szCs w:val="24"/>
          <w:shd w:val="clear" w:color="auto" w:fill="FFFFFF"/>
        </w:rPr>
      </w:pPr>
    </w:p>
    <w:p w14:paraId="1A5BAB29" w14:textId="77777777" w:rsidR="006D6B4B" w:rsidRPr="00F923C8" w:rsidRDefault="006D6B4B" w:rsidP="006D6B4B">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766784" behindDoc="0" locked="0" layoutInCell="1" allowOverlap="1" wp14:anchorId="61BDF4FA" wp14:editId="4F6BFCC0">
                <wp:simplePos x="0" y="0"/>
                <wp:positionH relativeFrom="column">
                  <wp:posOffset>0</wp:posOffset>
                </wp:positionH>
                <wp:positionV relativeFrom="paragraph">
                  <wp:posOffset>1353185</wp:posOffset>
                </wp:positionV>
                <wp:extent cx="141922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7AC4AC92" w14:textId="58D9D5DE" w:rsidR="009225FD" w:rsidRPr="00E600D3" w:rsidRDefault="009225FD" w:rsidP="006D6B4B">
                            <w:pPr>
                              <w:pStyle w:val="Descripcin"/>
                              <w:jc w:val="center"/>
                              <w:rPr>
                                <w:rFonts w:ascii="Arial" w:eastAsia="Calibri" w:hAnsi="Arial" w:cs="Arial"/>
                                <w:noProof/>
                                <w:color w:val="000000"/>
                                <w:sz w:val="24"/>
                                <w:szCs w:val="24"/>
                                <w:u w:val="single"/>
                                <w:lang w:val="es-ES_tradnl" w:eastAsia="es-ES_tradnl"/>
                              </w:rPr>
                            </w:pPr>
                            <w:bookmarkStart w:id="446" w:name="_Toc504154013"/>
                            <w:r>
                              <w:t xml:space="preserve">Ilustración </w:t>
                            </w:r>
                            <w:r w:rsidR="009F3AB5">
                              <w:fldChar w:fldCharType="begin"/>
                            </w:r>
                            <w:r w:rsidR="009F3AB5">
                              <w:instrText xml:space="preserve"> SEQ Ilustración \* ARABIC </w:instrText>
                            </w:r>
                            <w:r w:rsidR="009F3AB5">
                              <w:fldChar w:fldCharType="separate"/>
                            </w:r>
                            <w:r>
                              <w:rPr>
                                <w:noProof/>
                              </w:rPr>
                              <w:t>62</w:t>
                            </w:r>
                            <w:r w:rsidR="009F3AB5">
                              <w:rPr>
                                <w:noProof/>
                              </w:rPr>
                              <w:fldChar w:fldCharType="end"/>
                            </w:r>
                            <w:r>
                              <w:t xml:space="preserve"> - </w:t>
                            </w:r>
                            <w:r w:rsidRPr="00527A65">
                              <w:t>Cámara V2</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F4FA" id="Cuadro de texto 295" o:spid="_x0000_s1063" type="#_x0000_t202" style="position:absolute;left:0;text-align:left;margin-left:0;margin-top:106.55pt;width:111.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8bNwIAAHAEAAAOAAAAZHJzL2Uyb0RvYy54bWysVE1vGjEQvVfqf7B8LwukTRvEElEiqkoo&#10;iUSqnI3Xy1qyPe7YsEt/fcdelrRpT1UvZtbz5ffeDPPbzhp2VBg0uJJPRmPOlJNQabcv+ben9btP&#10;nIUoXCUMOFXykwr8dvH2zbz1MzWFBkylkFERF2atL3kTo58VRZCNsiKMwCtHzhrQikifuC8qFC1V&#10;t6aYjsfXRQtYeQSpQqDbu97JF7l+XSsZH+o6qMhMyeltMZ+Yz106i8VczPYofKPl+RniH15hhXbU&#10;9FLqTkTBDqj/KGW1RAhQx5EEW0Bda6kyBkIzGb9Cs22EVxkLkRP8habw/8rK++MjMl2VfHrzgTMn&#10;LIm0OogKgVWKRdVFYMlFRLU+zCh+6ykjdp+hI8GH+0CXCX9Xo02/hIyRnyg/XWimWkympPeTm+mU&#10;uknyXV/l2sVLqscQvyiwLBklR9IwUyuOmxDpGRQ6hKROAYyu1tqY9JEcK4PsKEjvttFRpQdSxm9R&#10;xqVYBymrd6ebIuHrcSQrdrsuE3P1cQC5g+pE2BH6MQperjU13IgQHwXS3BBc2oX4QEdtoC05nC3O&#10;GsAff7tP8SQneTlraQ5LHr4fBCrOzFdHQqehHQwcjN1guINdAUGd0JZ5mU1KwGgGs0awz7Qiy9SF&#10;XMJJ6lXyOJir2G8DrZhUy2UOotH0Im7c1stUeiD2qXsW6M+ypMm4h2FCxeyVOn1s1scvD5GoztIl&#10;YnsWz3zTWGd9ziuY9ubX7xz18kex+AkAAP//AwBQSwMEFAAGAAgAAAAhAD9d/VXfAAAACAEAAA8A&#10;AABkcnMvZG93bnJldi54bWxMj8FOwzAQRO9I/IO1SFwQdeKUCoU4VVXBAS4VoRdubryNA/E6sp02&#10;/D2GCxxnZzXzplrPdmAn9KF3JCFfZMCQWqd76iTs355u74GFqEirwRFK+MIA6/ryolKldmd6xVMT&#10;O5ZCKJRKgolxLDkPrUGrwsKNSMk7Om9VTNJ3XHt1TuF24CLLVtyqnlKDUSNuDbafzWQl7JbvO3Mz&#10;HR9fNsvCP++n7eqja6S8vpo3D8AizvHvGX7wEzrUiengJtKBDRLSkChB5EUOLNlCFHfADr8XAbyu&#10;+P8B9TcAAAD//wMAUEsBAi0AFAAGAAgAAAAhALaDOJL+AAAA4QEAABMAAAAAAAAAAAAAAAAAAAAA&#10;AFtDb250ZW50X1R5cGVzXS54bWxQSwECLQAUAAYACAAAACEAOP0h/9YAAACUAQAACwAAAAAAAAAA&#10;AAAAAAAvAQAAX3JlbHMvLnJlbHNQSwECLQAUAAYACAAAACEAXWHfGzcCAABwBAAADgAAAAAAAAAA&#10;AAAAAAAuAgAAZHJzL2Uyb0RvYy54bWxQSwECLQAUAAYACAAAACEAP139Vd8AAAAIAQAADwAAAAAA&#10;AAAAAAAAAACRBAAAZHJzL2Rvd25yZXYueG1sUEsFBgAAAAAEAAQA8wAAAJ0FAAAAAA==&#10;" stroked="f">
                <v:textbox style="mso-fit-shape-to-text:t" inset="0,0,0,0">
                  <w:txbxContent>
                    <w:p w14:paraId="7AC4AC92" w14:textId="58D9D5DE" w:rsidR="009225FD" w:rsidRPr="00E600D3" w:rsidRDefault="009225FD" w:rsidP="006D6B4B">
                      <w:pPr>
                        <w:pStyle w:val="Descripcin"/>
                        <w:jc w:val="center"/>
                        <w:rPr>
                          <w:rFonts w:ascii="Arial" w:eastAsia="Calibri" w:hAnsi="Arial" w:cs="Arial"/>
                          <w:noProof/>
                          <w:color w:val="000000"/>
                          <w:sz w:val="24"/>
                          <w:szCs w:val="24"/>
                          <w:u w:val="single"/>
                          <w:lang w:val="es-ES_tradnl" w:eastAsia="es-ES_tradnl"/>
                        </w:rPr>
                      </w:pPr>
                      <w:bookmarkStart w:id="447" w:name="_Toc504154013"/>
                      <w:r>
                        <w:t xml:space="preserve">Ilustración </w:t>
                      </w:r>
                      <w:r w:rsidR="009F3AB5">
                        <w:fldChar w:fldCharType="begin"/>
                      </w:r>
                      <w:r w:rsidR="009F3AB5">
                        <w:instrText xml:space="preserve"> SEQ Ilustración \* ARABIC </w:instrText>
                      </w:r>
                      <w:r w:rsidR="009F3AB5">
                        <w:fldChar w:fldCharType="separate"/>
                      </w:r>
                      <w:r>
                        <w:rPr>
                          <w:noProof/>
                        </w:rPr>
                        <w:t>62</w:t>
                      </w:r>
                      <w:r w:rsidR="009F3AB5">
                        <w:rPr>
                          <w:noProof/>
                        </w:rPr>
                        <w:fldChar w:fldCharType="end"/>
                      </w:r>
                      <w:r>
                        <w:t xml:space="preserve"> - </w:t>
                      </w:r>
                      <w:r w:rsidRPr="00527A65">
                        <w:t>Cámara V2</w:t>
                      </w:r>
                      <w:bookmarkEnd w:id="447"/>
                    </w:p>
                  </w:txbxContent>
                </v:textbox>
                <w10:wrap type="square"/>
              </v:shape>
            </w:pict>
          </mc:Fallback>
        </mc:AlternateContent>
      </w:r>
      <w:r w:rsidRPr="00F923C8">
        <w:rPr>
          <w:rFonts w:ascii="Arial" w:hAnsi="Arial" w:cs="Arial"/>
          <w:i/>
          <w:noProof/>
          <w:sz w:val="24"/>
          <w:szCs w:val="24"/>
          <w:u w:val="single"/>
          <w:lang w:val="en-US" w:eastAsia="en-US"/>
        </w:rPr>
        <w:drawing>
          <wp:anchor distT="0" distB="0" distL="114300" distR="114300" simplePos="0" relativeHeight="251689984" behindDoc="0" locked="0" layoutInCell="1" allowOverlap="1" wp14:anchorId="7CCC3B19" wp14:editId="420416C2">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20562"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33555100" w14:textId="77777777" w:rsidR="006D6B4B" w:rsidRPr="00F923C8" w:rsidRDefault="006D6B4B" w:rsidP="006D6B4B">
      <w:pPr>
        <w:rPr>
          <w:rFonts w:ascii="Arial" w:hAnsi="Arial" w:cs="Arial"/>
          <w:color w:val="333333"/>
          <w:sz w:val="24"/>
          <w:szCs w:val="24"/>
          <w:shd w:val="clear" w:color="auto" w:fill="FFFFFF"/>
        </w:rPr>
      </w:pPr>
    </w:p>
    <w:p w14:paraId="6B114304" w14:textId="77777777" w:rsidR="006D6B4B" w:rsidRPr="00F923C8" w:rsidRDefault="006D6B4B" w:rsidP="006D6B4B">
      <w:pPr>
        <w:rPr>
          <w:rFonts w:ascii="Arial" w:hAnsi="Arial" w:cs="Arial"/>
          <w:color w:val="333333"/>
          <w:sz w:val="24"/>
          <w:szCs w:val="24"/>
          <w:shd w:val="clear" w:color="auto" w:fill="FFFFFF"/>
        </w:rPr>
      </w:pPr>
    </w:p>
    <w:p w14:paraId="1044DE60" w14:textId="77777777" w:rsidR="006D6B4B" w:rsidRDefault="006D6B4B" w:rsidP="006D6B4B">
      <w:pPr>
        <w:rPr>
          <w:rFonts w:ascii="Arial" w:hAnsi="Arial" w:cs="Arial"/>
          <w:b/>
          <w:color w:val="333333"/>
          <w:sz w:val="24"/>
          <w:szCs w:val="24"/>
          <w:shd w:val="clear" w:color="auto" w:fill="FFFFFF"/>
        </w:rPr>
      </w:pPr>
    </w:p>
    <w:p w14:paraId="3D13CE56" w14:textId="77777777" w:rsidR="006D6B4B" w:rsidRDefault="006D6B4B" w:rsidP="006D6B4B">
      <w:pPr>
        <w:rPr>
          <w:rFonts w:ascii="Arial" w:hAnsi="Arial" w:cs="Arial"/>
          <w:b/>
          <w:color w:val="333333"/>
          <w:sz w:val="24"/>
          <w:szCs w:val="24"/>
          <w:shd w:val="clear" w:color="auto" w:fill="FFFFFF"/>
        </w:rPr>
      </w:pPr>
    </w:p>
    <w:p w14:paraId="3BDF7B54" w14:textId="77777777" w:rsidR="006D6B4B" w:rsidRDefault="006D6B4B" w:rsidP="006D6B4B">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078B274D"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711488" behindDoc="0" locked="0" layoutInCell="1" allowOverlap="1" wp14:anchorId="31E9E0E0" wp14:editId="7464C764">
            <wp:simplePos x="0" y="0"/>
            <wp:positionH relativeFrom="column">
              <wp:posOffset>3874770</wp:posOffset>
            </wp:positionH>
            <wp:positionV relativeFrom="paragraph">
              <wp:posOffset>-192</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12">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006F6A07" w14:textId="77777777" w:rsidR="006D6B4B" w:rsidRDefault="006D6B4B" w:rsidP="006D6B4B">
      <w:pPr>
        <w:pStyle w:val="Ttulo2"/>
        <w:rPr>
          <w:b/>
          <w:sz w:val="32"/>
          <w:szCs w:val="32"/>
          <w:shd w:val="clear" w:color="auto" w:fill="FFFFFF"/>
        </w:rPr>
      </w:pPr>
      <w:bookmarkStart w:id="448" w:name="_Toc504153952"/>
      <w:bookmarkStart w:id="449" w:name="_Toc510608580"/>
      <w:r>
        <w:rPr>
          <w:noProof/>
          <w:lang w:val="en-US" w:eastAsia="en-US"/>
        </w:rPr>
        <mc:AlternateContent>
          <mc:Choice Requires="wps">
            <w:drawing>
              <wp:anchor distT="0" distB="0" distL="114300" distR="114300" simplePos="0" relativeHeight="251736064" behindDoc="0" locked="0" layoutInCell="1" allowOverlap="1" wp14:anchorId="5942353F" wp14:editId="5C019DB5">
                <wp:simplePos x="0" y="0"/>
                <wp:positionH relativeFrom="column">
                  <wp:posOffset>3534410</wp:posOffset>
                </wp:positionH>
                <wp:positionV relativeFrom="paragraph">
                  <wp:posOffset>430386</wp:posOffset>
                </wp:positionV>
                <wp:extent cx="186690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0E2D551B" w14:textId="1E4CB7BC" w:rsidR="009225FD" w:rsidRPr="008A1826" w:rsidRDefault="009225FD" w:rsidP="006D6B4B">
                            <w:pPr>
                              <w:pStyle w:val="Descripcin"/>
                              <w:rPr>
                                <w:rFonts w:ascii="Arial" w:eastAsia="Calibri" w:hAnsi="Arial" w:cs="Arial"/>
                                <w:noProof/>
                                <w:color w:val="000000"/>
                                <w:sz w:val="24"/>
                                <w:szCs w:val="24"/>
                                <w:lang w:val="es-ES_tradnl" w:eastAsia="es-ES_tradnl"/>
                              </w:rPr>
                            </w:pPr>
                            <w:bookmarkStart w:id="450" w:name="_Toc504154014"/>
                            <w:r>
                              <w:t xml:space="preserve">Ilustración </w:t>
                            </w:r>
                            <w:r w:rsidR="009F3AB5">
                              <w:fldChar w:fldCharType="begin"/>
                            </w:r>
                            <w:r w:rsidR="009F3AB5">
                              <w:instrText xml:space="preserve"> SEQ Ilustración \* ARABIC </w:instrText>
                            </w:r>
                            <w:r w:rsidR="009F3AB5">
                              <w:fldChar w:fldCharType="separate"/>
                            </w:r>
                            <w:r>
                              <w:rPr>
                                <w:noProof/>
                              </w:rPr>
                              <w:t>63</w:t>
                            </w:r>
                            <w:r w:rsidR="009F3AB5">
                              <w:rPr>
                                <w:noProof/>
                              </w:rPr>
                              <w:fldChar w:fldCharType="end"/>
                            </w:r>
                            <w:r>
                              <w:t xml:space="preserve"> - </w:t>
                            </w:r>
                            <w:r w:rsidRPr="00FF5705">
                              <w:t>Panel Solar Power Bank</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2353F" id="Cuadro de texto 296" o:spid="_x0000_s1064" type="#_x0000_t202" style="position:absolute;left:0;text-align:left;margin-left:278.3pt;margin-top:33.9pt;width:147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XcNQIAAHAEAAAOAAAAZHJzL2Uyb0RvYy54bWysVFFv2jAQfp+0/2D5fQSohigiVIyKaRJq&#10;K9Gpz8ZxiCXH550NCfv1OzsJ7bo9TXsxZ9/5c77vu2N519aGnRV6DTbnk9GYM2UlFNoec/79eftp&#10;zpkPwhbCgFU5vyjP71YfPywbt1BTqMAUChmBWL9oXM6rENwiy7ysVC38CJyylCwBaxFoi8esQNEQ&#10;em2y6Xg8yxrAwiFI5T2d3ndJvkr4ZalkeCxLrwIzOadvC2nFtB7imq2WYnFE4Sot+88Q//AVtdCW&#10;Hr1C3Ysg2An1H1C1lggeyjCSUGdQllqqxIHYTMbv2Owr4VTiQuJ4d5XJ/z9Y+XB+QqaLnE9vZ5xZ&#10;UZNJm5MoEFihWFBtABZTJFTj/ILq945uhPYLtGT4cO7pMPJvS6zjLzFjlCfJL1eZCYvJeGk+m92O&#10;KSUpN7v5HDGy16sOffiqoGYxyDmSh0lacd750JUOJfElD0YXW21M3MTExiA7C/K7qXRQPfhvVcbG&#10;WgvxVgcYT7LIr+MRo9Ae2iTMzXwgeYDiQtwRujbyTm41PbgTPjwJpL4hTjQL4ZGW0kCTc+gjzirA&#10;n387j/VkJ2U5a6gPc+5/nAQqzsw3S0bHph0CHILDENhTvQGiOqEpczKFdAGDGcISoX6hEVnHVygl&#10;rKS3ch6GcBO6aaARk2q9TkXUmk6End07GaEHYZ/bF4GutyV2xgMMHSoW79zpapM/bn0KJHWyLgrb&#10;qdjrTW2dzO9HMM7N232qev2jWP0CAAD//wMAUEsDBBQABgAIAAAAIQCeOpqn3wAAAAkBAAAPAAAA&#10;ZHJzL2Rvd25yZXYueG1sTI89T8MwEIZ3JP6DdUgsiDpAY0qIU1UVDHSpCF3Y3PgaB2I7sp02/Huu&#10;E4z33qP3o1xOtmdHDLHzTsLdLAOGrvG6c62E3cfr7QJYTMpp1XuHEn4wwrK6vChVof3JveOxTi0j&#10;ExcLJcGkNBScx8agVXHmB3T0O/hgVaIztFwHdSJz2/P7LBPcqs5RglEDrg023/VoJWznn1tzMx5e&#10;Nqv5Q3jbjWvx1dZSXl9Nq2dgCaf0B8O5PlWHijrt/eh0ZL2EPBeCUAnikSYQsMgzEvZn4Ql4VfL/&#10;C6pfAAAA//8DAFBLAQItABQABgAIAAAAIQC2gziS/gAAAOEBAAATAAAAAAAAAAAAAAAAAAAAAABb&#10;Q29udGVudF9UeXBlc10ueG1sUEsBAi0AFAAGAAgAAAAhADj9If/WAAAAlAEAAAsAAAAAAAAAAAAA&#10;AAAALwEAAF9yZWxzLy5yZWxzUEsBAi0AFAAGAAgAAAAhAFIshdw1AgAAcAQAAA4AAAAAAAAAAAAA&#10;AAAALgIAAGRycy9lMm9Eb2MueG1sUEsBAi0AFAAGAAgAAAAhAJ46mqffAAAACQEAAA8AAAAAAAAA&#10;AAAAAAAAjwQAAGRycy9kb3ducmV2LnhtbFBLBQYAAAAABAAEAPMAAACbBQAAAAA=&#10;" stroked="f">
                <v:textbox style="mso-fit-shape-to-text:t" inset="0,0,0,0">
                  <w:txbxContent>
                    <w:p w14:paraId="0E2D551B" w14:textId="1E4CB7BC" w:rsidR="009225FD" w:rsidRPr="008A1826" w:rsidRDefault="009225FD" w:rsidP="006D6B4B">
                      <w:pPr>
                        <w:pStyle w:val="Descripcin"/>
                        <w:rPr>
                          <w:rFonts w:ascii="Arial" w:eastAsia="Calibri" w:hAnsi="Arial" w:cs="Arial"/>
                          <w:noProof/>
                          <w:color w:val="000000"/>
                          <w:sz w:val="24"/>
                          <w:szCs w:val="24"/>
                          <w:lang w:val="es-ES_tradnl" w:eastAsia="es-ES_tradnl"/>
                        </w:rPr>
                      </w:pPr>
                      <w:bookmarkStart w:id="451" w:name="_Toc504154014"/>
                      <w:r>
                        <w:t xml:space="preserve">Ilustración </w:t>
                      </w:r>
                      <w:r w:rsidR="009F3AB5">
                        <w:fldChar w:fldCharType="begin"/>
                      </w:r>
                      <w:r w:rsidR="009F3AB5">
                        <w:instrText xml:space="preserve"> SEQ Ilustración \* ARABIC </w:instrText>
                      </w:r>
                      <w:r w:rsidR="009F3AB5">
                        <w:fldChar w:fldCharType="separate"/>
                      </w:r>
                      <w:r>
                        <w:rPr>
                          <w:noProof/>
                        </w:rPr>
                        <w:t>63</w:t>
                      </w:r>
                      <w:r w:rsidR="009F3AB5">
                        <w:rPr>
                          <w:noProof/>
                        </w:rPr>
                        <w:fldChar w:fldCharType="end"/>
                      </w:r>
                      <w:r>
                        <w:t xml:space="preserve"> - </w:t>
                      </w:r>
                      <w:r w:rsidRPr="00FF5705">
                        <w:t>Panel Solar Power Bank</w:t>
                      </w:r>
                      <w:bookmarkEnd w:id="451"/>
                    </w:p>
                  </w:txbxContent>
                </v:textbox>
                <w10:wrap type="square"/>
              </v:shape>
            </w:pict>
          </mc:Fallback>
        </mc:AlternateContent>
      </w:r>
      <w:bookmarkEnd w:id="448"/>
      <w:bookmarkEnd w:id="449"/>
    </w:p>
    <w:p w14:paraId="4D4332BC" w14:textId="77777777" w:rsidR="006D6B4B" w:rsidRDefault="006D6B4B" w:rsidP="006D6B4B">
      <w:pPr>
        <w:pStyle w:val="Ttulo2"/>
        <w:rPr>
          <w:b/>
          <w:sz w:val="32"/>
          <w:szCs w:val="32"/>
          <w:shd w:val="clear" w:color="auto" w:fill="FFFFFF"/>
        </w:rPr>
      </w:pPr>
      <w:bookmarkStart w:id="452" w:name="_Toc504153953"/>
      <w:bookmarkStart w:id="453" w:name="_Toc510608581"/>
      <w:r w:rsidRPr="0083456F">
        <w:rPr>
          <w:b/>
          <w:sz w:val="32"/>
          <w:szCs w:val="32"/>
          <w:shd w:val="clear" w:color="auto" w:fill="FFFFFF"/>
        </w:rPr>
        <w:t>9.2 Estructura</w:t>
      </w:r>
      <w:bookmarkEnd w:id="452"/>
      <w:bookmarkEnd w:id="453"/>
    </w:p>
    <w:p w14:paraId="25FE25E0" w14:textId="77777777" w:rsidR="006D6B4B" w:rsidRDefault="006D6B4B" w:rsidP="006D6B4B"/>
    <w:p w14:paraId="21FFBD92" w14:textId="77777777" w:rsidR="006D6B4B" w:rsidRPr="00C565EC" w:rsidRDefault="006D6B4B" w:rsidP="006D6B4B">
      <w:pPr>
        <w:pStyle w:val="Ttulo3"/>
        <w:rPr>
          <w:b w:val="0"/>
          <w:sz w:val="28"/>
          <w:szCs w:val="28"/>
        </w:rPr>
      </w:pPr>
      <w:bookmarkStart w:id="454" w:name="_Toc504153954"/>
      <w:bookmarkStart w:id="455" w:name="_Toc510608582"/>
      <w:r w:rsidRPr="00C565EC">
        <w:rPr>
          <w:b w:val="0"/>
          <w:sz w:val="28"/>
          <w:szCs w:val="28"/>
        </w:rPr>
        <w:t>9.2.1 Diseño</w:t>
      </w:r>
      <w:bookmarkEnd w:id="454"/>
      <w:bookmarkEnd w:id="455"/>
    </w:p>
    <w:p w14:paraId="6B18508B" w14:textId="77777777" w:rsidR="006D6B4B" w:rsidRDefault="006D6B4B" w:rsidP="006D6B4B">
      <w:pPr>
        <w:rPr>
          <w:rFonts w:ascii="Verdana" w:hAnsi="Verdana"/>
          <w:color w:val="333333"/>
          <w:shd w:val="clear" w:color="auto" w:fill="FFFFFF"/>
        </w:rPr>
      </w:pPr>
    </w:p>
    <w:p w14:paraId="1ED6E1C7" w14:textId="050D7678"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5280" behindDoc="0" locked="0" layoutInCell="1" allowOverlap="1" wp14:anchorId="450C1134" wp14:editId="7AFCD9AB">
                <wp:simplePos x="0" y="0"/>
                <wp:positionH relativeFrom="column">
                  <wp:posOffset>2856865</wp:posOffset>
                </wp:positionH>
                <wp:positionV relativeFrom="paragraph">
                  <wp:posOffset>4991680</wp:posOffset>
                </wp:positionV>
                <wp:extent cx="2547620"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7207F4DE" w14:textId="02B53832" w:rsidR="009225FD" w:rsidRPr="00F9633A" w:rsidRDefault="009225FD" w:rsidP="006D6B4B">
                            <w:pPr>
                              <w:pStyle w:val="Descripcin"/>
                              <w:rPr>
                                <w:rFonts w:ascii="Calibri" w:eastAsia="Calibri" w:hAnsi="Calibri" w:cs="Calibri"/>
                                <w:noProof/>
                                <w:color w:val="000000"/>
                              </w:rPr>
                            </w:pPr>
                            <w:bookmarkStart w:id="456" w:name="_Toc504154015"/>
                            <w:r>
                              <w:t xml:space="preserve">Ilustración </w:t>
                            </w:r>
                            <w:r w:rsidR="009F3AB5">
                              <w:fldChar w:fldCharType="begin"/>
                            </w:r>
                            <w:r w:rsidR="009F3AB5">
                              <w:instrText xml:space="preserve"> SEQ Ilustración \* ARABIC </w:instrText>
                            </w:r>
                            <w:r w:rsidR="009F3AB5">
                              <w:fldChar w:fldCharType="separate"/>
                            </w:r>
                            <w:r>
                              <w:rPr>
                                <w:noProof/>
                              </w:rPr>
                              <w:t>64</w:t>
                            </w:r>
                            <w:r w:rsidR="009F3AB5">
                              <w:rPr>
                                <w:noProof/>
                              </w:rPr>
                              <w:fldChar w:fldCharType="end"/>
                            </w:r>
                            <w:r>
                              <w:t xml:space="preserve"> - </w:t>
                            </w:r>
                            <w:r w:rsidRPr="008A379D">
                              <w:t>Diseño estructura nivel 3 con SketchUp</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C1134" id="Cuadro de texto 300" o:spid="_x0000_s1065" type="#_x0000_t202" style="position:absolute;left:0;text-align:left;margin-left:224.95pt;margin-top:393.05pt;width:200.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92NQIAAHAEAAAOAAAAZHJzL2Uyb0RvYy54bWysVMFu2zAMvQ/YPwi6L07SNduMOEWWIsOA&#10;oi2QDj0rshwbkESNUmJnXz9KttOt22nYRaZI6knvkfTypjOanRT6BmzBZ5MpZ8pKKBt7KPi3p+27&#10;j5z5IGwpNFhV8LPy/Gb19s2ydbmaQw26VMgIxPq8dQWvQ3B5lnlZKyP8BJyyFKwAjQi0xUNWomgJ&#10;3ehsPp0ushawdAhSeU/e2z7IVwm/qpQMD1XlVWC64PS2kFZM6z6u2Wop8gMKVzdyeIb4h1cY0Vi6&#10;9AJ1K4JgR2z+gDKNRPBQhYkEk0FVNVIlDsRmNn3FZlcLpxIXEse7i0z+/8HK+9MjsqYs+NWU9LHC&#10;UJE2R1EisFKxoLoALIZIqNb5nPJ3jk6E7jN0VPDR78kZ+XcVmvglZoziBHm+yExYTJJzfv3+w2JO&#10;IUmxxdV1xMhejjr04YsCw6JRcKQaJmnF6c6HPnVMiTd50E25bbSOmxjYaGQnQfVu6yaoAfy3LG1j&#10;roV4qgeMnizy63lEK3T7rhfm00hyD+WZuCP0beSd3DZ04Z3w4VEg9Q1xolkID7RUGtqCw2BxVgP+&#10;+Js/5lM5KcpZS31YcP/9KFBxpr9aKjRBhtHA0diPhj2aDRDVGU2Zk8mkAxj0aFYI5plGZB1voZCw&#10;ku4qeBjNTeingUZMqvU6JVFrOhHu7M7JCD0K+9Q9C3RDWWJn3MPYoSJ/VZ0+N9XHrY+BpE6li8L2&#10;Kg56U1un4g8jGOfm133KevlRrH4CAAD//wMAUEsDBBQABgAIAAAAIQD727sk4gAAAAsBAAAPAAAA&#10;ZHJzL2Rvd25yZXYueG1sTI89T8MwEIZ3JP6DdUgsqHVSQkhDnKqqYKBLRdqFzY2vcSA+R7HThn+P&#10;YYHtPh6991yxmkzHzji41pKAeB4BQ6qtaqkRcNi/zDJgzktSsrOEAr7Qwaq8vipkruyF3vBc+YaF&#10;EHK5FKC973POXa3RSDe3PVLYnexgpA/t0HA1yEsINx1fRFHKjWwpXNCyx43G+rMajYBd8r7Td+Pp&#10;ebtO7ofXw7hJP5pKiNubaf0EzOPk/2D40Q/qUAanox1JOdYJSJLlMqACHrM0BhaI7CEOxfF3sgBe&#10;Fvz/D+U3AAAA//8DAFBLAQItABQABgAIAAAAIQC2gziS/gAAAOEBAAATAAAAAAAAAAAAAAAAAAAA&#10;AABbQ29udGVudF9UeXBlc10ueG1sUEsBAi0AFAAGAAgAAAAhADj9If/WAAAAlAEAAAsAAAAAAAAA&#10;AAAAAAAALwEAAF9yZWxzLy5yZWxzUEsBAi0AFAAGAAgAAAAhAF2Zf3Y1AgAAcAQAAA4AAAAAAAAA&#10;AAAAAAAALgIAAGRycy9lMm9Eb2MueG1sUEsBAi0AFAAGAAgAAAAhAPvbuyTiAAAACwEAAA8AAAAA&#10;AAAAAAAAAAAAjwQAAGRycy9kb3ducmV2LnhtbFBLBQYAAAAABAAEAPMAAACeBQAAAAA=&#10;" stroked="f">
                <v:textbox style="mso-fit-shape-to-text:t" inset="0,0,0,0">
                  <w:txbxContent>
                    <w:p w14:paraId="7207F4DE" w14:textId="02B53832" w:rsidR="009225FD" w:rsidRPr="00F9633A" w:rsidRDefault="009225FD" w:rsidP="006D6B4B">
                      <w:pPr>
                        <w:pStyle w:val="Descripcin"/>
                        <w:rPr>
                          <w:rFonts w:ascii="Calibri" w:eastAsia="Calibri" w:hAnsi="Calibri" w:cs="Calibri"/>
                          <w:noProof/>
                          <w:color w:val="000000"/>
                        </w:rPr>
                      </w:pPr>
                      <w:bookmarkStart w:id="457" w:name="_Toc504154015"/>
                      <w:r>
                        <w:t xml:space="preserve">Ilustración </w:t>
                      </w:r>
                      <w:r w:rsidR="009F3AB5">
                        <w:fldChar w:fldCharType="begin"/>
                      </w:r>
                      <w:r w:rsidR="009F3AB5">
                        <w:instrText xml:space="preserve"> SEQ Ilustración \* ARABIC </w:instrText>
                      </w:r>
                      <w:r w:rsidR="009F3AB5">
                        <w:fldChar w:fldCharType="separate"/>
                      </w:r>
                      <w:r>
                        <w:rPr>
                          <w:noProof/>
                        </w:rPr>
                        <w:t>64</w:t>
                      </w:r>
                      <w:r w:rsidR="009F3AB5">
                        <w:rPr>
                          <w:noProof/>
                        </w:rPr>
                        <w:fldChar w:fldCharType="end"/>
                      </w:r>
                      <w:r>
                        <w:t xml:space="preserve"> - </w:t>
                      </w:r>
                      <w:r w:rsidRPr="008A379D">
                        <w:t>Diseño estructura nivel 3 con SketchUp</w:t>
                      </w:r>
                      <w:bookmarkEnd w:id="457"/>
                    </w:p>
                  </w:txbxContent>
                </v:textbox>
                <w10:wrap type="square"/>
              </v:shape>
            </w:pict>
          </mc:Fallback>
        </mc:AlternateContent>
      </w:r>
      <w:r>
        <w:rPr>
          <w:noProof/>
          <w:lang w:val="en-US" w:eastAsia="en-US"/>
        </w:rPr>
        <w:drawing>
          <wp:anchor distT="0" distB="0" distL="114300" distR="114300" simplePos="0" relativeHeight="251723776" behindDoc="0" locked="0" layoutInCell="1" allowOverlap="1" wp14:anchorId="513776E5" wp14:editId="57D9201B">
            <wp:simplePos x="0" y="0"/>
            <wp:positionH relativeFrom="column">
              <wp:posOffset>2807970</wp:posOffset>
            </wp:positionH>
            <wp:positionV relativeFrom="paragraph">
              <wp:posOffset>3059734</wp:posOffset>
            </wp:positionV>
            <wp:extent cx="2533650" cy="18478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39136" behindDoc="0" locked="0" layoutInCell="1" allowOverlap="1" wp14:anchorId="3FB1A1BF" wp14:editId="1C96F27B">
                <wp:simplePos x="0" y="0"/>
                <wp:positionH relativeFrom="column">
                  <wp:posOffset>-11761</wp:posOffset>
                </wp:positionH>
                <wp:positionV relativeFrom="paragraph">
                  <wp:posOffset>5001094</wp:posOffset>
                </wp:positionV>
                <wp:extent cx="253365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4C0989DB" w14:textId="45DAB2EE" w:rsidR="009225FD" w:rsidRPr="008D4DBD" w:rsidRDefault="009225FD" w:rsidP="006D6B4B">
                            <w:pPr>
                              <w:pStyle w:val="Descripcin"/>
                              <w:rPr>
                                <w:rFonts w:ascii="Calibri" w:eastAsia="Calibri" w:hAnsi="Calibri" w:cs="Calibri"/>
                                <w:noProof/>
                                <w:color w:val="000000"/>
                              </w:rPr>
                            </w:pPr>
                            <w:bookmarkStart w:id="458" w:name="_Toc504154016"/>
                            <w:r>
                              <w:t xml:space="preserve">Ilustración </w:t>
                            </w:r>
                            <w:r w:rsidR="009F3AB5">
                              <w:fldChar w:fldCharType="begin"/>
                            </w:r>
                            <w:r w:rsidR="009F3AB5">
                              <w:instrText xml:space="preserve"> SEQ Ilustración \* ARABIC </w:instrText>
                            </w:r>
                            <w:r w:rsidR="009F3AB5">
                              <w:fldChar w:fldCharType="separate"/>
                            </w:r>
                            <w:r>
                              <w:rPr>
                                <w:noProof/>
                              </w:rPr>
                              <w:t>65</w:t>
                            </w:r>
                            <w:r w:rsidR="009F3AB5">
                              <w:rPr>
                                <w:noProof/>
                              </w:rPr>
                              <w:fldChar w:fldCharType="end"/>
                            </w:r>
                            <w:r>
                              <w:t xml:space="preserve"> - </w:t>
                            </w:r>
                            <w:r w:rsidRPr="00300E56">
                              <w:t xml:space="preserve">Diseño estructura nivel </w:t>
                            </w:r>
                            <w:r>
                              <w:t>4</w:t>
                            </w:r>
                            <w:r w:rsidRPr="00300E56">
                              <w:t xml:space="preserve"> con SketchUp</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1A1BF" id="Cuadro de texto 298" o:spid="_x0000_s1066" type="#_x0000_t202" style="position:absolute;left:0;text-align:left;margin-left:-.95pt;margin-top:393.8pt;width:199.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5cNQIAAHAEAAAOAAAAZHJzL2Uyb0RvYy54bWysVE1v2zAMvQ/YfxB0X5yPJViNOEWWIsOA&#10;oC2QDj0rshwbkEWNUmJnv36UbCdbt9Owi0yR1JP4HunlfVtrdlboKjAZn4zGnCkjIa/MMePfXrYf&#10;PnHmvDC50GBUxi/K8fvV+3fLxqZqCiXoXCEjEOPSxma89N6mSeJkqWrhRmCVoWABWAtPWzwmOYqG&#10;0GudTMfjRdIA5hZBKufI+9AF+SriF4WS/qkonPJMZ5ze5uOKcT2ENVktRXpEYctK9s8Q//CKWlSG&#10;Lr1CPQgv2AmrP6DqSiI4KPxIQp1AUVRSxRqomsn4TTX7UlgVayFynL3S5P4frHw8PyOr8oxP70gq&#10;I2oSaXMSOQLLFfOq9cBCiIhqrEspf2/phG8/Q0uCD35HzlB/W2AdvlQZozhRfrnSTFhMknM6n80W&#10;cwpJii1m84CR3I5adP6LgpoFI+NIGkZqxXnnfJc6pISbHOgq31Zah00IbDSysyC9m7Lyqgf/LUub&#10;kGsgnOoAgycJ9XV1BMu3hzYS8zF2SXAdIL9Q7QhdGzkrtxVduBPOPwukvqGaaBb8Ey2Fhibj0Fuc&#10;lYA//uYP+SQnRTlrqA8z7r6fBCrO9FdDQoemHQwcjMNgmFO9ASp1QlNmZTTpAHo9mAVC/Uojsg63&#10;UEgYSXdl3A/mxnfTQCMm1Xodk6g1rfA7s7cyQA/EvrSvAm0vS+iMRxg6VKRv1Olyoz52ffJEdZTu&#10;xmLPN7V1FL8fwTA3v+5j1u1HsfoJAAD//wMAUEsDBBQABgAIAAAAIQDVaFZT4QAAAAoBAAAPAAAA&#10;ZHJzL2Rvd25yZXYueG1sTI+xTsMwEIZ3JN7BOiQW1DqhVdKGOFVVwQBLRejC5sbXOBCfI9tpw9tj&#10;WGC8u0//fX+5mUzPzuh8Z0lAOk+AITVWddQKOLw9zVbAfJCkZG8JBXyhh011fVXKQtkLveK5Di2L&#10;IeQLKUCHMBSc+0ajkX5uB6R4O1lnZIija7ly8hLDTc/vkyTjRnYUP2g54E5j81mPRsB++b7Xd+Pp&#10;8WW7XLjnw7jLPtpaiNubafsALOAU/mD40Y/qUEWnox1JedYLmKXrSArIV3kGLAKLdZ4CO/5ucuBV&#10;yf9XqL4BAAD//wMAUEsBAi0AFAAGAAgAAAAhALaDOJL+AAAA4QEAABMAAAAAAAAAAAAAAAAAAAAA&#10;AFtDb250ZW50X1R5cGVzXS54bWxQSwECLQAUAAYACAAAACEAOP0h/9YAAACUAQAACwAAAAAAAAAA&#10;AAAAAAAvAQAAX3JlbHMvLnJlbHNQSwECLQAUAAYACAAAACEAfgeuXDUCAABwBAAADgAAAAAAAAAA&#10;AAAAAAAuAgAAZHJzL2Uyb0RvYy54bWxQSwECLQAUAAYACAAAACEA1WhWU+EAAAAKAQAADwAAAAAA&#10;AAAAAAAAAACPBAAAZHJzL2Rvd25yZXYueG1sUEsFBgAAAAAEAAQA8wAAAJ0FAAAAAA==&#10;" stroked="f">
                <v:textbox style="mso-fit-shape-to-text:t" inset="0,0,0,0">
                  <w:txbxContent>
                    <w:p w14:paraId="4C0989DB" w14:textId="45DAB2EE" w:rsidR="009225FD" w:rsidRPr="008D4DBD" w:rsidRDefault="009225FD" w:rsidP="006D6B4B">
                      <w:pPr>
                        <w:pStyle w:val="Descripcin"/>
                        <w:rPr>
                          <w:rFonts w:ascii="Calibri" w:eastAsia="Calibri" w:hAnsi="Calibri" w:cs="Calibri"/>
                          <w:noProof/>
                          <w:color w:val="000000"/>
                        </w:rPr>
                      </w:pPr>
                      <w:bookmarkStart w:id="459" w:name="_Toc504154016"/>
                      <w:r>
                        <w:t xml:space="preserve">Ilustración </w:t>
                      </w:r>
                      <w:r w:rsidR="009F3AB5">
                        <w:fldChar w:fldCharType="begin"/>
                      </w:r>
                      <w:r w:rsidR="009F3AB5">
                        <w:instrText xml:space="preserve"> SEQ Ilustración \* ARABIC </w:instrText>
                      </w:r>
                      <w:r w:rsidR="009F3AB5">
                        <w:fldChar w:fldCharType="separate"/>
                      </w:r>
                      <w:r>
                        <w:rPr>
                          <w:noProof/>
                        </w:rPr>
                        <w:t>65</w:t>
                      </w:r>
                      <w:r w:rsidR="009F3AB5">
                        <w:rPr>
                          <w:noProof/>
                        </w:rPr>
                        <w:fldChar w:fldCharType="end"/>
                      </w:r>
                      <w:r>
                        <w:t xml:space="preserve"> - </w:t>
                      </w:r>
                      <w:r w:rsidRPr="00300E56">
                        <w:t xml:space="preserve">Diseño estructura nivel </w:t>
                      </w:r>
                      <w:r>
                        <w:t>4</w:t>
                      </w:r>
                      <w:r w:rsidRPr="00300E56">
                        <w:t xml:space="preserve"> con SketchUp</w:t>
                      </w:r>
                      <w:bookmarkEnd w:id="459"/>
                    </w:p>
                  </w:txbxContent>
                </v:textbox>
                <w10:wrap type="square"/>
              </v:shape>
            </w:pict>
          </mc:Fallback>
        </mc:AlternateContent>
      </w:r>
      <w:r>
        <w:rPr>
          <w:noProof/>
          <w:lang w:val="en-US" w:eastAsia="en-US"/>
        </w:rPr>
        <w:drawing>
          <wp:anchor distT="0" distB="0" distL="114300" distR="114300" simplePos="0" relativeHeight="251726848" behindDoc="0" locked="0" layoutInCell="1" allowOverlap="1" wp14:anchorId="65E12735" wp14:editId="09AA03E2">
            <wp:simplePos x="0" y="0"/>
            <wp:positionH relativeFrom="column">
              <wp:posOffset>-3213</wp:posOffset>
            </wp:positionH>
            <wp:positionV relativeFrom="paragraph">
              <wp:posOffset>3049573</wp:posOffset>
            </wp:positionV>
            <wp:extent cx="2547620" cy="1857375"/>
            <wp:effectExtent l="0" t="0" r="5080"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47620" cy="185737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20704" behindDoc="0" locked="0" layoutInCell="1" allowOverlap="1" wp14:anchorId="5A63B098" wp14:editId="3D7A999A">
                <wp:simplePos x="0" y="0"/>
                <wp:positionH relativeFrom="column">
                  <wp:posOffset>-635</wp:posOffset>
                </wp:positionH>
                <wp:positionV relativeFrom="paragraph">
                  <wp:posOffset>2748915</wp:posOffset>
                </wp:positionV>
                <wp:extent cx="255270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8299A0B" w14:textId="5F54312A" w:rsidR="009225FD" w:rsidRPr="0050140F" w:rsidRDefault="009225FD" w:rsidP="006D6B4B">
                            <w:pPr>
                              <w:pStyle w:val="Descripcin"/>
                              <w:rPr>
                                <w:rFonts w:ascii="Calibri" w:eastAsia="Calibri" w:hAnsi="Calibri" w:cs="Calibri"/>
                                <w:noProof/>
                                <w:color w:val="000000"/>
                              </w:rPr>
                            </w:pPr>
                            <w:bookmarkStart w:id="460" w:name="_Toc504154017"/>
                            <w:r>
                              <w:t xml:space="preserve">Ilustración </w:t>
                            </w:r>
                            <w:r w:rsidR="009F3AB5">
                              <w:fldChar w:fldCharType="begin"/>
                            </w:r>
                            <w:r w:rsidR="009F3AB5">
                              <w:instrText xml:space="preserve"> SEQ Ilustración \* ARABIC </w:instrText>
                            </w:r>
                            <w:r w:rsidR="009F3AB5">
                              <w:fldChar w:fldCharType="separate"/>
                            </w:r>
                            <w:r>
                              <w:rPr>
                                <w:noProof/>
                              </w:rPr>
                              <w:t>66</w:t>
                            </w:r>
                            <w:r w:rsidR="009F3AB5">
                              <w:rPr>
                                <w:noProof/>
                              </w:rPr>
                              <w:fldChar w:fldCharType="end"/>
                            </w:r>
                            <w:r>
                              <w:t xml:space="preserve"> - </w:t>
                            </w:r>
                            <w:r w:rsidRPr="00217235">
                              <w:t xml:space="preserve">Diseño estructura nivel </w:t>
                            </w:r>
                            <w:r>
                              <w:t>1</w:t>
                            </w:r>
                            <w:r w:rsidRPr="00217235">
                              <w:t xml:space="preserve"> con SketchUp</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63B098" id="Cuadro de texto 203" o:spid="_x0000_s1067" type="#_x0000_t202" style="position:absolute;left:0;text-align:left;margin-left:-.05pt;margin-top:216.45pt;width:201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5cNQIAAHAEAAAOAAAAZHJzL2Uyb0RvYy54bWysVMFu2zAMvQ/YPwi6L3bSpS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Irzqxo&#10;qUjrg6gQWKVYUH0AFkMkVOd8QflbRydC/xl6Kvjo9+SM/Psa2/glZoziJPnpIjNhMUnO2Xw++5RT&#10;SFLs+moeMbLXow59+KKgZdEoOVINk7TieO/DkDqmxJs8GF1ttDFxEwNrg+woqN5do4M6g/+WZWzM&#10;tRBPDYDRk0V+A49ohX7XJ2E+XkjuoDoRd4ShjbyTG00X3gsfngRS3xAnmoXwSEttoCs5nC3OGsAf&#10;f/PHfConRTnrqA9L7r8fBCrOzFdLhY5NOxo4GrvRsId2DUR1SlPmZDLpAAYzmjVC+0Ijsoq3UEhY&#10;SXeVPIzmOgzTQCMm1WqVkqg1nQj3dutkhB6Ffe5fBLpzWWJnPMDYoaJ4U50hN9XHrQ6BpE6li8IO&#10;Kp71prZOxT+PYJybX/cp6/VHsfwJAAD//wMAUEsDBBQABgAIAAAAIQDO3HOq4AAAAAkBAAAPAAAA&#10;ZHJzL2Rvd25yZXYueG1sTI8xT8MwEIV3JP6DdUgsqLXTRBVN41RVBQMsFaELmxtf40B8jmKnDf8e&#10;d6Lb3b2nd98rNpPt2BkH3zqSkMwFMKTa6ZYaCYfP19kzMB8UadU5Qgm/6GFT3t8VKtfuQh94rkLD&#10;Ygj5XEkwIfQ55742aJWfux4paic3WBXiOjRcD+oSw23HF0IsuVUtxQ9G9bgzWP9Uo5Wwz7725mk8&#10;vbxvs3R4O4y75XdTSfn4MG3XwAJO4d8MV/yIDmVkOrqRtGedhFkSjRKydLECFvVMJHE4Xi+pAF4W&#10;/LZB+QcAAP//AwBQSwECLQAUAAYACAAAACEAtoM4kv4AAADhAQAAEwAAAAAAAAAAAAAAAAAAAAAA&#10;W0NvbnRlbnRfVHlwZXNdLnhtbFBLAQItABQABgAIAAAAIQA4/SH/1gAAAJQBAAALAAAAAAAAAAAA&#10;AAAAAC8BAABfcmVscy8ucmVsc1BLAQItABQABgAIAAAAIQA4BS5cNQIAAHAEAAAOAAAAAAAAAAAA&#10;AAAAAC4CAABkcnMvZTJvRG9jLnhtbFBLAQItABQABgAIAAAAIQDO3HOq4AAAAAkBAAAPAAAAAAAA&#10;AAAAAAAAAI8EAABkcnMvZG93bnJldi54bWxQSwUGAAAAAAQABADzAAAAnAUAAAAA&#10;" stroked="f">
                <v:textbox style="mso-fit-shape-to-text:t" inset="0,0,0,0">
                  <w:txbxContent>
                    <w:p w14:paraId="38299A0B" w14:textId="5F54312A" w:rsidR="009225FD" w:rsidRPr="0050140F" w:rsidRDefault="009225FD" w:rsidP="006D6B4B">
                      <w:pPr>
                        <w:pStyle w:val="Descripcin"/>
                        <w:rPr>
                          <w:rFonts w:ascii="Calibri" w:eastAsia="Calibri" w:hAnsi="Calibri" w:cs="Calibri"/>
                          <w:noProof/>
                          <w:color w:val="000000"/>
                        </w:rPr>
                      </w:pPr>
                      <w:bookmarkStart w:id="461" w:name="_Toc504154017"/>
                      <w:r>
                        <w:t xml:space="preserve">Ilustración </w:t>
                      </w:r>
                      <w:r w:rsidR="009F3AB5">
                        <w:fldChar w:fldCharType="begin"/>
                      </w:r>
                      <w:r w:rsidR="009F3AB5">
                        <w:instrText xml:space="preserve"> SEQ Ilustración \* ARABIC </w:instrText>
                      </w:r>
                      <w:r w:rsidR="009F3AB5">
                        <w:fldChar w:fldCharType="separate"/>
                      </w:r>
                      <w:r>
                        <w:rPr>
                          <w:noProof/>
                        </w:rPr>
                        <w:t>66</w:t>
                      </w:r>
                      <w:r w:rsidR="009F3AB5">
                        <w:rPr>
                          <w:noProof/>
                        </w:rPr>
                        <w:fldChar w:fldCharType="end"/>
                      </w:r>
                      <w:r>
                        <w:t xml:space="preserve"> - </w:t>
                      </w:r>
                      <w:r w:rsidRPr="00217235">
                        <w:t xml:space="preserve">Diseño estructura nivel </w:t>
                      </w:r>
                      <w:r>
                        <w:t>1</w:t>
                      </w:r>
                      <w:r w:rsidRPr="00217235">
                        <w:t xml:space="preserve"> con SketchUp</w:t>
                      </w:r>
                      <w:bookmarkEnd w:id="461"/>
                    </w:p>
                  </w:txbxContent>
                </v:textbox>
                <w10:wrap type="square"/>
              </v:shape>
            </w:pict>
          </mc:Fallback>
        </mc:AlternateContent>
      </w:r>
      <w:r>
        <w:rPr>
          <w:noProof/>
          <w:lang w:val="en-US" w:eastAsia="en-US"/>
        </w:rPr>
        <mc:AlternateContent>
          <mc:Choice Requires="wps">
            <w:drawing>
              <wp:anchor distT="0" distB="0" distL="114300" distR="114300" simplePos="0" relativeHeight="251729920" behindDoc="0" locked="0" layoutInCell="1" allowOverlap="1" wp14:anchorId="23636F61" wp14:editId="1F146CB2">
                <wp:simplePos x="0" y="0"/>
                <wp:positionH relativeFrom="column">
                  <wp:posOffset>2758440</wp:posOffset>
                </wp:positionH>
                <wp:positionV relativeFrom="paragraph">
                  <wp:posOffset>2736850</wp:posOffset>
                </wp:positionV>
                <wp:extent cx="263906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C6787C0" w14:textId="2DCEF139" w:rsidR="009225FD" w:rsidRPr="000624E1" w:rsidRDefault="009225FD" w:rsidP="006D6B4B">
                            <w:pPr>
                              <w:pStyle w:val="Descripcin"/>
                              <w:rPr>
                                <w:rFonts w:ascii="Calibri" w:eastAsia="Calibri" w:hAnsi="Calibri" w:cs="Calibri"/>
                                <w:noProof/>
                                <w:color w:val="000000"/>
                              </w:rPr>
                            </w:pPr>
                            <w:bookmarkStart w:id="462" w:name="_Toc504154018"/>
                            <w:r>
                              <w:t xml:space="preserve">Ilustración </w:t>
                            </w:r>
                            <w:r w:rsidR="009F3AB5">
                              <w:fldChar w:fldCharType="begin"/>
                            </w:r>
                            <w:r w:rsidR="009F3AB5">
                              <w:instrText xml:space="preserve"> SEQ Ilustración \* </w:instrText>
                            </w:r>
                            <w:r w:rsidR="009F3AB5">
                              <w:instrText xml:space="preserve">ARABIC </w:instrText>
                            </w:r>
                            <w:r w:rsidR="009F3AB5">
                              <w:fldChar w:fldCharType="separate"/>
                            </w:r>
                            <w:r>
                              <w:rPr>
                                <w:noProof/>
                              </w:rPr>
                              <w:t>67</w:t>
                            </w:r>
                            <w:r w:rsidR="009F3AB5">
                              <w:rPr>
                                <w:noProof/>
                              </w:rPr>
                              <w:fldChar w:fldCharType="end"/>
                            </w:r>
                            <w:r>
                              <w:t xml:space="preserve"> - </w:t>
                            </w:r>
                            <w:r w:rsidRPr="00F33CD4">
                              <w:t>Diseño estructura nivel 2 con SketchUp</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6F61" id="Cuadro de texto 250" o:spid="_x0000_s1068" type="#_x0000_t202" style="position:absolute;left:0;text-align:left;margin-left:217.2pt;margin-top:215.5pt;width:207.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bNQIAAHAEAAAOAAAAZHJzL2Uyb0RvYy54bWysVMFu2zAMvQ/YPwi6L07SNV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H5N+ljR&#10;UJE2R1EisFKxoLoALIZIqNb5nPJ3jk6E7jN0VPDR78kZ+XcVNvFLzBjFCfJ8kZmwmCTnfHF1M11Q&#10;SFJscXUdMbLXow59+KKgYdEoOFINk7TidO9DnzqmxJs8GF1utTFxEwMbg+wkqN5trYMawH/LMjbm&#10;WoinesDoySK/nke0QrfvkjAf5yPJPZRn4o7Qt5F3cqvpwnvhw5NA6hviRLMQHmmpDLQFh8HirAb8&#10;8Td/zKdyUpSzlvqw4P77UaDizHy1VGiCDKOBo7EfDXtsNkBUZzRlTiaTDmAwo1khNC80Iut4C4WE&#10;lXRXwcNobkI/DTRiUq3XKYla04lwb3dORuhR2OfuRaAbyhI74wHGDhX5m+r0uak+bn0MJHUqXRS2&#10;V3HQm9o6FX8YwTg3v+5T1uuPYvUTAAD//wMAUEsDBBQABgAIAAAAIQBsOjhc4AAAAAsBAAAPAAAA&#10;ZHJzL2Rvd25yZXYueG1sTI8xT8MwEIV3JP6DdUgsiDqhpqpCnKqqYIClaujC5sbXOBDbke204d9z&#10;ZYHt3d3Tu++Vq8n27IQhdt5JyGcZMHSN151rJezfX+6XwGJSTqveO5TwjRFW1fVVqQrtz26Hpzq1&#10;jEJcLJQEk9JQcB4bg1bFmR/Q0e3og1WJxtByHdSZwm3PH7Jswa3qHH0wasCNwearHq2ErfjYmrvx&#10;+Py2FvPwuh83i8+2lvL2Zlo/AUs4pT8zXPAJHSpiOvjR6ch6CWIuBFkvIqdS5Fg+ZiQOv5sceFXy&#10;/x2qHwAAAP//AwBQSwECLQAUAAYACAAAACEAtoM4kv4AAADhAQAAEwAAAAAAAAAAAAAAAAAAAAAA&#10;W0NvbnRlbnRfVHlwZXNdLnhtbFBLAQItABQABgAIAAAAIQA4/SH/1gAAAJQBAAALAAAAAAAAAAAA&#10;AAAAAC8BAABfcmVscy8ucmVsc1BLAQItABQABgAIAAAAIQCta1/bNQIAAHAEAAAOAAAAAAAAAAAA&#10;AAAAAC4CAABkcnMvZTJvRG9jLnhtbFBLAQItABQABgAIAAAAIQBsOjhc4AAAAAsBAAAPAAAAAAAA&#10;AAAAAAAAAI8EAABkcnMvZG93bnJldi54bWxQSwUGAAAAAAQABADzAAAAnAUAAAAA&#10;" stroked="f">
                <v:textbox style="mso-fit-shape-to-text:t" inset="0,0,0,0">
                  <w:txbxContent>
                    <w:p w14:paraId="4C6787C0" w14:textId="2DCEF139" w:rsidR="009225FD" w:rsidRPr="000624E1" w:rsidRDefault="009225FD" w:rsidP="006D6B4B">
                      <w:pPr>
                        <w:pStyle w:val="Descripcin"/>
                        <w:rPr>
                          <w:rFonts w:ascii="Calibri" w:eastAsia="Calibri" w:hAnsi="Calibri" w:cs="Calibri"/>
                          <w:noProof/>
                          <w:color w:val="000000"/>
                        </w:rPr>
                      </w:pPr>
                      <w:bookmarkStart w:id="463" w:name="_Toc504154018"/>
                      <w:r>
                        <w:t xml:space="preserve">Ilustración </w:t>
                      </w:r>
                      <w:r w:rsidR="009F3AB5">
                        <w:fldChar w:fldCharType="begin"/>
                      </w:r>
                      <w:r w:rsidR="009F3AB5">
                        <w:instrText xml:space="preserve"> SEQ Ilustración \* </w:instrText>
                      </w:r>
                      <w:r w:rsidR="009F3AB5">
                        <w:instrText xml:space="preserve">ARABIC </w:instrText>
                      </w:r>
                      <w:r w:rsidR="009F3AB5">
                        <w:fldChar w:fldCharType="separate"/>
                      </w:r>
                      <w:r>
                        <w:rPr>
                          <w:noProof/>
                        </w:rPr>
                        <w:t>67</w:t>
                      </w:r>
                      <w:r w:rsidR="009F3AB5">
                        <w:rPr>
                          <w:noProof/>
                        </w:rPr>
                        <w:fldChar w:fldCharType="end"/>
                      </w:r>
                      <w:r>
                        <w:t xml:space="preserve"> - </w:t>
                      </w:r>
                      <w:r w:rsidRPr="00F33CD4">
                        <w:t>Diseño estructura nivel 2 con SketchUp</w:t>
                      </w:r>
                      <w:bookmarkEnd w:id="463"/>
                    </w:p>
                  </w:txbxContent>
                </v:textbox>
                <w10:wrap type="square"/>
              </v:shape>
            </w:pict>
          </mc:Fallback>
        </mc:AlternateContent>
      </w:r>
      <w:r>
        <w:rPr>
          <w:noProof/>
          <w:lang w:val="en-US" w:eastAsia="en-US"/>
        </w:rPr>
        <w:drawing>
          <wp:anchor distT="0" distB="0" distL="114300" distR="114300" simplePos="0" relativeHeight="251717632" behindDoc="0" locked="0" layoutInCell="1" allowOverlap="1" wp14:anchorId="063E8003" wp14:editId="26C1AD03">
            <wp:simplePos x="0" y="0"/>
            <wp:positionH relativeFrom="column">
              <wp:posOffset>2758440</wp:posOffset>
            </wp:positionH>
            <wp:positionV relativeFrom="paragraph">
              <wp:posOffset>755650</wp:posOffset>
            </wp:positionV>
            <wp:extent cx="2639060" cy="1924050"/>
            <wp:effectExtent l="0" t="0" r="889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39060" cy="19240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4560" behindDoc="0" locked="0" layoutInCell="1" allowOverlap="1" wp14:anchorId="6F170F39" wp14:editId="62AFF451">
            <wp:simplePos x="0" y="0"/>
            <wp:positionH relativeFrom="margin">
              <wp:posOffset>0</wp:posOffset>
            </wp:positionH>
            <wp:positionV relativeFrom="paragraph">
              <wp:posOffset>765810</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r w:rsidRPr="00F923C8">
        <w:rPr>
          <w:rFonts w:ascii="Arial" w:hAnsi="Arial" w:cs="Arial"/>
          <w:color w:val="333333"/>
          <w:sz w:val="24"/>
          <w:szCs w:val="24"/>
          <w:shd w:val="clear" w:color="auto" w:fill="FFFFFF"/>
        </w:rPr>
        <w:t>Para el armado de la estructura se procedió a</w:t>
      </w:r>
      <w:r>
        <w:rPr>
          <w:rFonts w:ascii="Arial" w:hAnsi="Arial" w:cs="Arial"/>
          <w:color w:val="333333"/>
          <w:sz w:val="24"/>
          <w:szCs w:val="24"/>
          <w:shd w:val="clear" w:color="auto" w:fill="FFFFFF"/>
        </w:rPr>
        <w:t>l</w:t>
      </w:r>
      <w:r w:rsidRPr="00F923C8">
        <w:rPr>
          <w:rFonts w:ascii="Arial" w:hAnsi="Arial" w:cs="Arial"/>
          <w:color w:val="333333"/>
          <w:sz w:val="24"/>
          <w:szCs w:val="24"/>
          <w:shd w:val="clear" w:color="auto" w:fill="FFFFFF"/>
        </w:rPr>
        <w:t xml:space="preserve"> diseñ</w:t>
      </w:r>
      <w:r>
        <w:rPr>
          <w:rFonts w:ascii="Arial" w:hAnsi="Arial" w:cs="Arial"/>
          <w:color w:val="333333"/>
          <w:sz w:val="24"/>
          <w:szCs w:val="24"/>
          <w:shd w:val="clear" w:color="auto" w:fill="FFFFFF"/>
        </w:rPr>
        <w:t>o</w:t>
      </w:r>
      <w:r w:rsidR="00A26C87">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3D las distintas piezas por medio del entorno de diseño gráfico SketchUp 2017. Se tomaron medidas de los distintos componentes y </w:t>
      </w:r>
      <w:r>
        <w:rPr>
          <w:rFonts w:ascii="Arial" w:hAnsi="Arial" w:cs="Arial"/>
          <w:color w:val="333333"/>
          <w:sz w:val="24"/>
          <w:szCs w:val="24"/>
          <w:shd w:val="clear" w:color="auto" w:fill="FFFFFF"/>
        </w:rPr>
        <w:t xml:space="preserve">se </w:t>
      </w:r>
      <w:r w:rsidR="00A26C87">
        <w:rPr>
          <w:rFonts w:ascii="Arial" w:hAnsi="Arial" w:cs="Arial"/>
          <w:color w:val="333333"/>
          <w:sz w:val="24"/>
          <w:szCs w:val="24"/>
          <w:shd w:val="clear" w:color="auto" w:fill="FFFFFF"/>
        </w:rPr>
        <w:t xml:space="preserve">decidió </w:t>
      </w:r>
      <w:r w:rsidR="00A26C87" w:rsidRPr="00F923C8">
        <w:rPr>
          <w:rFonts w:ascii="Arial" w:hAnsi="Arial" w:cs="Arial"/>
          <w:color w:val="333333"/>
          <w:sz w:val="24"/>
          <w:szCs w:val="24"/>
          <w:shd w:val="clear" w:color="auto" w:fill="FFFFFF"/>
        </w:rPr>
        <w:t>dividir</w:t>
      </w:r>
      <w:r w:rsidRPr="00F923C8">
        <w:rPr>
          <w:rFonts w:ascii="Arial" w:hAnsi="Arial" w:cs="Arial"/>
          <w:color w:val="333333"/>
          <w:sz w:val="24"/>
          <w:szCs w:val="24"/>
          <w:shd w:val="clear" w:color="auto" w:fill="FFFFFF"/>
        </w:rPr>
        <w:t xml:space="preserve"> el gabinete del SAR en cuatro niveles.</w:t>
      </w:r>
    </w:p>
    <w:p w14:paraId="34A05DBE" w14:textId="77777777" w:rsidR="006D6B4B" w:rsidRDefault="006D6B4B" w:rsidP="006D6B4B">
      <w:pPr>
        <w:rPr>
          <w:rFonts w:ascii="Arial" w:hAnsi="Arial" w:cs="Arial"/>
          <w:color w:val="333333"/>
          <w:sz w:val="24"/>
          <w:szCs w:val="24"/>
          <w:shd w:val="clear" w:color="auto" w:fill="FFFFFF"/>
        </w:rPr>
      </w:pPr>
    </w:p>
    <w:p w14:paraId="073922AF"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88288" behindDoc="0" locked="0" layoutInCell="1" allowOverlap="1" wp14:anchorId="133CB5F3" wp14:editId="1B1CDBAF">
                <wp:simplePos x="0" y="0"/>
                <wp:positionH relativeFrom="column">
                  <wp:posOffset>2888615</wp:posOffset>
                </wp:positionH>
                <wp:positionV relativeFrom="paragraph">
                  <wp:posOffset>1478280</wp:posOffset>
                </wp:positionV>
                <wp:extent cx="2503170" cy="635"/>
                <wp:effectExtent l="0" t="0" r="0" b="0"/>
                <wp:wrapSquare wrapText="bothSides"/>
                <wp:docPr id="1060" name="Cuadro de texto 1060"/>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A9CA25D" w14:textId="23CD24A5" w:rsidR="009225FD" w:rsidRPr="0011121D" w:rsidRDefault="009225FD" w:rsidP="006D6B4B">
                            <w:pPr>
                              <w:pStyle w:val="Descripcin"/>
                              <w:jc w:val="center"/>
                              <w:rPr>
                                <w:rFonts w:ascii="Calibri" w:eastAsia="Calibri" w:hAnsi="Calibri" w:cs="Calibri"/>
                                <w:noProof/>
                                <w:color w:val="000000"/>
                                <w:lang w:val="es-ES_tradnl" w:eastAsia="es-ES_tradnl"/>
                              </w:rPr>
                            </w:pPr>
                            <w:r>
                              <w:t xml:space="preserve">Ilustración </w:t>
                            </w:r>
                            <w:r w:rsidR="009F3AB5">
                              <w:fldChar w:fldCharType="begin"/>
                            </w:r>
                            <w:r w:rsidR="009F3AB5">
                              <w:instrText xml:space="preserve"> SEQ Ilustración \* ARABIC </w:instrText>
                            </w:r>
                            <w:r w:rsidR="009F3AB5">
                              <w:fldChar w:fldCharType="separate"/>
                            </w:r>
                            <w:r>
                              <w:rPr>
                                <w:noProof/>
                              </w:rPr>
                              <w:t>68</w:t>
                            </w:r>
                            <w:r w:rsidR="009F3AB5">
                              <w:rPr>
                                <w:noProof/>
                              </w:rPr>
                              <w:fldChar w:fldCharType="end"/>
                            </w:r>
                            <w:r>
                              <w:t xml:space="preserve"> - Impresión 3D del nivel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CB5F3" id="Cuadro de texto 1060" o:spid="_x0000_s1069" type="#_x0000_t202" style="position:absolute;left:0;text-align:left;margin-left:227.45pt;margin-top:116.4pt;width:197.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65NgIAAHIEAAAOAAAAZHJzL2Uyb0RvYy54bWysVE2P2jAQvVfqf7B8LwnQp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qlCyLI&#10;iIZU2hxFgcAKxbzqPLAYI6pa6zKq2Fmq8d1n6KgsUBj8jpyBga7EJvxSb4zihHm+EE1gTJJzdpPO&#10;p58oJCm2mN8EjORaatH5LwoaFoycI6kYyRWnB+f71DElvORA18W21jpcQmCjkZ0EKd5WtVcD+G9Z&#10;2oRcA6GqBwye5NpHsHy37yI1H+djk3soztQ7Qj9IzsptTQ8+COefBdLkUE+0Df6JjlJDm3MYLM4q&#10;wB9/84d8EpSinLU0iTl3348CFWf6qyGpCdKPBo7GfjTMsdkAtTqlPbMymlSAXo9midC80pKswysU&#10;EkbSWzn3o7nx/T7Qkkm1XsckGk4r/IPZWRmgR2JfuleBdpAljMYjjDMqsjfq9LlRH7s+eqI6SheI&#10;7Vkc+KbBjuIPSxg259d7zLr+Vax+AgAA//8DAFBLAwQUAAYACAAAACEAdbdsIuEAAAALAQAADwAA&#10;AGRycy9kb3ducmV2LnhtbEyPsU7DMBCGdyTewTokFkSdpqFqQpyqqmCApSJ0YXPjaxyI7ch22vD2&#10;HF1gvLtP/31/uZ5Mz07oQ+esgPksAYa2caqzrYD9+/P9CliI0irZO4sCvjHAurq+KmWh3Nm+4amO&#10;LaMQGwopQMc4FJyHRqORYeYGtHQ7Om9kpNG3XHl5pnDT8zRJltzIztIHLQfcamy+6tEI2GUfO303&#10;Hp9eN9nCv+zH7fKzrYW4vZk2j8AiTvEPhl99UoeKnA5utCqwXkD2kOWECkgXKXUgYpXlc2CHyyYH&#10;XpX8f4fqBwAA//8DAFBLAQItABQABgAIAAAAIQC2gziS/gAAAOEBAAATAAAAAAAAAAAAAAAAAAAA&#10;AABbQ29udGVudF9UeXBlc10ueG1sUEsBAi0AFAAGAAgAAAAhADj9If/WAAAAlAEAAAsAAAAAAAAA&#10;AAAAAAAALwEAAF9yZWxzLy5yZWxzUEsBAi0AFAAGAAgAAAAhAEgyXrk2AgAAcgQAAA4AAAAAAAAA&#10;AAAAAAAALgIAAGRycy9lMm9Eb2MueG1sUEsBAi0AFAAGAAgAAAAhAHW3bCLhAAAACwEAAA8AAAAA&#10;AAAAAAAAAAAAkAQAAGRycy9kb3ducmV2LnhtbFBLBQYAAAAABAAEAPMAAACeBQAAAAA=&#10;" stroked="f">
                <v:textbox style="mso-fit-shape-to-text:t" inset="0,0,0,0">
                  <w:txbxContent>
                    <w:p w14:paraId="4A9CA25D" w14:textId="23CD24A5" w:rsidR="009225FD" w:rsidRPr="0011121D" w:rsidRDefault="009225FD" w:rsidP="006D6B4B">
                      <w:pPr>
                        <w:pStyle w:val="Descripcin"/>
                        <w:jc w:val="center"/>
                        <w:rPr>
                          <w:rFonts w:ascii="Calibri" w:eastAsia="Calibri" w:hAnsi="Calibri" w:cs="Calibri"/>
                          <w:noProof/>
                          <w:color w:val="000000"/>
                          <w:lang w:val="es-ES_tradnl" w:eastAsia="es-ES_tradnl"/>
                        </w:rPr>
                      </w:pPr>
                      <w:r>
                        <w:t xml:space="preserve">Ilustración </w:t>
                      </w:r>
                      <w:r w:rsidR="009F3AB5">
                        <w:fldChar w:fldCharType="begin"/>
                      </w:r>
                      <w:r w:rsidR="009F3AB5">
                        <w:instrText xml:space="preserve"> SEQ Ilustración \* ARABIC </w:instrText>
                      </w:r>
                      <w:r w:rsidR="009F3AB5">
                        <w:fldChar w:fldCharType="separate"/>
                      </w:r>
                      <w:r>
                        <w:rPr>
                          <w:noProof/>
                        </w:rPr>
                        <w:t>68</w:t>
                      </w:r>
                      <w:r w:rsidR="009F3AB5">
                        <w:rPr>
                          <w:noProof/>
                        </w:rPr>
                        <w:fldChar w:fldCharType="end"/>
                      </w:r>
                      <w:r>
                        <w:t xml:space="preserve"> - Impresión 3D del nivel 1</w:t>
                      </w:r>
                    </w:p>
                  </w:txbxContent>
                </v:textbox>
                <w10:wrap type="square"/>
              </v:shape>
            </w:pict>
          </mc:Fallback>
        </mc:AlternateContent>
      </w:r>
      <w:r>
        <w:rPr>
          <w:noProof/>
          <w:lang w:val="en-US" w:eastAsia="en-US"/>
        </w:rPr>
        <w:drawing>
          <wp:anchor distT="0" distB="0" distL="114300" distR="114300" simplePos="0" relativeHeight="251785216" behindDoc="0" locked="0" layoutInCell="1" allowOverlap="1" wp14:anchorId="3D248917" wp14:editId="3DABF9E4">
            <wp:simplePos x="0" y="0"/>
            <wp:positionH relativeFrom="margin">
              <wp:posOffset>2888615</wp:posOffset>
            </wp:positionH>
            <wp:positionV relativeFrom="paragraph">
              <wp:posOffset>13335</wp:posOffset>
            </wp:positionV>
            <wp:extent cx="2503170" cy="1407795"/>
            <wp:effectExtent l="0" t="0" r="0" b="1905"/>
            <wp:wrapSquare wrapText="bothSides"/>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z w:val="24"/>
          <w:szCs w:val="24"/>
          <w:shd w:val="clear" w:color="auto" w:fill="FFFFFF"/>
        </w:rPr>
        <w:t>Una</w:t>
      </w:r>
      <w:r w:rsidRPr="00F923C8">
        <w:rPr>
          <w:rFonts w:ascii="Arial" w:hAnsi="Arial" w:cs="Arial"/>
          <w:color w:val="333333"/>
          <w:sz w:val="24"/>
          <w:szCs w:val="24"/>
          <w:shd w:val="clear" w:color="auto" w:fill="FFFFFF"/>
        </w:rPr>
        <w:t xml:space="preserve"> vez </w:t>
      </w:r>
      <w:r>
        <w:rPr>
          <w:rFonts w:ascii="Arial" w:hAnsi="Arial" w:cs="Arial"/>
          <w:color w:val="333333"/>
          <w:sz w:val="24"/>
          <w:szCs w:val="24"/>
          <w:shd w:val="clear" w:color="auto" w:fill="FFFFFF"/>
        </w:rPr>
        <w:t xml:space="preserve">completado el proceso de modelado se procedió a la impresión </w:t>
      </w:r>
      <w:r w:rsidRPr="00F923C8">
        <w:rPr>
          <w:rFonts w:ascii="Arial" w:hAnsi="Arial" w:cs="Arial"/>
          <w:color w:val="333333"/>
          <w:sz w:val="24"/>
          <w:szCs w:val="24"/>
          <w:shd w:val="clear" w:color="auto" w:fill="FFFFFF"/>
        </w:rPr>
        <w:t>mediante una impresora 3D.</w:t>
      </w:r>
      <w:r>
        <w:rPr>
          <w:rFonts w:ascii="Arial" w:hAnsi="Arial" w:cs="Arial"/>
          <w:color w:val="333333"/>
          <w:sz w:val="24"/>
          <w:szCs w:val="24"/>
          <w:shd w:val="clear" w:color="auto" w:fill="FFFFFF"/>
        </w:rPr>
        <w:t xml:space="preserve"> A continuación, se detallan los niveles.</w:t>
      </w:r>
    </w:p>
    <w:p w14:paraId="35F45330" w14:textId="77777777" w:rsidR="006D6B4B" w:rsidRDefault="006D6B4B" w:rsidP="006D6B4B">
      <w:pPr>
        <w:rPr>
          <w:rFonts w:ascii="Arial" w:hAnsi="Arial" w:cs="Arial"/>
          <w:color w:val="333333"/>
          <w:sz w:val="24"/>
          <w:szCs w:val="24"/>
          <w:shd w:val="clear" w:color="auto" w:fill="FFFFFF"/>
        </w:rPr>
      </w:pPr>
    </w:p>
    <w:p w14:paraId="79283A71" w14:textId="77777777" w:rsidR="006D6B4B" w:rsidRPr="00F923C8" w:rsidRDefault="006D6B4B" w:rsidP="006D6B4B">
      <w:pPr>
        <w:rPr>
          <w:rFonts w:ascii="Arial" w:hAnsi="Arial" w:cs="Arial"/>
          <w:color w:val="333333"/>
          <w:sz w:val="24"/>
          <w:szCs w:val="24"/>
          <w:shd w:val="clear" w:color="auto" w:fill="FFFFFF"/>
        </w:rPr>
      </w:pPr>
    </w:p>
    <w:p w14:paraId="1756F15F" w14:textId="77777777" w:rsidR="006D6B4B" w:rsidRDefault="006D6B4B" w:rsidP="006D6B4B">
      <w:pPr>
        <w:rPr>
          <w:rFonts w:ascii="Arial" w:hAnsi="Arial" w:cs="Arial"/>
          <w:b/>
          <w:color w:val="333333"/>
          <w:sz w:val="24"/>
          <w:szCs w:val="24"/>
          <w:u w:val="single"/>
          <w:shd w:val="clear" w:color="auto" w:fill="FFFFFF"/>
        </w:rPr>
      </w:pPr>
    </w:p>
    <w:p w14:paraId="7D7687C6" w14:textId="77777777" w:rsidR="006D6B4B" w:rsidRDefault="006D6B4B" w:rsidP="006D6B4B">
      <w:pPr>
        <w:rPr>
          <w:rFonts w:ascii="Arial" w:hAnsi="Arial" w:cs="Arial"/>
          <w:b/>
          <w:color w:val="333333"/>
          <w:sz w:val="24"/>
          <w:szCs w:val="24"/>
          <w:u w:val="single"/>
          <w:shd w:val="clear" w:color="auto" w:fill="FFFFFF"/>
        </w:rPr>
      </w:pPr>
    </w:p>
    <w:p w14:paraId="4743B4F5" w14:textId="77777777" w:rsidR="006D6B4B" w:rsidRDefault="006D6B4B" w:rsidP="006D6B4B">
      <w:pPr>
        <w:rPr>
          <w:rFonts w:ascii="Arial" w:hAnsi="Arial" w:cs="Arial"/>
          <w:b/>
          <w:color w:val="333333"/>
          <w:sz w:val="24"/>
          <w:szCs w:val="24"/>
          <w:u w:val="single"/>
          <w:shd w:val="clear" w:color="auto" w:fill="FFFFFF"/>
        </w:rPr>
      </w:pPr>
    </w:p>
    <w:p w14:paraId="0B8208ED" w14:textId="77777777" w:rsidR="006D6B4B" w:rsidRDefault="006D6B4B" w:rsidP="006D6B4B">
      <w:pPr>
        <w:rPr>
          <w:rFonts w:ascii="Arial" w:hAnsi="Arial" w:cs="Arial"/>
          <w:b/>
          <w:color w:val="333333"/>
          <w:sz w:val="24"/>
          <w:szCs w:val="24"/>
          <w:u w:val="single"/>
          <w:shd w:val="clear" w:color="auto" w:fill="FFFFFF"/>
        </w:rPr>
      </w:pPr>
    </w:p>
    <w:p w14:paraId="169D317C" w14:textId="77777777" w:rsidR="006D6B4B" w:rsidRPr="00C565EC" w:rsidRDefault="006D6B4B" w:rsidP="006D6B4B">
      <w:pPr>
        <w:pStyle w:val="Ttulo3"/>
        <w:rPr>
          <w:b w:val="0"/>
          <w:sz w:val="28"/>
          <w:szCs w:val="28"/>
        </w:rPr>
      </w:pPr>
      <w:bookmarkStart w:id="464" w:name="_Toc504153955"/>
      <w:bookmarkStart w:id="465" w:name="_Toc510608583"/>
      <w:r w:rsidRPr="00C565EC">
        <w:rPr>
          <w:b w:val="0"/>
          <w:sz w:val="28"/>
          <w:szCs w:val="28"/>
        </w:rPr>
        <w:t>9.2.2 Los 4 niveles</w:t>
      </w:r>
      <w:bookmarkEnd w:id="464"/>
      <w:bookmarkEnd w:id="465"/>
    </w:p>
    <w:p w14:paraId="27801D2B" w14:textId="77777777" w:rsidR="006D6B4B" w:rsidRDefault="006D6B4B" w:rsidP="006D6B4B">
      <w:pPr>
        <w:rPr>
          <w:rFonts w:ascii="Arial" w:hAnsi="Arial" w:cs="Arial"/>
          <w:b/>
          <w:color w:val="333333"/>
          <w:sz w:val="24"/>
          <w:szCs w:val="24"/>
          <w:u w:val="single"/>
          <w:shd w:val="clear" w:color="auto" w:fill="FFFFFF"/>
        </w:rPr>
      </w:pPr>
    </w:p>
    <w:p w14:paraId="78EBBA28" w14:textId="77777777" w:rsidR="006D6B4B"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El primer nivel es en donde se instalaron los motores, con distintas piezas estructurales metálicas diseñadas exclusivamente para dicha función, además se encuentran los dos puentes H L298N conectados a cada par de motores respectivamente. Cada motor cuenta con su rueda de plástico.</w:t>
      </w:r>
    </w:p>
    <w:p w14:paraId="065191F0" w14:textId="77777777" w:rsidR="006D6B4B" w:rsidRPr="00F923C8" w:rsidRDefault="006D6B4B" w:rsidP="006D6B4B">
      <w:pPr>
        <w:rPr>
          <w:rFonts w:ascii="Arial" w:hAnsi="Arial" w:cs="Arial"/>
          <w:color w:val="333333"/>
          <w:sz w:val="24"/>
          <w:szCs w:val="24"/>
          <w:shd w:val="clear" w:color="auto" w:fill="FFFFFF"/>
        </w:rPr>
      </w:pPr>
    </w:p>
    <w:p w14:paraId="02584BFB" w14:textId="3680E8A9"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79072" behindDoc="0" locked="0" layoutInCell="1" allowOverlap="1" wp14:anchorId="099E850F" wp14:editId="21635323">
                <wp:simplePos x="0" y="0"/>
                <wp:positionH relativeFrom="column">
                  <wp:posOffset>-3175</wp:posOffset>
                </wp:positionH>
                <wp:positionV relativeFrom="paragraph">
                  <wp:posOffset>1426210</wp:posOffset>
                </wp:positionV>
                <wp:extent cx="1734185"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071102DB" w14:textId="5817B59A" w:rsidR="009225FD" w:rsidRPr="00AF733A" w:rsidRDefault="009225FD" w:rsidP="006D6B4B">
                            <w:pPr>
                              <w:pStyle w:val="Descripcin"/>
                              <w:rPr>
                                <w:rFonts w:ascii="Calibri" w:eastAsia="Calibri" w:hAnsi="Calibri" w:cs="Calibri"/>
                                <w:noProof/>
                                <w:color w:val="000000"/>
                                <w:lang w:val="es-ES_tradnl" w:eastAsia="es-ES_tradnl"/>
                              </w:rPr>
                            </w:pPr>
                            <w:bookmarkStart w:id="466" w:name="_Toc504154020"/>
                            <w:r>
                              <w:t xml:space="preserve">Ilustración </w:t>
                            </w:r>
                            <w:r w:rsidR="009F3AB5">
                              <w:fldChar w:fldCharType="begin"/>
                            </w:r>
                            <w:r w:rsidR="009F3AB5">
                              <w:instrText xml:space="preserve"> SEQ Ilustración \* ARABIC </w:instrText>
                            </w:r>
                            <w:r w:rsidR="009F3AB5">
                              <w:fldChar w:fldCharType="separate"/>
                            </w:r>
                            <w:r>
                              <w:rPr>
                                <w:noProof/>
                              </w:rPr>
                              <w:t>69</w:t>
                            </w:r>
                            <w:r w:rsidR="009F3AB5">
                              <w:rPr>
                                <w:noProof/>
                              </w:rPr>
                              <w:fldChar w:fldCharType="end"/>
                            </w:r>
                            <w:r>
                              <w:t xml:space="preserve"> - </w:t>
                            </w:r>
                            <w:r w:rsidRPr="00604051">
                              <w:t>Nivel 2 descubierto</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E850F" id="Cuadro de texto 302" o:spid="_x0000_s1070" type="#_x0000_t202" style="position:absolute;left:0;text-align:left;margin-left:-.25pt;margin-top:112.3pt;width:136.5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yPNwIAAHAEAAAOAAAAZHJzL2Uyb0RvYy54bWysVE1v2zAMvQ/YfxB0X5yvdoURp8hSZBhQ&#10;tAXSoWdFlmMBsqhRSuzs14+S47Trdhp2USiRevJ7j8zitmsMOyr0GmzBJ6MxZ8pKKLXdF/z78+bT&#10;DWc+CFsKA1YV/KQ8v11+/LBoXa6mUIMpFTICsT5vXcHrEFyeZV7WqhF+BE5ZSlaAjQi0xX1WomgJ&#10;vTHZdDy+zlrA0iFI5T2d3vVJvkz4VaVkeKwqrwIzBadvC2nFtO7imi0XIt+jcLWW588Q//AVjdCW&#10;Hr1A3Ykg2AH1H1CNlggeqjCS0GRQVVqqxIHYTMbv2Gxr4VTiQuJ4d5HJ/z9Y+XB8QqbLgs/GU86s&#10;aMik9UGUCKxULKguAIspEqp1Pqf6raMbofsCHRk+nHs6jPy7Cpv4S8wY5Uny00VmwmIyXvo8m09u&#10;rjiTlLueXUWM7PWqQx++KmhYDAqO5GGSVhzvfehLh5L4kgejy402Jm5iYm2QHQX53dY6qDP4b1XG&#10;xloL8VYPGE+yyK/nEaPQ7bokzHw+kNxBeSLuCH0beSc3mh68Fz48CaS+Ibo0C+GRlspAW3A4R5zV&#10;gD//dh7ryU7KctZSHxbc/zgIVJyZb5aMjk07BDgEuyGwh2YNRHVCU+ZkCukCBjOEFULzQiOyiq9Q&#10;SlhJbxU8DOE69NNAIybVapWKqDWdCPd262SEHoR97l4EurMtsTMeYOhQkb9zp69N/rjVIZDUyboo&#10;bK/iWW9q62T+eQTj3Lzdp6rXP4rlLwA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OwXrI83AgAAcAQAAA4AAAAAAAAA&#10;AAAAAAAALgIAAGRycy9lMm9Eb2MueG1sUEsBAi0AFAAGAAgAAAAhANpFHZ/gAAAACQEAAA8AAAAA&#10;AAAAAAAAAAAAkQQAAGRycy9kb3ducmV2LnhtbFBLBQYAAAAABAAEAPMAAACeBQAAAAA=&#10;" stroked="f">
                <v:textbox style="mso-fit-shape-to-text:t" inset="0,0,0,0">
                  <w:txbxContent>
                    <w:p w14:paraId="071102DB" w14:textId="5817B59A" w:rsidR="009225FD" w:rsidRPr="00AF733A" w:rsidRDefault="009225FD" w:rsidP="006D6B4B">
                      <w:pPr>
                        <w:pStyle w:val="Descripcin"/>
                        <w:rPr>
                          <w:rFonts w:ascii="Calibri" w:eastAsia="Calibri" w:hAnsi="Calibri" w:cs="Calibri"/>
                          <w:noProof/>
                          <w:color w:val="000000"/>
                          <w:lang w:val="es-ES_tradnl" w:eastAsia="es-ES_tradnl"/>
                        </w:rPr>
                      </w:pPr>
                      <w:bookmarkStart w:id="467" w:name="_Toc504154020"/>
                      <w:r>
                        <w:t xml:space="preserve">Ilustración </w:t>
                      </w:r>
                      <w:r w:rsidR="009F3AB5">
                        <w:fldChar w:fldCharType="begin"/>
                      </w:r>
                      <w:r w:rsidR="009F3AB5">
                        <w:instrText xml:space="preserve"> SEQ Ilustración \* ARABIC </w:instrText>
                      </w:r>
                      <w:r w:rsidR="009F3AB5">
                        <w:fldChar w:fldCharType="separate"/>
                      </w:r>
                      <w:r>
                        <w:rPr>
                          <w:noProof/>
                        </w:rPr>
                        <w:t>69</w:t>
                      </w:r>
                      <w:r w:rsidR="009F3AB5">
                        <w:rPr>
                          <w:noProof/>
                        </w:rPr>
                        <w:fldChar w:fldCharType="end"/>
                      </w:r>
                      <w:r>
                        <w:t xml:space="preserve"> - </w:t>
                      </w:r>
                      <w:r w:rsidRPr="00604051">
                        <w:t>Nivel 2 descubierto</w:t>
                      </w:r>
                      <w:bookmarkEnd w:id="467"/>
                    </w:p>
                  </w:txbxContent>
                </v:textbox>
                <w10:wrap type="square"/>
              </v:shape>
            </w:pict>
          </mc:Fallback>
        </mc:AlternateContent>
      </w:r>
      <w:r>
        <w:rPr>
          <w:noProof/>
          <w:lang w:val="en-US" w:eastAsia="en-US"/>
        </w:rPr>
        <w:drawing>
          <wp:anchor distT="0" distB="0" distL="114300" distR="114300" simplePos="0" relativeHeight="251693056" behindDoc="0" locked="0" layoutInCell="1" allowOverlap="1" wp14:anchorId="7A793283" wp14:editId="1693D2C3">
            <wp:simplePos x="0" y="0"/>
            <wp:positionH relativeFrom="column">
              <wp:posOffset>-3365</wp:posOffset>
            </wp:positionH>
            <wp:positionV relativeFrom="paragraph">
              <wp:posOffset>53</wp:posOffset>
            </wp:positionV>
            <wp:extent cx="1734796" cy="1369536"/>
            <wp:effectExtent l="0" t="0" r="0" b="2540"/>
            <wp:wrapSquare wrapText="bothSides"/>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2</w:t>
      </w:r>
      <w:r w:rsidRPr="00F923C8">
        <w:rPr>
          <w:rFonts w:ascii="Arial" w:hAnsi="Arial" w:cs="Arial"/>
          <w:color w:val="333333"/>
          <w:sz w:val="24"/>
          <w:szCs w:val="24"/>
          <w:shd w:val="clear" w:color="auto" w:fill="FFFFFF"/>
        </w:rPr>
        <w:t xml:space="preserve">: En este nivel se </w:t>
      </w:r>
      <w:r>
        <w:rPr>
          <w:rFonts w:ascii="Arial" w:hAnsi="Arial" w:cs="Arial"/>
          <w:color w:val="333333"/>
          <w:sz w:val="24"/>
          <w:szCs w:val="24"/>
          <w:shd w:val="clear" w:color="auto" w:fill="FFFFFF"/>
        </w:rPr>
        <w:t>sujetó</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mediante</w:t>
      </w:r>
      <w:r w:rsidRPr="00F923C8">
        <w:rPr>
          <w:rFonts w:ascii="Arial" w:hAnsi="Arial" w:cs="Arial"/>
          <w:color w:val="333333"/>
          <w:sz w:val="24"/>
          <w:szCs w:val="24"/>
          <w:shd w:val="clear" w:color="auto" w:fill="FFFFFF"/>
        </w:rPr>
        <w:t xml:space="preserve"> tornillos el Arduino Mega y la mini </w:t>
      </w:r>
      <w:r w:rsidR="00681FD0" w:rsidRPr="006701C9">
        <w:rPr>
          <w:rFonts w:ascii="Arial" w:hAnsi="Arial" w:cs="Arial"/>
          <w:color w:val="333333"/>
          <w:sz w:val="24"/>
          <w:szCs w:val="24"/>
          <w:shd w:val="clear" w:color="auto" w:fill="FFFFFF"/>
        </w:rPr>
        <w:fldChar w:fldCharType="begin"/>
      </w:r>
      <w:r w:rsidR="00681FD0" w:rsidRPr="006701C9">
        <w:rPr>
          <w:rFonts w:ascii="Arial" w:hAnsi="Arial" w:cs="Arial"/>
          <w:color w:val="333333"/>
          <w:sz w:val="24"/>
          <w:szCs w:val="24"/>
          <w:shd w:val="clear" w:color="auto" w:fill="FFFFFF"/>
        </w:rPr>
        <w:instrText xml:space="preserve"> REF _Ref508728943 \h </w:instrText>
      </w:r>
      <w:r w:rsidR="006701C9" w:rsidRPr="006701C9">
        <w:rPr>
          <w:rFonts w:ascii="Arial" w:hAnsi="Arial" w:cs="Arial"/>
          <w:color w:val="333333"/>
          <w:sz w:val="24"/>
          <w:szCs w:val="24"/>
          <w:shd w:val="clear" w:color="auto" w:fill="FFFFFF"/>
        </w:rPr>
        <w:instrText xml:space="preserve"> \* MERGEFORMAT </w:instrText>
      </w:r>
      <w:r w:rsidR="00681FD0" w:rsidRPr="006701C9">
        <w:rPr>
          <w:rFonts w:ascii="Arial" w:hAnsi="Arial" w:cs="Arial"/>
          <w:color w:val="333333"/>
          <w:sz w:val="24"/>
          <w:szCs w:val="24"/>
          <w:shd w:val="clear" w:color="auto" w:fill="FFFFFF"/>
        </w:rPr>
      </w:r>
      <w:r w:rsidR="00681FD0" w:rsidRPr="006701C9">
        <w:rPr>
          <w:rFonts w:ascii="Arial" w:hAnsi="Arial" w:cs="Arial"/>
          <w:color w:val="333333"/>
          <w:sz w:val="24"/>
          <w:szCs w:val="24"/>
          <w:shd w:val="clear" w:color="auto" w:fill="FFFFFF"/>
        </w:rPr>
        <w:fldChar w:fldCharType="separate"/>
      </w:r>
      <w:r w:rsidR="00681FD0" w:rsidRPr="006701C9">
        <w:rPr>
          <w:rFonts w:ascii="Arial" w:hAnsi="Arial" w:cs="Arial"/>
          <w:b/>
          <w:i/>
          <w:sz w:val="24"/>
          <w:szCs w:val="24"/>
        </w:rPr>
        <w:t>Protoboard</w:t>
      </w:r>
      <w:r w:rsidR="00681FD0" w:rsidRPr="006701C9">
        <w:rPr>
          <w:rFonts w:ascii="Arial" w:hAnsi="Arial" w:cs="Arial"/>
          <w:color w:val="333333"/>
          <w:sz w:val="24"/>
          <w:szCs w:val="24"/>
          <w:shd w:val="clear" w:color="auto" w:fill="FFFFFF"/>
        </w:rPr>
        <w:fldChar w:fldCharType="end"/>
      </w:r>
      <w:r>
        <w:rPr>
          <w:rFonts w:ascii="Arial" w:hAnsi="Arial" w:cs="Arial"/>
          <w:color w:val="333333"/>
          <w:sz w:val="24"/>
          <w:szCs w:val="24"/>
          <w:shd w:val="clear" w:color="auto" w:fill="FFFFFF"/>
        </w:rPr>
        <w:t xml:space="preserve">, dónde se realizó la interconexión de los componentes. </w:t>
      </w:r>
      <w:r w:rsidR="00E235E4">
        <w:rPr>
          <w:rFonts w:ascii="Arial" w:hAnsi="Arial" w:cs="Arial"/>
          <w:color w:val="333333"/>
          <w:sz w:val="24"/>
          <w:szCs w:val="24"/>
          <w:shd w:val="clear" w:color="auto" w:fill="FFFFFF"/>
        </w:rPr>
        <w:t>A</w:t>
      </w:r>
      <w:r w:rsidR="00E235E4" w:rsidRPr="00F923C8">
        <w:rPr>
          <w:rFonts w:ascii="Arial" w:hAnsi="Arial" w:cs="Arial"/>
          <w:color w:val="333333"/>
          <w:sz w:val="24"/>
          <w:szCs w:val="24"/>
          <w:shd w:val="clear" w:color="auto" w:fill="FFFFFF"/>
        </w:rPr>
        <w:t>demás,</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se encuentra en este nivel el</w:t>
      </w:r>
      <w:r w:rsidRPr="00F923C8">
        <w:rPr>
          <w:rFonts w:ascii="Arial" w:hAnsi="Arial" w:cs="Arial"/>
          <w:color w:val="333333"/>
          <w:sz w:val="24"/>
          <w:szCs w:val="24"/>
          <w:shd w:val="clear" w:color="auto" w:fill="FFFFFF"/>
        </w:rPr>
        <w:t xml:space="preserve"> porta pilas utilizado para la alimentación de los motores. En </w:t>
      </w: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frente se colocó uno de los sensores ultrasónicos HC-SR04 que verifica la presencia de objetos en la parte delantera del SAR.</w:t>
      </w:r>
    </w:p>
    <w:p w14:paraId="10677A9C" w14:textId="77777777" w:rsidR="006D6B4B" w:rsidRDefault="006D6B4B" w:rsidP="006D6B4B">
      <w:pPr>
        <w:rPr>
          <w:rFonts w:ascii="Arial" w:hAnsi="Arial" w:cs="Arial"/>
          <w:color w:val="333333"/>
          <w:sz w:val="24"/>
          <w:szCs w:val="24"/>
          <w:shd w:val="clear" w:color="auto" w:fill="FFFFFF"/>
        </w:rPr>
      </w:pPr>
    </w:p>
    <w:p w14:paraId="6CD75C68" w14:textId="77777777" w:rsidR="006D6B4B" w:rsidRDefault="006D6B4B" w:rsidP="006D6B4B">
      <w:pPr>
        <w:rPr>
          <w:rFonts w:ascii="Arial" w:hAnsi="Arial" w:cs="Arial"/>
          <w:color w:val="333333"/>
          <w:sz w:val="24"/>
          <w:szCs w:val="24"/>
          <w:shd w:val="clear" w:color="auto" w:fill="FFFFFF"/>
        </w:rPr>
      </w:pPr>
    </w:p>
    <w:p w14:paraId="1D00F94B" w14:textId="77777777" w:rsidR="006D6B4B" w:rsidRPr="00F923C8" w:rsidRDefault="006D6B4B" w:rsidP="006D6B4B">
      <w:pPr>
        <w:rPr>
          <w:rFonts w:ascii="Arial" w:hAnsi="Arial" w:cs="Arial"/>
          <w:color w:val="333333"/>
          <w:sz w:val="24"/>
          <w:szCs w:val="24"/>
          <w:shd w:val="clear" w:color="auto" w:fill="FFFFFF"/>
        </w:rPr>
      </w:pPr>
    </w:p>
    <w:p w14:paraId="4968814C"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82144" behindDoc="0" locked="0" layoutInCell="1" allowOverlap="1" wp14:anchorId="40095064" wp14:editId="405DE618">
                <wp:simplePos x="0" y="0"/>
                <wp:positionH relativeFrom="column">
                  <wp:posOffset>2894330</wp:posOffset>
                </wp:positionH>
                <wp:positionV relativeFrom="paragraph">
                  <wp:posOffset>2871470</wp:posOffset>
                </wp:positionV>
                <wp:extent cx="2505710" cy="635"/>
                <wp:effectExtent l="0" t="0" r="0" b="0"/>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57CAAFAE" w14:textId="79B94519" w:rsidR="009225FD" w:rsidRPr="007A1339" w:rsidRDefault="009225FD" w:rsidP="006D6B4B">
                            <w:pPr>
                              <w:pStyle w:val="Descripcin"/>
                              <w:rPr>
                                <w:rFonts w:ascii="Calibri" w:eastAsia="Calibri" w:hAnsi="Calibri" w:cs="Calibri"/>
                                <w:noProof/>
                                <w:color w:val="000000"/>
                                <w:lang w:val="es-ES_tradnl" w:eastAsia="es-ES_tradnl"/>
                              </w:rPr>
                            </w:pPr>
                            <w:bookmarkStart w:id="468" w:name="_Toc504154021"/>
                            <w:r>
                              <w:t xml:space="preserve">Ilustración </w:t>
                            </w:r>
                            <w:r w:rsidR="009F3AB5">
                              <w:fldChar w:fldCharType="begin"/>
                            </w:r>
                            <w:r w:rsidR="009F3AB5">
                              <w:instrText xml:space="preserve"> SEQ Ilustración \* ARABIC </w:instrText>
                            </w:r>
                            <w:r w:rsidR="009F3AB5">
                              <w:fldChar w:fldCharType="separate"/>
                            </w:r>
                            <w:r>
                              <w:rPr>
                                <w:noProof/>
                              </w:rPr>
                              <w:t>70</w:t>
                            </w:r>
                            <w:r w:rsidR="009F3AB5">
                              <w:rPr>
                                <w:noProof/>
                              </w:rPr>
                              <w:fldChar w:fldCharType="end"/>
                            </w:r>
                            <w:r>
                              <w:t xml:space="preserve"> - </w:t>
                            </w:r>
                            <w:r w:rsidRPr="009960AB">
                              <w:t>RM Vista Lateral</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064" id="Cuadro de texto 303" o:spid="_x0000_s1071" type="#_x0000_t202" style="position:absolute;left:0;text-align:left;margin-left:227.9pt;margin-top:226.1pt;width:197.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vINQIAAHAEAAAOAAAAZHJzL2Uyb0RvYy54bWysVMFu2zAMvQ/YPwi6L3aSpSuMOEWWIsOA&#10;oi2QDj0rshwbkEWNUmJnXz9KtpOt22nYRaZI6kl8j/Tyrms0Oyl0NZicTycpZ8pIKGpzyPm3l+2H&#10;W86cF6YQGozK+Vk5frd6/27Z2kzNoAJdKGQEYlzW2pxX3tssSZysVCPcBKwyFCwBG+Fpi4ekQNES&#10;eqOTWZreJC1gYRGkco68932QryJ+WSrpn8rSKc90zultPq4Y131Yk9VSZAcUtqrl8AzxD69oRG3o&#10;0gvUvfCCHbH+A6qpJYKD0k8kNAmUZS1VrIGqmaZvqtlVwqpYC5Hj7IUm9/9g5ePpGVld5Hyezjkz&#10;oiGRNkdRILBCMa86DyyEiKjWuozyd5ZO+O4zdCT46HfkDPV3JTbhS5UxihPl5wvNhMUkOWeLdPFp&#10;SiFJsZv5ImAk16MWnf+ioGHByDmShpFacXpwvk8dU8JNDnRdbGutwyYENhrZSZDebVV7NYD/lqVN&#10;yDUQTvWAwZOE+vo6guW7fReJ+RgfGFx7KM5UO0LfRs7KbU0XPgjnnwVS31BNNAv+iZZSQ5tzGCzO&#10;KsAff/OHfJKTopy11Ic5d9+PAhVn+qshoUPTjgaOxn40zLHZAJU6pSmzMpp0AL0ezRKheaURWYdb&#10;KCSMpLty7kdz4/tpoBGTar2OSdSaVvgHs7MyQI/EvnSvAu0gS+iMRxg7VGRv1Olzoz52ffREdZTu&#10;yuLAN7V1FH8YwTA3v+5j1vVHsfoJAAD//wMAUEsDBBQABgAIAAAAIQDwTtUU4QAAAAsBAAAPAAAA&#10;ZHJzL2Rvd25yZXYueG1sTI8xT8MwEIV3JP6DdUgsiDqkSVWFOFVVwQBLRejC5sbXOBCfI9tpw7+v&#10;2wW2u3dP731XribTsyM631kS8DRLgCE1VnXUCth9vj4ugfkgScneEgr4RQ+r6vamlIWyJ/rAYx1a&#10;FkPIF1KADmEoOPeNRiP9zA5I8XawzsgQV9dy5eQphpuep0my4EZ2FBu0HHCjsfmpRyNgm31t9cN4&#10;eHlfZ3P3ths3i++2FuL+blo/Aws4hT8zXPAjOlSRaW9HUp71ArI8j+jhMqQpsOhY5kkGbH9V5sCr&#10;kv//oToDAAD//wMAUEsBAi0AFAAGAAgAAAAhALaDOJL+AAAA4QEAABMAAAAAAAAAAAAAAAAAAAAA&#10;AFtDb250ZW50X1R5cGVzXS54bWxQSwECLQAUAAYACAAAACEAOP0h/9YAAACUAQAACwAAAAAAAAAA&#10;AAAAAAAvAQAAX3JlbHMvLnJlbHNQSwECLQAUAAYACAAAACEA2idLyDUCAABwBAAADgAAAAAAAAAA&#10;AAAAAAAuAgAAZHJzL2Uyb0RvYy54bWxQSwECLQAUAAYACAAAACEA8E7VFOEAAAALAQAADwAAAAAA&#10;AAAAAAAAAACPBAAAZHJzL2Rvd25yZXYueG1sUEsFBgAAAAAEAAQA8wAAAJ0FAAAAAA==&#10;" stroked="f">
                <v:textbox style="mso-fit-shape-to-text:t" inset="0,0,0,0">
                  <w:txbxContent>
                    <w:p w14:paraId="57CAAFAE" w14:textId="79B94519" w:rsidR="009225FD" w:rsidRPr="007A1339" w:rsidRDefault="009225FD" w:rsidP="006D6B4B">
                      <w:pPr>
                        <w:pStyle w:val="Descripcin"/>
                        <w:rPr>
                          <w:rFonts w:ascii="Calibri" w:eastAsia="Calibri" w:hAnsi="Calibri" w:cs="Calibri"/>
                          <w:noProof/>
                          <w:color w:val="000000"/>
                          <w:lang w:val="es-ES_tradnl" w:eastAsia="es-ES_tradnl"/>
                        </w:rPr>
                      </w:pPr>
                      <w:bookmarkStart w:id="469" w:name="_Toc504154021"/>
                      <w:r>
                        <w:t xml:space="preserve">Ilustración </w:t>
                      </w:r>
                      <w:r w:rsidR="009F3AB5">
                        <w:fldChar w:fldCharType="begin"/>
                      </w:r>
                      <w:r w:rsidR="009F3AB5">
                        <w:instrText xml:space="preserve"> SEQ Ilustración \* ARABIC </w:instrText>
                      </w:r>
                      <w:r w:rsidR="009F3AB5">
                        <w:fldChar w:fldCharType="separate"/>
                      </w:r>
                      <w:r>
                        <w:rPr>
                          <w:noProof/>
                        </w:rPr>
                        <w:t>70</w:t>
                      </w:r>
                      <w:r w:rsidR="009F3AB5">
                        <w:rPr>
                          <w:noProof/>
                        </w:rPr>
                        <w:fldChar w:fldCharType="end"/>
                      </w:r>
                      <w:r>
                        <w:t xml:space="preserve"> - </w:t>
                      </w:r>
                      <w:r w:rsidRPr="009960AB">
                        <w:t>RM Vista Lateral</w:t>
                      </w:r>
                      <w:bookmarkEnd w:id="469"/>
                    </w:p>
                  </w:txbxContent>
                </v:textbox>
                <w10:wrap type="square"/>
              </v:shape>
            </w:pict>
          </mc:Fallback>
        </mc:AlternateContent>
      </w:r>
      <w:r>
        <w:rPr>
          <w:noProof/>
          <w:lang w:val="en-US" w:eastAsia="en-US"/>
        </w:rPr>
        <w:drawing>
          <wp:anchor distT="0" distB="0" distL="114300" distR="114300" simplePos="0" relativeHeight="251696128" behindDoc="0" locked="0" layoutInCell="1" allowOverlap="1" wp14:anchorId="6D50F16B" wp14:editId="554A99BE">
            <wp:simplePos x="0" y="0"/>
            <wp:positionH relativeFrom="margin">
              <wp:posOffset>2751455</wp:posOffset>
            </wp:positionH>
            <wp:positionV relativeFrom="paragraph">
              <wp:posOffset>165735</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3</w:t>
      </w:r>
      <w:r w:rsidRPr="00F923C8">
        <w:rPr>
          <w:rFonts w:ascii="Arial" w:hAnsi="Arial" w:cs="Arial"/>
          <w:color w:val="333333"/>
          <w:sz w:val="24"/>
          <w:szCs w:val="24"/>
          <w:shd w:val="clear" w:color="auto" w:fill="FFFFFF"/>
        </w:rPr>
        <w:t xml:space="preserve">: En </w:t>
      </w:r>
      <w:r>
        <w:rPr>
          <w:rFonts w:ascii="Arial" w:hAnsi="Arial" w:cs="Arial"/>
          <w:color w:val="333333"/>
          <w:sz w:val="24"/>
          <w:szCs w:val="24"/>
          <w:shd w:val="clear" w:color="auto" w:fill="FFFFFF"/>
        </w:rPr>
        <w:t>e</w:t>
      </w:r>
      <w:r w:rsidRPr="00F923C8">
        <w:rPr>
          <w:rFonts w:ascii="Arial" w:hAnsi="Arial" w:cs="Arial"/>
          <w:color w:val="333333"/>
          <w:sz w:val="24"/>
          <w:szCs w:val="24"/>
          <w:shd w:val="clear" w:color="auto" w:fill="FFFFFF"/>
        </w:rPr>
        <w:t xml:space="preserve">l tercer nivel se encuentra la Raspberry Pi y el Arduino </w:t>
      </w:r>
      <w:r>
        <w:rPr>
          <w:rFonts w:ascii="Arial" w:hAnsi="Arial" w:cs="Arial"/>
          <w:color w:val="333333"/>
          <w:sz w:val="24"/>
          <w:szCs w:val="24"/>
          <w:shd w:val="clear" w:color="auto" w:fill="FFFFFF"/>
        </w:rPr>
        <w:t>N</w:t>
      </w:r>
      <w:r w:rsidRPr="00F923C8">
        <w:rPr>
          <w:rFonts w:ascii="Arial" w:hAnsi="Arial" w:cs="Arial"/>
          <w:color w:val="333333"/>
          <w:sz w:val="24"/>
          <w:szCs w:val="24"/>
          <w:shd w:val="clear" w:color="auto" w:fill="FFFFFF"/>
        </w:rPr>
        <w:t xml:space="preserve">ano en conjunto con </w:t>
      </w:r>
      <w:r>
        <w:rPr>
          <w:rFonts w:ascii="Arial" w:hAnsi="Arial" w:cs="Arial"/>
          <w:color w:val="333333"/>
          <w:sz w:val="24"/>
          <w:szCs w:val="24"/>
          <w:shd w:val="clear" w:color="auto" w:fill="FFFFFF"/>
        </w:rPr>
        <w:t xml:space="preserve">variados </w:t>
      </w:r>
      <w:r w:rsidRPr="00F923C8">
        <w:rPr>
          <w:rFonts w:ascii="Arial" w:hAnsi="Arial" w:cs="Arial"/>
          <w:color w:val="333333"/>
          <w:sz w:val="24"/>
          <w:szCs w:val="24"/>
          <w:shd w:val="clear" w:color="auto" w:fill="FFFFFF"/>
        </w:rPr>
        <w:t>sensores</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2 sensores HC-SR04, </w:t>
      </w:r>
      <w:r>
        <w:rPr>
          <w:rFonts w:ascii="Arial" w:hAnsi="Arial" w:cs="Arial"/>
          <w:color w:val="333333"/>
          <w:sz w:val="24"/>
          <w:szCs w:val="24"/>
          <w:shd w:val="clear" w:color="auto" w:fill="FFFFFF"/>
        </w:rPr>
        <w:t xml:space="preserve">ubicados </w:t>
      </w:r>
      <w:r w:rsidRPr="00F923C8">
        <w:rPr>
          <w:rFonts w:ascii="Arial" w:hAnsi="Arial" w:cs="Arial"/>
          <w:color w:val="333333"/>
          <w:sz w:val="24"/>
          <w:szCs w:val="24"/>
          <w:shd w:val="clear" w:color="auto" w:fill="FFFFFF"/>
        </w:rPr>
        <w:t>uno en cada lateral para verificar objetos en dichos lugres</w:t>
      </w:r>
      <w:r>
        <w:rPr>
          <w:rFonts w:ascii="Arial" w:hAnsi="Arial" w:cs="Arial"/>
          <w:color w:val="333333"/>
          <w:sz w:val="24"/>
          <w:szCs w:val="24"/>
          <w:shd w:val="clear" w:color="auto" w:fill="FFFFFF"/>
        </w:rPr>
        <w:t xml:space="preserve">, un </w:t>
      </w:r>
      <w:r w:rsidRPr="00F923C8">
        <w:rPr>
          <w:rFonts w:ascii="Arial" w:hAnsi="Arial" w:cs="Arial"/>
          <w:color w:val="333333"/>
          <w:sz w:val="24"/>
          <w:szCs w:val="24"/>
          <w:shd w:val="clear" w:color="auto" w:fill="FFFFFF"/>
        </w:rPr>
        <w:t>sensor de monóxido de carbono MQ-7</w:t>
      </w:r>
      <w:r>
        <w:rPr>
          <w:rFonts w:ascii="Arial" w:hAnsi="Arial" w:cs="Arial"/>
          <w:color w:val="333333"/>
          <w:sz w:val="24"/>
          <w:szCs w:val="24"/>
          <w:shd w:val="clear" w:color="auto" w:fill="FFFFFF"/>
        </w:rPr>
        <w:t xml:space="preserve"> y l</w:t>
      </w:r>
      <w:r w:rsidRPr="00F923C8">
        <w:rPr>
          <w:rFonts w:ascii="Arial" w:hAnsi="Arial" w:cs="Arial"/>
          <w:color w:val="333333"/>
          <w:sz w:val="24"/>
          <w:szCs w:val="24"/>
          <w:shd w:val="clear" w:color="auto" w:fill="FFFFFF"/>
        </w:rPr>
        <w:t>a cámara de Raspberry en el frente</w:t>
      </w:r>
      <w:r>
        <w:rPr>
          <w:rFonts w:ascii="Arial" w:hAnsi="Arial" w:cs="Arial"/>
          <w:color w:val="333333"/>
          <w:sz w:val="24"/>
          <w:szCs w:val="24"/>
          <w:shd w:val="clear" w:color="auto" w:fill="FFFFFF"/>
        </w:rPr>
        <w:t>.</w:t>
      </w:r>
    </w:p>
    <w:p w14:paraId="49350C49" w14:textId="77777777" w:rsidR="006D6B4B" w:rsidRPr="00F923C8" w:rsidRDefault="006D6B4B" w:rsidP="006D6B4B">
      <w:pPr>
        <w:rPr>
          <w:rFonts w:ascii="Arial" w:hAnsi="Arial" w:cs="Arial"/>
          <w:color w:val="333333"/>
          <w:sz w:val="24"/>
          <w:szCs w:val="24"/>
          <w:shd w:val="clear" w:color="auto" w:fill="FFFFFF"/>
        </w:rPr>
      </w:pPr>
    </w:p>
    <w:p w14:paraId="132537E5" w14:textId="77777777" w:rsidR="006D6B4B"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xml:space="preserve">: El nivel superior es el que se equipa con la batería portátil </w:t>
      </w:r>
      <w:r>
        <w:rPr>
          <w:rFonts w:ascii="Arial" w:hAnsi="Arial" w:cs="Arial"/>
          <w:color w:val="333333"/>
          <w:sz w:val="24"/>
          <w:szCs w:val="24"/>
          <w:shd w:val="clear" w:color="auto" w:fill="FFFFFF"/>
        </w:rPr>
        <w:t xml:space="preserve">con carga </w:t>
      </w:r>
      <w:r w:rsidRPr="00F923C8">
        <w:rPr>
          <w:rFonts w:ascii="Arial" w:hAnsi="Arial" w:cs="Arial"/>
          <w:color w:val="333333"/>
          <w:sz w:val="24"/>
          <w:szCs w:val="24"/>
          <w:shd w:val="clear" w:color="auto" w:fill="FFFFFF"/>
        </w:rPr>
        <w:t>solar y que se conecta directamente a la Raspberry</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w:t>
      </w:r>
      <w:r w:rsidRPr="00F923C8">
        <w:rPr>
          <w:rFonts w:ascii="Arial" w:hAnsi="Arial" w:cs="Arial"/>
          <w:color w:val="333333"/>
          <w:sz w:val="24"/>
          <w:szCs w:val="24"/>
          <w:shd w:val="clear" w:color="auto" w:fill="FFFFFF"/>
        </w:rPr>
        <w:t>demás se encuentra a la vista</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el GPS y el sensor de temperatura DS18B20. Este último conectado al Arduino Nano.</w:t>
      </w:r>
    </w:p>
    <w:p w14:paraId="15DE0AD6" w14:textId="77777777" w:rsidR="006D6B4B" w:rsidRPr="003B7ACB" w:rsidRDefault="006D6B4B" w:rsidP="006D6B4B">
      <w:pPr>
        <w:rPr>
          <w:rStyle w:val="Hipervnculo"/>
          <w:rFonts w:ascii="Arial" w:hAnsi="Arial" w:cs="Arial"/>
          <w:sz w:val="28"/>
          <w:szCs w:val="28"/>
          <w:shd w:val="clear" w:color="auto" w:fill="FFFFFF"/>
        </w:rPr>
      </w:pPr>
    </w:p>
    <w:p w14:paraId="02526187" w14:textId="77777777" w:rsidR="006D6B4B" w:rsidRDefault="006D6B4B" w:rsidP="006D6B4B">
      <w:pPr>
        <w:rPr>
          <w:rFonts w:ascii="Arial" w:hAnsi="Arial" w:cs="Arial"/>
          <w:bCs/>
          <w:color w:val="222222"/>
          <w:sz w:val="28"/>
          <w:szCs w:val="28"/>
          <w:shd w:val="clear" w:color="auto" w:fill="FFFFFF"/>
        </w:rPr>
      </w:pPr>
    </w:p>
    <w:p w14:paraId="2D742AD9" w14:textId="77777777" w:rsidR="006D6B4B" w:rsidRPr="002F74DC" w:rsidRDefault="006D6B4B" w:rsidP="006D6B4B">
      <w:pPr>
        <w:rPr>
          <w:rFonts w:ascii="Arial" w:hAnsi="Arial" w:cs="Arial"/>
          <w:bCs/>
          <w:color w:val="222222"/>
          <w:sz w:val="28"/>
          <w:szCs w:val="28"/>
          <w:shd w:val="clear" w:color="auto" w:fill="FFFFFF"/>
        </w:rPr>
      </w:pPr>
    </w:p>
    <w:p w14:paraId="7AED4749" w14:textId="77777777" w:rsidR="006D6B4B" w:rsidRPr="00E50E85" w:rsidRDefault="006D6B4B" w:rsidP="006D6B4B">
      <w:pPr>
        <w:pStyle w:val="Ttulo2"/>
        <w:rPr>
          <w:b/>
          <w:sz w:val="32"/>
          <w:szCs w:val="32"/>
          <w:shd w:val="clear" w:color="auto" w:fill="FFFFFF"/>
        </w:rPr>
      </w:pPr>
      <w:bookmarkStart w:id="470" w:name="_Toc510608584"/>
      <w:r>
        <w:rPr>
          <w:b/>
          <w:sz w:val="32"/>
          <w:szCs w:val="32"/>
          <w:shd w:val="clear" w:color="auto" w:fill="FFFFFF"/>
        </w:rPr>
        <w:lastRenderedPageBreak/>
        <w:t xml:space="preserve">9.3 </w:t>
      </w:r>
      <w:r w:rsidRPr="00E50E85">
        <w:rPr>
          <w:b/>
          <w:sz w:val="32"/>
          <w:szCs w:val="32"/>
          <w:shd w:val="clear" w:color="auto" w:fill="FFFFFF"/>
        </w:rPr>
        <w:t>Esquemas de conexión de componentes Arduino</w:t>
      </w:r>
      <w:bookmarkEnd w:id="470"/>
    </w:p>
    <w:p w14:paraId="7BD4A3AB" w14:textId="77777777" w:rsidR="006D6B4B" w:rsidRPr="0007377B" w:rsidRDefault="006D6B4B" w:rsidP="006D6B4B">
      <w:pPr>
        <w:rPr>
          <w:rFonts w:ascii="Arial" w:hAnsi="Arial" w:cs="Arial"/>
          <w:b/>
          <w:bCs/>
          <w:color w:val="222222"/>
          <w:sz w:val="28"/>
          <w:szCs w:val="28"/>
          <w:shd w:val="clear" w:color="auto" w:fill="FFFFFF"/>
        </w:rPr>
      </w:pPr>
    </w:p>
    <w:p w14:paraId="2797C38B" w14:textId="77777777" w:rsidR="006D6B4B" w:rsidRDefault="006D6B4B" w:rsidP="006D6B4B">
      <w:pPr>
        <w:rPr>
          <w:rFonts w:ascii="Arial" w:hAnsi="Arial" w:cs="Arial"/>
          <w:color w:val="333333"/>
          <w:sz w:val="24"/>
          <w:szCs w:val="24"/>
          <w:shd w:val="clear" w:color="auto" w:fill="FFFFFF"/>
        </w:rPr>
      </w:pPr>
      <w:r w:rsidRPr="00E50E85">
        <w:rPr>
          <w:rFonts w:ascii="Arial" w:hAnsi="Arial" w:cs="Arial"/>
          <w:color w:val="333333"/>
          <w:sz w:val="24"/>
          <w:szCs w:val="24"/>
          <w:shd w:val="clear" w:color="auto" w:fill="FFFFFF"/>
        </w:rPr>
        <w:t>En las siguientes imágenes se pueden apreciar los esquemas básicos de conexión, a la plataforma Arduino, de los diversos actuadores, sensores y módulos que componen al SAR (antes descriptos)</w:t>
      </w:r>
      <w:r>
        <w:rPr>
          <w:rFonts w:ascii="Arial" w:hAnsi="Arial" w:cs="Arial"/>
          <w:color w:val="333333"/>
          <w:sz w:val="24"/>
          <w:szCs w:val="24"/>
          <w:shd w:val="clear" w:color="auto" w:fill="FFFFFF"/>
        </w:rPr>
        <w:t>.</w:t>
      </w:r>
    </w:p>
    <w:p w14:paraId="04357F0C" w14:textId="77777777" w:rsidR="006D6B4B" w:rsidRDefault="006D6B4B" w:rsidP="006D6B4B">
      <w:pPr>
        <w:rPr>
          <w:rFonts w:ascii="Arial" w:hAnsi="Arial" w:cs="Arial"/>
          <w:bCs/>
          <w:color w:val="222222"/>
          <w:sz w:val="28"/>
          <w:szCs w:val="28"/>
          <w:shd w:val="clear" w:color="auto" w:fill="FFFFFF"/>
        </w:rPr>
      </w:pPr>
    </w:p>
    <w:p w14:paraId="135790C8" w14:textId="77777777" w:rsidR="006D6B4B" w:rsidRDefault="006D6B4B" w:rsidP="006D6B4B">
      <w:pPr>
        <w:keepNext/>
        <w:jc w:val="center"/>
      </w:pPr>
      <w:r>
        <w:rPr>
          <w:noProof/>
          <w:lang w:val="en-US" w:eastAsia="en-US"/>
        </w:rPr>
        <w:drawing>
          <wp:inline distT="0" distB="0" distL="0" distR="0" wp14:anchorId="29F9023D" wp14:editId="50D7AD6F">
            <wp:extent cx="3876675" cy="3638550"/>
            <wp:effectExtent l="0" t="0" r="9525"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14:paraId="2159FC95" w14:textId="03E23F7B" w:rsidR="006D6B4B" w:rsidRDefault="006D6B4B" w:rsidP="006D6B4B">
      <w:pPr>
        <w:pStyle w:val="Descripcin"/>
        <w:jc w:val="center"/>
      </w:pPr>
      <w:r>
        <w:t xml:space="preserve">Ilustración </w:t>
      </w:r>
      <w:r w:rsidR="009F3AB5">
        <w:fldChar w:fldCharType="begin"/>
      </w:r>
      <w:r w:rsidR="009F3AB5">
        <w:instrText xml:space="preserve"> SEQ Ilustración \* ARABIC </w:instrText>
      </w:r>
      <w:r w:rsidR="009F3AB5">
        <w:fldChar w:fldCharType="separate"/>
      </w:r>
      <w:r w:rsidR="00E235E4">
        <w:rPr>
          <w:noProof/>
        </w:rPr>
        <w:t>71</w:t>
      </w:r>
      <w:r w:rsidR="009F3AB5">
        <w:rPr>
          <w:noProof/>
        </w:rPr>
        <w:fldChar w:fldCharType="end"/>
      </w:r>
      <w:r>
        <w:t xml:space="preserve"> - Esquema de conexión de sensor de monoxido MQ-7 a Arduino Mega</w:t>
      </w:r>
    </w:p>
    <w:p w14:paraId="143BB540" w14:textId="77777777" w:rsidR="006D6B4B" w:rsidRDefault="006D6B4B" w:rsidP="006D6B4B">
      <w:pPr>
        <w:keepNext/>
        <w:jc w:val="center"/>
      </w:pPr>
      <w:r>
        <w:rPr>
          <w:noProof/>
          <w:lang w:val="en-US" w:eastAsia="en-US"/>
        </w:rPr>
        <w:drawing>
          <wp:inline distT="0" distB="0" distL="0" distR="0" wp14:anchorId="7D255BE7" wp14:editId="1D43B24B">
            <wp:extent cx="2171700" cy="3057525"/>
            <wp:effectExtent l="0" t="0" r="0" b="9525"/>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71700" cy="3057525"/>
                    </a:xfrm>
                    <a:prstGeom prst="rect">
                      <a:avLst/>
                    </a:prstGeom>
                    <a:noFill/>
                    <a:ln>
                      <a:noFill/>
                    </a:ln>
                  </pic:spPr>
                </pic:pic>
              </a:graphicData>
            </a:graphic>
          </wp:inline>
        </w:drawing>
      </w:r>
    </w:p>
    <w:p w14:paraId="51A518EA" w14:textId="49AC1D58" w:rsidR="006D6B4B" w:rsidRDefault="006D6B4B" w:rsidP="006D6B4B">
      <w:pPr>
        <w:pStyle w:val="Descripcin"/>
        <w:jc w:val="center"/>
      </w:pPr>
      <w:r>
        <w:t xml:space="preserve">Ilustración </w:t>
      </w:r>
      <w:r w:rsidR="009F3AB5">
        <w:fldChar w:fldCharType="begin"/>
      </w:r>
      <w:r w:rsidR="009F3AB5">
        <w:instrText xml:space="preserve"> SEQ Ilustración \* ARABIC </w:instrText>
      </w:r>
      <w:r w:rsidR="009F3AB5">
        <w:fldChar w:fldCharType="separate"/>
      </w:r>
      <w:r w:rsidR="00E235E4">
        <w:rPr>
          <w:noProof/>
        </w:rPr>
        <w:t>72</w:t>
      </w:r>
      <w:r w:rsidR="009F3AB5">
        <w:rPr>
          <w:noProof/>
        </w:rPr>
        <w:fldChar w:fldCharType="end"/>
      </w:r>
      <w:r>
        <w:t xml:space="preserve"> - Esquema de conexión de sensor de temperatura DS18D20 a Arduino Nano</w:t>
      </w:r>
    </w:p>
    <w:p w14:paraId="45B9997B" w14:textId="77777777" w:rsidR="006D6B4B" w:rsidRDefault="006D6B4B" w:rsidP="006D6B4B">
      <w:pPr>
        <w:jc w:val="center"/>
        <w:rPr>
          <w:rFonts w:ascii="Arial" w:hAnsi="Arial" w:cs="Arial"/>
          <w:bCs/>
          <w:color w:val="222222"/>
          <w:sz w:val="28"/>
          <w:szCs w:val="28"/>
          <w:shd w:val="clear" w:color="auto" w:fill="FFFFFF"/>
        </w:rPr>
      </w:pPr>
    </w:p>
    <w:p w14:paraId="7C41E0AB" w14:textId="77777777" w:rsidR="006D6B4B" w:rsidRDefault="006D6B4B" w:rsidP="006D6B4B">
      <w:pPr>
        <w:keepNext/>
        <w:jc w:val="center"/>
      </w:pPr>
      <w:r>
        <w:rPr>
          <w:noProof/>
          <w:lang w:val="en-US" w:eastAsia="en-US"/>
        </w:rPr>
        <w:lastRenderedPageBreak/>
        <w:drawing>
          <wp:inline distT="0" distB="0" distL="0" distR="0" wp14:anchorId="491BA703" wp14:editId="44E2E7AB">
            <wp:extent cx="5400040" cy="3433656"/>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433656"/>
                    </a:xfrm>
                    <a:prstGeom prst="rect">
                      <a:avLst/>
                    </a:prstGeom>
                    <a:noFill/>
                    <a:ln>
                      <a:noFill/>
                    </a:ln>
                  </pic:spPr>
                </pic:pic>
              </a:graphicData>
            </a:graphic>
          </wp:inline>
        </w:drawing>
      </w:r>
    </w:p>
    <w:p w14:paraId="0654E9EC" w14:textId="147A09DE" w:rsidR="006D6B4B" w:rsidRDefault="006D6B4B" w:rsidP="006D6B4B">
      <w:pPr>
        <w:pStyle w:val="Descripcin"/>
        <w:jc w:val="center"/>
      </w:pPr>
      <w:r>
        <w:t xml:space="preserve">Ilustración </w:t>
      </w:r>
      <w:r w:rsidR="009F3AB5">
        <w:fldChar w:fldCharType="begin"/>
      </w:r>
      <w:r w:rsidR="009F3AB5">
        <w:instrText xml:space="preserve"> SEQ Ilustración \* ARABIC </w:instrText>
      </w:r>
      <w:r w:rsidR="009F3AB5">
        <w:fldChar w:fldCharType="separate"/>
      </w:r>
      <w:r w:rsidR="00E235E4">
        <w:rPr>
          <w:noProof/>
        </w:rPr>
        <w:t>73</w:t>
      </w:r>
      <w:r w:rsidR="009F3AB5">
        <w:rPr>
          <w:noProof/>
        </w:rPr>
        <w:fldChar w:fldCharType="end"/>
      </w:r>
      <w:r>
        <w:t xml:space="preserve"> - Esquema de conexión de sensores ultrasónicos HC-SR04 con Arduino Mega</w:t>
      </w:r>
    </w:p>
    <w:p w14:paraId="029EC87F" w14:textId="77777777" w:rsidR="006D6B4B" w:rsidRDefault="006D6B4B" w:rsidP="006D6B4B">
      <w:pPr>
        <w:keepNext/>
        <w:jc w:val="center"/>
      </w:pPr>
      <w:r>
        <w:rPr>
          <w:noProof/>
          <w:lang w:val="en-US" w:eastAsia="en-US"/>
        </w:rPr>
        <w:drawing>
          <wp:inline distT="0" distB="0" distL="0" distR="0" wp14:anchorId="4FDE7332" wp14:editId="23F62A78">
            <wp:extent cx="5400040" cy="2849828"/>
            <wp:effectExtent l="0" t="0" r="0" b="825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2849828"/>
                    </a:xfrm>
                    <a:prstGeom prst="rect">
                      <a:avLst/>
                    </a:prstGeom>
                    <a:noFill/>
                    <a:ln>
                      <a:noFill/>
                    </a:ln>
                  </pic:spPr>
                </pic:pic>
              </a:graphicData>
            </a:graphic>
          </wp:inline>
        </w:drawing>
      </w:r>
    </w:p>
    <w:p w14:paraId="207E67BC" w14:textId="6EE5C7FD" w:rsidR="006D6B4B" w:rsidRDefault="006D6B4B" w:rsidP="006D6B4B">
      <w:pPr>
        <w:pStyle w:val="Descripcin"/>
        <w:jc w:val="center"/>
      </w:pPr>
      <w:r>
        <w:t xml:space="preserve">Ilustración </w:t>
      </w:r>
      <w:r w:rsidR="009F3AB5">
        <w:fldChar w:fldCharType="begin"/>
      </w:r>
      <w:r w:rsidR="009F3AB5">
        <w:instrText xml:space="preserve"> SEQ Ilustración \* ARABIC </w:instrText>
      </w:r>
      <w:r w:rsidR="009F3AB5">
        <w:fldChar w:fldCharType="separate"/>
      </w:r>
      <w:r w:rsidR="00E235E4">
        <w:rPr>
          <w:noProof/>
        </w:rPr>
        <w:t>74</w:t>
      </w:r>
      <w:r w:rsidR="009F3AB5">
        <w:rPr>
          <w:noProof/>
        </w:rPr>
        <w:fldChar w:fldCharType="end"/>
      </w:r>
      <w:r>
        <w:t xml:space="preserve"> - Esquema de conexión de módulo GPS con Arduino UNO</w:t>
      </w:r>
    </w:p>
    <w:p w14:paraId="2C5E6899" w14:textId="77777777" w:rsidR="006D6B4B" w:rsidRDefault="006D6B4B" w:rsidP="006D6B4B">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DF8322" w14:textId="77777777" w:rsidR="006D6B4B" w:rsidRDefault="006D6B4B" w:rsidP="006D6B4B">
      <w:pPr>
        <w:keepNext/>
        <w:jc w:val="center"/>
      </w:pPr>
      <w:r>
        <w:rPr>
          <w:noProof/>
          <w:lang w:val="en-US" w:eastAsia="en-US"/>
        </w:rPr>
        <w:lastRenderedPageBreak/>
        <w:drawing>
          <wp:inline distT="0" distB="0" distL="0" distR="0" wp14:anchorId="35C80740" wp14:editId="55CAEAEE">
            <wp:extent cx="5400040" cy="3780889"/>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14:paraId="65B6891D" w14:textId="0FFAB329" w:rsidR="006D6B4B" w:rsidRDefault="006D6B4B" w:rsidP="006D6B4B">
      <w:pPr>
        <w:pStyle w:val="Descripcin"/>
        <w:jc w:val="center"/>
      </w:pPr>
      <w:r>
        <w:t xml:space="preserve">Ilustración </w:t>
      </w:r>
      <w:r w:rsidR="009F3AB5">
        <w:fldChar w:fldCharType="begin"/>
      </w:r>
      <w:r w:rsidR="009F3AB5">
        <w:instrText xml:space="preserve"> SEQ Ilustración \* ARABIC </w:instrText>
      </w:r>
      <w:r w:rsidR="009F3AB5">
        <w:fldChar w:fldCharType="separate"/>
      </w:r>
      <w:r w:rsidR="00E235E4">
        <w:rPr>
          <w:noProof/>
        </w:rPr>
        <w:t>75</w:t>
      </w:r>
      <w:r w:rsidR="009F3AB5">
        <w:rPr>
          <w:noProof/>
        </w:rPr>
        <w:fldChar w:fldCharType="end"/>
      </w:r>
      <w:r>
        <w:t xml:space="preserve"> - Esquema de conexión de puente H y motores con Arduino UNO</w:t>
      </w:r>
    </w:p>
    <w:p w14:paraId="26B70E9B" w14:textId="77777777" w:rsidR="006D6B4B" w:rsidRDefault="006D6B4B" w:rsidP="006D6B4B">
      <w:pPr>
        <w:spacing w:after="160" w:line="259" w:lineRule="auto"/>
        <w:jc w:val="left"/>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57B80774" w14:textId="77777777" w:rsidR="006D6B4B" w:rsidRPr="00EB4DF6" w:rsidRDefault="006D6B4B" w:rsidP="006D6B4B">
      <w:pPr>
        <w:pStyle w:val="Ttulo2"/>
        <w:rPr>
          <w:b/>
          <w:sz w:val="32"/>
          <w:szCs w:val="32"/>
          <w:shd w:val="clear" w:color="auto" w:fill="FFFFFF"/>
        </w:rPr>
      </w:pPr>
      <w:bookmarkStart w:id="471" w:name="_Toc510608585"/>
      <w:r w:rsidRPr="00EB4DF6">
        <w:rPr>
          <w:b/>
          <w:sz w:val="32"/>
          <w:szCs w:val="32"/>
          <w:shd w:val="clear" w:color="auto" w:fill="FFFFFF"/>
        </w:rPr>
        <w:lastRenderedPageBreak/>
        <w:t>Resumen</w:t>
      </w:r>
      <w:bookmarkEnd w:id="471"/>
    </w:p>
    <w:p w14:paraId="4A02E15B" w14:textId="77777777" w:rsidR="006D6B4B" w:rsidRDefault="006D6B4B" w:rsidP="006D6B4B">
      <w:pPr>
        <w:rPr>
          <w:rFonts w:ascii="Arial" w:hAnsi="Arial" w:cs="Arial"/>
          <w:color w:val="333333"/>
          <w:sz w:val="24"/>
          <w:szCs w:val="24"/>
          <w:shd w:val="clear" w:color="auto" w:fill="FFFFFF"/>
        </w:rPr>
      </w:pPr>
    </w:p>
    <w:p w14:paraId="6B8C2F55" w14:textId="77777777" w:rsidR="006D6B4B"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En este capítulo se pudo apreciar la arquitectura del SAR, para ello se describieron los distintos componentes con los que cuenta. La Raspberry Pi cumple un rol fundamental dentro del robot, dado que es el centro de control del mismo. Contiene la App que permite la manipulación del SAR.</w:t>
      </w:r>
    </w:p>
    <w:p w14:paraId="7C00B075" w14:textId="77777777" w:rsidR="006D6B4B" w:rsidRPr="00C2760C" w:rsidRDefault="006D6B4B" w:rsidP="006D6B4B">
      <w:pPr>
        <w:rPr>
          <w:rFonts w:ascii="Arial" w:hAnsi="Arial" w:cs="Arial"/>
          <w:color w:val="333333"/>
          <w:sz w:val="24"/>
          <w:szCs w:val="24"/>
          <w:shd w:val="clear" w:color="auto" w:fill="FFFFFF"/>
        </w:rPr>
      </w:pPr>
    </w:p>
    <w:p w14:paraId="417E7DF4" w14:textId="77777777" w:rsidR="006D6B4B"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Por otro lado, se vio que, tanto el Arduino Mega como el Nano sirven de intermediarios entre la Raspberry y el resto de los componentes (sensores, módulos y actuadores). Para ello se les debió cargar un protocolo denominado Firmata. Además, se detallaron los esquemas de conexión básicos entre un Arduino y los demás elementos del SAR.</w:t>
      </w:r>
    </w:p>
    <w:p w14:paraId="2CB2C073" w14:textId="77777777" w:rsidR="006D6B4B" w:rsidRPr="00C2760C" w:rsidRDefault="006D6B4B" w:rsidP="006D6B4B">
      <w:pPr>
        <w:rPr>
          <w:rFonts w:ascii="Arial" w:hAnsi="Arial" w:cs="Arial"/>
          <w:color w:val="333333"/>
          <w:sz w:val="24"/>
          <w:szCs w:val="24"/>
          <w:shd w:val="clear" w:color="auto" w:fill="FFFFFF"/>
        </w:rPr>
      </w:pPr>
    </w:p>
    <w:p w14:paraId="608DC834" w14:textId="77777777" w:rsidR="006D6B4B" w:rsidRPr="00C2760C"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Finalmente, se describió la estructura física del robot y los cuatro niveles con los que cuenta, además de que componentes contiene cada uno.</w:t>
      </w:r>
    </w:p>
    <w:p w14:paraId="3A465738" w14:textId="77777777" w:rsidR="006D6B4B" w:rsidRDefault="006D6B4B" w:rsidP="006D6B4B"/>
    <w:p w14:paraId="4E8584AC" w14:textId="77777777" w:rsidR="006D6B4B" w:rsidRDefault="006D6B4B">
      <w:pPr>
        <w:rPr>
          <w:b/>
          <w:color w:val="434343"/>
          <w:sz w:val="36"/>
          <w:szCs w:val="36"/>
        </w:rPr>
      </w:pPr>
      <w:r>
        <w:rPr>
          <w:sz w:val="36"/>
          <w:szCs w:val="36"/>
        </w:rPr>
        <w:br w:type="page"/>
      </w:r>
    </w:p>
    <w:p w14:paraId="50573AB4" w14:textId="77777777" w:rsidR="00897AEB" w:rsidRPr="00294A12" w:rsidRDefault="00897AEB" w:rsidP="00897AEB">
      <w:pPr>
        <w:pStyle w:val="Ttulo1"/>
      </w:pPr>
      <w:bookmarkStart w:id="472" w:name="_Toc504153956"/>
      <w:bookmarkStart w:id="473" w:name="_Toc510608586"/>
      <w:r w:rsidRPr="00294A12">
        <w:lastRenderedPageBreak/>
        <w:t xml:space="preserve">Capítulo </w:t>
      </w:r>
      <w:r>
        <w:t>10</w:t>
      </w:r>
      <w:r w:rsidRPr="00294A12">
        <w:t xml:space="preserve"> – Desarrollo del SAR</w:t>
      </w:r>
      <w:bookmarkEnd w:id="472"/>
      <w:bookmarkEnd w:id="473"/>
    </w:p>
    <w:p w14:paraId="3D73D904" w14:textId="77777777" w:rsidR="00897AEB" w:rsidRDefault="00897AEB" w:rsidP="00897AEB">
      <w:pPr>
        <w:rPr>
          <w:rFonts w:ascii="Arial" w:hAnsi="Arial" w:cs="Arial"/>
          <w:b/>
          <w:bCs/>
          <w:color w:val="222222"/>
          <w:sz w:val="28"/>
          <w:szCs w:val="28"/>
          <w:shd w:val="clear" w:color="auto" w:fill="FFFFFF"/>
        </w:rPr>
      </w:pPr>
    </w:p>
    <w:p w14:paraId="20594F30" w14:textId="6BF9D594" w:rsidR="00897AEB" w:rsidRPr="00294A12"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w:t>
      </w:r>
      <w:r>
        <w:rPr>
          <w:rFonts w:ascii="Arial" w:hAnsi="Arial" w:cs="Arial"/>
          <w:sz w:val="24"/>
          <w:szCs w:val="24"/>
          <w:shd w:val="clear" w:color="auto" w:fill="FFFFFF"/>
        </w:rPr>
        <w:t>os niveles de capas. A su vez</w:t>
      </w:r>
      <w:r w:rsidRPr="00294A12">
        <w:rPr>
          <w:rFonts w:ascii="Arial" w:hAnsi="Arial" w:cs="Arial"/>
          <w:sz w:val="24"/>
          <w:szCs w:val="24"/>
          <w:shd w:val="clear" w:color="auto" w:fill="FFFFFF"/>
        </w:rPr>
        <w:t>, existen dos esquemas muy diferenciados el lógico y el físico</w:t>
      </w:r>
      <w:r>
        <w:rPr>
          <w:rFonts w:ascii="Arial" w:hAnsi="Arial" w:cs="Arial"/>
          <w:sz w:val="24"/>
          <w:szCs w:val="24"/>
          <w:shd w:val="clear" w:color="auto" w:fill="FFFFFF"/>
        </w:rPr>
        <w:t xml:space="preserve"> (</w:t>
      </w:r>
      <w:r w:rsidRPr="00E4699E">
        <w:rPr>
          <w:rFonts w:ascii="Arial" w:hAnsi="Arial" w:cs="Arial"/>
          <w:b/>
          <w:sz w:val="24"/>
          <w:szCs w:val="24"/>
          <w:shd w:val="clear" w:color="auto" w:fill="FFFFFF"/>
        </w:rPr>
        <w:fldChar w:fldCharType="begin"/>
      </w:r>
      <w:r w:rsidRPr="00E4699E">
        <w:rPr>
          <w:rFonts w:ascii="Arial" w:hAnsi="Arial" w:cs="Arial"/>
          <w:b/>
          <w:sz w:val="24"/>
          <w:szCs w:val="24"/>
          <w:shd w:val="clear" w:color="auto" w:fill="FFFFFF"/>
        </w:rPr>
        <w:instrText xml:space="preserve"> REF _Ref508310407 \h  \* MERGEFORMAT </w:instrText>
      </w:r>
      <w:r w:rsidRPr="00E4699E">
        <w:rPr>
          <w:rFonts w:ascii="Arial" w:hAnsi="Arial" w:cs="Arial"/>
          <w:b/>
          <w:sz w:val="24"/>
          <w:szCs w:val="24"/>
          <w:shd w:val="clear" w:color="auto" w:fill="FFFFFF"/>
        </w:rPr>
      </w:r>
      <w:r w:rsidRPr="00E4699E">
        <w:rPr>
          <w:rFonts w:ascii="Arial" w:hAnsi="Arial" w:cs="Arial"/>
          <w:b/>
          <w:sz w:val="24"/>
          <w:szCs w:val="24"/>
          <w:shd w:val="clear" w:color="auto" w:fill="FFFFFF"/>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76</w:t>
      </w:r>
      <w:r w:rsidR="00D16442" w:rsidRPr="00D16442">
        <w:rPr>
          <w:rFonts w:ascii="Arial" w:hAnsi="Arial" w:cs="Arial"/>
          <w:b/>
          <w:sz w:val="24"/>
          <w:szCs w:val="24"/>
        </w:rPr>
        <w:t xml:space="preserve"> - Esquema general del SAR</w:t>
      </w:r>
      <w:r w:rsidRPr="00E4699E">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294A12">
        <w:rPr>
          <w:rFonts w:ascii="Arial" w:hAnsi="Arial" w:cs="Arial"/>
          <w:sz w:val="24"/>
          <w:szCs w:val="24"/>
          <w:shd w:val="clear" w:color="auto" w:fill="FFFFFF"/>
        </w:rPr>
        <w:t>.</w:t>
      </w:r>
    </w:p>
    <w:p w14:paraId="1D3FAB06" w14:textId="77777777" w:rsidR="00897AEB" w:rsidRPr="00294A12"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2E90BCB4" w14:textId="77777777" w:rsidR="00897AEB" w:rsidRPr="00294A12"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lógico se compone del sistema operativo Raspbian y una aplicación web desarrollada bajo la arquitectura cliente/servidor </w:t>
      </w:r>
      <w:r>
        <w:rPr>
          <w:rFonts w:ascii="Arial" w:hAnsi="Arial" w:cs="Arial"/>
          <w:sz w:val="24"/>
          <w:szCs w:val="24"/>
          <w:shd w:val="clear" w:color="auto" w:fill="FFFFFF"/>
        </w:rPr>
        <w:t xml:space="preserve">bajo </w:t>
      </w:r>
      <w:r w:rsidRPr="00294A12">
        <w:rPr>
          <w:rFonts w:ascii="Arial" w:hAnsi="Arial" w:cs="Arial"/>
          <w:sz w:val="24"/>
          <w:szCs w:val="24"/>
          <w:shd w:val="clear" w:color="auto" w:fill="FFFFFF"/>
        </w:rPr>
        <w:t xml:space="preserve">el conjunto de herramientas MEAN.  Además, </w:t>
      </w:r>
      <w:r>
        <w:rPr>
          <w:rFonts w:ascii="Arial" w:hAnsi="Arial" w:cs="Arial"/>
          <w:sz w:val="24"/>
          <w:szCs w:val="24"/>
          <w:shd w:val="clear" w:color="auto" w:fill="FFFFFF"/>
        </w:rPr>
        <w:t>su funcionamiento está controlado por</w:t>
      </w:r>
      <w:r w:rsidRPr="00294A12">
        <w:rPr>
          <w:rFonts w:ascii="Arial" w:hAnsi="Arial" w:cs="Arial"/>
          <w:sz w:val="24"/>
          <w:szCs w:val="24"/>
          <w:shd w:val="clear" w:color="auto" w:fill="FFFFFF"/>
        </w:rPr>
        <w:t xml:space="preserve"> un administrador de servicios para Node denominado PM2</w:t>
      </w:r>
      <w:r>
        <w:rPr>
          <w:rFonts w:ascii="Arial" w:hAnsi="Arial" w:cs="Arial"/>
          <w:sz w:val="24"/>
          <w:szCs w:val="24"/>
          <w:shd w:val="clear" w:color="auto" w:fill="FFFFFF"/>
        </w:rPr>
        <w:t>.</w:t>
      </w:r>
      <w:r w:rsidRPr="00294A12">
        <w:rPr>
          <w:rFonts w:ascii="Arial" w:hAnsi="Arial" w:cs="Arial"/>
          <w:sz w:val="24"/>
          <w:szCs w:val="24"/>
          <w:shd w:val="clear" w:color="auto" w:fill="FFFFFF"/>
        </w:rPr>
        <w:t xml:space="preserve"> </w:t>
      </w:r>
      <w:r>
        <w:rPr>
          <w:rFonts w:ascii="Arial" w:hAnsi="Arial" w:cs="Arial"/>
          <w:sz w:val="24"/>
          <w:szCs w:val="24"/>
          <w:shd w:val="clear" w:color="auto" w:fill="FFFFFF"/>
        </w:rPr>
        <w:t xml:space="preserve">El SAR también hace uso de </w:t>
      </w:r>
      <w:r w:rsidRPr="00294A12">
        <w:rPr>
          <w:rFonts w:ascii="Arial" w:hAnsi="Arial" w:cs="Arial"/>
          <w:sz w:val="24"/>
          <w:szCs w:val="24"/>
          <w:shd w:val="clear" w:color="auto" w:fill="FFFFFF"/>
        </w:rPr>
        <w:t>Motion</w:t>
      </w:r>
      <w:r>
        <w:rPr>
          <w:rFonts w:ascii="Arial" w:hAnsi="Arial" w:cs="Arial"/>
          <w:sz w:val="24"/>
          <w:szCs w:val="24"/>
          <w:shd w:val="clear" w:color="auto" w:fill="FFFFFF"/>
        </w:rPr>
        <w:t xml:space="preserve">, </w:t>
      </w:r>
      <w:r w:rsidRPr="00294A12">
        <w:rPr>
          <w:rFonts w:ascii="Arial" w:hAnsi="Arial" w:cs="Arial"/>
          <w:sz w:val="24"/>
          <w:szCs w:val="24"/>
          <w:shd w:val="clear" w:color="auto" w:fill="FFFFFF"/>
        </w:rPr>
        <w:t>un controlador de cámaras de video</w:t>
      </w:r>
      <w:r>
        <w:rPr>
          <w:rFonts w:ascii="Arial" w:hAnsi="Arial" w:cs="Arial"/>
          <w:sz w:val="24"/>
          <w:szCs w:val="24"/>
          <w:shd w:val="clear" w:color="auto" w:fill="FFFFFF"/>
        </w:rPr>
        <w:t>, sobre el</w:t>
      </w:r>
      <w:r w:rsidRPr="00294A12">
        <w:rPr>
          <w:rFonts w:ascii="Arial" w:hAnsi="Arial" w:cs="Arial"/>
          <w:sz w:val="24"/>
          <w:szCs w:val="24"/>
          <w:shd w:val="clear" w:color="auto" w:fill="FFFFFF"/>
        </w:rPr>
        <w:t xml:space="preserve"> SO </w:t>
      </w:r>
      <w:r>
        <w:rPr>
          <w:rFonts w:ascii="Arial" w:hAnsi="Arial" w:cs="Arial"/>
          <w:sz w:val="24"/>
          <w:szCs w:val="24"/>
          <w:shd w:val="clear" w:color="auto" w:fill="FFFFFF"/>
        </w:rPr>
        <w:t>Raspian</w:t>
      </w:r>
      <w:r w:rsidRPr="00294A12">
        <w:rPr>
          <w:rFonts w:ascii="Arial" w:hAnsi="Arial" w:cs="Arial"/>
          <w:sz w:val="24"/>
          <w:szCs w:val="24"/>
          <w:shd w:val="clear" w:color="auto" w:fill="FFFFFF"/>
        </w:rPr>
        <w:t>.</w:t>
      </w:r>
    </w:p>
    <w:p w14:paraId="01A40FB9" w14:textId="4718605D" w:rsidR="00897AEB"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w:t>
      </w:r>
      <w:r w:rsidR="007A53EB" w:rsidRPr="007A53EB">
        <w:rPr>
          <w:rFonts w:ascii="Arial" w:hAnsi="Arial" w:cs="Arial"/>
          <w:i/>
          <w:sz w:val="24"/>
          <w:szCs w:val="24"/>
          <w:shd w:val="clear" w:color="auto" w:fill="FFFFFF"/>
        </w:rPr>
        <w:fldChar w:fldCharType="begin"/>
      </w:r>
      <w:r w:rsidR="007A53EB" w:rsidRPr="007A53EB">
        <w:rPr>
          <w:rFonts w:ascii="Arial" w:hAnsi="Arial" w:cs="Arial"/>
          <w:sz w:val="24"/>
          <w:szCs w:val="24"/>
          <w:shd w:val="clear" w:color="auto" w:fill="FFFFFF"/>
        </w:rPr>
        <w:instrText xml:space="preserve"> REF _Ref508794388 \h </w:instrText>
      </w:r>
      <w:r w:rsidR="007A53EB" w:rsidRPr="007A53EB">
        <w:rPr>
          <w:rFonts w:ascii="Arial" w:hAnsi="Arial" w:cs="Arial"/>
          <w:i/>
          <w:sz w:val="24"/>
          <w:szCs w:val="24"/>
          <w:shd w:val="clear" w:color="auto" w:fill="FFFFFF"/>
        </w:rPr>
      </w:r>
      <w:r w:rsidR="007A53EB" w:rsidRPr="007A53EB">
        <w:rPr>
          <w:rFonts w:ascii="Arial" w:hAnsi="Arial" w:cs="Arial"/>
          <w:i/>
          <w:sz w:val="24"/>
          <w:szCs w:val="24"/>
          <w:shd w:val="clear" w:color="auto" w:fill="FFFFFF"/>
        </w:rPr>
        <w:instrText xml:space="preserve"> \* MERGEFORMAT </w:instrText>
      </w:r>
      <w:r w:rsidR="007A53EB" w:rsidRPr="007A53EB">
        <w:rPr>
          <w:rFonts w:ascii="Arial" w:hAnsi="Arial" w:cs="Arial"/>
          <w:i/>
          <w:sz w:val="24"/>
          <w:szCs w:val="24"/>
          <w:shd w:val="clear" w:color="auto" w:fill="FFFFFF"/>
        </w:rPr>
        <w:fldChar w:fldCharType="separate"/>
      </w:r>
      <w:r w:rsidR="007A53EB" w:rsidRPr="007A53EB">
        <w:rPr>
          <w:rFonts w:ascii="Arial" w:hAnsi="Arial" w:cs="Arial"/>
          <w:b/>
          <w:i/>
          <w:sz w:val="24"/>
          <w:szCs w:val="24"/>
        </w:rPr>
        <w:t>Back-End</w:t>
      </w:r>
      <w:r w:rsidR="007A53EB" w:rsidRPr="007A53EB">
        <w:rPr>
          <w:rFonts w:ascii="Arial" w:hAnsi="Arial" w:cs="Arial"/>
          <w:i/>
          <w:sz w:val="24"/>
          <w:szCs w:val="24"/>
          <w:shd w:val="clear" w:color="auto" w:fill="FFFFFF"/>
        </w:rPr>
        <w:fldChar w:fldCharType="end"/>
      </w:r>
      <w:r w:rsidR="007A53EB">
        <w:rPr>
          <w:rFonts w:ascii="Arial" w:hAnsi="Arial" w:cs="Arial"/>
          <w:i/>
          <w:sz w:val="24"/>
          <w:szCs w:val="24"/>
          <w:shd w:val="clear" w:color="auto" w:fill="FFFFFF"/>
        </w:rPr>
        <w:t xml:space="preserve"> </w:t>
      </w:r>
      <w:r w:rsidRPr="00294A12">
        <w:rPr>
          <w:rFonts w:ascii="Arial" w:hAnsi="Arial" w:cs="Arial"/>
          <w:sz w:val="24"/>
          <w:szCs w:val="24"/>
          <w:shd w:val="clear" w:color="auto" w:fill="FFFFFF"/>
        </w:rPr>
        <w:t xml:space="preserve">y </w:t>
      </w:r>
      <w:r w:rsidR="007A53EB" w:rsidRPr="007A53EB">
        <w:rPr>
          <w:rFonts w:ascii="Arial" w:hAnsi="Arial" w:cs="Arial"/>
          <w:i/>
          <w:sz w:val="24"/>
          <w:szCs w:val="24"/>
          <w:shd w:val="clear" w:color="auto" w:fill="FFFFFF"/>
        </w:rPr>
        <w:fldChar w:fldCharType="begin"/>
      </w:r>
      <w:r w:rsidR="007A53EB" w:rsidRPr="007A53EB">
        <w:rPr>
          <w:rFonts w:ascii="Arial" w:hAnsi="Arial" w:cs="Arial"/>
          <w:sz w:val="24"/>
          <w:szCs w:val="24"/>
          <w:shd w:val="clear" w:color="auto" w:fill="FFFFFF"/>
        </w:rPr>
        <w:instrText xml:space="preserve"> REF _Ref508731711 \h </w:instrText>
      </w:r>
      <w:r w:rsidR="007A53EB" w:rsidRPr="007A53EB">
        <w:rPr>
          <w:rFonts w:ascii="Arial" w:hAnsi="Arial" w:cs="Arial"/>
          <w:i/>
          <w:sz w:val="24"/>
          <w:szCs w:val="24"/>
          <w:shd w:val="clear" w:color="auto" w:fill="FFFFFF"/>
        </w:rPr>
      </w:r>
      <w:r w:rsidR="007A53EB" w:rsidRPr="007A53EB">
        <w:rPr>
          <w:rFonts w:ascii="Arial" w:hAnsi="Arial" w:cs="Arial"/>
          <w:i/>
          <w:sz w:val="24"/>
          <w:szCs w:val="24"/>
          <w:shd w:val="clear" w:color="auto" w:fill="FFFFFF"/>
        </w:rPr>
        <w:instrText xml:space="preserve"> \* MERGEFORMAT </w:instrText>
      </w:r>
      <w:r w:rsidR="007A53EB" w:rsidRPr="007A53EB">
        <w:rPr>
          <w:rFonts w:ascii="Arial" w:hAnsi="Arial" w:cs="Arial"/>
          <w:i/>
          <w:sz w:val="24"/>
          <w:szCs w:val="24"/>
          <w:shd w:val="clear" w:color="auto" w:fill="FFFFFF"/>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shd w:val="clear" w:color="auto" w:fill="FFFFFF"/>
        </w:rPr>
        <w:fldChar w:fldCharType="end"/>
      </w:r>
      <w:r w:rsidRPr="00294A12">
        <w:rPr>
          <w:rFonts w:ascii="Arial" w:hAnsi="Arial" w:cs="Arial"/>
          <w:sz w:val="24"/>
          <w:szCs w:val="24"/>
          <w:shd w:val="clear" w:color="auto" w:fill="FFFFFF"/>
        </w:rPr>
        <w:t>.</w:t>
      </w:r>
    </w:p>
    <w:p w14:paraId="0DFBE6E1" w14:textId="77777777" w:rsidR="00897AEB" w:rsidRPr="004833F7" w:rsidRDefault="00897AEB" w:rsidP="00897AEB">
      <w:pPr>
        <w:rPr>
          <w:rFonts w:ascii="Arial" w:hAnsi="Arial" w:cs="Arial"/>
          <w:sz w:val="24"/>
          <w:szCs w:val="24"/>
          <w:shd w:val="clear" w:color="auto" w:fill="FFFFFF"/>
        </w:rPr>
      </w:pPr>
    </w:p>
    <w:p w14:paraId="13D501D6" w14:textId="77777777" w:rsidR="00897AEB" w:rsidRDefault="00897AEB" w:rsidP="00897AEB">
      <w:pPr>
        <w:keepNext/>
      </w:pPr>
      <w:r>
        <w:rPr>
          <w:noProof/>
          <w:shd w:val="clear" w:color="auto" w:fill="FFFFFF"/>
          <w:lang w:val="en-US" w:eastAsia="en-US"/>
        </w:rPr>
        <w:drawing>
          <wp:inline distT="0" distB="0" distL="0" distR="0" wp14:anchorId="619B6CBA" wp14:editId="22A71661">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6DB42147" w14:textId="393CDDDB" w:rsidR="00897AEB" w:rsidRDefault="00897AEB" w:rsidP="00897AEB">
      <w:pPr>
        <w:pStyle w:val="Descripcin"/>
        <w:jc w:val="center"/>
      </w:pPr>
      <w:bookmarkStart w:id="474" w:name="_Toc504154022"/>
      <w:bookmarkStart w:id="475" w:name="_Ref508310407"/>
      <w:r>
        <w:t xml:space="preserve">Ilustración </w:t>
      </w:r>
      <w:fldSimple w:instr=" SEQ Ilustración \* ARABIC ">
        <w:r w:rsidR="00D16442">
          <w:rPr>
            <w:noProof/>
          </w:rPr>
          <w:t>76</w:t>
        </w:r>
      </w:fldSimple>
      <w:r>
        <w:t xml:space="preserve"> - </w:t>
      </w:r>
      <w:r w:rsidRPr="003B3633">
        <w:t>Esquema general del SAR</w:t>
      </w:r>
      <w:bookmarkEnd w:id="474"/>
      <w:bookmarkEnd w:id="475"/>
    </w:p>
    <w:p w14:paraId="326DA1A2" w14:textId="77777777" w:rsidR="00897AEB" w:rsidRPr="00AA23CC" w:rsidRDefault="00897AEB" w:rsidP="00897AEB">
      <w:pPr>
        <w:pStyle w:val="Ttulo2"/>
        <w:rPr>
          <w:b/>
          <w:sz w:val="32"/>
          <w:szCs w:val="32"/>
        </w:rPr>
      </w:pPr>
      <w:bookmarkStart w:id="476" w:name="_Toc504153958"/>
      <w:bookmarkStart w:id="477" w:name="_Toc510608587"/>
      <w:r>
        <w:rPr>
          <w:b/>
          <w:sz w:val="32"/>
          <w:szCs w:val="32"/>
        </w:rPr>
        <w:t>10.1 Estructura</w:t>
      </w:r>
      <w:r w:rsidRPr="00AA23CC">
        <w:rPr>
          <w:b/>
          <w:sz w:val="32"/>
          <w:szCs w:val="32"/>
        </w:rPr>
        <w:t xml:space="preserve"> de la aplicación (</w:t>
      </w:r>
      <w:r w:rsidRPr="00E4699E">
        <w:rPr>
          <w:b/>
          <w:i/>
          <w:sz w:val="32"/>
          <w:szCs w:val="32"/>
        </w:rPr>
        <w:t>front-end</w:t>
      </w:r>
      <w:r w:rsidRPr="00AA23CC">
        <w:rPr>
          <w:b/>
          <w:sz w:val="32"/>
          <w:szCs w:val="32"/>
        </w:rPr>
        <w:t>)</w:t>
      </w:r>
      <w:bookmarkEnd w:id="476"/>
      <w:bookmarkEnd w:id="477"/>
    </w:p>
    <w:p w14:paraId="32DE973F" w14:textId="77777777" w:rsidR="00897AEB" w:rsidRPr="00AA23CC" w:rsidRDefault="00897AEB" w:rsidP="00897AEB"/>
    <w:p w14:paraId="205D2C19" w14:textId="31826175" w:rsidR="00897AEB" w:rsidRPr="00294A12"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rPr>
        <w:fldChar w:fldCharType="end"/>
      </w:r>
      <w:r w:rsidR="007A53EB">
        <w:rPr>
          <w:rFonts w:ascii="Arial" w:hAnsi="Arial" w:cs="Arial"/>
          <w:i/>
          <w:sz w:val="24"/>
          <w:szCs w:val="24"/>
        </w:rPr>
        <w:t xml:space="preserve"> </w:t>
      </w:r>
      <w:r w:rsidRPr="00294A12">
        <w:rPr>
          <w:rFonts w:ascii="Arial" w:hAnsi="Arial" w:cs="Arial"/>
          <w:sz w:val="24"/>
          <w:szCs w:val="24"/>
        </w:rPr>
        <w:t>se encuentra desarrollado en Angular 4+, contando con los siguientes esquemas</w:t>
      </w:r>
      <w:r>
        <w:rPr>
          <w:rFonts w:ascii="Arial" w:hAnsi="Arial" w:cs="Arial"/>
          <w:sz w:val="24"/>
          <w:szCs w:val="24"/>
        </w:rPr>
        <w:t xml:space="preserve"> (</w:t>
      </w:r>
      <w:r w:rsidRPr="00D16442">
        <w:rPr>
          <w:rFonts w:ascii="Arial" w:hAnsi="Arial" w:cs="Arial"/>
          <w:b/>
          <w:sz w:val="24"/>
          <w:szCs w:val="24"/>
        </w:rPr>
        <w:fldChar w:fldCharType="begin"/>
      </w:r>
      <w:r w:rsidRPr="00D16442">
        <w:rPr>
          <w:rFonts w:ascii="Arial" w:hAnsi="Arial" w:cs="Arial"/>
          <w:b/>
          <w:sz w:val="24"/>
          <w:szCs w:val="24"/>
        </w:rPr>
        <w:instrText xml:space="preserve"> REF _Ref508310301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77</w:t>
      </w:r>
      <w:r w:rsidR="00D16442" w:rsidRPr="00D16442">
        <w:rPr>
          <w:rFonts w:ascii="Arial" w:hAnsi="Arial" w:cs="Arial"/>
          <w:b/>
          <w:sz w:val="24"/>
          <w:szCs w:val="24"/>
        </w:rPr>
        <w:t xml:space="preserve"> - Módulos Angular</w:t>
      </w:r>
      <w:r w:rsidRPr="00D16442">
        <w:rPr>
          <w:rFonts w:ascii="Arial" w:hAnsi="Arial" w:cs="Arial"/>
          <w:b/>
          <w:sz w:val="24"/>
          <w:szCs w:val="24"/>
        </w:rPr>
        <w:fldChar w:fldCharType="end"/>
      </w:r>
      <w:r>
        <w:rPr>
          <w:rFonts w:ascii="Arial" w:hAnsi="Arial" w:cs="Arial"/>
          <w:sz w:val="24"/>
          <w:szCs w:val="24"/>
        </w:rPr>
        <w:t>)</w:t>
      </w:r>
      <w:r w:rsidRPr="00294A12">
        <w:rPr>
          <w:rFonts w:ascii="Arial" w:hAnsi="Arial" w:cs="Arial"/>
          <w:sz w:val="24"/>
          <w:szCs w:val="24"/>
        </w:rPr>
        <w:t>:</w:t>
      </w:r>
    </w:p>
    <w:p w14:paraId="31717740" w14:textId="77777777" w:rsidR="00897AEB" w:rsidRPr="00294A12" w:rsidRDefault="00897AEB" w:rsidP="00897AEB">
      <w:pPr>
        <w:jc w:val="center"/>
        <w:rPr>
          <w:rFonts w:ascii="Arial" w:hAnsi="Arial" w:cs="Arial"/>
          <w:sz w:val="24"/>
          <w:szCs w:val="24"/>
        </w:rPr>
      </w:pPr>
    </w:p>
    <w:p w14:paraId="68F8A69E" w14:textId="108F83B9" w:rsidR="00897AEB" w:rsidRPr="00294A12" w:rsidRDefault="00897AEB" w:rsidP="00897AEB">
      <w:pPr>
        <w:rPr>
          <w:rFonts w:ascii="Arial" w:hAnsi="Arial" w:cs="Arial"/>
          <w:sz w:val="24"/>
          <w:szCs w:val="24"/>
        </w:rPr>
      </w:pPr>
      <w:r>
        <w:rPr>
          <w:noProof/>
        </w:rPr>
        <mc:AlternateContent>
          <mc:Choice Requires="wps">
            <w:drawing>
              <wp:anchor distT="0" distB="0" distL="114300" distR="114300" simplePos="0" relativeHeight="251797504" behindDoc="0" locked="0" layoutInCell="1" allowOverlap="1" wp14:anchorId="4FDEE7F1" wp14:editId="15AA6ABE">
                <wp:simplePos x="0" y="0"/>
                <wp:positionH relativeFrom="column">
                  <wp:posOffset>-921385</wp:posOffset>
                </wp:positionH>
                <wp:positionV relativeFrom="paragraph">
                  <wp:posOffset>2059305</wp:posOffset>
                </wp:positionV>
                <wp:extent cx="7226300" cy="635"/>
                <wp:effectExtent l="0" t="0" r="0" b="0"/>
                <wp:wrapTopAndBottom/>
                <wp:docPr id="1078" name="Cuadro de texto 1078"/>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3AC9D50D" w14:textId="32ED5A70" w:rsidR="00897AEB" w:rsidRPr="00CC3713" w:rsidRDefault="00897AEB" w:rsidP="00897AEB">
                            <w:pPr>
                              <w:pStyle w:val="Descripcin"/>
                              <w:jc w:val="center"/>
                              <w:rPr>
                                <w:rFonts w:ascii="Calibri" w:eastAsia="Calibri" w:hAnsi="Calibri" w:cs="Calibri"/>
                                <w:noProof/>
                                <w:color w:val="000000"/>
                              </w:rPr>
                            </w:pPr>
                            <w:bookmarkStart w:id="478" w:name="_Ref508310301"/>
                            <w:r>
                              <w:t xml:space="preserve">Ilustración </w:t>
                            </w:r>
                            <w:fldSimple w:instr=" SEQ Ilustración \* ARABIC ">
                              <w:r w:rsidR="00D16442">
                                <w:rPr>
                                  <w:noProof/>
                                </w:rPr>
                                <w:t>77</w:t>
                              </w:r>
                            </w:fldSimple>
                            <w:r>
                              <w:t xml:space="preserve"> - Módulos Angular</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EE7F1" id="Cuadro de texto 1078" o:spid="_x0000_s1072" type="#_x0000_t202" style="position:absolute;left:0;text-align:left;margin-left:-72.55pt;margin-top:162.15pt;width:56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0NgIAAHIEAAAOAAAAZHJzL2Uyb0RvYy54bWysVE2P2jAQvVfqf7B8Lwlsy64iwoqyoqqE&#10;dldiqz0bxyGRHI87NiT013fsJNBue6p6MeP5eM68N8Pivms0Oyl0NZicTycpZ8pIKGpzyPm3l82H&#10;O86cF6YQGozK+Vk5fr98/27R2kzNoAJdKGQEYlzW2pxX3tssSZysVCPcBKwyFCwBG+HpioekQNES&#10;eqOTWZrOkxawsAhSOUfehz7IlxG/LJX0T2XplGc65/RtPp4Yz304k+VCZAcUtqrl8BniH76iEbWh&#10;Ry9QD8ILdsT6D6imlggOSj+R0CRQlrVUsQfqZpq+6WZXCatiL0SOsxea3P+DlY+nZ2R1Qdqlt6SV&#10;EQ2ptD6KAoEVinnVeWAxRlS11mVUsbNU47vP0FFZoDD4HTkDA12JTfil3hjFifTzhWgCY5Kct7PZ&#10;/CalkKTY/OZTwEiupRad/6KgYcHIOZKKkVxx2jrfp44p4SUHui42tdbhEgJrjewkSPG2qr0awH/L&#10;0ibkGghVPWDwJNc+guW7fRep+Tgfm9xDcabeEfpBclZuanpwK5x/FkiTQz3RNvgnOkoNbc5hsDir&#10;AH/8zR/ySVCKctbSJObcfT8KVJzpr4akDmM7Gjga+9Ewx2YN1OqU9szKaFIBej2aJULzSkuyCq9Q&#10;SBhJb+Xcj+ba9/tASybVahWTaDit8FuzszJAj8S+dK8C7SBLGI1HGGdUZG/U6XOjPnZ19ER1lC4Q&#10;27M48E2DHcUfljBszq/3mHX9q1j+BAAA//8DAFBLAwQUAAYACAAAACEAAn4M1OIAAAAMAQAADwAA&#10;AGRycy9kb3ducmV2LnhtbEyPPU/DMBCGdyT+g3VILKh1PkxFQpyqqmCApSJ0YXNjNw7E58h22vDv&#10;MV1gvLtH7z1vtZ7NQE7K+d4ih3SZAFHYWtljx2H//rx4AOKDQCkGi4rDt/Kwrq+vKlFKe8Y3dWpC&#10;R2II+lJw0CGMJaW+1coIv7Sjwng7WmdEiKPrqHTiHMPNQLMkWVEjeowftBjVVqv2q5kMhx372Om7&#10;6fj0umG5e9lP29Vn13B+ezNvHoEENYc/GH71ozrU0elgJ5SeDBwWKbtPI8shz1gOJCJFkRVADpcN&#10;A1pX9H+J+gcAAP//AwBQSwECLQAUAAYACAAAACEAtoM4kv4AAADhAQAAEwAAAAAAAAAAAAAAAAAA&#10;AAAAW0NvbnRlbnRfVHlwZXNdLnhtbFBLAQItABQABgAIAAAAIQA4/SH/1gAAAJQBAAALAAAAAAAA&#10;AAAAAAAAAC8BAABfcmVscy8ucmVsc1BLAQItABQABgAIAAAAIQCPN/s0NgIAAHIEAAAOAAAAAAAA&#10;AAAAAAAAAC4CAABkcnMvZTJvRG9jLnhtbFBLAQItABQABgAIAAAAIQACfgzU4gAAAAwBAAAPAAAA&#10;AAAAAAAAAAAAAJAEAABkcnMvZG93bnJldi54bWxQSwUGAAAAAAQABADzAAAAnwUAAAAA&#10;" stroked="f">
                <v:textbox style="mso-fit-shape-to-text:t" inset="0,0,0,0">
                  <w:txbxContent>
                    <w:p w14:paraId="3AC9D50D" w14:textId="32ED5A70" w:rsidR="00897AEB" w:rsidRPr="00CC3713" w:rsidRDefault="00897AEB" w:rsidP="00897AEB">
                      <w:pPr>
                        <w:pStyle w:val="Descripcin"/>
                        <w:jc w:val="center"/>
                        <w:rPr>
                          <w:rFonts w:ascii="Calibri" w:eastAsia="Calibri" w:hAnsi="Calibri" w:cs="Calibri"/>
                          <w:noProof/>
                          <w:color w:val="000000"/>
                        </w:rPr>
                      </w:pPr>
                      <w:bookmarkStart w:id="479" w:name="_Ref508310301"/>
                      <w:r>
                        <w:t xml:space="preserve">Ilustración </w:t>
                      </w:r>
                      <w:fldSimple w:instr=" SEQ Ilustración \* ARABIC ">
                        <w:r w:rsidR="00D16442">
                          <w:rPr>
                            <w:noProof/>
                          </w:rPr>
                          <w:t>77</w:t>
                        </w:r>
                      </w:fldSimple>
                      <w:r>
                        <w:t xml:space="preserve"> - Módulos Angular</w:t>
                      </w:r>
                      <w:bookmarkEnd w:id="479"/>
                    </w:p>
                  </w:txbxContent>
                </v:textbox>
                <w10:wrap type="topAndBottom"/>
              </v:shape>
            </w:pict>
          </mc:Fallback>
        </mc:AlternateContent>
      </w:r>
      <w:r>
        <w:rPr>
          <w:noProof/>
        </w:rPr>
        <w:drawing>
          <wp:anchor distT="0" distB="0" distL="114300" distR="114300" simplePos="0" relativeHeight="251800576" behindDoc="0" locked="0" layoutInCell="1" allowOverlap="1" wp14:anchorId="7F1255E9" wp14:editId="1A971D3E">
            <wp:simplePos x="0" y="0"/>
            <wp:positionH relativeFrom="column">
              <wp:posOffset>-1012190</wp:posOffset>
            </wp:positionH>
            <wp:positionV relativeFrom="paragraph">
              <wp:posOffset>553085</wp:posOffset>
            </wp:positionV>
            <wp:extent cx="7443470" cy="1337310"/>
            <wp:effectExtent l="0" t="0" r="5080" b="0"/>
            <wp:wrapTopAndBottom/>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443470" cy="1337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4A12">
        <w:rPr>
          <w:rFonts w:ascii="Arial" w:hAnsi="Arial" w:cs="Arial"/>
          <w:sz w:val="24"/>
          <w:szCs w:val="24"/>
        </w:rPr>
        <w:t xml:space="preserve">Al </w:t>
      </w:r>
      <w:r>
        <w:rPr>
          <w:rFonts w:ascii="Arial" w:hAnsi="Arial" w:cs="Arial"/>
          <w:sz w:val="24"/>
          <w:szCs w:val="24"/>
        </w:rPr>
        <w:t>momento de la conexión desde un navegador hacia el</w:t>
      </w:r>
      <w:r w:rsidRPr="00294A12">
        <w:rPr>
          <w:rFonts w:ascii="Arial" w:hAnsi="Arial" w:cs="Arial"/>
          <w:sz w:val="24"/>
          <w:szCs w:val="24"/>
        </w:rPr>
        <w:t xml:space="preserve"> ser</w:t>
      </w:r>
      <w:r>
        <w:rPr>
          <w:rFonts w:ascii="Arial" w:hAnsi="Arial" w:cs="Arial"/>
          <w:sz w:val="24"/>
          <w:szCs w:val="24"/>
        </w:rPr>
        <w:t>vidor web, se obtiene la aplicación</w:t>
      </w:r>
      <w:r w:rsidRPr="00294A12">
        <w:rPr>
          <w:rFonts w:ascii="Arial" w:hAnsi="Arial" w:cs="Arial"/>
          <w:sz w:val="24"/>
          <w:szCs w:val="24"/>
        </w:rPr>
        <w:t xml:space="preserve"> embebida, y </w:t>
      </w:r>
      <w:r>
        <w:rPr>
          <w:rFonts w:ascii="Arial" w:hAnsi="Arial" w:cs="Arial"/>
          <w:sz w:val="24"/>
          <w:szCs w:val="24"/>
        </w:rPr>
        <w:t xml:space="preserve">esta inicia </w:t>
      </w:r>
      <w:r w:rsidRPr="00294A12">
        <w:rPr>
          <w:rFonts w:ascii="Arial" w:hAnsi="Arial" w:cs="Arial"/>
          <w:sz w:val="24"/>
          <w:szCs w:val="24"/>
        </w:rPr>
        <w:t xml:space="preserve">la comunicación </w:t>
      </w:r>
      <w:r>
        <w:rPr>
          <w:rFonts w:ascii="Arial" w:hAnsi="Arial" w:cs="Arial"/>
          <w:sz w:val="24"/>
          <w:szCs w:val="24"/>
        </w:rPr>
        <w:t xml:space="preserve">nuevamente hacia </w:t>
      </w:r>
      <w:r w:rsidRPr="00294A12">
        <w:rPr>
          <w:rFonts w:ascii="Arial" w:hAnsi="Arial" w:cs="Arial"/>
          <w:sz w:val="24"/>
          <w:szCs w:val="24"/>
        </w:rPr>
        <w:t xml:space="preserve">el servidor </w:t>
      </w:r>
      <w:r>
        <w:rPr>
          <w:rFonts w:ascii="Arial" w:hAnsi="Arial" w:cs="Arial"/>
          <w:sz w:val="24"/>
          <w:szCs w:val="24"/>
        </w:rPr>
        <w:t xml:space="preserve">intercambiando mensajes codificados en </w:t>
      </w:r>
      <w:r w:rsidRPr="00294A12">
        <w:rPr>
          <w:rFonts w:ascii="Arial" w:hAnsi="Arial" w:cs="Arial"/>
          <w:sz w:val="24"/>
          <w:szCs w:val="24"/>
        </w:rPr>
        <w:t>J</w:t>
      </w:r>
      <w:r>
        <w:rPr>
          <w:rFonts w:ascii="Arial" w:hAnsi="Arial" w:cs="Arial"/>
          <w:sz w:val="24"/>
          <w:szCs w:val="24"/>
        </w:rPr>
        <w:t>SON</w:t>
      </w:r>
      <w:r w:rsidRPr="00294A12">
        <w:rPr>
          <w:rFonts w:ascii="Arial" w:hAnsi="Arial" w:cs="Arial"/>
          <w:sz w:val="24"/>
          <w:szCs w:val="24"/>
        </w:rPr>
        <w:t>.</w:t>
      </w:r>
    </w:p>
    <w:p w14:paraId="3E3573EA" w14:textId="77777777" w:rsidR="00897AEB" w:rsidRPr="00AA23CC" w:rsidRDefault="00897AEB" w:rsidP="00897AEB">
      <w:pPr>
        <w:pStyle w:val="Ttulo2"/>
        <w:rPr>
          <w:b/>
          <w:sz w:val="32"/>
          <w:szCs w:val="32"/>
        </w:rPr>
      </w:pPr>
      <w:bookmarkStart w:id="480" w:name="_Toc504153959"/>
      <w:bookmarkStart w:id="481" w:name="_Toc510608588"/>
      <w:r>
        <w:rPr>
          <w:b/>
          <w:sz w:val="32"/>
          <w:szCs w:val="32"/>
        </w:rPr>
        <w:lastRenderedPageBreak/>
        <w:t xml:space="preserve">10.2 </w:t>
      </w:r>
      <w:r w:rsidRPr="00AA23CC">
        <w:rPr>
          <w:b/>
          <w:sz w:val="32"/>
          <w:szCs w:val="32"/>
        </w:rPr>
        <w:t>Desarrollo del servidor (</w:t>
      </w:r>
      <w:r w:rsidRPr="00E4699E">
        <w:rPr>
          <w:b/>
          <w:i/>
          <w:sz w:val="32"/>
          <w:szCs w:val="32"/>
        </w:rPr>
        <w:t>back-end</w:t>
      </w:r>
      <w:r w:rsidRPr="00AA23CC">
        <w:rPr>
          <w:b/>
          <w:sz w:val="32"/>
          <w:szCs w:val="32"/>
        </w:rPr>
        <w:t>)</w:t>
      </w:r>
      <w:bookmarkEnd w:id="480"/>
      <w:bookmarkEnd w:id="481"/>
    </w:p>
    <w:p w14:paraId="23ACB140" w14:textId="77777777" w:rsidR="00897AEB" w:rsidRPr="00AA23CC" w:rsidRDefault="00897AEB" w:rsidP="00897AEB"/>
    <w:p w14:paraId="3318A48A" w14:textId="6C9C08A5" w:rsidR="00897AEB"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_Ref508794388 \h </w:instrText>
      </w:r>
      <w:r w:rsidR="007A53EB" w:rsidRPr="007A53EB">
        <w:rPr>
          <w:rFonts w:ascii="Arial" w:hAnsi="Arial" w:cs="Arial"/>
          <w:i/>
          <w:sz w:val="24"/>
          <w:szCs w:val="24"/>
        </w:rPr>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fldChar w:fldCharType="separate"/>
      </w:r>
      <w:r w:rsidR="007A53EB" w:rsidRPr="007A53EB">
        <w:rPr>
          <w:rFonts w:ascii="Arial" w:hAnsi="Arial" w:cs="Arial"/>
          <w:b/>
          <w:i/>
          <w:sz w:val="24"/>
          <w:szCs w:val="24"/>
        </w:rPr>
        <w:t>Back-End</w:t>
      </w:r>
      <w:r w:rsidR="007A53EB" w:rsidRPr="007A53EB">
        <w:rPr>
          <w:rFonts w:ascii="Arial" w:hAnsi="Arial" w:cs="Arial"/>
          <w:i/>
          <w:sz w:val="24"/>
          <w:szCs w:val="24"/>
        </w:rPr>
        <w:fldChar w:fldCharType="end"/>
      </w:r>
      <w:r w:rsidRPr="00294A12">
        <w:rPr>
          <w:rFonts w:ascii="Arial" w:hAnsi="Arial" w:cs="Arial"/>
          <w:sz w:val="24"/>
          <w:szCs w:val="24"/>
        </w:rPr>
        <w:t xml:space="preserve">, construido </w:t>
      </w:r>
      <w:r>
        <w:rPr>
          <w:rFonts w:ascii="Arial" w:hAnsi="Arial" w:cs="Arial"/>
          <w:sz w:val="24"/>
          <w:szCs w:val="24"/>
        </w:rPr>
        <w:t xml:space="preserve">sobre 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_Ref508731667 \h </w:instrText>
      </w:r>
      <w:r w:rsidR="007A53EB" w:rsidRPr="007A53EB">
        <w:rPr>
          <w:rFonts w:ascii="Arial" w:hAnsi="Arial" w:cs="Arial"/>
          <w:sz w:val="24"/>
          <w:szCs w:val="24"/>
        </w:rPr>
      </w:r>
      <w:r w:rsidR="007A53EB" w:rsidRPr="007A53EB">
        <w:rPr>
          <w:rFonts w:ascii="Arial" w:hAnsi="Arial" w:cs="Arial"/>
          <w:sz w:val="24"/>
          <w:szCs w:val="24"/>
        </w:rPr>
        <w:instrText xml:space="preserve"> \* MERGEFORMAT </w:instrText>
      </w:r>
      <w:r w:rsidR="007A53EB" w:rsidRPr="007A53EB">
        <w:rPr>
          <w:rFonts w:ascii="Arial" w:hAnsi="Arial" w:cs="Arial"/>
          <w:sz w:val="24"/>
          <w:szCs w:val="24"/>
        </w:rPr>
        <w:fldChar w:fldCharType="separate"/>
      </w:r>
      <w:r w:rsidR="007A53EB" w:rsidRPr="007A53EB">
        <w:rPr>
          <w:rFonts w:ascii="Arial" w:hAnsi="Arial" w:cs="Arial"/>
          <w:b/>
          <w:i/>
          <w:sz w:val="24"/>
          <w:szCs w:val="24"/>
        </w:rPr>
        <w:t>Framework</w:t>
      </w:r>
      <w:r w:rsidR="007A53EB" w:rsidRPr="007A53EB">
        <w:rPr>
          <w:rFonts w:ascii="Arial" w:hAnsi="Arial" w:cs="Arial"/>
          <w:sz w:val="24"/>
          <w:szCs w:val="24"/>
        </w:rPr>
        <w:fldChar w:fldCharType="end"/>
      </w:r>
      <w:r w:rsidR="007A53EB">
        <w:rPr>
          <w:rFonts w:ascii="Arial" w:hAnsi="Arial" w:cs="Arial"/>
          <w:sz w:val="24"/>
          <w:szCs w:val="24"/>
        </w:rPr>
        <w:t xml:space="preserve"> </w:t>
      </w:r>
      <w:r>
        <w:rPr>
          <w:rFonts w:ascii="Arial" w:hAnsi="Arial" w:cs="Arial"/>
          <w:sz w:val="24"/>
          <w:szCs w:val="24"/>
        </w:rPr>
        <w:t xml:space="preserve">web </w:t>
      </w:r>
      <w:r w:rsidRPr="00294A12">
        <w:rPr>
          <w:rFonts w:ascii="Arial" w:hAnsi="Arial" w:cs="Arial"/>
          <w:sz w:val="24"/>
          <w:szCs w:val="24"/>
        </w:rPr>
        <w:t xml:space="preserve">Express, </w:t>
      </w:r>
      <w:r>
        <w:rPr>
          <w:rFonts w:ascii="Arial" w:hAnsi="Arial" w:cs="Arial"/>
          <w:sz w:val="24"/>
          <w:szCs w:val="24"/>
        </w:rPr>
        <w:t xml:space="preserve">y aprovechando de NodeJS la capacidad para servir medios </w:t>
      </w:r>
      <w:r w:rsidRPr="00294A12">
        <w:rPr>
          <w:rFonts w:ascii="Arial" w:hAnsi="Arial" w:cs="Arial"/>
          <w:sz w:val="24"/>
          <w:szCs w:val="24"/>
        </w:rPr>
        <w:t xml:space="preserve">estáticos del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sz w:val="24"/>
          <w:szCs w:val="24"/>
        </w:rPr>
      </w:r>
      <w:r w:rsidR="007A53EB" w:rsidRPr="007A53EB">
        <w:rPr>
          <w:rFonts w:ascii="Arial" w:hAnsi="Arial" w:cs="Arial"/>
          <w:sz w:val="24"/>
          <w:szCs w:val="24"/>
        </w:rPr>
        <w:instrText xml:space="preserve"> \* MERGEFORMAT </w:instrText>
      </w:r>
      <w:r w:rsidR="007A53EB" w:rsidRPr="007A53EB">
        <w:rPr>
          <w:rFonts w:ascii="Arial" w:hAnsi="Arial" w:cs="Arial"/>
          <w:sz w:val="24"/>
          <w:szCs w:val="24"/>
        </w:rPr>
        <w:fldChar w:fldCharType="separate"/>
      </w:r>
      <w:r w:rsidR="007A53EB" w:rsidRPr="007A53EB">
        <w:rPr>
          <w:rFonts w:ascii="Arial" w:hAnsi="Arial" w:cs="Arial"/>
          <w:b/>
          <w:i/>
          <w:sz w:val="24"/>
          <w:szCs w:val="24"/>
        </w:rPr>
        <w:t>Front-End</w:t>
      </w:r>
      <w:r w:rsidR="007A53EB" w:rsidRPr="007A53EB">
        <w:rPr>
          <w:rFonts w:ascii="Arial" w:hAnsi="Arial" w:cs="Arial"/>
          <w:sz w:val="24"/>
          <w:szCs w:val="24"/>
        </w:rPr>
        <w:fldChar w:fldCharType="end"/>
      </w:r>
      <w:r w:rsidRPr="00294A12">
        <w:rPr>
          <w:rFonts w:ascii="Arial" w:hAnsi="Arial" w:cs="Arial"/>
          <w:sz w:val="24"/>
          <w:szCs w:val="24"/>
        </w:rPr>
        <w:t xml:space="preserve"> </w:t>
      </w:r>
      <w:r>
        <w:rPr>
          <w:rFonts w:ascii="Arial" w:hAnsi="Arial" w:cs="Arial"/>
          <w:sz w:val="24"/>
          <w:szCs w:val="24"/>
        </w:rPr>
        <w:t>(JS, CSS, HTML no generados dinámicamente)</w:t>
      </w:r>
      <w:r w:rsidRPr="00294A12">
        <w:rPr>
          <w:rFonts w:ascii="Arial" w:hAnsi="Arial" w:cs="Arial"/>
          <w:sz w:val="24"/>
          <w:szCs w:val="24"/>
        </w:rPr>
        <w:t>. Los direct</w:t>
      </w:r>
      <w:r>
        <w:rPr>
          <w:rFonts w:ascii="Arial" w:hAnsi="Arial" w:cs="Arial"/>
          <w:sz w:val="24"/>
          <w:szCs w:val="24"/>
        </w:rPr>
        <w:t xml:space="preserve">orios del proyecto se </w:t>
      </w:r>
      <w:r w:rsidR="00D16442">
        <w:rPr>
          <w:rFonts w:ascii="Arial" w:hAnsi="Arial" w:cs="Arial"/>
          <w:sz w:val="24"/>
          <w:szCs w:val="24"/>
        </w:rPr>
        <w:t>pueden</w:t>
      </w:r>
      <w:r>
        <w:rPr>
          <w:rFonts w:ascii="Arial" w:hAnsi="Arial" w:cs="Arial"/>
          <w:sz w:val="24"/>
          <w:szCs w:val="24"/>
        </w:rPr>
        <w:t xml:space="preserve"> observar en la ilustración (</w:t>
      </w:r>
      <w:r w:rsidRPr="00D16442">
        <w:rPr>
          <w:rFonts w:ascii="Arial" w:hAnsi="Arial" w:cs="Arial"/>
          <w:b/>
          <w:sz w:val="24"/>
          <w:szCs w:val="24"/>
        </w:rPr>
        <w:fldChar w:fldCharType="begin"/>
      </w:r>
      <w:r w:rsidRPr="00D16442">
        <w:rPr>
          <w:rFonts w:ascii="Arial" w:hAnsi="Arial" w:cs="Arial"/>
          <w:b/>
          <w:sz w:val="24"/>
          <w:szCs w:val="24"/>
        </w:rPr>
        <w:instrText xml:space="preserve"> REF _Ref508118903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Pr="00D16442">
        <w:rPr>
          <w:rFonts w:ascii="Arial" w:hAnsi="Arial" w:cs="Arial"/>
          <w:b/>
          <w:sz w:val="24"/>
          <w:szCs w:val="24"/>
        </w:rPr>
        <w:t xml:space="preserve">Ilustración </w:t>
      </w:r>
      <w:r w:rsidRPr="00D16442">
        <w:rPr>
          <w:rFonts w:ascii="Arial" w:hAnsi="Arial" w:cs="Arial"/>
          <w:b/>
          <w:noProof/>
          <w:sz w:val="24"/>
          <w:szCs w:val="24"/>
        </w:rPr>
        <w:t>2</w:t>
      </w:r>
      <w:r w:rsidRPr="00D16442">
        <w:rPr>
          <w:rFonts w:ascii="Arial" w:hAnsi="Arial" w:cs="Arial"/>
          <w:b/>
          <w:sz w:val="24"/>
          <w:szCs w:val="24"/>
        </w:rPr>
        <w:t xml:space="preserve"> - Backend</w:t>
      </w:r>
      <w:r w:rsidRPr="00D16442">
        <w:rPr>
          <w:rFonts w:ascii="Arial" w:hAnsi="Arial" w:cs="Arial"/>
          <w:b/>
          <w:sz w:val="24"/>
          <w:szCs w:val="24"/>
        </w:rPr>
        <w:fldChar w:fldCharType="end"/>
      </w:r>
      <w:r>
        <w:rPr>
          <w:rFonts w:ascii="Arial" w:hAnsi="Arial" w:cs="Arial"/>
          <w:sz w:val="24"/>
          <w:szCs w:val="24"/>
        </w:rPr>
        <w:t xml:space="preserve">) </w:t>
      </w:r>
    </w:p>
    <w:p w14:paraId="536D1620" w14:textId="77777777" w:rsidR="00897AEB" w:rsidRDefault="00897AEB" w:rsidP="00897AEB">
      <w:pPr>
        <w:keepNext/>
      </w:pPr>
      <w:r>
        <w:rPr>
          <w:rFonts w:ascii="Arial" w:hAnsi="Arial" w:cs="Arial"/>
          <w:noProof/>
          <w:sz w:val="24"/>
          <w:szCs w:val="24"/>
          <w:lang w:val="en-US" w:eastAsia="en-US"/>
        </w:rPr>
        <w:drawing>
          <wp:inline distT="0" distB="0" distL="0" distR="0" wp14:anchorId="62908BCE" wp14:editId="5E504D8D">
            <wp:extent cx="5400040" cy="3150235"/>
            <wp:effectExtent l="0" t="0" r="0" b="12065"/>
            <wp:docPr id="1082" name="Diagrama 10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1AF6BB38" w14:textId="75B1BBDB" w:rsidR="00897AEB" w:rsidRDefault="00897AEB" w:rsidP="00897AEB">
      <w:pPr>
        <w:pStyle w:val="Descripcin"/>
        <w:jc w:val="center"/>
        <w:rPr>
          <w:rFonts w:ascii="Arial" w:hAnsi="Arial" w:cs="Arial"/>
          <w:sz w:val="24"/>
          <w:szCs w:val="24"/>
        </w:rPr>
      </w:pPr>
      <w:bookmarkStart w:id="482" w:name="_Ref508118903"/>
      <w:r>
        <w:t xml:space="preserve">Ilustración </w:t>
      </w:r>
      <w:fldSimple w:instr=" SEQ Ilustración \* ARABIC ">
        <w:r w:rsidR="00D16442">
          <w:rPr>
            <w:noProof/>
          </w:rPr>
          <w:t>78</w:t>
        </w:r>
      </w:fldSimple>
      <w:r>
        <w:t xml:space="preserve"> - Backend</w:t>
      </w:r>
      <w:bookmarkEnd w:id="482"/>
    </w:p>
    <w:p w14:paraId="067914E9" w14:textId="77777777" w:rsidR="00897AEB" w:rsidRPr="007628B3" w:rsidRDefault="00897AEB" w:rsidP="00897AEB">
      <w:pPr>
        <w:rPr>
          <w:rFonts w:ascii="Arial" w:hAnsi="Arial" w:cs="Arial"/>
          <w:sz w:val="24"/>
          <w:szCs w:val="24"/>
        </w:rPr>
      </w:pPr>
    </w:p>
    <w:p w14:paraId="6E23DFA5" w14:textId="6CF1E23C" w:rsidR="00897AEB" w:rsidRDefault="00897AEB" w:rsidP="00897AEB">
      <w:pPr>
        <w:rPr>
          <w:rFonts w:ascii="Arial" w:hAnsi="Arial" w:cs="Arial"/>
          <w:sz w:val="24"/>
          <w:szCs w:val="24"/>
        </w:rPr>
      </w:pPr>
      <w:r>
        <w:rPr>
          <w:rFonts w:ascii="Arial" w:hAnsi="Arial" w:cs="Arial"/>
          <w:sz w:val="24"/>
          <w:szCs w:val="24"/>
        </w:rPr>
        <w:t xml:space="preserve">En el directorio Routes, se encuentran dos archivos: Api.js y Placas.js. El primero se encarga de gestionar las llamadas por métodos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_Ref509657965 \h </w:instrText>
      </w:r>
      <w:r w:rsidR="007A53EB" w:rsidRPr="007A53EB">
        <w:rPr>
          <w:rFonts w:ascii="Arial" w:hAnsi="Arial" w:cs="Arial"/>
          <w:sz w:val="24"/>
          <w:szCs w:val="24"/>
        </w:rPr>
      </w:r>
      <w:r w:rsidR="007A53EB" w:rsidRPr="007A53EB">
        <w:rPr>
          <w:rFonts w:ascii="Arial" w:hAnsi="Arial" w:cs="Arial"/>
          <w:sz w:val="24"/>
          <w:szCs w:val="24"/>
        </w:rPr>
        <w:instrText xml:space="preserve"> \* MERGEFORMAT </w:instrText>
      </w:r>
      <w:r w:rsidR="007A53EB" w:rsidRPr="007A53EB">
        <w:rPr>
          <w:rFonts w:ascii="Arial" w:hAnsi="Arial" w:cs="Arial"/>
          <w:sz w:val="24"/>
          <w:szCs w:val="24"/>
        </w:rPr>
        <w:fldChar w:fldCharType="separate"/>
      </w:r>
      <w:r w:rsidR="007A53EB" w:rsidRPr="007A53EB">
        <w:rPr>
          <w:rFonts w:ascii="Arial" w:hAnsi="Arial" w:cs="Arial"/>
          <w:b/>
          <w:i/>
          <w:sz w:val="24"/>
          <w:szCs w:val="24"/>
        </w:rPr>
        <w:t>HTTP (Hypertext Transfer Protocol)</w:t>
      </w:r>
      <w:r w:rsidR="007A53EB" w:rsidRPr="007A53EB">
        <w:rPr>
          <w:rFonts w:ascii="Arial" w:hAnsi="Arial" w:cs="Arial"/>
          <w:sz w:val="24"/>
          <w:szCs w:val="24"/>
        </w:rPr>
        <w:fldChar w:fldCharType="end"/>
      </w:r>
      <w:r>
        <w:rPr>
          <w:rFonts w:ascii="Arial" w:hAnsi="Arial" w:cs="Arial"/>
          <w:sz w:val="24"/>
          <w:szCs w:val="24"/>
        </w:rPr>
        <w:t xml:space="preserve">, hacia </w:t>
      </w:r>
      <w:r w:rsidRPr="00E4699E">
        <w:rPr>
          <w:rFonts w:ascii="Arial" w:hAnsi="Arial" w:cs="Arial"/>
          <w:i/>
          <w:sz w:val="24"/>
          <w:szCs w:val="24"/>
        </w:rPr>
        <w:t>endpoints</w:t>
      </w:r>
      <w:r>
        <w:rPr>
          <w:rFonts w:ascii="Arial" w:hAnsi="Arial" w:cs="Arial"/>
          <w:sz w:val="24"/>
          <w:szCs w:val="24"/>
        </w:rPr>
        <w:t xml:space="preserve"> REST. Por otro lado, Placas.js se encarga de gestionar la conexión a los periféricos de la Raspberry, que son la Arduino NANO y la Arduino MEGA.</w:t>
      </w:r>
    </w:p>
    <w:p w14:paraId="7147B533" w14:textId="77777777" w:rsidR="00897AEB" w:rsidRDefault="00897AEB" w:rsidP="00897AEB">
      <w:pPr>
        <w:rPr>
          <w:rFonts w:ascii="Arial" w:hAnsi="Arial" w:cs="Arial"/>
          <w:sz w:val="24"/>
          <w:szCs w:val="24"/>
        </w:rPr>
      </w:pPr>
    </w:p>
    <w:p w14:paraId="66FF53E5" w14:textId="7EBAE880" w:rsidR="00897AEB" w:rsidRDefault="00897AEB" w:rsidP="00897AEB">
      <w:pPr>
        <w:rPr>
          <w:rFonts w:ascii="Arial" w:hAnsi="Arial" w:cs="Arial"/>
          <w:sz w:val="24"/>
          <w:szCs w:val="24"/>
        </w:rPr>
      </w:pPr>
      <w:r>
        <w:rPr>
          <w:rFonts w:ascii="Arial" w:hAnsi="Arial" w:cs="Arial"/>
          <w:sz w:val="24"/>
          <w:szCs w:val="24"/>
        </w:rPr>
        <w:t xml:space="preserve">Además, en el directorio dist, se almacena el resultado de la compilación de la aplicación Angular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rPr>
        <w:fldChar w:fldCharType="end"/>
      </w:r>
      <w:r>
        <w:rPr>
          <w:rFonts w:ascii="Arial" w:hAnsi="Arial" w:cs="Arial"/>
          <w:sz w:val="24"/>
          <w:szCs w:val="24"/>
        </w:rPr>
        <w:t xml:space="preserve">, que consisten en archivos JavaScript,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_Ref510608964 \h </w:instrText>
      </w:r>
      <w:r w:rsidR="007A53EB" w:rsidRPr="007A53EB">
        <w:rPr>
          <w:rFonts w:ascii="Arial" w:hAnsi="Arial" w:cs="Arial"/>
          <w:sz w:val="24"/>
          <w:szCs w:val="24"/>
        </w:rPr>
      </w:r>
      <w:r w:rsidR="007A53EB" w:rsidRPr="007A53EB">
        <w:rPr>
          <w:rFonts w:ascii="Arial" w:hAnsi="Arial" w:cs="Arial"/>
          <w:sz w:val="24"/>
          <w:szCs w:val="24"/>
        </w:rPr>
        <w:instrText xml:space="preserve"> \* MERGEFORMAT </w:instrText>
      </w:r>
      <w:r w:rsidR="007A53EB" w:rsidRPr="007A53EB">
        <w:rPr>
          <w:rFonts w:ascii="Arial" w:hAnsi="Arial" w:cs="Arial"/>
          <w:sz w:val="24"/>
          <w:szCs w:val="24"/>
        </w:rPr>
        <w:fldChar w:fldCharType="separate"/>
      </w:r>
      <w:r w:rsidR="007A53EB" w:rsidRPr="007A53EB">
        <w:rPr>
          <w:rFonts w:ascii="Arial" w:hAnsi="Arial" w:cs="Arial"/>
          <w:b/>
          <w:i/>
          <w:sz w:val="24"/>
          <w:szCs w:val="24"/>
        </w:rPr>
        <w:t>HTML (HyperText Markup Language)</w:t>
      </w:r>
      <w:r w:rsidR="007A53EB" w:rsidRPr="007A53EB">
        <w:rPr>
          <w:rFonts w:ascii="Arial" w:hAnsi="Arial" w:cs="Arial"/>
          <w:sz w:val="24"/>
          <w:szCs w:val="24"/>
        </w:rPr>
        <w:fldChar w:fldCharType="end"/>
      </w:r>
      <w:r>
        <w:rPr>
          <w:rFonts w:ascii="Arial" w:hAnsi="Arial" w:cs="Arial"/>
          <w:sz w:val="24"/>
          <w:szCs w:val="24"/>
        </w:rPr>
        <w:t xml:space="preserve"> y CSS3. Por otro lado, existe un archivo server.js encargado del arranque del servidor escuchando el puerto 3000, a través de las APIs </w:t>
      </w:r>
      <w:r w:rsidR="00D16442">
        <w:rPr>
          <w:rFonts w:ascii="Arial" w:hAnsi="Arial" w:cs="Arial"/>
          <w:sz w:val="24"/>
          <w:szCs w:val="24"/>
        </w:rPr>
        <w:t>estándar</w:t>
      </w:r>
      <w:r>
        <w:rPr>
          <w:rFonts w:ascii="Arial" w:hAnsi="Arial" w:cs="Arial"/>
          <w:sz w:val="24"/>
          <w:szCs w:val="24"/>
        </w:rPr>
        <w:t xml:space="preserve"> de Node.</w:t>
      </w:r>
      <w:bookmarkStart w:id="483" w:name="_GoBack"/>
      <w:bookmarkEnd w:id="483"/>
    </w:p>
    <w:p w14:paraId="6C426775" w14:textId="77777777" w:rsidR="00897AEB" w:rsidRDefault="00897AEB" w:rsidP="00897AEB">
      <w:pPr>
        <w:rPr>
          <w:rFonts w:ascii="Arial" w:hAnsi="Arial" w:cs="Arial"/>
          <w:sz w:val="24"/>
          <w:szCs w:val="24"/>
        </w:rPr>
      </w:pPr>
    </w:p>
    <w:p w14:paraId="4A87E997" w14:textId="77777777" w:rsidR="00897AEB" w:rsidRDefault="00897AEB" w:rsidP="00897AEB">
      <w:pPr>
        <w:rPr>
          <w:rFonts w:ascii="Arial" w:hAnsi="Arial" w:cs="Arial"/>
          <w:sz w:val="24"/>
          <w:szCs w:val="24"/>
        </w:rPr>
      </w:pPr>
      <w:r>
        <w:rPr>
          <w:rFonts w:ascii="Arial" w:hAnsi="Arial" w:cs="Arial"/>
          <w:sz w:val="24"/>
          <w:szCs w:val="24"/>
        </w:rPr>
        <w:t>La conectividad a MongoDB es realizada a través del driver MongoClient utilizado en el archivo Api.js.</w:t>
      </w:r>
    </w:p>
    <w:p w14:paraId="6F68AFBF" w14:textId="2AE0E9C5" w:rsidR="00897AEB" w:rsidRPr="00897AEB" w:rsidRDefault="00897AEB" w:rsidP="00897AEB">
      <w:pPr>
        <w:rPr>
          <w:rFonts w:ascii="Arial" w:hAnsi="Arial" w:cs="Arial"/>
          <w:sz w:val="24"/>
          <w:szCs w:val="24"/>
        </w:rPr>
      </w:pPr>
      <w:r>
        <w:rPr>
          <w:rFonts w:ascii="Arial" w:hAnsi="Arial" w:cs="Arial"/>
          <w:sz w:val="24"/>
          <w:szCs w:val="24"/>
        </w:rPr>
        <w:t xml:space="preserve"> </w:t>
      </w:r>
    </w:p>
    <w:p w14:paraId="1E2B1AC4" w14:textId="77777777" w:rsidR="00897AEB" w:rsidRPr="00431BA0" w:rsidRDefault="00897AEB" w:rsidP="00897AEB">
      <w:pPr>
        <w:rPr>
          <w:rFonts w:ascii="Arial" w:hAnsi="Arial" w:cs="Arial"/>
          <w:sz w:val="24"/>
          <w:szCs w:val="24"/>
        </w:rPr>
      </w:pPr>
      <w:r w:rsidRPr="00431BA0">
        <w:rPr>
          <w:rFonts w:ascii="Arial" w:hAnsi="Arial" w:cs="Arial"/>
          <w:sz w:val="24"/>
          <w:szCs w:val="24"/>
        </w:rPr>
        <w:t xml:space="preserve">Las </w:t>
      </w:r>
      <w:r>
        <w:rPr>
          <w:rFonts w:ascii="Arial" w:hAnsi="Arial" w:cs="Arial"/>
          <w:i/>
          <w:sz w:val="24"/>
          <w:szCs w:val="24"/>
        </w:rPr>
        <w:t xml:space="preserve">endpoints </w:t>
      </w:r>
      <w:r w:rsidRPr="00E4699E">
        <w:rPr>
          <w:rFonts w:ascii="Arial" w:hAnsi="Arial" w:cs="Arial"/>
          <w:sz w:val="24"/>
          <w:szCs w:val="24"/>
        </w:rPr>
        <w:t>REST</w:t>
      </w:r>
      <w:r>
        <w:rPr>
          <w:rFonts w:ascii="Arial" w:hAnsi="Arial" w:cs="Arial"/>
          <w:sz w:val="24"/>
          <w:szCs w:val="24"/>
        </w:rPr>
        <w:t>, atendidos</w:t>
      </w:r>
      <w:r w:rsidRPr="00431BA0">
        <w:rPr>
          <w:rFonts w:ascii="Arial" w:hAnsi="Arial" w:cs="Arial"/>
          <w:sz w:val="24"/>
          <w:szCs w:val="24"/>
        </w:rPr>
        <w:t xml:space="preserve"> por Express, son:</w:t>
      </w:r>
    </w:p>
    <w:p w14:paraId="76AE85BA" w14:textId="77777777" w:rsidR="00897AEB" w:rsidRDefault="00897AEB" w:rsidP="00897AEB"/>
    <w:p w14:paraId="204D1713"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Temperturas </w:t>
      </w:r>
      <w:r w:rsidRPr="00431BA0">
        <w:rPr>
          <w:rFonts w:ascii="Arial" w:hAnsi="Arial" w:cs="Arial"/>
          <w:sz w:val="24"/>
          <w:szCs w:val="24"/>
        </w:rPr>
        <w:sym w:font="Wingdings" w:char="F0E0"/>
      </w:r>
      <w:r w:rsidRPr="00431BA0">
        <w:rPr>
          <w:rFonts w:ascii="Arial" w:hAnsi="Arial" w:cs="Arial"/>
          <w:sz w:val="24"/>
          <w:szCs w:val="24"/>
        </w:rPr>
        <w:t xml:space="preserve"> Api.js, devolviendo temperaturas almacenadas en la BD</w:t>
      </w:r>
      <w:r>
        <w:rPr>
          <w:rFonts w:ascii="Arial" w:hAnsi="Arial" w:cs="Arial"/>
          <w:sz w:val="24"/>
          <w:szCs w:val="24"/>
        </w:rPr>
        <w:t>.</w:t>
      </w:r>
    </w:p>
    <w:p w14:paraId="487AF9F6" w14:textId="77777777" w:rsidR="00897AEB"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Monoxidos </w:t>
      </w:r>
      <w:r w:rsidRPr="00431BA0">
        <w:rPr>
          <w:rFonts w:ascii="Arial" w:hAnsi="Arial" w:cs="Arial"/>
          <w:sz w:val="24"/>
          <w:szCs w:val="24"/>
        </w:rPr>
        <w:sym w:font="Wingdings" w:char="F0E0"/>
      </w:r>
      <w:r w:rsidRPr="00431BA0">
        <w:rPr>
          <w:rFonts w:ascii="Arial" w:hAnsi="Arial" w:cs="Arial"/>
          <w:sz w:val="24"/>
          <w:szCs w:val="24"/>
        </w:rPr>
        <w:t xml:space="preserve"> Api.js, devolviendo monóxidos almacenadas en la BD</w:t>
      </w:r>
      <w:r>
        <w:rPr>
          <w:rFonts w:ascii="Arial" w:hAnsi="Arial" w:cs="Arial"/>
          <w:sz w:val="24"/>
          <w:szCs w:val="24"/>
        </w:rPr>
        <w:t>.</w:t>
      </w:r>
    </w:p>
    <w:p w14:paraId="30D425D7" w14:textId="77777777" w:rsidR="00897AEB" w:rsidRPr="00E4699E"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 </w:t>
      </w:r>
      <w:r w:rsidRPr="00431BA0">
        <w:rPr>
          <w:rFonts w:ascii="Arial" w:hAnsi="Arial" w:cs="Arial"/>
          <w:sz w:val="24"/>
          <w:szCs w:val="24"/>
        </w:rPr>
        <w:sym w:font="Wingdings" w:char="F0E0"/>
      </w:r>
      <w:r w:rsidRPr="00431BA0">
        <w:rPr>
          <w:rFonts w:ascii="Arial" w:hAnsi="Arial" w:cs="Arial"/>
          <w:sz w:val="24"/>
          <w:szCs w:val="24"/>
        </w:rPr>
        <w:t xml:space="preserve"> placas.js, se obtiene el valor actual de monóxido en el ambiente</w:t>
      </w:r>
      <w:r>
        <w:rPr>
          <w:rFonts w:ascii="Arial" w:hAnsi="Arial" w:cs="Arial"/>
          <w:sz w:val="24"/>
          <w:szCs w:val="24"/>
        </w:rPr>
        <w:t>.</w:t>
      </w:r>
    </w:p>
    <w:p w14:paraId="55BC69EB"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Apagar </w:t>
      </w:r>
      <w:r w:rsidRPr="00431BA0">
        <w:rPr>
          <w:rFonts w:ascii="Arial" w:hAnsi="Arial" w:cs="Arial"/>
          <w:sz w:val="24"/>
          <w:szCs w:val="24"/>
        </w:rPr>
        <w:sym w:font="Wingdings" w:char="F0E0"/>
      </w:r>
      <w:r w:rsidRPr="00431BA0">
        <w:rPr>
          <w:rFonts w:ascii="Arial" w:hAnsi="Arial" w:cs="Arial"/>
          <w:sz w:val="24"/>
          <w:szCs w:val="24"/>
        </w:rPr>
        <w:t xml:space="preserve"> Api.js, apagando la Raspberry desde el sistema operativo</w:t>
      </w:r>
      <w:r>
        <w:rPr>
          <w:rFonts w:ascii="Arial" w:hAnsi="Arial" w:cs="Arial"/>
          <w:sz w:val="24"/>
          <w:szCs w:val="24"/>
        </w:rPr>
        <w:t>.</w:t>
      </w:r>
    </w:p>
    <w:p w14:paraId="38383AC8"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lastRenderedPageBreak/>
        <w:t xml:space="preserve">Reiniciar </w:t>
      </w:r>
      <w:r w:rsidRPr="00431BA0">
        <w:rPr>
          <w:rFonts w:ascii="Arial" w:hAnsi="Arial" w:cs="Arial"/>
          <w:sz w:val="24"/>
          <w:szCs w:val="24"/>
        </w:rPr>
        <w:sym w:font="Wingdings" w:char="F0E0"/>
      </w:r>
      <w:r w:rsidRPr="00431BA0">
        <w:rPr>
          <w:rFonts w:ascii="Arial" w:hAnsi="Arial" w:cs="Arial"/>
          <w:sz w:val="24"/>
          <w:szCs w:val="24"/>
        </w:rPr>
        <w:t xml:space="preserve"> Api.js, reiniciando la Raspberry desde el sistema operativo</w:t>
      </w:r>
      <w:r>
        <w:rPr>
          <w:rFonts w:ascii="Arial" w:hAnsi="Arial" w:cs="Arial"/>
          <w:sz w:val="24"/>
          <w:szCs w:val="24"/>
        </w:rPr>
        <w:t>.</w:t>
      </w:r>
    </w:p>
    <w:p w14:paraId="6033DF6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Arriba, Abajo, Izquierda, Derecha, Stop </w:t>
      </w:r>
      <w:r w:rsidRPr="00431BA0">
        <w:rPr>
          <w:rFonts w:ascii="Arial" w:hAnsi="Arial" w:cs="Arial"/>
          <w:sz w:val="24"/>
          <w:szCs w:val="24"/>
        </w:rPr>
        <w:sym w:font="Wingdings" w:char="F0E0"/>
      </w:r>
      <w:r w:rsidRPr="00431BA0">
        <w:rPr>
          <w:rFonts w:ascii="Arial" w:hAnsi="Arial" w:cs="Arial"/>
          <w:sz w:val="24"/>
          <w:szCs w:val="24"/>
        </w:rPr>
        <w:t xml:space="preserve"> placas.js, ejecutando un orden a los motores para desplazarse o detenerse. </w:t>
      </w:r>
    </w:p>
    <w:p w14:paraId="410E369A"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Ultrasonido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de </w:t>
      </w:r>
      <w:r>
        <w:rPr>
          <w:rFonts w:ascii="Arial" w:hAnsi="Arial" w:cs="Arial"/>
          <w:sz w:val="24"/>
          <w:szCs w:val="24"/>
        </w:rPr>
        <w:t xml:space="preserve">distancia medida por </w:t>
      </w:r>
      <w:r w:rsidRPr="00431BA0">
        <w:rPr>
          <w:rFonts w:ascii="Arial" w:hAnsi="Arial" w:cs="Arial"/>
          <w:sz w:val="24"/>
          <w:szCs w:val="24"/>
        </w:rPr>
        <w:t xml:space="preserve">ultrasonido. </w:t>
      </w:r>
    </w:p>
    <w:p w14:paraId="5951970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GPS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como altura, velocidad, curso, fecha y coordenadas. </w:t>
      </w:r>
    </w:p>
    <w:p w14:paraId="2A1B9C4B" w14:textId="77777777" w:rsidR="00897AEB" w:rsidRPr="00431BA0" w:rsidRDefault="00897AEB" w:rsidP="00897AEB">
      <w:pPr>
        <w:pStyle w:val="Prrafodelista"/>
        <w:rPr>
          <w:rFonts w:ascii="Arial" w:hAnsi="Arial" w:cs="Arial"/>
          <w:sz w:val="24"/>
          <w:szCs w:val="24"/>
        </w:rPr>
      </w:pPr>
    </w:p>
    <w:p w14:paraId="0047BE4B" w14:textId="77777777" w:rsidR="00897AEB" w:rsidRDefault="00897AEB" w:rsidP="00897AEB">
      <w:pPr>
        <w:pStyle w:val="Prrafodelista"/>
      </w:pPr>
    </w:p>
    <w:p w14:paraId="5B5BFCF1" w14:textId="77777777" w:rsidR="00897AEB" w:rsidRDefault="00897AEB" w:rsidP="00897AEB">
      <w:pPr>
        <w:rPr>
          <w:rFonts w:ascii="Arial" w:hAnsi="Arial" w:cs="Arial"/>
          <w:sz w:val="24"/>
          <w:szCs w:val="24"/>
          <w:highlight w:val="yellow"/>
        </w:rPr>
      </w:pPr>
      <w:r w:rsidRPr="007F423A">
        <w:rPr>
          <w:highlight w:val="yellow"/>
        </w:rPr>
        <w:t>Ver anexo de códigos (Api.js, Placas.js</w:t>
      </w:r>
      <w:r>
        <w:rPr>
          <w:highlight w:val="yellow"/>
        </w:rPr>
        <w:t>, Server.js</w:t>
      </w:r>
      <w:r w:rsidRPr="007F423A">
        <w:rPr>
          <w:highlight w:val="yellow"/>
        </w:rPr>
        <w:t>)</w:t>
      </w:r>
    </w:p>
    <w:p w14:paraId="73037E25" w14:textId="77777777" w:rsidR="00897AEB" w:rsidRDefault="00897AEB" w:rsidP="00897AEB">
      <w:pPr>
        <w:pStyle w:val="Ttulo2"/>
        <w:rPr>
          <w:b/>
          <w:sz w:val="32"/>
          <w:szCs w:val="32"/>
        </w:rPr>
      </w:pPr>
      <w:bookmarkStart w:id="484" w:name="_Toc504153960"/>
      <w:bookmarkStart w:id="485" w:name="_Toc510608589"/>
      <w:r>
        <w:rPr>
          <w:b/>
          <w:sz w:val="32"/>
          <w:szCs w:val="32"/>
        </w:rPr>
        <w:t xml:space="preserve">10.3 </w:t>
      </w:r>
      <w:r w:rsidRPr="00AA23CC">
        <w:rPr>
          <w:b/>
          <w:sz w:val="32"/>
          <w:szCs w:val="32"/>
        </w:rPr>
        <w:t>Esquema de la arquitectura lógica</w:t>
      </w:r>
      <w:bookmarkEnd w:id="484"/>
      <w:bookmarkEnd w:id="485"/>
    </w:p>
    <w:p w14:paraId="680B3C70" w14:textId="77777777" w:rsidR="00897AEB" w:rsidRDefault="00897AEB" w:rsidP="00897AEB"/>
    <w:p w14:paraId="121A7D37" w14:textId="04F69A3B" w:rsidR="00897AEB" w:rsidRPr="00694D86" w:rsidRDefault="00897AEB" w:rsidP="00897AEB">
      <w:pPr>
        <w:rPr>
          <w:rFonts w:ascii="Arial" w:hAnsi="Arial" w:cs="Arial"/>
          <w:sz w:val="24"/>
          <w:szCs w:val="24"/>
        </w:rPr>
      </w:pPr>
      <w:r>
        <w:rPr>
          <w:rFonts w:ascii="Arial" w:hAnsi="Arial" w:cs="Arial"/>
          <w:sz w:val="24"/>
          <w:szCs w:val="24"/>
        </w:rPr>
        <w:t xml:space="preserve">El funcionamiento de la aplicación se basa en la comunicación entre </w:t>
      </w:r>
      <w:r w:rsidRPr="00694D86">
        <w:rPr>
          <w:rFonts w:ascii="Arial" w:hAnsi="Arial" w:cs="Arial"/>
          <w:sz w:val="24"/>
          <w:szCs w:val="24"/>
        </w:rPr>
        <w:t xml:space="preserve">el </w:t>
      </w:r>
      <w:r w:rsidRPr="00AC5A7C">
        <w:rPr>
          <w:rFonts w:ascii="Arial" w:hAnsi="Arial" w:cs="Arial"/>
          <w:i/>
          <w:sz w:val="24"/>
          <w:szCs w:val="24"/>
        </w:rPr>
        <w:t>front-end</w:t>
      </w:r>
      <w:r w:rsidRPr="00694D86">
        <w:rPr>
          <w:rFonts w:ascii="Arial" w:hAnsi="Arial" w:cs="Arial"/>
          <w:sz w:val="24"/>
          <w:szCs w:val="24"/>
        </w:rPr>
        <w:t xml:space="preserve"> (cliente)</w:t>
      </w:r>
      <w:r>
        <w:rPr>
          <w:rFonts w:ascii="Arial" w:hAnsi="Arial" w:cs="Arial"/>
          <w:sz w:val="24"/>
          <w:szCs w:val="24"/>
        </w:rPr>
        <w:t xml:space="preserve"> </w:t>
      </w:r>
      <w:r w:rsidRPr="00694D86">
        <w:rPr>
          <w:rFonts w:ascii="Arial" w:hAnsi="Arial" w:cs="Arial"/>
          <w:sz w:val="24"/>
          <w:szCs w:val="24"/>
        </w:rPr>
        <w:t xml:space="preserve">con </w:t>
      </w:r>
      <w:r>
        <w:rPr>
          <w:rFonts w:ascii="Arial" w:hAnsi="Arial" w:cs="Arial"/>
          <w:sz w:val="24"/>
          <w:szCs w:val="24"/>
        </w:rPr>
        <w:t xml:space="preserve">el </w:t>
      </w:r>
      <w:r w:rsidRPr="00AC5A7C">
        <w:rPr>
          <w:rFonts w:ascii="Arial" w:hAnsi="Arial" w:cs="Arial"/>
          <w:i/>
          <w:sz w:val="24"/>
          <w:szCs w:val="24"/>
        </w:rPr>
        <w:t>back-end</w:t>
      </w:r>
      <w:r w:rsidRPr="00694D86">
        <w:rPr>
          <w:rFonts w:ascii="Arial" w:hAnsi="Arial" w:cs="Arial"/>
          <w:sz w:val="24"/>
          <w:szCs w:val="24"/>
        </w:rPr>
        <w:t xml:space="preserve"> (servidor</w:t>
      </w:r>
      <w:r w:rsidR="00D16442" w:rsidRPr="00694D86">
        <w:rPr>
          <w:rFonts w:ascii="Arial" w:hAnsi="Arial" w:cs="Arial"/>
          <w:sz w:val="24"/>
          <w:szCs w:val="24"/>
        </w:rPr>
        <w:t>)</w:t>
      </w:r>
      <w:r w:rsidR="00D16442" w:rsidRPr="00694D86" w:rsidDel="00E41F86">
        <w:rPr>
          <w:rFonts w:ascii="Arial" w:hAnsi="Arial" w:cs="Arial"/>
          <w:sz w:val="24"/>
          <w:szCs w:val="24"/>
        </w:rPr>
        <w:t>.</w:t>
      </w:r>
      <w:r w:rsidRPr="00694D86">
        <w:rPr>
          <w:rFonts w:ascii="Arial" w:hAnsi="Arial" w:cs="Arial"/>
          <w:sz w:val="24"/>
          <w:szCs w:val="24"/>
        </w:rPr>
        <w:t xml:space="preserve"> En el siguiente gráfico (</w:t>
      </w:r>
      <w:r w:rsidRPr="00D16442">
        <w:rPr>
          <w:rFonts w:ascii="Arial" w:hAnsi="Arial" w:cs="Arial"/>
          <w:b/>
          <w:sz w:val="24"/>
          <w:szCs w:val="24"/>
        </w:rPr>
        <w:fldChar w:fldCharType="begin"/>
      </w:r>
      <w:r w:rsidRPr="00D16442">
        <w:rPr>
          <w:rFonts w:ascii="Arial" w:hAnsi="Arial" w:cs="Arial"/>
          <w:b/>
          <w:sz w:val="24"/>
          <w:szCs w:val="24"/>
        </w:rPr>
        <w:instrText xml:space="preserve"> REF _Ref508310820 \h  \* MERGEFORMAT </w:instrText>
      </w:r>
      <w:r w:rsidRPr="00D16442">
        <w:rPr>
          <w:rFonts w:ascii="Arial" w:hAnsi="Arial" w:cs="Arial"/>
          <w:b/>
          <w:sz w:val="24"/>
          <w:szCs w:val="24"/>
        </w:rPr>
      </w:r>
      <w:r w:rsidRPr="00D16442">
        <w:rPr>
          <w:rFonts w:ascii="Arial" w:hAnsi="Arial" w:cs="Arial"/>
          <w:b/>
          <w:sz w:val="24"/>
          <w:szCs w:val="24"/>
        </w:rPr>
        <w:fldChar w:fldCharType="separate"/>
      </w:r>
      <w:r w:rsidR="00D16442" w:rsidRPr="00D16442">
        <w:rPr>
          <w:rFonts w:ascii="Arial" w:hAnsi="Arial" w:cs="Arial"/>
          <w:b/>
          <w:sz w:val="24"/>
          <w:szCs w:val="24"/>
        </w:rPr>
        <w:t>Ilustración 79 - Arquitectura lógica del SAR</w:t>
      </w:r>
      <w:r w:rsidRPr="00D16442">
        <w:rPr>
          <w:rFonts w:ascii="Arial" w:hAnsi="Arial" w:cs="Arial"/>
          <w:b/>
          <w:sz w:val="24"/>
          <w:szCs w:val="24"/>
        </w:rPr>
        <w:fldChar w:fldCharType="end"/>
      </w:r>
      <w:r w:rsidRPr="00694D86">
        <w:rPr>
          <w:rFonts w:ascii="Arial" w:hAnsi="Arial" w:cs="Arial"/>
          <w:sz w:val="24"/>
          <w:szCs w:val="24"/>
        </w:rPr>
        <w:t>) se puede apreciar la arquitectura lógica cliente/servidor que posee el SAR, detallando todos los componentes</w:t>
      </w:r>
      <w:r>
        <w:rPr>
          <w:rFonts w:ascii="Arial" w:hAnsi="Arial" w:cs="Arial"/>
          <w:sz w:val="24"/>
          <w:szCs w:val="24"/>
        </w:rPr>
        <w:t xml:space="preserve">, </w:t>
      </w:r>
      <w:r w:rsidRPr="00694D86">
        <w:rPr>
          <w:rFonts w:ascii="Arial" w:hAnsi="Arial" w:cs="Arial"/>
          <w:sz w:val="24"/>
          <w:szCs w:val="24"/>
        </w:rPr>
        <w:t>tanto de software como de hardware</w:t>
      </w:r>
      <w:r>
        <w:rPr>
          <w:rFonts w:ascii="Arial" w:hAnsi="Arial" w:cs="Arial"/>
          <w:sz w:val="24"/>
          <w:szCs w:val="24"/>
        </w:rPr>
        <w:t>,</w:t>
      </w:r>
      <w:r w:rsidRPr="00694D86">
        <w:rPr>
          <w:rFonts w:ascii="Arial" w:hAnsi="Arial" w:cs="Arial"/>
          <w:sz w:val="24"/>
          <w:szCs w:val="24"/>
        </w:rPr>
        <w:t xml:space="preserve"> que intervienen para que el sistema funcione.</w:t>
      </w:r>
    </w:p>
    <w:p w14:paraId="1D42695F" w14:textId="77777777" w:rsidR="00897AEB" w:rsidRPr="002F3B41" w:rsidRDefault="00897AEB" w:rsidP="00897AEB"/>
    <w:p w14:paraId="17D11271" w14:textId="77777777" w:rsidR="00897AEB" w:rsidRDefault="00897AEB" w:rsidP="00897AEB">
      <w:pPr>
        <w:keepNext/>
      </w:pPr>
      <w:r>
        <w:rPr>
          <w:rFonts w:eastAsia="Times New Roman"/>
          <w:noProof/>
          <w:lang w:val="en-US" w:eastAsia="en-US"/>
        </w:rPr>
        <w:drawing>
          <wp:inline distT="0" distB="0" distL="0" distR="0" wp14:anchorId="49BC13C2" wp14:editId="4F4EC4C7">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4ABD43FB" w14:textId="37CB95A9" w:rsidR="00897AEB" w:rsidRDefault="00897AEB" w:rsidP="00897AEB">
      <w:pPr>
        <w:pStyle w:val="Descripcin"/>
        <w:jc w:val="center"/>
      </w:pPr>
      <w:bookmarkStart w:id="486" w:name="_Toc504154024"/>
      <w:bookmarkStart w:id="487" w:name="_Ref508310820"/>
      <w:r>
        <w:t xml:space="preserve">Ilustración </w:t>
      </w:r>
      <w:fldSimple w:instr=" SEQ Ilustración \* ARABIC ">
        <w:r w:rsidR="00D16442">
          <w:rPr>
            <w:noProof/>
          </w:rPr>
          <w:t>79</w:t>
        </w:r>
      </w:fldSimple>
      <w:r>
        <w:t xml:space="preserve"> - </w:t>
      </w:r>
      <w:r w:rsidRPr="00A064CE">
        <w:t>Arquitectura lógica del SAR</w:t>
      </w:r>
      <w:bookmarkEnd w:id="486"/>
      <w:bookmarkEnd w:id="487"/>
    </w:p>
    <w:p w14:paraId="59E5C03C" w14:textId="77777777" w:rsidR="00897AEB" w:rsidRDefault="00897AEB" w:rsidP="00897AEB">
      <w:pPr>
        <w:spacing w:after="160" w:line="259" w:lineRule="auto"/>
        <w:jc w:val="left"/>
        <w:rPr>
          <w:b/>
          <w:color w:val="666666"/>
          <w:sz w:val="32"/>
          <w:szCs w:val="32"/>
        </w:rPr>
      </w:pPr>
      <w:bookmarkStart w:id="488" w:name="_Toc504153962"/>
      <w:r>
        <w:rPr>
          <w:b/>
          <w:sz w:val="32"/>
          <w:szCs w:val="32"/>
        </w:rPr>
        <w:br w:type="page"/>
      </w:r>
    </w:p>
    <w:p w14:paraId="5E0CA5A5" w14:textId="77777777" w:rsidR="00897AEB" w:rsidRPr="00AA23CC" w:rsidRDefault="00897AEB" w:rsidP="00897AEB">
      <w:pPr>
        <w:pStyle w:val="Ttulo2"/>
        <w:rPr>
          <w:b/>
          <w:sz w:val="32"/>
          <w:szCs w:val="32"/>
        </w:rPr>
      </w:pPr>
      <w:bookmarkStart w:id="489" w:name="_Toc510608590"/>
      <w:r>
        <w:rPr>
          <w:b/>
          <w:sz w:val="32"/>
          <w:szCs w:val="32"/>
        </w:rPr>
        <w:lastRenderedPageBreak/>
        <w:t xml:space="preserve">10.4 </w:t>
      </w:r>
      <w:r w:rsidRPr="00AA23CC">
        <w:rPr>
          <w:b/>
          <w:sz w:val="32"/>
          <w:szCs w:val="32"/>
        </w:rPr>
        <w:t>Funcionamiento de la App</w:t>
      </w:r>
      <w:bookmarkEnd w:id="488"/>
      <w:bookmarkEnd w:id="489"/>
    </w:p>
    <w:p w14:paraId="263BA1B4" w14:textId="77777777" w:rsidR="00897AEB" w:rsidRPr="002A678D" w:rsidRDefault="00897AEB" w:rsidP="00897AEB"/>
    <w:p w14:paraId="58B74C68" w14:textId="77777777" w:rsidR="00897AEB" w:rsidRPr="00A2039E" w:rsidRDefault="00897AEB" w:rsidP="00897AEB">
      <w:pPr>
        <w:rPr>
          <w:rFonts w:ascii="Arial" w:hAnsi="Arial" w:cs="Arial"/>
          <w:sz w:val="24"/>
          <w:szCs w:val="24"/>
        </w:rPr>
      </w:pPr>
      <w:r w:rsidRPr="00A2039E">
        <w:rPr>
          <w:rFonts w:ascii="Arial" w:hAnsi="Arial" w:cs="Arial"/>
          <w:sz w:val="24"/>
          <w:szCs w:val="24"/>
        </w:rPr>
        <w:t>Para poder acceder a la aplicación del SAR y controlar el ro</w:t>
      </w:r>
      <w:r>
        <w:rPr>
          <w:rFonts w:ascii="Arial" w:hAnsi="Arial" w:cs="Arial"/>
          <w:sz w:val="24"/>
          <w:szCs w:val="24"/>
        </w:rPr>
        <w:t>bot móvil, se debe conectar al punto de acceso (AP, access point) de</w:t>
      </w:r>
      <w:r w:rsidRPr="00A2039E">
        <w:rPr>
          <w:rFonts w:ascii="Arial" w:hAnsi="Arial" w:cs="Arial"/>
          <w:sz w:val="24"/>
          <w:szCs w:val="24"/>
        </w:rPr>
        <w:t xml:space="preserve"> red WIFI que genera la Raspberry denominada “SAR”</w:t>
      </w:r>
      <w:r>
        <w:rPr>
          <w:rFonts w:ascii="Arial" w:hAnsi="Arial" w:cs="Arial"/>
          <w:sz w:val="24"/>
          <w:szCs w:val="24"/>
        </w:rPr>
        <w:t>,</w:t>
      </w:r>
      <w:r w:rsidRPr="00A2039E">
        <w:rPr>
          <w:rFonts w:ascii="Arial" w:hAnsi="Arial" w:cs="Arial"/>
          <w:sz w:val="24"/>
          <w:szCs w:val="24"/>
        </w:rPr>
        <w:t xml:space="preserve"> con su respectiva contraseña. </w:t>
      </w:r>
    </w:p>
    <w:p w14:paraId="0AFB1FB4" w14:textId="77777777" w:rsidR="00897AEB" w:rsidRDefault="00897AEB" w:rsidP="00897AEB">
      <w:pPr>
        <w:rPr>
          <w:rFonts w:ascii="Arial" w:hAnsi="Arial" w:cs="Arial"/>
          <w:sz w:val="24"/>
          <w:szCs w:val="24"/>
        </w:rPr>
      </w:pPr>
      <w:r w:rsidRPr="00A2039E">
        <w:rPr>
          <w:rFonts w:ascii="Arial" w:hAnsi="Arial" w:cs="Arial"/>
          <w:sz w:val="24"/>
          <w:szCs w:val="24"/>
        </w:rPr>
        <w:t>Una vez conectado a la red, se debe acceder mediante un navegador web a la URL:</w:t>
      </w:r>
    </w:p>
    <w:p w14:paraId="5EFC01C6" w14:textId="77777777" w:rsidR="00897AEB" w:rsidRPr="00A2039E" w:rsidRDefault="00897AEB" w:rsidP="00897AEB">
      <w:pPr>
        <w:rPr>
          <w:rFonts w:ascii="Arial" w:hAnsi="Arial" w:cs="Arial"/>
          <w:sz w:val="24"/>
          <w:szCs w:val="24"/>
        </w:rPr>
      </w:pPr>
    </w:p>
    <w:p w14:paraId="04DCEA6A" w14:textId="77777777" w:rsidR="00897AEB" w:rsidRDefault="00897AEB" w:rsidP="00897AEB">
      <w:pPr>
        <w:rPr>
          <w:rFonts w:ascii="Arial" w:hAnsi="Arial" w:cs="Arial"/>
          <w:b/>
          <w:sz w:val="24"/>
          <w:szCs w:val="24"/>
        </w:rPr>
      </w:pPr>
      <w:r w:rsidRPr="00934D6E">
        <w:rPr>
          <w:rFonts w:ascii="Arial" w:hAnsi="Arial" w:cs="Arial"/>
          <w:b/>
          <w:sz w:val="24"/>
          <w:szCs w:val="24"/>
        </w:rPr>
        <w:t>192.168.2.1:3000</w:t>
      </w:r>
    </w:p>
    <w:p w14:paraId="2A19A40C" w14:textId="77777777" w:rsidR="00897AEB" w:rsidRPr="00934D6E" w:rsidRDefault="00897AEB" w:rsidP="00897AEB">
      <w:pPr>
        <w:rPr>
          <w:rFonts w:ascii="Arial" w:hAnsi="Arial" w:cs="Arial"/>
          <w:b/>
          <w:sz w:val="24"/>
          <w:szCs w:val="24"/>
        </w:rPr>
      </w:pPr>
    </w:p>
    <w:p w14:paraId="34B73B66" w14:textId="77777777" w:rsidR="00897AEB" w:rsidRPr="00A2039E" w:rsidRDefault="00897AEB" w:rsidP="00897AEB">
      <w:pPr>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1794432" behindDoc="0" locked="0" layoutInCell="1" allowOverlap="1" wp14:anchorId="1BDFF530" wp14:editId="79CE05AE">
                <wp:simplePos x="0" y="0"/>
                <wp:positionH relativeFrom="column">
                  <wp:posOffset>1162733</wp:posOffset>
                </wp:positionH>
                <wp:positionV relativeFrom="paragraph">
                  <wp:posOffset>177417</wp:posOffset>
                </wp:positionV>
                <wp:extent cx="638175" cy="241300"/>
                <wp:effectExtent l="57150" t="381000" r="28575" b="25400"/>
                <wp:wrapNone/>
                <wp:docPr id="1079" name="Globo: línea 1079"/>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48473"/>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B80CC" w14:textId="77777777" w:rsidR="00897AEB" w:rsidRDefault="00897AEB" w:rsidP="00897AEB">
                            <w:pPr>
                              <w:jc w:val="center"/>
                            </w:pPr>
                            <w:r>
                              <w:t>Puerto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DFF53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Globo: línea 1079" o:spid="_x0000_s1073" type="#_x0000_t47" style="position:absolute;left:0;text-align:left;margin-left:91.55pt;margin-top:13.95pt;width:50.25pt;height:19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5yAIAAPoFAAAOAAAAZHJzL2Uyb0RvYy54bWysVEtu2zAQ3RfoHQjuE30sx45hOTAcJCgQ&#10;JEGTImuaImMVFIcl6V/v1FP0Yh1Ssuy0QRdFvZA5nDfDmTef6dWuUWQjrKtBlzQ7TykRmkNV69eS&#10;fnm+ORtT4jzTFVOgRUn3wtGr2ccP062ZiBxWoCphCTrRbrI1JV15byZJ4vhKNMydgxEalRJswzyK&#10;9jWpLNui90YleZpeJFuwlbHAhXN4e90q6Sz6l1Jw/yClE56okmJsPn5t/C7DN5lN2eTVMrOqeRcG&#10;+4coGlZrfLR3dc08I2tb/+GqqbkFB9Kfc2gSkLLmIuaA2WTpb9k8rZgRMRckx5meJvf/3PL7zaMl&#10;dYW1S0eXlGjWYJVuFSxhQtTPH1owEjVI1Na4CeKfzKPtJIfHkPVO2ib8Yz5kF8nd9+SKnSccLy8G&#10;42w0pISjKi+yQRrJT47Gxjp/K6Ah4VDSJRZW2AVTCtY+i+SyzZ3zkeWqC5RVXzNKZKOwaBumSDYe&#10;DQ9FPcHkp5iz8WAw6Ap/ghm8wWTFuBi9gyreoEZ5ETGYRRcbng55zKZJYKzlKJ78XokQvtKfhUTS&#10;kZU8JhbbXSyUJZhESRnnQnc5uxWrRHs9TPEXAsdHeosoRYfBs6yV6n23pPXIt75bNx0+mIo4Lb1x&#10;+rfAWuPeIr4M2vfGTa3BvudAYVbdyy3+QFJLTWDJ75a72JDFKEDD1RKqPXaphXZ8neE3NfbIHXP+&#10;kVksPU427iD/gB+pYFtS6E6UrMB+f+8+4HGMUEvJFue/pO7bmllBifqkccAus6IICyMKxXCUo2BP&#10;NctTjV43C8DKYTNidPEY8F4djtJC84IdPQ+vooppjm+XlHt7EBa+3Uu47LiYzyMMl4Rh/k4/GR6c&#10;B6JDez3vXpg13aB4nLB7OOyKrhNbko/YYKlhvvYgax+UR147ARdM7KVuGYYNdipH1HFlz34BAAD/&#10;/wMAUEsDBBQABgAIAAAAIQBe9atS4gAAAAkBAAAPAAAAZHJzL2Rvd25yZXYueG1sTI9RS8MwFIXf&#10;Bf9DuIIvsqXrbNbWpkOEgTIE3QTnW9Zc22KTlCZb67/3+qSPh/txzneL9WQ6dsbBt85KWMwjYGgr&#10;p1tbS3jbb2YpMB+U1apzFiV8o4d1eXlRqFy70b7ieRdqRiXW50pCE0Kfc+6rBo3yc9ejpdunG4wK&#10;FIea60GNVG46HkeR4Ea1lhYa1eNDg9XX7mQk8Gx70PvkUWzex5dncXtInm7Uh5TXV9P9HbCAU/iD&#10;4Vef1KEkp6M7We1ZRzldLgiVEK8yYATE6VIAO0oQSQa8LPj/D8ofAAAA//8DAFBLAQItABQABgAI&#10;AAAAIQC2gziS/gAAAOEBAAATAAAAAAAAAAAAAAAAAAAAAABbQ29udGVudF9UeXBlc10ueG1sUEsB&#10;Ai0AFAAGAAgAAAAhADj9If/WAAAAlAEAAAsAAAAAAAAAAAAAAAAALwEAAF9yZWxzLy5yZWxzUEsB&#10;Ai0AFAAGAAgAAAAhAIVz6DnIAgAA+gUAAA4AAAAAAAAAAAAAAAAALgIAAGRycy9lMm9Eb2MueG1s&#10;UEsBAi0AFAAGAAgAAAAhAF71q1LiAAAACQEAAA8AAAAAAAAAAAAAAAAAIgUAAGRycy9kb3ducmV2&#10;LnhtbFBLBQYAAAAABAAEAPMAAAAxBgAAAAA=&#10;" adj="-1564,-32070" fillcolor="#4472c4 [3204]" strokecolor="#1f3763 [1604]" strokeweight="1pt">
                <v:textbox>
                  <w:txbxContent>
                    <w:p w14:paraId="375B80CC" w14:textId="77777777" w:rsidR="00897AEB" w:rsidRDefault="00897AEB" w:rsidP="00897AEB">
                      <w:pPr>
                        <w:jc w:val="center"/>
                      </w:pPr>
                      <w:r>
                        <w:t>Puerto</w:t>
                      </w:r>
                    </w:p>
                  </w:txbxContent>
                </v:textbox>
                <o:callout v:ext="edit" minusx="t"/>
              </v:shape>
            </w:pict>
          </mc:Fallback>
        </mc:AlternateContent>
      </w:r>
      <w:r>
        <w:rPr>
          <w:rFonts w:ascii="Arial" w:hAnsi="Arial" w:cs="Arial"/>
          <w:b/>
          <w:noProof/>
          <w:sz w:val="24"/>
          <w:szCs w:val="24"/>
        </w:rPr>
        <mc:AlternateContent>
          <mc:Choice Requires="wps">
            <w:drawing>
              <wp:anchor distT="0" distB="0" distL="114300" distR="114300" simplePos="0" relativeHeight="251791360" behindDoc="0" locked="0" layoutInCell="1" allowOverlap="1" wp14:anchorId="6FBCDCD8" wp14:editId="3B713564">
                <wp:simplePos x="0" y="0"/>
                <wp:positionH relativeFrom="column">
                  <wp:posOffset>231080</wp:posOffset>
                </wp:positionH>
                <wp:positionV relativeFrom="paragraph">
                  <wp:posOffset>168790</wp:posOffset>
                </wp:positionV>
                <wp:extent cx="638175" cy="241300"/>
                <wp:effectExtent l="57150" t="381000" r="28575" b="25400"/>
                <wp:wrapNone/>
                <wp:docPr id="1080" name="Globo: línea 1080"/>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52048"/>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453C92" w14:textId="77777777" w:rsidR="00897AEB" w:rsidRDefault="00897AEB" w:rsidP="00897AEB">
                            <w:pPr>
                              <w:jc w:val="center"/>
                            </w:pPr>
                            <w:r>
                              <w: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CDCD8" id="Globo: línea 1080" o:spid="_x0000_s1074" type="#_x0000_t47" style="position:absolute;left:0;text-align:left;margin-left:18.2pt;margin-top:13.3pt;width:50.25pt;height:19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6yxwIAAPoFAAAOAAAAZHJzL2Uyb0RvYy54bWysVEtu2zAQ3RfoHQjuE31sx65hOTAcJCgQ&#10;JEGTImuaIiMVFIcl6V/v1FP0Yh1Ssuw0QRdFvZA5nDfDmTef2eWuUWQjrKtBFzQ7TykRmkNZ65eC&#10;fn26PptQ4jzTJVOgRUH3wtHL+ccPs62ZihwqUKWwBJ1oN92aglbem2mSOF6JhrlzMEKjUoJtmEfR&#10;viSlZVv03qgkT9OLZAu2NBa4cA5vr1olnUf/Ugru76V0whNVUIzNx6+N31X4JvMZm75YZqqad2Gw&#10;f4iiYbXGR3tXV8wzsrb1G1dNzS04kP6cQ5OAlDUXMQfMJkv/yOaxYkbEXJAcZ3qa3P9zy+82D5bU&#10;JdYunSBBmjVYpRsFK5gS9eunFoxEDRK1NW6K+EfzYDvJ4TFkvZO2Cf+YD9lFcvc9uWLnCcfLi8Ek&#10;G48o4ajKh9kgjeQnR2Njnb8R0JBwKOgKCyvskikFa59Fctnm1vnIctkFyspvGSWyUVi0DVMkm4xH&#10;h6KeYPJTzNlkMBh0hT/BDF5hslGeDidvUcNXqHE+jJ4wiy42PB3ymM+SwFjLUTz5vRIhfKW/CImk&#10;Iyt5TCy2u1gqSzCJgjLOhe5ydhUrRXs9SvEXQsJHeosoRYfBs6yV6n23pPXI175bNx0+mIo4Lb1x&#10;+rfAWuPeIr4M2vfGTa3BvudAYVbdyy3+QFJLTWDJ71a72JAt/eFqBeUeu9RCO77O8Osae+SWOf/A&#10;LJYeGxd3kL/Hj1SwLSh0J0oqsD/euw94HCPUUrLF+S+o+75mVlCiPmscsE/ZcBgWRhSGo3GOgj3V&#10;rE41et0sASuHzYjRxWPAe3U4SgvNM3b0IryKKqY5vl1Q7u1BWPp2L+Gy42KxiDBcEob5W/1oeHAe&#10;iA7t9bR7ZtZ0g+Jxwu7gsCu6TmxJPmKDpYbF2oOsfVAeee0EXDCxl7plGDbYqRxRx5U9/w0AAP//&#10;AwBQSwMEFAAGAAgAAAAhABu/WyXcAAAACAEAAA8AAABkcnMvZG93bnJldi54bWxMj8FOwzAQRO9I&#10;/IO1SNyoQ1tZELKpUFG4pxQENyfeJhHxOordJv173BM9jmY08ybbzLYXJxp95xjhcZGAIK6d6bhB&#10;2H8UD08gfNBsdO+YEM7kYZPf3mQ6NW7ikk670IhYwj7VCG0IQyqlr1uy2i/cQBy9gxutDlGOjTSj&#10;nmK57eUySZS0uuO40OqBti3Vv7ujRXinsizs13n/SUq9HYrt8D1VP4j3d/PrC4hAc/gPwwU/okMe&#10;mSp3ZONFj7BS65hEWCoF4uKv1DOICkGtFcg8k9cH8j8AAAD//wMAUEsBAi0AFAAGAAgAAAAhALaD&#10;OJL+AAAA4QEAABMAAAAAAAAAAAAAAAAAAAAAAFtDb250ZW50X1R5cGVzXS54bWxQSwECLQAUAAYA&#10;CAAAACEAOP0h/9YAAACUAQAACwAAAAAAAAAAAAAAAAAvAQAAX3JlbHMvLnJlbHNQSwECLQAUAAYA&#10;CAAAACEATIJ+sscCAAD6BQAADgAAAAAAAAAAAAAAAAAuAgAAZHJzL2Uyb0RvYy54bWxQSwECLQAU&#10;AAYACAAAACEAG79bJdwAAAAIAQAADwAAAAAAAAAAAAAAAAAhBQAAZHJzL2Rvd25yZXYueG1sUEsF&#10;BgAAAAAEAAQA8wAAACoGAAAAAA==&#10;" adj="-1564,-32842" fillcolor="#4472c4 [3204]" strokecolor="#1f3763 [1604]" strokeweight="1pt">
                <v:textbox>
                  <w:txbxContent>
                    <w:p w14:paraId="6D453C92" w14:textId="77777777" w:rsidR="00897AEB" w:rsidRDefault="00897AEB" w:rsidP="00897AEB">
                      <w:pPr>
                        <w:jc w:val="center"/>
                      </w:pPr>
                      <w:r>
                        <w:t>IP</w:t>
                      </w:r>
                    </w:p>
                  </w:txbxContent>
                </v:textbox>
                <o:callout v:ext="edit" minusx="t"/>
              </v:shape>
            </w:pict>
          </mc:Fallback>
        </mc:AlternateContent>
      </w:r>
    </w:p>
    <w:p w14:paraId="746E8621" w14:textId="77777777" w:rsidR="00897AEB" w:rsidRDefault="00897AEB" w:rsidP="00897AEB">
      <w:pPr>
        <w:spacing w:after="160" w:line="259" w:lineRule="auto"/>
        <w:jc w:val="left"/>
        <w:rPr>
          <w:rFonts w:ascii="Arial" w:hAnsi="Arial" w:cs="Arial"/>
          <w:sz w:val="24"/>
          <w:szCs w:val="24"/>
        </w:rPr>
      </w:pPr>
    </w:p>
    <w:p w14:paraId="4F1C842B" w14:textId="7E4DE0B5" w:rsidR="00897AEB" w:rsidRDefault="00897AEB" w:rsidP="00897AEB">
      <w:pPr>
        <w:rPr>
          <w:rFonts w:ascii="Arial" w:hAnsi="Arial" w:cs="Arial"/>
          <w:sz w:val="24"/>
          <w:szCs w:val="24"/>
        </w:rPr>
      </w:pPr>
      <w:r w:rsidRPr="00A2039E">
        <w:rPr>
          <w:rFonts w:ascii="Arial" w:hAnsi="Arial" w:cs="Arial"/>
          <w:sz w:val="24"/>
          <w:szCs w:val="24"/>
        </w:rPr>
        <w:t>Automáticamente</w:t>
      </w:r>
      <w:r>
        <w:rPr>
          <w:rFonts w:ascii="Arial" w:hAnsi="Arial" w:cs="Arial"/>
          <w:sz w:val="24"/>
          <w:szCs w:val="24"/>
        </w:rPr>
        <w:t xml:space="preserve"> se desplegará la interfaz que se puede apreciar en la siguiente</w:t>
      </w:r>
      <w:r w:rsidRPr="00A2039E">
        <w:rPr>
          <w:rFonts w:ascii="Arial" w:hAnsi="Arial" w:cs="Arial"/>
          <w:sz w:val="24"/>
          <w:szCs w:val="24"/>
        </w:rPr>
        <w:t xml:space="preserve"> ilustración (</w:t>
      </w:r>
      <w:r w:rsidRPr="00D16442">
        <w:rPr>
          <w:rFonts w:ascii="Arial" w:hAnsi="Arial" w:cs="Arial"/>
          <w:b/>
          <w:sz w:val="24"/>
          <w:szCs w:val="24"/>
          <w:highlight w:val="yellow"/>
        </w:rPr>
        <w:fldChar w:fldCharType="begin"/>
      </w:r>
      <w:r w:rsidRPr="00D16442">
        <w:rPr>
          <w:rFonts w:ascii="Arial" w:hAnsi="Arial" w:cs="Arial"/>
          <w:b/>
          <w:sz w:val="24"/>
          <w:szCs w:val="24"/>
        </w:rPr>
        <w:instrText xml:space="preserve"> REF _Ref508311042 \h </w:instrText>
      </w:r>
      <w:r w:rsidR="00D16442" w:rsidRPr="00D16442">
        <w:rPr>
          <w:rFonts w:ascii="Arial" w:hAnsi="Arial" w:cs="Arial"/>
          <w:b/>
          <w:sz w:val="24"/>
          <w:szCs w:val="24"/>
          <w:highlight w:val="yellow"/>
        </w:rPr>
        <w:instrText xml:space="preserve"> \* MERGEFORMAT </w:instrText>
      </w:r>
      <w:r w:rsidRPr="00D16442">
        <w:rPr>
          <w:rFonts w:ascii="Arial" w:hAnsi="Arial" w:cs="Arial"/>
          <w:b/>
          <w:sz w:val="24"/>
          <w:szCs w:val="24"/>
          <w:highlight w:val="yellow"/>
        </w:rPr>
      </w:r>
      <w:r w:rsidRPr="00D16442">
        <w:rPr>
          <w:rFonts w:ascii="Arial" w:hAnsi="Arial" w:cs="Arial"/>
          <w:b/>
          <w:sz w:val="24"/>
          <w:szCs w:val="24"/>
          <w:highlight w:val="yellow"/>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80</w:t>
      </w:r>
      <w:r w:rsidR="00D16442" w:rsidRPr="00D16442">
        <w:rPr>
          <w:rFonts w:ascii="Arial" w:hAnsi="Arial" w:cs="Arial"/>
          <w:b/>
          <w:sz w:val="24"/>
          <w:szCs w:val="24"/>
        </w:rPr>
        <w:t xml:space="preserve"> - Aplicación web</w:t>
      </w:r>
      <w:r w:rsidRPr="00D16442">
        <w:rPr>
          <w:rFonts w:ascii="Arial" w:hAnsi="Arial" w:cs="Arial"/>
          <w:b/>
          <w:sz w:val="24"/>
          <w:szCs w:val="24"/>
          <w:highlight w:val="yellow"/>
        </w:rPr>
        <w:fldChar w:fldCharType="end"/>
      </w:r>
      <w:r w:rsidRPr="00A2039E">
        <w:rPr>
          <w:rFonts w:ascii="Arial" w:hAnsi="Arial" w:cs="Arial"/>
          <w:sz w:val="24"/>
          <w:szCs w:val="24"/>
        </w:rPr>
        <w:t xml:space="preserve">). </w:t>
      </w:r>
    </w:p>
    <w:p w14:paraId="140739EB" w14:textId="77777777" w:rsidR="00897AEB" w:rsidRDefault="00897AEB" w:rsidP="00897AEB">
      <w:pPr>
        <w:rPr>
          <w:rFonts w:ascii="Arial" w:hAnsi="Arial" w:cs="Arial"/>
          <w:sz w:val="24"/>
          <w:szCs w:val="24"/>
        </w:rPr>
      </w:pPr>
    </w:p>
    <w:p w14:paraId="7445AD1B" w14:textId="77777777" w:rsidR="00897AEB" w:rsidRDefault="00897AEB" w:rsidP="00897AEB">
      <w:pPr>
        <w:keepNext/>
      </w:pPr>
      <w:r>
        <w:rPr>
          <w:noProof/>
          <w:lang w:val="en-US" w:eastAsia="en-US"/>
        </w:rPr>
        <w:drawing>
          <wp:inline distT="0" distB="0" distL="0" distR="0" wp14:anchorId="011A1EF7" wp14:editId="622290D7">
            <wp:extent cx="5391150" cy="1346200"/>
            <wp:effectExtent l="0" t="0" r="0" b="635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1150" cy="1346200"/>
                    </a:xfrm>
                    <a:prstGeom prst="rect">
                      <a:avLst/>
                    </a:prstGeom>
                    <a:noFill/>
                    <a:ln>
                      <a:noFill/>
                    </a:ln>
                  </pic:spPr>
                </pic:pic>
              </a:graphicData>
            </a:graphic>
          </wp:inline>
        </w:drawing>
      </w:r>
    </w:p>
    <w:p w14:paraId="300EE29D" w14:textId="6B6E412A" w:rsidR="00897AEB" w:rsidRDefault="00897AEB" w:rsidP="00897AEB">
      <w:pPr>
        <w:pStyle w:val="Descripcin"/>
        <w:jc w:val="center"/>
        <w:rPr>
          <w:rFonts w:ascii="Arial" w:hAnsi="Arial" w:cs="Arial"/>
          <w:sz w:val="24"/>
          <w:szCs w:val="24"/>
        </w:rPr>
      </w:pPr>
      <w:bookmarkStart w:id="490" w:name="_Ref508311042"/>
      <w:r>
        <w:t xml:space="preserve">Ilustración </w:t>
      </w:r>
      <w:fldSimple w:instr=" SEQ Ilustración \* ARABIC ">
        <w:r w:rsidR="00D16442">
          <w:rPr>
            <w:noProof/>
          </w:rPr>
          <w:t>80</w:t>
        </w:r>
      </w:fldSimple>
      <w:r>
        <w:t xml:space="preserve"> - Aplicación web</w:t>
      </w:r>
      <w:bookmarkEnd w:id="490"/>
    </w:p>
    <w:p w14:paraId="461879FA" w14:textId="77777777" w:rsidR="00897AEB" w:rsidRPr="00A2039E" w:rsidRDefault="00897AEB" w:rsidP="00897AEB">
      <w:pPr>
        <w:rPr>
          <w:rFonts w:ascii="Arial" w:hAnsi="Arial" w:cs="Arial"/>
          <w:sz w:val="24"/>
          <w:szCs w:val="24"/>
        </w:rPr>
      </w:pPr>
      <w:r w:rsidRPr="00A2039E">
        <w:rPr>
          <w:rFonts w:ascii="Arial" w:hAnsi="Arial" w:cs="Arial"/>
          <w:sz w:val="24"/>
          <w:szCs w:val="24"/>
        </w:rPr>
        <w:t xml:space="preserve">Como se puede </w:t>
      </w:r>
      <w:r>
        <w:rPr>
          <w:rFonts w:ascii="Arial" w:hAnsi="Arial" w:cs="Arial"/>
          <w:sz w:val="24"/>
          <w:szCs w:val="24"/>
        </w:rPr>
        <w:t>apreciar</w:t>
      </w:r>
      <w:r w:rsidRPr="00A2039E">
        <w:rPr>
          <w:rFonts w:ascii="Arial" w:hAnsi="Arial" w:cs="Arial"/>
          <w:sz w:val="24"/>
          <w:szCs w:val="24"/>
        </w:rPr>
        <w:t xml:space="preserve">, la interfaz cuenta con un menú, con tres </w:t>
      </w:r>
      <w:r>
        <w:rPr>
          <w:rFonts w:ascii="Arial" w:hAnsi="Arial" w:cs="Arial"/>
          <w:sz w:val="24"/>
          <w:szCs w:val="24"/>
        </w:rPr>
        <w:t>solapas</w:t>
      </w:r>
      <w:r w:rsidRPr="00A2039E">
        <w:rPr>
          <w:rFonts w:ascii="Arial" w:hAnsi="Arial" w:cs="Arial"/>
          <w:sz w:val="24"/>
          <w:szCs w:val="24"/>
        </w:rPr>
        <w:t>.</w:t>
      </w:r>
      <w:r>
        <w:rPr>
          <w:rFonts w:ascii="Arial" w:hAnsi="Arial" w:cs="Arial"/>
          <w:sz w:val="24"/>
          <w:szCs w:val="24"/>
        </w:rPr>
        <w:t xml:space="preserve"> Éstas </w:t>
      </w:r>
      <w:r w:rsidRPr="00A2039E">
        <w:rPr>
          <w:rFonts w:ascii="Arial" w:hAnsi="Arial" w:cs="Arial"/>
          <w:sz w:val="24"/>
          <w:szCs w:val="24"/>
        </w:rPr>
        <w:t xml:space="preserve">son: Inicio, </w:t>
      </w:r>
      <w:r>
        <w:rPr>
          <w:rFonts w:ascii="Arial" w:hAnsi="Arial" w:cs="Arial"/>
          <w:sz w:val="24"/>
          <w:szCs w:val="24"/>
        </w:rPr>
        <w:t>E</w:t>
      </w:r>
      <w:r w:rsidRPr="00A2039E">
        <w:rPr>
          <w:rFonts w:ascii="Arial" w:hAnsi="Arial" w:cs="Arial"/>
          <w:sz w:val="24"/>
          <w:szCs w:val="24"/>
        </w:rPr>
        <w:t xml:space="preserve">stadísticas y </w:t>
      </w:r>
      <w:r>
        <w:rPr>
          <w:rFonts w:ascii="Arial" w:hAnsi="Arial" w:cs="Arial"/>
          <w:sz w:val="24"/>
          <w:szCs w:val="24"/>
        </w:rPr>
        <w:t>O</w:t>
      </w:r>
      <w:r w:rsidRPr="00A2039E">
        <w:rPr>
          <w:rFonts w:ascii="Arial" w:hAnsi="Arial" w:cs="Arial"/>
          <w:sz w:val="24"/>
          <w:szCs w:val="24"/>
        </w:rPr>
        <w:t>tras opciones.</w:t>
      </w:r>
    </w:p>
    <w:p w14:paraId="340C369A" w14:textId="77777777" w:rsidR="00897AEB" w:rsidRDefault="00897AEB" w:rsidP="00897AEB">
      <w:pPr>
        <w:pStyle w:val="Sinespaciado"/>
      </w:pPr>
    </w:p>
    <w:p w14:paraId="5397700F" w14:textId="77777777" w:rsidR="00897AEB" w:rsidRPr="00A2039E" w:rsidRDefault="00897AEB" w:rsidP="00897AEB">
      <w:pPr>
        <w:rPr>
          <w:rFonts w:ascii="Arial" w:hAnsi="Arial" w:cs="Arial"/>
          <w:sz w:val="24"/>
          <w:szCs w:val="24"/>
        </w:rPr>
      </w:pPr>
      <w:r w:rsidRPr="00A2039E">
        <w:rPr>
          <w:rFonts w:ascii="Arial" w:hAnsi="Arial" w:cs="Arial"/>
          <w:sz w:val="24"/>
          <w:szCs w:val="24"/>
        </w:rPr>
        <w:t xml:space="preserve">La solapa de inicio, se encuentra dividida en tres partes. En el panel izquierdo, se observa una tabla de valores obtenidos por los sensores. Estos valores se actualizan en tiempo real. En el panel central se encuentra, un botón para activar/desactivar la visualización de video en tiempo real. Por debajo, de dicho botón, existe un conjunto de botones, que permiten controlar el movimiento y la dirección del robot móvil. En el panel derecho, </w:t>
      </w:r>
      <w:r>
        <w:rPr>
          <w:rFonts w:ascii="Arial" w:hAnsi="Arial" w:cs="Arial"/>
          <w:sz w:val="24"/>
          <w:szCs w:val="24"/>
        </w:rPr>
        <w:t>se puede ver</w:t>
      </w:r>
      <w:r w:rsidRPr="00A2039E">
        <w:rPr>
          <w:rFonts w:ascii="Arial" w:hAnsi="Arial" w:cs="Arial"/>
          <w:sz w:val="24"/>
          <w:szCs w:val="24"/>
        </w:rPr>
        <w:t xml:space="preserve"> una sección de “novedades” la cual muestra los distintos estados de los sensores con mensajes de advertencia y/o información al usuario. </w:t>
      </w:r>
    </w:p>
    <w:p w14:paraId="73B2DF8A" w14:textId="77777777" w:rsidR="00897AEB" w:rsidRPr="00A2039E" w:rsidRDefault="00897AEB" w:rsidP="00897AEB">
      <w:pPr>
        <w:rPr>
          <w:rFonts w:ascii="Arial" w:hAnsi="Arial" w:cs="Arial"/>
          <w:sz w:val="24"/>
          <w:szCs w:val="24"/>
        </w:rPr>
      </w:pPr>
    </w:p>
    <w:p w14:paraId="3036A725" w14:textId="77777777" w:rsidR="00897AEB" w:rsidRDefault="00897AEB" w:rsidP="00897AEB">
      <w:pPr>
        <w:rPr>
          <w:rFonts w:ascii="Arial" w:hAnsi="Arial" w:cs="Arial"/>
          <w:sz w:val="24"/>
          <w:szCs w:val="24"/>
        </w:rPr>
      </w:pPr>
      <w:r w:rsidRPr="00A2039E">
        <w:rPr>
          <w:rFonts w:ascii="Arial" w:hAnsi="Arial" w:cs="Arial"/>
          <w:sz w:val="24"/>
          <w:szCs w:val="24"/>
        </w:rPr>
        <w:t>En la solapa estadísticas, se visualizan dos diagramas estadísticos. El primero es de temperatura</w:t>
      </w:r>
      <w:r>
        <w:rPr>
          <w:rFonts w:ascii="Arial" w:hAnsi="Arial" w:cs="Arial"/>
          <w:sz w:val="24"/>
          <w:szCs w:val="24"/>
        </w:rPr>
        <w:t xml:space="preserve"> (</w:t>
      </w:r>
      <w:r w:rsidRPr="00264C12">
        <w:rPr>
          <w:rFonts w:ascii="Arial" w:hAnsi="Arial" w:cs="Arial"/>
          <w:sz w:val="24"/>
          <w:szCs w:val="24"/>
          <w:highlight w:val="yellow"/>
        </w:rPr>
        <w:t>referencia falta captura</w:t>
      </w:r>
      <w:r>
        <w:rPr>
          <w:rFonts w:ascii="Arial" w:hAnsi="Arial" w:cs="Arial"/>
          <w:sz w:val="24"/>
          <w:szCs w:val="24"/>
        </w:rPr>
        <w:t>)</w:t>
      </w:r>
      <w:r w:rsidRPr="00A2039E">
        <w:rPr>
          <w:rFonts w:ascii="Arial" w:hAnsi="Arial" w:cs="Arial"/>
          <w:sz w:val="24"/>
          <w:szCs w:val="24"/>
        </w:rPr>
        <w:t xml:space="preserve">, que a través de unos selectores </w:t>
      </w:r>
      <w:r>
        <w:rPr>
          <w:rFonts w:ascii="Arial" w:hAnsi="Arial" w:cs="Arial"/>
          <w:sz w:val="24"/>
          <w:szCs w:val="24"/>
        </w:rPr>
        <w:t>se puede</w:t>
      </w:r>
      <w:r w:rsidRPr="00A2039E">
        <w:rPr>
          <w:rFonts w:ascii="Arial" w:hAnsi="Arial" w:cs="Arial"/>
          <w:sz w:val="24"/>
          <w:szCs w:val="24"/>
        </w:rPr>
        <w:t xml:space="preserve"> indicar la fecha de inicio y de fin. De esta forma se confecciona una gráfica, al cliquear en obtener, siempre y cuando existan datos almacenados en el período seleccionado. La gráfica muestra en las columnas, los días y en las filas, las horas del día desde las 00:00 hs hasta las 23:00. En cada una de las intersecciones fecha/hora se muestra el promedio de temperaturas en un rango de 1 hr. En la primera columna, se genera una media de los valores que se encuentran en la misma fila adyacente de las fechas</w:t>
      </w:r>
      <w:r>
        <w:rPr>
          <w:rFonts w:ascii="Arial" w:hAnsi="Arial" w:cs="Arial"/>
          <w:sz w:val="24"/>
          <w:szCs w:val="24"/>
        </w:rPr>
        <w:t xml:space="preserve"> seleccionadas.</w:t>
      </w:r>
    </w:p>
    <w:p w14:paraId="3BB71394" w14:textId="77777777" w:rsidR="00897AEB" w:rsidRDefault="00897AEB" w:rsidP="00897AEB">
      <w:pPr>
        <w:rPr>
          <w:rFonts w:ascii="Arial" w:hAnsi="Arial" w:cs="Arial"/>
          <w:sz w:val="24"/>
          <w:szCs w:val="24"/>
        </w:rPr>
      </w:pPr>
    </w:p>
    <w:p w14:paraId="7976E622" w14:textId="77777777" w:rsidR="00897AEB" w:rsidRDefault="00897AEB" w:rsidP="00897AEB">
      <w:pPr>
        <w:keepNext/>
        <w:jc w:val="center"/>
      </w:pPr>
      <w:r>
        <w:rPr>
          <w:rFonts w:asciiTheme="majorHAnsi" w:eastAsia="Times New Roman" w:hAnsiTheme="majorHAnsi" w:cstheme="majorBidi"/>
          <w:noProof/>
          <w:color w:val="2F5496" w:themeColor="accent1" w:themeShade="BF"/>
          <w:sz w:val="26"/>
          <w:szCs w:val="26"/>
          <w:lang w:val="en-US" w:eastAsia="en-US"/>
        </w:rPr>
        <w:lastRenderedPageBreak/>
        <w:drawing>
          <wp:inline distT="0" distB="0" distL="0" distR="0" wp14:anchorId="631B8144" wp14:editId="313AE7FE">
            <wp:extent cx="2990850" cy="2558642"/>
            <wp:effectExtent l="0" t="0" r="0"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09764" cy="2574822"/>
                    </a:xfrm>
                    <a:prstGeom prst="rect">
                      <a:avLst/>
                    </a:prstGeom>
                    <a:noFill/>
                    <a:ln>
                      <a:noFill/>
                    </a:ln>
                  </pic:spPr>
                </pic:pic>
              </a:graphicData>
            </a:graphic>
          </wp:inline>
        </w:drawing>
      </w:r>
    </w:p>
    <w:p w14:paraId="6167B098" w14:textId="29314F42" w:rsidR="00897AEB" w:rsidRDefault="00897AEB" w:rsidP="00897AEB">
      <w:pPr>
        <w:pStyle w:val="Descripcin"/>
        <w:jc w:val="center"/>
        <w:rPr>
          <w:rFonts w:ascii="Arial" w:hAnsi="Arial" w:cs="Arial"/>
          <w:sz w:val="24"/>
          <w:szCs w:val="24"/>
        </w:rPr>
      </w:pPr>
      <w:bookmarkStart w:id="491" w:name="_Ref508311141"/>
      <w:r>
        <w:t xml:space="preserve">Ilustración </w:t>
      </w:r>
      <w:fldSimple w:instr=" SEQ Ilustración \* ARABIC ">
        <w:r w:rsidR="0090512F">
          <w:rPr>
            <w:noProof/>
          </w:rPr>
          <w:t>81</w:t>
        </w:r>
      </w:fldSimple>
      <w:r>
        <w:t xml:space="preserve"> - Estadísticas de monóxido</w:t>
      </w:r>
      <w:bookmarkEnd w:id="491"/>
    </w:p>
    <w:p w14:paraId="61EE9600" w14:textId="6A47BC2C" w:rsidR="00897AEB" w:rsidRPr="00A2039E" w:rsidRDefault="00897AEB" w:rsidP="00897AEB">
      <w:pPr>
        <w:rPr>
          <w:rFonts w:ascii="Arial" w:hAnsi="Arial" w:cs="Arial"/>
          <w:sz w:val="24"/>
          <w:szCs w:val="24"/>
        </w:rPr>
      </w:pPr>
      <w:r w:rsidRPr="00A2039E">
        <w:rPr>
          <w:rFonts w:ascii="Arial" w:hAnsi="Arial" w:cs="Arial"/>
          <w:sz w:val="24"/>
          <w:szCs w:val="24"/>
        </w:rPr>
        <w:t>En el segundo</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_Ref508311141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90512F" w:rsidRPr="0090512F">
        <w:rPr>
          <w:rFonts w:ascii="Arial" w:hAnsi="Arial" w:cs="Arial"/>
          <w:b/>
          <w:sz w:val="24"/>
          <w:szCs w:val="24"/>
        </w:rPr>
        <w:t xml:space="preserve">Ilustración </w:t>
      </w:r>
      <w:r w:rsidR="0090512F" w:rsidRPr="0090512F">
        <w:rPr>
          <w:rFonts w:ascii="Arial" w:hAnsi="Arial" w:cs="Arial"/>
          <w:b/>
          <w:noProof/>
          <w:sz w:val="24"/>
          <w:szCs w:val="24"/>
        </w:rPr>
        <w:t>81</w:t>
      </w:r>
      <w:r w:rsidR="0090512F" w:rsidRPr="0090512F">
        <w:rPr>
          <w:rFonts w:ascii="Arial" w:hAnsi="Arial" w:cs="Arial"/>
          <w:b/>
          <w:sz w:val="24"/>
          <w:szCs w:val="24"/>
        </w:rPr>
        <w:t xml:space="preserve"> - Estadísticas de monóxido</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xml:space="preserve">, se toman valores en tiempo real del valor de monóxido de carbono presente en el ambiente. Los mismos se representan según el horario y el valor en PPM obtenido. Por otro lado, se permite colocar el máximo de valores a visualizar. </w:t>
      </w:r>
    </w:p>
    <w:p w14:paraId="18FD7597" w14:textId="77777777" w:rsidR="00897AEB" w:rsidRPr="00A2039E" w:rsidRDefault="00897AEB" w:rsidP="00897AEB">
      <w:pPr>
        <w:rPr>
          <w:rFonts w:ascii="Arial" w:hAnsi="Arial" w:cs="Arial"/>
          <w:sz w:val="24"/>
          <w:szCs w:val="24"/>
        </w:rPr>
      </w:pPr>
    </w:p>
    <w:p w14:paraId="4E94D16F" w14:textId="70162F47" w:rsidR="00897AEB" w:rsidRPr="00A2039E" w:rsidRDefault="00897AEB" w:rsidP="00897AEB">
      <w:pPr>
        <w:rPr>
          <w:rFonts w:ascii="Arial" w:hAnsi="Arial" w:cs="Arial"/>
          <w:sz w:val="24"/>
          <w:szCs w:val="24"/>
        </w:rPr>
      </w:pPr>
      <w:r w:rsidRPr="00A2039E">
        <w:rPr>
          <w:rFonts w:ascii="Arial" w:hAnsi="Arial" w:cs="Arial"/>
          <w:sz w:val="24"/>
          <w:szCs w:val="24"/>
        </w:rPr>
        <w:t>En la solapa otras opciones</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_Ref508311079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90512F" w:rsidRPr="0090512F">
        <w:rPr>
          <w:rFonts w:ascii="Arial" w:hAnsi="Arial" w:cs="Arial"/>
          <w:b/>
          <w:sz w:val="24"/>
          <w:szCs w:val="24"/>
        </w:rPr>
        <w:t xml:space="preserve">Ilustración </w:t>
      </w:r>
      <w:r w:rsidR="0090512F" w:rsidRPr="0090512F">
        <w:rPr>
          <w:rFonts w:ascii="Arial" w:hAnsi="Arial" w:cs="Arial"/>
          <w:b/>
          <w:noProof/>
          <w:sz w:val="24"/>
          <w:szCs w:val="24"/>
        </w:rPr>
        <w:t>82</w:t>
      </w:r>
      <w:r w:rsidR="0090512F" w:rsidRPr="0090512F">
        <w:rPr>
          <w:rFonts w:ascii="Arial" w:hAnsi="Arial" w:cs="Arial"/>
          <w:b/>
          <w:sz w:val="24"/>
          <w:szCs w:val="24"/>
        </w:rPr>
        <w:t xml:space="preserve"> - Aplicación web - Otras opciones</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visualizamos dos botones, que permiten apagar o reiniciar e</w:t>
      </w:r>
      <w:r w:rsidR="0090512F">
        <w:rPr>
          <w:rFonts w:ascii="Arial" w:hAnsi="Arial" w:cs="Arial"/>
          <w:sz w:val="24"/>
          <w:szCs w:val="24"/>
        </w:rPr>
        <w:t xml:space="preserve">l sistema operativo, por ende, </w:t>
      </w:r>
      <w:r w:rsidRPr="00A2039E">
        <w:rPr>
          <w:rFonts w:ascii="Arial" w:hAnsi="Arial" w:cs="Arial"/>
          <w:sz w:val="24"/>
          <w:szCs w:val="24"/>
        </w:rPr>
        <w:t>el robot móvil.</w:t>
      </w:r>
    </w:p>
    <w:p w14:paraId="3E337647" w14:textId="77777777" w:rsidR="00897AEB" w:rsidRDefault="00897AEB" w:rsidP="00897AEB">
      <w:pPr>
        <w:pStyle w:val="Sinespaciado"/>
      </w:pPr>
    </w:p>
    <w:p w14:paraId="574D4B4C" w14:textId="77777777" w:rsidR="00897AEB" w:rsidRDefault="00897AEB" w:rsidP="00897AEB">
      <w:pPr>
        <w:pStyle w:val="Sinespaciado"/>
        <w:keepNext/>
      </w:pPr>
      <w:r>
        <w:rPr>
          <w:rFonts w:eastAsia="Times New Roman"/>
          <w:noProof/>
          <w:lang w:val="en-US" w:eastAsia="en-US"/>
        </w:rPr>
        <w:drawing>
          <wp:inline distT="0" distB="0" distL="0" distR="0" wp14:anchorId="3BE2D064" wp14:editId="0761735C">
            <wp:extent cx="5398770" cy="885190"/>
            <wp:effectExtent l="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8770" cy="885190"/>
                    </a:xfrm>
                    <a:prstGeom prst="rect">
                      <a:avLst/>
                    </a:prstGeom>
                    <a:noFill/>
                    <a:ln>
                      <a:noFill/>
                    </a:ln>
                  </pic:spPr>
                </pic:pic>
              </a:graphicData>
            </a:graphic>
          </wp:inline>
        </w:drawing>
      </w:r>
    </w:p>
    <w:p w14:paraId="4B4E83B7" w14:textId="7B2086DE" w:rsidR="00897AEB" w:rsidRPr="006033AE" w:rsidRDefault="00897AEB" w:rsidP="00897AEB">
      <w:pPr>
        <w:pStyle w:val="Descripcin"/>
        <w:jc w:val="center"/>
      </w:pPr>
      <w:bookmarkStart w:id="492" w:name="_Ref508311079"/>
      <w:r>
        <w:t xml:space="preserve">Ilustración </w:t>
      </w:r>
      <w:fldSimple w:instr=" SEQ Ilustración \* ARABIC ">
        <w:r w:rsidR="0090512F">
          <w:rPr>
            <w:noProof/>
          </w:rPr>
          <w:t>82</w:t>
        </w:r>
      </w:fldSimple>
      <w:r>
        <w:t xml:space="preserve"> - Aplicación web - Otras opciones</w:t>
      </w:r>
      <w:bookmarkEnd w:id="492"/>
    </w:p>
    <w:p w14:paraId="1E1FECE8" w14:textId="77777777" w:rsidR="00897AEB" w:rsidRPr="00AA23CC" w:rsidRDefault="00897AEB" w:rsidP="00897AEB">
      <w:pPr>
        <w:pStyle w:val="Ttulo2"/>
        <w:rPr>
          <w:b/>
          <w:sz w:val="32"/>
          <w:szCs w:val="32"/>
        </w:rPr>
      </w:pPr>
      <w:bookmarkStart w:id="493" w:name="_Toc510608591"/>
      <w:r>
        <w:rPr>
          <w:b/>
          <w:sz w:val="32"/>
          <w:szCs w:val="32"/>
        </w:rPr>
        <w:t xml:space="preserve">10.5 </w:t>
      </w:r>
      <w:r w:rsidRPr="00AA23CC">
        <w:rPr>
          <w:b/>
          <w:sz w:val="32"/>
          <w:szCs w:val="32"/>
        </w:rPr>
        <w:t>Puesta en producción del SAR</w:t>
      </w:r>
      <w:bookmarkEnd w:id="493"/>
    </w:p>
    <w:p w14:paraId="49D04990" w14:textId="77777777" w:rsidR="00897AEB" w:rsidRPr="006033AE" w:rsidRDefault="00897AEB" w:rsidP="00897AEB"/>
    <w:p w14:paraId="56A2E583" w14:textId="77777777" w:rsidR="00897AEB" w:rsidRPr="00A2039E" w:rsidRDefault="00897AEB" w:rsidP="00897AEB">
      <w:pPr>
        <w:rPr>
          <w:rFonts w:ascii="Arial" w:hAnsi="Arial" w:cs="Arial"/>
          <w:sz w:val="24"/>
          <w:szCs w:val="24"/>
        </w:rPr>
      </w:pPr>
      <w:r w:rsidRPr="00A2039E">
        <w:rPr>
          <w:rFonts w:ascii="Arial" w:hAnsi="Arial" w:cs="Arial"/>
          <w:sz w:val="24"/>
          <w:szCs w:val="24"/>
        </w:rPr>
        <w:t>Para desplegar el SAR se necesitó de software y configuraciones adicionales que a continuación se describen.</w:t>
      </w:r>
    </w:p>
    <w:p w14:paraId="424BC861" w14:textId="77777777" w:rsidR="00897AEB" w:rsidRDefault="00897AEB" w:rsidP="00897AEB"/>
    <w:p w14:paraId="7052F964" w14:textId="77777777" w:rsidR="00897AEB" w:rsidRPr="00AA23CC" w:rsidRDefault="00897AEB" w:rsidP="00897AEB">
      <w:pPr>
        <w:pStyle w:val="Ttulo3"/>
        <w:rPr>
          <w:sz w:val="28"/>
          <w:szCs w:val="28"/>
        </w:rPr>
      </w:pPr>
      <w:bookmarkStart w:id="494" w:name="_Toc510608592"/>
      <w:r>
        <w:rPr>
          <w:sz w:val="28"/>
          <w:szCs w:val="28"/>
        </w:rPr>
        <w:t xml:space="preserve">10.5.1 </w:t>
      </w:r>
      <w:r w:rsidRPr="00AA23CC">
        <w:rPr>
          <w:sz w:val="28"/>
          <w:szCs w:val="28"/>
        </w:rPr>
        <w:t>Configuración de Raspberry como AP</w:t>
      </w:r>
      <w:bookmarkEnd w:id="494"/>
    </w:p>
    <w:p w14:paraId="3A366E76" w14:textId="77777777" w:rsidR="00897AEB" w:rsidRDefault="00897AEB" w:rsidP="00897AEB"/>
    <w:p w14:paraId="55386588" w14:textId="77777777" w:rsidR="00897AEB" w:rsidRDefault="00897AEB" w:rsidP="00897AEB">
      <w:pPr>
        <w:rPr>
          <w:rFonts w:ascii="Arial" w:hAnsi="Arial" w:cs="Arial"/>
          <w:sz w:val="24"/>
          <w:szCs w:val="24"/>
        </w:rPr>
      </w:pPr>
      <w:r w:rsidRPr="00CF5DCD">
        <w:rPr>
          <w:rFonts w:ascii="Arial" w:hAnsi="Arial" w:cs="Arial"/>
          <w:sz w:val="24"/>
          <w:szCs w:val="24"/>
        </w:rPr>
        <w:t xml:space="preserve">El SBC Raspberry Pi 3 se encuentra dotado de un módulo </w:t>
      </w:r>
      <w:r>
        <w:rPr>
          <w:rFonts w:ascii="Arial" w:hAnsi="Arial" w:cs="Arial"/>
          <w:sz w:val="24"/>
          <w:szCs w:val="24"/>
        </w:rPr>
        <w:t>W</w:t>
      </w:r>
      <w:r w:rsidRPr="00CF5DCD">
        <w:rPr>
          <w:rFonts w:ascii="Arial" w:hAnsi="Arial" w:cs="Arial"/>
          <w:sz w:val="24"/>
          <w:szCs w:val="24"/>
        </w:rPr>
        <w:t>i</w:t>
      </w:r>
      <w:r>
        <w:rPr>
          <w:rFonts w:ascii="Arial" w:hAnsi="Arial" w:cs="Arial"/>
          <w:sz w:val="24"/>
          <w:szCs w:val="24"/>
        </w:rPr>
        <w:t>F</w:t>
      </w:r>
      <w:r w:rsidRPr="00CF5DCD">
        <w:rPr>
          <w:rFonts w:ascii="Arial" w:hAnsi="Arial" w:cs="Arial"/>
          <w:sz w:val="24"/>
          <w:szCs w:val="24"/>
        </w:rPr>
        <w:t xml:space="preserve">i que permite la configuración como modo Access Point (AP). </w:t>
      </w:r>
      <w:r>
        <w:rPr>
          <w:rFonts w:ascii="Arial" w:hAnsi="Arial" w:cs="Arial"/>
          <w:sz w:val="24"/>
          <w:szCs w:val="24"/>
        </w:rPr>
        <w:t>Para que diversos dispositivos se puedan conectar al SAR, se realizó la configuración de dicho módulo de la siguiente manera.</w:t>
      </w:r>
      <w:sdt>
        <w:sdtPr>
          <w:rPr>
            <w:rFonts w:ascii="Arial" w:hAnsi="Arial" w:cs="Arial"/>
            <w:sz w:val="24"/>
            <w:szCs w:val="24"/>
          </w:rPr>
          <w:id w:val="1050887812"/>
          <w:citation/>
        </w:sdtPr>
        <w:sdtEndPr/>
        <w:sdtContent>
          <w:r>
            <w:rPr>
              <w:rFonts w:ascii="Arial" w:hAnsi="Arial" w:cs="Arial"/>
              <w:sz w:val="24"/>
              <w:szCs w:val="24"/>
            </w:rPr>
            <w:fldChar w:fldCharType="begin"/>
          </w:r>
          <w:r>
            <w:rPr>
              <w:rFonts w:ascii="Arial" w:hAnsi="Arial" w:cs="Arial"/>
              <w:sz w:val="24"/>
              <w:szCs w:val="24"/>
            </w:rPr>
            <w:instrText xml:space="preserve"> CITATION gee \l 11274 </w:instrText>
          </w:r>
          <w:r>
            <w:rPr>
              <w:rFonts w:ascii="Arial" w:hAnsi="Arial" w:cs="Arial"/>
              <w:sz w:val="24"/>
              <w:szCs w:val="24"/>
            </w:rPr>
            <w:fldChar w:fldCharType="separate"/>
          </w:r>
          <w:r>
            <w:rPr>
              <w:rFonts w:ascii="Arial" w:hAnsi="Arial" w:cs="Arial"/>
              <w:noProof/>
              <w:sz w:val="24"/>
              <w:szCs w:val="24"/>
            </w:rPr>
            <w:t xml:space="preserve"> </w:t>
          </w:r>
          <w:r w:rsidRPr="00713D73">
            <w:rPr>
              <w:rFonts w:ascii="Arial" w:hAnsi="Arial" w:cs="Arial"/>
              <w:noProof/>
              <w:sz w:val="24"/>
              <w:szCs w:val="24"/>
            </w:rPr>
            <w:t>[2]</w:t>
          </w:r>
          <w:r>
            <w:rPr>
              <w:rFonts w:ascii="Arial" w:hAnsi="Arial" w:cs="Arial"/>
              <w:sz w:val="24"/>
              <w:szCs w:val="24"/>
            </w:rPr>
            <w:fldChar w:fldCharType="end"/>
          </w:r>
        </w:sdtContent>
      </w:sdt>
    </w:p>
    <w:p w14:paraId="6F9BE2E0" w14:textId="77777777" w:rsidR="00897AEB" w:rsidRDefault="00897AEB" w:rsidP="00897AEB">
      <w:pPr>
        <w:rPr>
          <w:rFonts w:ascii="Arial" w:hAnsi="Arial" w:cs="Arial"/>
          <w:sz w:val="24"/>
          <w:szCs w:val="24"/>
        </w:rPr>
      </w:pPr>
    </w:p>
    <w:p w14:paraId="4A5BAEB9" w14:textId="77777777" w:rsidR="00897AEB" w:rsidRDefault="00897AEB" w:rsidP="00897AEB">
      <w:pPr>
        <w:rPr>
          <w:rFonts w:ascii="Arial" w:hAnsi="Arial" w:cs="Arial"/>
          <w:sz w:val="24"/>
          <w:szCs w:val="24"/>
        </w:rPr>
      </w:pPr>
      <w:r>
        <w:rPr>
          <w:rFonts w:ascii="Arial" w:hAnsi="Arial" w:cs="Arial"/>
          <w:sz w:val="24"/>
          <w:szCs w:val="24"/>
        </w:rPr>
        <w:t xml:space="preserve">Primeramente, se instalaron, los programas necesarios para generar el punto de acceso (AP), </w:t>
      </w:r>
      <w:r w:rsidRPr="00CF5DCD">
        <w:rPr>
          <w:rFonts w:ascii="Arial" w:hAnsi="Arial" w:cs="Arial"/>
          <w:b/>
          <w:sz w:val="24"/>
          <w:szCs w:val="24"/>
        </w:rPr>
        <w:t>hostapd</w:t>
      </w:r>
      <w:r>
        <w:rPr>
          <w:rFonts w:ascii="Arial" w:hAnsi="Arial" w:cs="Arial"/>
          <w:sz w:val="24"/>
          <w:szCs w:val="24"/>
        </w:rPr>
        <w:t xml:space="preserve"> y </w:t>
      </w:r>
      <w:r w:rsidRPr="00CF5DCD">
        <w:rPr>
          <w:rFonts w:ascii="Arial" w:hAnsi="Arial" w:cs="Arial"/>
          <w:b/>
          <w:sz w:val="24"/>
          <w:szCs w:val="24"/>
        </w:rPr>
        <w:t>isc-dhcp-server</w:t>
      </w:r>
      <w:r>
        <w:rPr>
          <w:rFonts w:ascii="Arial" w:hAnsi="Arial" w:cs="Arial"/>
          <w:sz w:val="24"/>
          <w:szCs w:val="24"/>
        </w:rPr>
        <w:t>. Introduciendo, en una terminal de Raspbian, los siguientes comandos:</w:t>
      </w:r>
    </w:p>
    <w:p w14:paraId="3A4AD915" w14:textId="77777777" w:rsidR="00897AEB" w:rsidRDefault="00897AEB" w:rsidP="00897AEB">
      <w:pPr>
        <w:rPr>
          <w:rFonts w:ascii="Arial" w:hAnsi="Arial" w:cs="Arial"/>
          <w:sz w:val="24"/>
          <w:szCs w:val="24"/>
        </w:rPr>
      </w:pPr>
    </w:p>
    <w:p w14:paraId="6476C75B"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lastRenderedPageBreak/>
        <w:t>sudo apt-get install hostapd isc-dhcp-server</w:t>
      </w:r>
    </w:p>
    <w:p w14:paraId="3BCAC7E6" w14:textId="77777777" w:rsidR="00897AEB" w:rsidRDefault="00897AEB" w:rsidP="00897AEB">
      <w:pPr>
        <w:rPr>
          <w:rFonts w:ascii="Arial" w:hAnsi="Arial" w:cs="Arial"/>
          <w:sz w:val="24"/>
          <w:szCs w:val="24"/>
        </w:rPr>
      </w:pPr>
      <w:r w:rsidRPr="00B97DB1">
        <w:rPr>
          <w:rFonts w:ascii="Arial" w:hAnsi="Arial" w:cs="Arial"/>
          <w:sz w:val="24"/>
          <w:szCs w:val="24"/>
        </w:rPr>
        <w:t xml:space="preserve">A </w:t>
      </w:r>
      <w:r>
        <w:rPr>
          <w:rFonts w:ascii="Arial" w:hAnsi="Arial" w:cs="Arial"/>
          <w:sz w:val="24"/>
          <w:szCs w:val="24"/>
        </w:rPr>
        <w:t>continuación, se configuro el archivo que permite la configuración de DHCP (</w:t>
      </w:r>
      <w:r w:rsidRPr="00B97DB1">
        <w:rPr>
          <w:rFonts w:ascii="Arial" w:hAnsi="Arial" w:cs="Arial"/>
          <w:sz w:val="24"/>
          <w:szCs w:val="24"/>
          <w:highlight w:val="yellow"/>
        </w:rPr>
        <w:t>Glosario</w:t>
      </w:r>
      <w:r>
        <w:rPr>
          <w:rFonts w:ascii="Arial" w:hAnsi="Arial" w:cs="Arial"/>
          <w:sz w:val="24"/>
          <w:szCs w:val="24"/>
        </w:rPr>
        <w:t>), accediendo al mismo de la siguiente manera:</w:t>
      </w:r>
    </w:p>
    <w:p w14:paraId="6D639439" w14:textId="77777777" w:rsidR="00897AEB" w:rsidRDefault="00897AEB" w:rsidP="00897AEB">
      <w:pPr>
        <w:rPr>
          <w:rFonts w:ascii="Arial" w:hAnsi="Arial" w:cs="Arial"/>
          <w:sz w:val="24"/>
          <w:szCs w:val="24"/>
        </w:rPr>
      </w:pPr>
    </w:p>
    <w:p w14:paraId="203A4E76"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sudo gedit /etc/dhcp/dhcpd.conf</w:t>
      </w:r>
    </w:p>
    <w:p w14:paraId="77E0D32A" w14:textId="77777777" w:rsidR="00897AEB" w:rsidRDefault="00897AEB" w:rsidP="00897AEB">
      <w:pPr>
        <w:rPr>
          <w:rFonts w:ascii="Arial" w:hAnsi="Arial" w:cs="Arial"/>
          <w:sz w:val="24"/>
          <w:szCs w:val="24"/>
        </w:rPr>
      </w:pPr>
      <w:r>
        <w:rPr>
          <w:rFonts w:ascii="Arial" w:hAnsi="Arial" w:cs="Arial"/>
          <w:sz w:val="24"/>
          <w:szCs w:val="24"/>
        </w:rPr>
        <w:t>Dentro del mismo se comentaron dos líneas que definen el nombre de dominio, dado que no se utilizaron:</w:t>
      </w:r>
    </w:p>
    <w:p w14:paraId="0711EB59" w14:textId="77777777" w:rsidR="00897AEB" w:rsidRDefault="00897AEB" w:rsidP="00897AEB">
      <w:pPr>
        <w:rPr>
          <w:rFonts w:ascii="Arial" w:hAnsi="Arial" w:cs="Arial"/>
          <w:sz w:val="24"/>
          <w:szCs w:val="24"/>
        </w:rPr>
      </w:pPr>
    </w:p>
    <w:p w14:paraId="557E56D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 "example.org";</w:t>
      </w:r>
    </w:p>
    <w:p w14:paraId="6AD5BDE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domain-name-servers ns1.example.org, ns2.example.org;</w:t>
      </w:r>
    </w:p>
    <w:p w14:paraId="24E364A5" w14:textId="5DB7504B" w:rsidR="00897AEB" w:rsidRPr="00B97DB1" w:rsidRDefault="00897AEB" w:rsidP="00897AEB">
      <w:pPr>
        <w:rPr>
          <w:rFonts w:ascii="Arial" w:hAnsi="Arial" w:cs="Arial"/>
          <w:sz w:val="24"/>
          <w:szCs w:val="24"/>
        </w:rPr>
      </w:pPr>
      <w:r w:rsidRPr="00B97DB1">
        <w:rPr>
          <w:rFonts w:ascii="Arial" w:hAnsi="Arial" w:cs="Arial"/>
          <w:sz w:val="24"/>
          <w:szCs w:val="24"/>
        </w:rPr>
        <w:t>Se descoment</w:t>
      </w:r>
      <w:r>
        <w:rPr>
          <w:rFonts w:ascii="Arial" w:hAnsi="Arial" w:cs="Arial"/>
          <w:sz w:val="24"/>
          <w:szCs w:val="24"/>
        </w:rPr>
        <w:t>ó</w:t>
      </w:r>
      <w:r w:rsidRPr="00B97DB1">
        <w:rPr>
          <w:rFonts w:ascii="Arial" w:hAnsi="Arial" w:cs="Arial"/>
          <w:sz w:val="24"/>
          <w:szCs w:val="24"/>
        </w:rPr>
        <w:t xml:space="preserve"> la línea que a continuación se resalta, que </w:t>
      </w:r>
      <w:r w:rsidR="0090512F" w:rsidRPr="00B97DB1">
        <w:rPr>
          <w:rFonts w:ascii="Arial" w:hAnsi="Arial" w:cs="Arial"/>
          <w:sz w:val="24"/>
          <w:szCs w:val="24"/>
        </w:rPr>
        <w:t>define</w:t>
      </w:r>
      <w:r w:rsidR="0090512F">
        <w:rPr>
          <w:rFonts w:ascii="Arial" w:hAnsi="Arial" w:cs="Arial"/>
          <w:sz w:val="24"/>
          <w:szCs w:val="24"/>
        </w:rPr>
        <w:t xml:space="preserve"> a</w:t>
      </w:r>
      <w:r>
        <w:rPr>
          <w:rFonts w:ascii="Arial" w:hAnsi="Arial" w:cs="Arial"/>
          <w:sz w:val="24"/>
          <w:szCs w:val="24"/>
        </w:rPr>
        <w:t xml:space="preserve"> </w:t>
      </w:r>
      <w:r w:rsidRPr="00B97DB1">
        <w:rPr>
          <w:rFonts w:ascii="Arial" w:hAnsi="Arial" w:cs="Arial"/>
          <w:sz w:val="24"/>
          <w:szCs w:val="24"/>
        </w:rPr>
        <w:t>la Raspberry como servidor DHCP:</w:t>
      </w:r>
    </w:p>
    <w:p w14:paraId="4298CF0E" w14:textId="77777777" w:rsidR="00897AEB" w:rsidRDefault="00897AEB" w:rsidP="00897AEB">
      <w:pPr>
        <w:rPr>
          <w:rFonts w:ascii="Arial" w:hAnsi="Arial" w:cs="Arial"/>
          <w:sz w:val="24"/>
          <w:szCs w:val="24"/>
        </w:rPr>
      </w:pPr>
    </w:p>
    <w:p w14:paraId="7B4C2001"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If this DHCP server is the official DHCP server for the local</w:t>
      </w:r>
    </w:p>
    <w:p w14:paraId="3274B0FD"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network, the authoritative directive should be uncommented.</w:t>
      </w:r>
    </w:p>
    <w:p w14:paraId="41B69FA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highlight w:val="lightGray"/>
        </w:rPr>
        <w:t>authoritative</w:t>
      </w:r>
      <w:r w:rsidRPr="00B97DB1">
        <w:rPr>
          <w:color w:val="34495E"/>
        </w:rPr>
        <w:t>;</w:t>
      </w:r>
    </w:p>
    <w:p w14:paraId="16184116" w14:textId="77777777" w:rsidR="00897AEB" w:rsidRDefault="00897AEB" w:rsidP="00897AEB">
      <w:pPr>
        <w:rPr>
          <w:rFonts w:ascii="Arial" w:hAnsi="Arial" w:cs="Arial"/>
          <w:sz w:val="24"/>
          <w:szCs w:val="24"/>
        </w:rPr>
      </w:pPr>
      <w:r>
        <w:rPr>
          <w:rFonts w:ascii="Arial" w:hAnsi="Arial" w:cs="Arial"/>
          <w:sz w:val="24"/>
          <w:szCs w:val="24"/>
        </w:rPr>
        <w:t>Finalmente, la última configuración realizada con este archivo, fue la de definición de la subred para la LAN, donde se configuraron los siguientes parámetros:</w:t>
      </w:r>
    </w:p>
    <w:p w14:paraId="3B8593ED" w14:textId="77777777" w:rsidR="00897AEB" w:rsidRDefault="00897AEB" w:rsidP="00897AEB">
      <w:pPr>
        <w:rPr>
          <w:rFonts w:ascii="Arial" w:hAnsi="Arial" w:cs="Arial"/>
          <w:sz w:val="24"/>
          <w:szCs w:val="24"/>
        </w:rPr>
      </w:pPr>
    </w:p>
    <w:p w14:paraId="0E88C80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subnet 192.168.2</w:t>
      </w:r>
      <w:r w:rsidRPr="00B97DB1">
        <w:rPr>
          <w:color w:val="34495E"/>
          <w:lang w:val="en-US"/>
        </w:rPr>
        <w:t>.0 netmask 255.255.255.0 {</w:t>
      </w:r>
    </w:p>
    <w:p w14:paraId="306DD78F"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range 192.168.2.10 192.168.2.3</w:t>
      </w:r>
      <w:r w:rsidRPr="00B97DB1">
        <w:rPr>
          <w:color w:val="34495E"/>
          <w:lang w:val="en-US"/>
        </w:rPr>
        <w:t>0;</w:t>
      </w:r>
    </w:p>
    <w:p w14:paraId="00F352D5"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broadcast-address</w:t>
      </w:r>
      <w:r>
        <w:rPr>
          <w:color w:val="34495E"/>
          <w:lang w:val="en-US"/>
        </w:rPr>
        <w:t xml:space="preserve"> 192.168.2</w:t>
      </w:r>
      <w:r w:rsidRPr="00B97DB1">
        <w:rPr>
          <w:color w:val="34495E"/>
          <w:lang w:val="en-US"/>
        </w:rPr>
        <w:t>.255;</w:t>
      </w:r>
    </w:p>
    <w:p w14:paraId="11BD6C9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option routers 192.168.2</w:t>
      </w:r>
      <w:r w:rsidRPr="00B97DB1">
        <w:rPr>
          <w:color w:val="34495E"/>
          <w:lang w:val="en-US"/>
        </w:rPr>
        <w:t>.1;</w:t>
      </w:r>
    </w:p>
    <w:p w14:paraId="2AFC24C4"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default-lease-time 600;</w:t>
      </w:r>
    </w:p>
    <w:p w14:paraId="261B49DC"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max-lease-time 7200;</w:t>
      </w:r>
    </w:p>
    <w:p w14:paraId="7FED4629"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domain-name "local";</w:t>
      </w:r>
    </w:p>
    <w:p w14:paraId="4CA9952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lang w:val="en-US"/>
        </w:rPr>
        <w:t xml:space="preserve">    </w:t>
      </w:r>
      <w:r w:rsidRPr="00B97DB1">
        <w:rPr>
          <w:color w:val="34495E"/>
        </w:rPr>
        <w:t>option domain-name-servers 8.8.8.8, 8.8.4.4;</w:t>
      </w:r>
    </w:p>
    <w:p w14:paraId="20CC0450"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w:t>
      </w:r>
    </w:p>
    <w:p w14:paraId="4DCE304D" w14:textId="77777777" w:rsidR="00897AEB" w:rsidRDefault="00897AEB" w:rsidP="00897AEB">
      <w:pPr>
        <w:rPr>
          <w:rFonts w:ascii="Arial" w:hAnsi="Arial" w:cs="Arial"/>
          <w:sz w:val="24"/>
          <w:szCs w:val="24"/>
        </w:rPr>
      </w:pPr>
      <w:r>
        <w:rPr>
          <w:rFonts w:ascii="Arial" w:hAnsi="Arial" w:cs="Arial"/>
          <w:sz w:val="24"/>
          <w:szCs w:val="24"/>
        </w:rPr>
        <w:t>El siguiente archivo a modificar fue el isc-dhcp-server, para ello se accedió al mismo de la siguiente manera:</w:t>
      </w:r>
    </w:p>
    <w:p w14:paraId="7A1FDF7F" w14:textId="77777777" w:rsidR="00897AEB" w:rsidRDefault="00897AEB" w:rsidP="00897AEB">
      <w:pPr>
        <w:rPr>
          <w:rFonts w:ascii="Arial" w:hAnsi="Arial" w:cs="Arial"/>
          <w:sz w:val="24"/>
          <w:szCs w:val="24"/>
        </w:rPr>
      </w:pPr>
    </w:p>
    <w:p w14:paraId="33CE1010" w14:textId="77777777" w:rsidR="00897AEB" w:rsidRPr="00D35BF2"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D35BF2">
        <w:rPr>
          <w:color w:val="34495E"/>
          <w:lang w:val="en-US"/>
        </w:rPr>
        <w:t>sudo gedit /etc/default/isc-dhcp-server</w:t>
      </w:r>
    </w:p>
    <w:p w14:paraId="034AF249" w14:textId="77777777" w:rsidR="00897AEB" w:rsidRDefault="00897AEB" w:rsidP="00897AEB">
      <w:pPr>
        <w:rPr>
          <w:rFonts w:ascii="Arial" w:hAnsi="Arial" w:cs="Arial"/>
          <w:sz w:val="24"/>
          <w:szCs w:val="24"/>
        </w:rPr>
      </w:pPr>
      <w:r w:rsidRPr="00632B0A">
        <w:rPr>
          <w:rFonts w:ascii="Arial" w:hAnsi="Arial" w:cs="Arial"/>
          <w:sz w:val="24"/>
          <w:szCs w:val="24"/>
        </w:rPr>
        <w:lastRenderedPageBreak/>
        <w:t xml:space="preserve">En él se </w:t>
      </w:r>
      <w:r>
        <w:rPr>
          <w:rFonts w:ascii="Arial" w:hAnsi="Arial" w:cs="Arial"/>
          <w:sz w:val="24"/>
          <w:szCs w:val="24"/>
        </w:rPr>
        <w:t>configuró</w:t>
      </w:r>
      <w:r w:rsidRPr="00632B0A">
        <w:rPr>
          <w:rFonts w:ascii="Arial" w:hAnsi="Arial" w:cs="Arial"/>
          <w:sz w:val="24"/>
          <w:szCs w:val="24"/>
        </w:rPr>
        <w:t xml:space="preserve"> la </w:t>
      </w:r>
      <w:r>
        <w:rPr>
          <w:rFonts w:ascii="Arial" w:hAnsi="Arial" w:cs="Arial"/>
          <w:sz w:val="24"/>
          <w:szCs w:val="24"/>
        </w:rPr>
        <w:t>interfaz de las Raspberry que funcionara como servidor DHCP, en nuestro caso sobre la interfase wlan0, agregando la misma en la siguiente línea:</w:t>
      </w:r>
    </w:p>
    <w:p w14:paraId="6D3D7E08" w14:textId="77777777" w:rsidR="00897AEB" w:rsidRDefault="00897AEB" w:rsidP="00897AEB">
      <w:pPr>
        <w:rPr>
          <w:rFonts w:ascii="Arial" w:hAnsi="Arial" w:cs="Arial"/>
          <w:sz w:val="24"/>
          <w:szCs w:val="24"/>
        </w:rPr>
      </w:pPr>
    </w:p>
    <w:p w14:paraId="6B18FCDB" w14:textId="77777777" w:rsidR="00897AEB" w:rsidRPr="00632B0A"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632B0A">
        <w:rPr>
          <w:color w:val="34495E"/>
        </w:rPr>
        <w:t>INTERFACES=”wlan0”</w:t>
      </w:r>
    </w:p>
    <w:p w14:paraId="38A94962" w14:textId="77777777" w:rsidR="00897AEB" w:rsidRDefault="00897AEB" w:rsidP="00897AEB">
      <w:pPr>
        <w:rPr>
          <w:rFonts w:ascii="Arial" w:hAnsi="Arial" w:cs="Arial"/>
          <w:sz w:val="24"/>
          <w:szCs w:val="24"/>
        </w:rPr>
      </w:pPr>
      <w:r>
        <w:rPr>
          <w:rFonts w:ascii="Arial" w:hAnsi="Arial" w:cs="Arial"/>
          <w:sz w:val="24"/>
          <w:szCs w:val="24"/>
        </w:rPr>
        <w:t xml:space="preserve">Como es común para hosts dónde se ejecutan servidores, se estableció el acceso a la aplicación web del SAR mediante una dirección IP estática, definida sobre la interfaz wlan0. </w:t>
      </w:r>
    </w:p>
    <w:p w14:paraId="5170F6C3" w14:textId="77777777" w:rsidR="00897AEB" w:rsidRDefault="00897AEB" w:rsidP="00897AEB">
      <w:pPr>
        <w:rPr>
          <w:rFonts w:ascii="Arial" w:hAnsi="Arial" w:cs="Arial"/>
          <w:sz w:val="24"/>
          <w:szCs w:val="24"/>
        </w:rPr>
      </w:pPr>
      <w:r>
        <w:rPr>
          <w:rFonts w:ascii="Arial" w:hAnsi="Arial" w:cs="Arial"/>
          <w:sz w:val="24"/>
          <w:szCs w:val="24"/>
        </w:rPr>
        <w:t>Primero se debió desactivar la interfaz wlan0, de la siguiente manera:</w:t>
      </w:r>
    </w:p>
    <w:p w14:paraId="75B77F96" w14:textId="77777777" w:rsidR="00897AEB" w:rsidRDefault="00897AEB" w:rsidP="00897AEB">
      <w:pPr>
        <w:rPr>
          <w:rFonts w:ascii="Arial" w:hAnsi="Arial" w:cs="Arial"/>
          <w:sz w:val="24"/>
          <w:szCs w:val="24"/>
        </w:rPr>
      </w:pPr>
    </w:p>
    <w:p w14:paraId="1BA69B26" w14:textId="77777777" w:rsidR="00897AEB" w:rsidRPr="002451EA"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2451EA">
        <w:rPr>
          <w:rFonts w:ascii="Courier New" w:eastAsia="Times New Roman" w:hAnsi="Courier New" w:cs="Courier New"/>
          <w:color w:val="34495E"/>
          <w:sz w:val="20"/>
          <w:szCs w:val="20"/>
        </w:rPr>
        <w:t>sudo ifdown wlan0</w:t>
      </w:r>
    </w:p>
    <w:p w14:paraId="619ACBCE" w14:textId="77777777" w:rsidR="00897AEB" w:rsidRDefault="00897AEB" w:rsidP="00897AEB">
      <w:pPr>
        <w:rPr>
          <w:rFonts w:ascii="Arial" w:hAnsi="Arial" w:cs="Arial"/>
          <w:sz w:val="24"/>
          <w:szCs w:val="24"/>
        </w:rPr>
      </w:pPr>
      <w:r>
        <w:rPr>
          <w:rFonts w:ascii="Arial" w:hAnsi="Arial" w:cs="Arial"/>
          <w:sz w:val="24"/>
          <w:szCs w:val="24"/>
        </w:rPr>
        <w:t xml:space="preserve"> Luego se modificaron los parámetros de configuración de wlan0 accediendo al siguiente archivo:</w:t>
      </w:r>
    </w:p>
    <w:p w14:paraId="0A899739" w14:textId="77777777" w:rsidR="00897AEB" w:rsidRDefault="00897AEB" w:rsidP="00897AEB">
      <w:pPr>
        <w:rPr>
          <w:rFonts w:ascii="Arial" w:hAnsi="Arial" w:cs="Arial"/>
          <w:sz w:val="24"/>
          <w:szCs w:val="24"/>
        </w:rPr>
      </w:pPr>
    </w:p>
    <w:p w14:paraId="5B7B231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/etc/network/interfaces</w:t>
      </w:r>
    </w:p>
    <w:p w14:paraId="1DFD60AD" w14:textId="77777777" w:rsidR="00897AEB" w:rsidRPr="0054504C" w:rsidRDefault="00897AEB" w:rsidP="00897AEB">
      <w:pPr>
        <w:rPr>
          <w:rFonts w:ascii="Arial" w:hAnsi="Arial" w:cs="Arial"/>
          <w:sz w:val="24"/>
          <w:szCs w:val="24"/>
        </w:rPr>
      </w:pPr>
      <w:r w:rsidRPr="0054504C">
        <w:rPr>
          <w:rFonts w:ascii="Arial" w:hAnsi="Arial" w:cs="Arial"/>
          <w:sz w:val="24"/>
          <w:szCs w:val="24"/>
        </w:rPr>
        <w:t xml:space="preserve">En él se agregó la </w:t>
      </w:r>
      <w:r>
        <w:rPr>
          <w:rFonts w:ascii="Arial" w:hAnsi="Arial" w:cs="Arial"/>
          <w:sz w:val="24"/>
          <w:szCs w:val="24"/>
        </w:rPr>
        <w:t>IP</w:t>
      </w:r>
      <w:r w:rsidRPr="0054504C">
        <w:rPr>
          <w:rFonts w:ascii="Arial" w:hAnsi="Arial" w:cs="Arial"/>
          <w:sz w:val="24"/>
          <w:szCs w:val="24"/>
        </w:rPr>
        <w:t xml:space="preserve"> est</w:t>
      </w:r>
      <w:r>
        <w:rPr>
          <w:rFonts w:ascii="Arial" w:hAnsi="Arial" w:cs="Arial"/>
          <w:sz w:val="24"/>
          <w:szCs w:val="24"/>
        </w:rPr>
        <w:t>ática definida para el SAR y se comentaron las tres últimas líneas, que definían la configuración manual de la interfaz:</w:t>
      </w:r>
    </w:p>
    <w:p w14:paraId="1C729F5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allow-hotplug wlan0</w:t>
      </w:r>
    </w:p>
    <w:p w14:paraId="7457CC48"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6744D3C6"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static</w:t>
      </w:r>
    </w:p>
    <w:p w14:paraId="567D493E"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 xml:space="preserve">  address 192.168.2</w:t>
      </w:r>
      <w:r w:rsidRPr="009D213B">
        <w:rPr>
          <w:rFonts w:ascii="Courier New" w:eastAsia="Times New Roman" w:hAnsi="Courier New" w:cs="Courier New"/>
          <w:color w:val="34495E"/>
          <w:sz w:val="20"/>
          <w:szCs w:val="20"/>
          <w:lang w:val="en-US"/>
        </w:rPr>
        <w:t>.1</w:t>
      </w:r>
    </w:p>
    <w:p w14:paraId="1F6FA21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 xml:space="preserve">  netmask 255.255.255.0</w:t>
      </w:r>
    </w:p>
    <w:p w14:paraId="18AA5301"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593F107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manual</w:t>
      </w:r>
    </w:p>
    <w:p w14:paraId="6368CEB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#wpa-roam /etc/wpa_supplicant/wpa_supplicant.conf</w:t>
      </w:r>
    </w:p>
    <w:p w14:paraId="46D063D5" w14:textId="77777777" w:rsidR="00897AEB" w:rsidRPr="007A53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t>#iface default inet dhcp</w:t>
      </w:r>
    </w:p>
    <w:p w14:paraId="4392B22D" w14:textId="77777777" w:rsidR="00897AEB" w:rsidRDefault="00897AEB" w:rsidP="00897AEB">
      <w:pPr>
        <w:rPr>
          <w:rFonts w:ascii="Arial" w:hAnsi="Arial" w:cs="Arial"/>
          <w:sz w:val="24"/>
          <w:szCs w:val="24"/>
        </w:rPr>
      </w:pPr>
      <w:r w:rsidRPr="00974167">
        <w:rPr>
          <w:rFonts w:ascii="Arial" w:hAnsi="Arial" w:cs="Arial"/>
          <w:sz w:val="24"/>
          <w:szCs w:val="24"/>
        </w:rPr>
        <w:t>Luego de guardado el archive anterior</w:t>
      </w:r>
      <w:r>
        <w:rPr>
          <w:rFonts w:ascii="Arial" w:hAnsi="Arial" w:cs="Arial"/>
          <w:sz w:val="24"/>
          <w:szCs w:val="24"/>
        </w:rPr>
        <w:t xml:space="preserve"> se habilitó asignando la IP mencionada con el siguiente comando en la terminal:</w:t>
      </w:r>
    </w:p>
    <w:p w14:paraId="6DCA5358" w14:textId="77777777" w:rsidR="00897AEB" w:rsidRDefault="00897AEB" w:rsidP="00897AEB">
      <w:pPr>
        <w:rPr>
          <w:rFonts w:ascii="Arial" w:hAnsi="Arial" w:cs="Arial"/>
          <w:sz w:val="24"/>
          <w:szCs w:val="24"/>
        </w:rPr>
      </w:pPr>
    </w:p>
    <w:p w14:paraId="05EC3F7F"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t>sudo ifconfig wlan0 192.168.2</w:t>
      </w:r>
      <w:r w:rsidRPr="00974167">
        <w:rPr>
          <w:rFonts w:ascii="Courier New" w:eastAsia="Times New Roman" w:hAnsi="Courier New" w:cs="Courier New"/>
          <w:color w:val="34495E"/>
          <w:sz w:val="20"/>
          <w:szCs w:val="20"/>
        </w:rPr>
        <w:t>.1</w:t>
      </w:r>
    </w:p>
    <w:p w14:paraId="534CAD99" w14:textId="77777777" w:rsidR="00897AEB" w:rsidRDefault="00897AEB" w:rsidP="00897AEB">
      <w:pPr>
        <w:rPr>
          <w:rFonts w:ascii="Arial" w:hAnsi="Arial" w:cs="Arial"/>
          <w:sz w:val="24"/>
          <w:szCs w:val="24"/>
        </w:rPr>
      </w:pPr>
      <w:r>
        <w:rPr>
          <w:rFonts w:ascii="Arial" w:hAnsi="Arial" w:cs="Arial"/>
          <w:sz w:val="24"/>
          <w:szCs w:val="24"/>
        </w:rPr>
        <w:t xml:space="preserve"> Para finalizar la configuración AP, se procedió a la modificación del siguiente archivo:</w:t>
      </w:r>
    </w:p>
    <w:p w14:paraId="3FACA4D8" w14:textId="77777777" w:rsidR="00897AEB" w:rsidRDefault="00897AEB" w:rsidP="00897AEB">
      <w:pPr>
        <w:rPr>
          <w:rFonts w:ascii="Arial" w:hAnsi="Arial" w:cs="Arial"/>
          <w:sz w:val="24"/>
          <w:szCs w:val="24"/>
        </w:rPr>
      </w:pPr>
    </w:p>
    <w:p w14:paraId="5D3CB946"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974167">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w:t>
      </w:r>
      <w:r w:rsidRPr="00974167">
        <w:rPr>
          <w:rFonts w:ascii="Courier New" w:eastAsia="Times New Roman" w:hAnsi="Courier New" w:cs="Courier New"/>
          <w:color w:val="34495E"/>
          <w:sz w:val="20"/>
          <w:szCs w:val="20"/>
        </w:rPr>
        <w:t xml:space="preserve"> /etc/hostapd/hostapd.conf</w:t>
      </w:r>
    </w:p>
    <w:p w14:paraId="7D9CA537" w14:textId="77777777" w:rsidR="00897AEB" w:rsidRDefault="00897AEB" w:rsidP="00897AEB">
      <w:pPr>
        <w:rPr>
          <w:rFonts w:ascii="Arial" w:hAnsi="Arial" w:cs="Arial"/>
          <w:sz w:val="24"/>
          <w:szCs w:val="24"/>
        </w:rPr>
      </w:pPr>
      <w:r>
        <w:rPr>
          <w:rFonts w:ascii="Arial" w:hAnsi="Arial" w:cs="Arial"/>
          <w:sz w:val="24"/>
          <w:szCs w:val="24"/>
        </w:rPr>
        <w:lastRenderedPageBreak/>
        <w:t>El cual permite la definición de los ajustes básicos de la red WiFi a transmitir, como el SSID, contraseña de acceso, interfaz y demás opciones que a continuación se detallan:</w:t>
      </w:r>
    </w:p>
    <w:p w14:paraId="7D7B39A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interface=wlan0</w:t>
      </w:r>
    </w:p>
    <w:p w14:paraId="7B605DB6"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ssid=sar</w:t>
      </w:r>
    </w:p>
    <w:p w14:paraId="3AF8146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hw_mode=g</w:t>
      </w:r>
    </w:p>
    <w:p w14:paraId="5A3405B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channel=6</w:t>
      </w:r>
    </w:p>
    <w:p w14:paraId="18CD1EB2"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macaddr_acl=0</w:t>
      </w:r>
    </w:p>
    <w:p w14:paraId="101F4FE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auth_algs=1</w:t>
      </w:r>
    </w:p>
    <w:p w14:paraId="1C4853F1"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ignore_broadcast_ssid=0</w:t>
      </w:r>
    </w:p>
    <w:p w14:paraId="1DC8F8E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wpa=2</w:t>
      </w:r>
    </w:p>
    <w:p w14:paraId="420274A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wpa_passphrase=sartesis2017</w:t>
      </w:r>
    </w:p>
    <w:p w14:paraId="73426C0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wpa_key_mgmt=WPA-PSK</w:t>
      </w:r>
    </w:p>
    <w:p w14:paraId="56384E2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wpa_pairwise=TKIP</w:t>
      </w:r>
    </w:p>
    <w:p w14:paraId="491BB5D7"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4C2D1B">
        <w:rPr>
          <w:rFonts w:ascii="Courier New" w:eastAsia="Times New Roman" w:hAnsi="Courier New" w:cs="Courier New"/>
          <w:color w:val="34495E"/>
          <w:sz w:val="20"/>
          <w:szCs w:val="20"/>
        </w:rPr>
        <w:t>rsn_pairwise=CCMP</w:t>
      </w:r>
    </w:p>
    <w:p w14:paraId="471BDA5D" w14:textId="77777777" w:rsidR="00897AEB" w:rsidRPr="00974167" w:rsidRDefault="00897AEB" w:rsidP="00897AEB">
      <w:pPr>
        <w:rPr>
          <w:rFonts w:ascii="Arial" w:hAnsi="Arial" w:cs="Arial"/>
          <w:sz w:val="24"/>
          <w:szCs w:val="24"/>
        </w:rPr>
      </w:pPr>
    </w:p>
    <w:p w14:paraId="1294F2C9" w14:textId="77777777" w:rsidR="00897AEB" w:rsidRDefault="00897AEB" w:rsidP="00897AEB">
      <w:pPr>
        <w:rPr>
          <w:rFonts w:ascii="Arial" w:hAnsi="Arial" w:cs="Arial"/>
          <w:sz w:val="24"/>
          <w:szCs w:val="24"/>
        </w:rPr>
      </w:pPr>
      <w:r>
        <w:rPr>
          <w:rFonts w:ascii="Arial" w:hAnsi="Arial" w:cs="Arial"/>
          <w:sz w:val="24"/>
          <w:szCs w:val="24"/>
        </w:rPr>
        <w:t>Para que se inicie el modo AP al arrancar el sistema operativo se iniciaron los siguientes servicios:</w:t>
      </w:r>
    </w:p>
    <w:p w14:paraId="7732CA0E" w14:textId="77777777" w:rsidR="00897AEB" w:rsidRDefault="00897AEB" w:rsidP="00897AEB">
      <w:pPr>
        <w:rPr>
          <w:rFonts w:ascii="Arial" w:hAnsi="Arial" w:cs="Arial"/>
          <w:sz w:val="24"/>
          <w:szCs w:val="24"/>
        </w:rPr>
      </w:pPr>
    </w:p>
    <w:p w14:paraId="727E6E66"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hostapd start</w:t>
      </w:r>
    </w:p>
    <w:p w14:paraId="775E2DDF"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isc-dhcp-server start</w:t>
      </w:r>
    </w:p>
    <w:p w14:paraId="7312B6B9" w14:textId="77777777" w:rsidR="00897AEB" w:rsidRDefault="00897AEB" w:rsidP="00897AEB">
      <w:pPr>
        <w:rPr>
          <w:rFonts w:ascii="Arial" w:hAnsi="Arial" w:cs="Arial"/>
          <w:sz w:val="24"/>
          <w:szCs w:val="24"/>
        </w:rPr>
      </w:pPr>
      <w:r w:rsidRPr="0033353F">
        <w:rPr>
          <w:rFonts w:ascii="Arial" w:hAnsi="Arial" w:cs="Arial"/>
          <w:sz w:val="24"/>
          <w:szCs w:val="24"/>
        </w:rPr>
        <w:t xml:space="preserve">Luego, se habilitaron </w:t>
      </w:r>
      <w:r>
        <w:rPr>
          <w:rFonts w:ascii="Arial" w:hAnsi="Arial" w:cs="Arial"/>
          <w:sz w:val="24"/>
          <w:szCs w:val="24"/>
        </w:rPr>
        <w:t>al arranque del SO:</w:t>
      </w:r>
    </w:p>
    <w:p w14:paraId="2FF8DB02" w14:textId="77777777" w:rsidR="00897AEB" w:rsidRDefault="00897AEB" w:rsidP="00897AEB">
      <w:pPr>
        <w:rPr>
          <w:rFonts w:ascii="Arial" w:hAnsi="Arial" w:cs="Arial"/>
          <w:sz w:val="24"/>
          <w:szCs w:val="24"/>
        </w:rPr>
      </w:pPr>
    </w:p>
    <w:p w14:paraId="78F6A2AE"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hostapd enable</w:t>
      </w:r>
    </w:p>
    <w:p w14:paraId="28CBEDF1"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isc-dhcp-server enable</w:t>
      </w:r>
    </w:p>
    <w:p w14:paraId="3273EC6D" w14:textId="77777777" w:rsidR="00897AEB" w:rsidRPr="00AA23CC" w:rsidRDefault="00897AEB" w:rsidP="00897AEB">
      <w:pPr>
        <w:pStyle w:val="Ttulo3"/>
        <w:rPr>
          <w:sz w:val="28"/>
          <w:szCs w:val="28"/>
        </w:rPr>
      </w:pPr>
      <w:bookmarkStart w:id="495" w:name="_Toc510608593"/>
      <w:r>
        <w:rPr>
          <w:sz w:val="28"/>
          <w:szCs w:val="28"/>
        </w:rPr>
        <w:t xml:space="preserve">10.5.2 </w:t>
      </w:r>
      <w:r w:rsidRPr="00AA23CC">
        <w:rPr>
          <w:sz w:val="28"/>
          <w:szCs w:val="28"/>
        </w:rPr>
        <w:t>Configuración del servicio Motion</w:t>
      </w:r>
      <w:bookmarkEnd w:id="495"/>
    </w:p>
    <w:p w14:paraId="2441DC14" w14:textId="77777777" w:rsidR="00897AEB" w:rsidRDefault="00897AEB" w:rsidP="00897AEB"/>
    <w:p w14:paraId="0DA4B3E0" w14:textId="5AFF8084" w:rsidR="00897AEB" w:rsidRDefault="00897AEB" w:rsidP="007A53EB">
      <w:pPr>
        <w:rPr>
          <w:rFonts w:ascii="Arial" w:hAnsi="Arial" w:cs="Arial"/>
          <w:sz w:val="24"/>
          <w:szCs w:val="24"/>
        </w:rPr>
      </w:pPr>
      <w:r w:rsidRPr="00D9259D">
        <w:rPr>
          <w:rFonts w:ascii="Arial" w:hAnsi="Arial" w:cs="Arial"/>
          <w:sz w:val="24"/>
          <w:szCs w:val="24"/>
        </w:rPr>
        <w:t>Como ya se mencionó anteriormente (</w:t>
      </w:r>
      <w:r w:rsidR="0090512F" w:rsidRPr="007A53EB">
        <w:rPr>
          <w:rFonts w:ascii="Arial" w:hAnsi="Arial" w:cs="Arial"/>
          <w:b/>
          <w:sz w:val="24"/>
          <w:szCs w:val="24"/>
        </w:rPr>
        <w:fldChar w:fldCharType="begin"/>
      </w:r>
      <w:r w:rsidR="0090512F" w:rsidRPr="007A53EB">
        <w:rPr>
          <w:rFonts w:ascii="Arial" w:hAnsi="Arial" w:cs="Arial"/>
          <w:b/>
          <w:sz w:val="24"/>
          <w:szCs w:val="24"/>
        </w:rPr>
        <w:instrText xml:space="preserve"> REF _Ref510552115 \h  \* MERGEFORMAT </w:instrText>
      </w:r>
      <w:r w:rsidR="0090512F" w:rsidRPr="007A53EB">
        <w:rPr>
          <w:rFonts w:ascii="Arial" w:hAnsi="Arial" w:cs="Arial"/>
          <w:b/>
          <w:sz w:val="24"/>
          <w:szCs w:val="24"/>
        </w:rPr>
      </w:r>
      <w:r w:rsidR="0090512F" w:rsidRPr="007A53EB">
        <w:rPr>
          <w:rFonts w:ascii="Arial" w:hAnsi="Arial" w:cs="Arial"/>
          <w:b/>
          <w:sz w:val="24"/>
          <w:szCs w:val="24"/>
        </w:rPr>
        <w:fldChar w:fldCharType="separate"/>
      </w:r>
      <w:r w:rsidR="0090512F" w:rsidRPr="007A53EB">
        <w:rPr>
          <w:rFonts w:ascii="Arial" w:hAnsi="Arial" w:cs="Arial"/>
          <w:b/>
          <w:sz w:val="24"/>
          <w:szCs w:val="24"/>
        </w:rPr>
        <w:t>8.3 Selección tecnologías software</w:t>
      </w:r>
      <w:r w:rsidR="0090512F" w:rsidRPr="007A53EB">
        <w:rPr>
          <w:rFonts w:ascii="Arial" w:hAnsi="Arial" w:cs="Arial"/>
          <w:b/>
          <w:sz w:val="24"/>
          <w:szCs w:val="24"/>
        </w:rPr>
        <w:fldChar w:fldCharType="end"/>
      </w:r>
      <w:r w:rsidR="0090512F" w:rsidRPr="007A53EB">
        <w:rPr>
          <w:rFonts w:ascii="Arial" w:hAnsi="Arial" w:cs="Arial"/>
          <w:sz w:val="24"/>
          <w:szCs w:val="24"/>
        </w:rPr>
        <w:t>),</w:t>
      </w:r>
      <w:r w:rsidRPr="007A53EB">
        <w:rPr>
          <w:rFonts w:ascii="Arial" w:hAnsi="Arial" w:cs="Arial"/>
          <w:sz w:val="24"/>
          <w:szCs w:val="24"/>
        </w:rPr>
        <w:t xml:space="preserve"> </w:t>
      </w:r>
      <w:r>
        <w:rPr>
          <w:rFonts w:ascii="Arial" w:hAnsi="Arial" w:cs="Arial"/>
          <w:sz w:val="24"/>
          <w:szCs w:val="24"/>
        </w:rPr>
        <w:t>el software seleccionado para la captura de imágenes por parte de la cámara de Raspberry es Motion. Para poder utilizar dicho programa se tuvo que realizar los siguiente:</w:t>
      </w:r>
    </w:p>
    <w:p w14:paraId="02954C3B" w14:textId="77777777" w:rsidR="00897AEB" w:rsidRDefault="00897AEB" w:rsidP="00897AEB"/>
    <w:p w14:paraId="349A1B39" w14:textId="77777777" w:rsidR="00897AEB" w:rsidRPr="0081722A" w:rsidRDefault="00897AEB" w:rsidP="00897AEB">
      <w:pPr>
        <w:rPr>
          <w:rFonts w:ascii="Arial" w:hAnsi="Arial" w:cs="Arial"/>
          <w:sz w:val="24"/>
          <w:szCs w:val="24"/>
        </w:rPr>
      </w:pPr>
      <w:r w:rsidRPr="0081722A">
        <w:rPr>
          <w:rFonts w:ascii="Arial" w:hAnsi="Arial" w:cs="Arial"/>
          <w:sz w:val="24"/>
          <w:szCs w:val="24"/>
        </w:rPr>
        <w:t>Primero, se habilitó el uso de la cámara de Raspberry. Para ello, se accedió a las herramientas de configuración de Raspberry con el siguiente comando en una terminal de Raspbian:</w:t>
      </w:r>
    </w:p>
    <w:p w14:paraId="17131E7F" w14:textId="77777777" w:rsidR="00897AEB" w:rsidRDefault="00897AEB" w:rsidP="00897AEB"/>
    <w:p w14:paraId="5385AEE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lastRenderedPageBreak/>
        <w:t xml:space="preserve">sudo </w:t>
      </w:r>
      <w:r w:rsidRPr="0081722A">
        <w:rPr>
          <w:rFonts w:ascii="Courier New" w:eastAsia="Times New Roman" w:hAnsi="Courier New" w:cs="Courier New"/>
          <w:color w:val="34495E"/>
          <w:sz w:val="20"/>
          <w:szCs w:val="20"/>
        </w:rPr>
        <w:t>raspi-config</w:t>
      </w:r>
    </w:p>
    <w:p w14:paraId="4A929ED1" w14:textId="39E158CA" w:rsidR="00897AEB" w:rsidRDefault="00897AEB" w:rsidP="00897AEB">
      <w:pPr>
        <w:rPr>
          <w:rFonts w:ascii="Arial" w:hAnsi="Arial" w:cs="Arial"/>
          <w:sz w:val="24"/>
          <w:szCs w:val="24"/>
        </w:rPr>
      </w:pPr>
      <w:r w:rsidRPr="0081722A">
        <w:rPr>
          <w:rFonts w:ascii="Arial" w:hAnsi="Arial" w:cs="Arial"/>
          <w:sz w:val="24"/>
          <w:szCs w:val="24"/>
        </w:rPr>
        <w:t>Dentro de la lista de opciones</w:t>
      </w:r>
      <w:r w:rsidR="0090512F">
        <w:rPr>
          <w:rFonts w:ascii="Arial" w:hAnsi="Arial" w:cs="Arial"/>
          <w:sz w:val="24"/>
          <w:szCs w:val="24"/>
        </w:rPr>
        <w:t xml:space="preserve"> (</w:t>
      </w:r>
      <w:r w:rsidR="0090512F" w:rsidRPr="0090512F">
        <w:rPr>
          <w:rFonts w:ascii="Arial" w:hAnsi="Arial" w:cs="Arial"/>
          <w:b/>
          <w:sz w:val="24"/>
          <w:szCs w:val="24"/>
        </w:rPr>
        <w:fldChar w:fldCharType="begin"/>
      </w:r>
      <w:r w:rsidR="0090512F" w:rsidRPr="0090512F">
        <w:rPr>
          <w:rFonts w:ascii="Arial" w:hAnsi="Arial" w:cs="Arial"/>
          <w:b/>
          <w:sz w:val="24"/>
          <w:szCs w:val="24"/>
        </w:rPr>
        <w:instrText xml:space="preserve"> REF _Ref510552238 \h  \* MERGEFORMAT </w:instrText>
      </w:r>
      <w:r w:rsidR="0090512F" w:rsidRPr="0090512F">
        <w:rPr>
          <w:rFonts w:ascii="Arial" w:hAnsi="Arial" w:cs="Arial"/>
          <w:b/>
          <w:sz w:val="24"/>
          <w:szCs w:val="24"/>
        </w:rPr>
      </w:r>
      <w:r w:rsidR="0090512F" w:rsidRPr="0090512F">
        <w:rPr>
          <w:rFonts w:ascii="Arial" w:hAnsi="Arial" w:cs="Arial"/>
          <w:b/>
          <w:sz w:val="24"/>
          <w:szCs w:val="24"/>
        </w:rPr>
        <w:fldChar w:fldCharType="separate"/>
      </w:r>
      <w:r w:rsidR="0090512F" w:rsidRPr="0090512F">
        <w:rPr>
          <w:rFonts w:ascii="Arial" w:hAnsi="Arial" w:cs="Arial"/>
          <w:b/>
          <w:sz w:val="24"/>
          <w:szCs w:val="24"/>
        </w:rPr>
        <w:t xml:space="preserve">Ilustración </w:t>
      </w:r>
      <w:r w:rsidR="0090512F" w:rsidRPr="0090512F">
        <w:rPr>
          <w:rFonts w:ascii="Arial" w:hAnsi="Arial" w:cs="Arial"/>
          <w:b/>
          <w:noProof/>
          <w:sz w:val="24"/>
          <w:szCs w:val="24"/>
        </w:rPr>
        <w:t>83</w:t>
      </w:r>
      <w:r w:rsidR="0090512F" w:rsidRPr="0090512F">
        <w:rPr>
          <w:rFonts w:ascii="Arial" w:hAnsi="Arial" w:cs="Arial"/>
          <w:b/>
          <w:sz w:val="24"/>
          <w:szCs w:val="24"/>
        </w:rPr>
        <w:t xml:space="preserve"> - Software de configuración de Raspberry</w:t>
      </w:r>
      <w:r w:rsidR="0090512F" w:rsidRPr="0090512F">
        <w:rPr>
          <w:rFonts w:ascii="Arial" w:hAnsi="Arial" w:cs="Arial"/>
          <w:b/>
          <w:sz w:val="24"/>
          <w:szCs w:val="24"/>
        </w:rPr>
        <w:fldChar w:fldCharType="end"/>
      </w:r>
      <w:r w:rsidR="0090512F">
        <w:rPr>
          <w:rFonts w:ascii="Arial" w:hAnsi="Arial" w:cs="Arial"/>
          <w:sz w:val="24"/>
          <w:szCs w:val="24"/>
        </w:rPr>
        <w:t>)</w:t>
      </w:r>
      <w:r w:rsidRPr="0081722A">
        <w:rPr>
          <w:rFonts w:ascii="Arial" w:hAnsi="Arial" w:cs="Arial"/>
          <w:sz w:val="24"/>
          <w:szCs w:val="24"/>
        </w:rPr>
        <w:t xml:space="preserve"> se activó la cámara seleccionando la 5:</w:t>
      </w:r>
    </w:p>
    <w:p w14:paraId="75E390CA" w14:textId="77777777" w:rsidR="00897AEB" w:rsidRDefault="00897AEB" w:rsidP="00897AEB">
      <w:pPr>
        <w:rPr>
          <w:rFonts w:ascii="Arial" w:hAnsi="Arial" w:cs="Arial"/>
          <w:sz w:val="24"/>
          <w:szCs w:val="24"/>
        </w:rPr>
      </w:pPr>
    </w:p>
    <w:p w14:paraId="36367F8F" w14:textId="77777777" w:rsidR="00897AEB" w:rsidRDefault="00897AEB" w:rsidP="00897AEB">
      <w:pPr>
        <w:keepNext/>
      </w:pPr>
      <w:r>
        <w:rPr>
          <w:noProof/>
        </w:rPr>
        <w:drawing>
          <wp:inline distT="0" distB="0" distL="0" distR="0" wp14:anchorId="40933A88" wp14:editId="6B395064">
            <wp:extent cx="5400040" cy="1781329"/>
            <wp:effectExtent l="0" t="0" r="0" b="9525"/>
            <wp:docPr id="1086" name="Imagen 1086" descr="webcam-enable-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cam-enable-camer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1781329"/>
                    </a:xfrm>
                    <a:prstGeom prst="rect">
                      <a:avLst/>
                    </a:prstGeom>
                    <a:noFill/>
                    <a:ln>
                      <a:noFill/>
                    </a:ln>
                  </pic:spPr>
                </pic:pic>
              </a:graphicData>
            </a:graphic>
          </wp:inline>
        </w:drawing>
      </w:r>
    </w:p>
    <w:p w14:paraId="63C85342" w14:textId="2AB1F0B6" w:rsidR="00897AEB" w:rsidRPr="0081722A" w:rsidRDefault="00897AEB" w:rsidP="00897AEB">
      <w:pPr>
        <w:pStyle w:val="Descripcin"/>
        <w:jc w:val="center"/>
        <w:rPr>
          <w:rFonts w:ascii="Arial" w:hAnsi="Arial" w:cs="Arial"/>
          <w:sz w:val="24"/>
          <w:szCs w:val="24"/>
        </w:rPr>
      </w:pPr>
      <w:bookmarkStart w:id="496" w:name="_Ref510552238"/>
      <w:r>
        <w:t xml:space="preserve">Ilustración </w:t>
      </w:r>
      <w:fldSimple w:instr=" SEQ Ilustración \* ARABIC ">
        <w:r w:rsidR="0090512F">
          <w:rPr>
            <w:noProof/>
          </w:rPr>
          <w:t>83</w:t>
        </w:r>
      </w:fldSimple>
      <w:r>
        <w:t xml:space="preserve"> - Software de configuración de Raspberry</w:t>
      </w:r>
      <w:bookmarkEnd w:id="496"/>
    </w:p>
    <w:p w14:paraId="172F01AA" w14:textId="77777777" w:rsidR="00897AEB" w:rsidRPr="0081722A" w:rsidRDefault="00897AEB" w:rsidP="00897AEB"/>
    <w:p w14:paraId="015FA5D0" w14:textId="77777777" w:rsidR="00897AEB" w:rsidRPr="00CF2D9F" w:rsidRDefault="00897AEB" w:rsidP="00897AEB">
      <w:pPr>
        <w:rPr>
          <w:rFonts w:ascii="Arial" w:hAnsi="Arial" w:cs="Arial"/>
          <w:sz w:val="24"/>
          <w:szCs w:val="24"/>
        </w:rPr>
      </w:pPr>
      <w:r w:rsidRPr="00CF2D9F">
        <w:rPr>
          <w:rFonts w:ascii="Arial" w:hAnsi="Arial" w:cs="Arial"/>
          <w:sz w:val="24"/>
          <w:szCs w:val="24"/>
        </w:rPr>
        <w:t>Seguidamente se instaló Motion de la siguiente manera:</w:t>
      </w:r>
    </w:p>
    <w:p w14:paraId="4D68C1E0" w14:textId="77777777" w:rsidR="00897AEB" w:rsidRDefault="00897AEB" w:rsidP="00897AEB"/>
    <w:p w14:paraId="46E299C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 xml:space="preserve">sudo </w:t>
      </w:r>
      <w:r w:rsidRPr="00CF2D9F">
        <w:rPr>
          <w:rFonts w:ascii="Courier New" w:eastAsia="Times New Roman" w:hAnsi="Courier New" w:cs="Courier New"/>
          <w:color w:val="34495E"/>
          <w:sz w:val="20"/>
          <w:szCs w:val="20"/>
          <w:lang w:val="en-US"/>
        </w:rPr>
        <w:t>apt-get install -y motion</w:t>
      </w:r>
    </w:p>
    <w:p w14:paraId="7E3124DA" w14:textId="77777777" w:rsidR="00897AEB" w:rsidRDefault="00897AEB" w:rsidP="00897AEB">
      <w:pPr>
        <w:rPr>
          <w:rFonts w:ascii="Arial" w:hAnsi="Arial" w:cs="Arial"/>
          <w:sz w:val="24"/>
          <w:szCs w:val="24"/>
        </w:rPr>
      </w:pPr>
      <w:r w:rsidRPr="00420778">
        <w:rPr>
          <w:rFonts w:ascii="Arial" w:hAnsi="Arial" w:cs="Arial"/>
          <w:sz w:val="24"/>
          <w:szCs w:val="24"/>
        </w:rPr>
        <w:t xml:space="preserve">Este software automáticamente detecta la cámara de la Raspberry y captura las imágenes obtenidas por la misma. A su vez genera un servicio para poder visualizar en tiempo real la captura de video en el </w:t>
      </w:r>
      <w:r>
        <w:rPr>
          <w:rFonts w:ascii="Arial" w:hAnsi="Arial" w:cs="Arial"/>
          <w:sz w:val="24"/>
          <w:szCs w:val="24"/>
        </w:rPr>
        <w:t>IP</w:t>
      </w:r>
      <w:r w:rsidRPr="00420778">
        <w:rPr>
          <w:rFonts w:ascii="Arial" w:hAnsi="Arial" w:cs="Arial"/>
          <w:sz w:val="24"/>
          <w:szCs w:val="24"/>
        </w:rPr>
        <w:t xml:space="preserve"> predeterminado de</w:t>
      </w:r>
      <w:r>
        <w:rPr>
          <w:rFonts w:ascii="Arial" w:hAnsi="Arial" w:cs="Arial"/>
          <w:sz w:val="24"/>
          <w:szCs w:val="24"/>
        </w:rPr>
        <w:t xml:space="preserve"> la SBC y un puerto por defecto.</w:t>
      </w:r>
    </w:p>
    <w:p w14:paraId="3E5FB1B0" w14:textId="62F50DF5" w:rsidR="00897AEB" w:rsidRDefault="00897AEB" w:rsidP="00897AEB">
      <w:pPr>
        <w:rPr>
          <w:rFonts w:ascii="Arial" w:hAnsi="Arial" w:cs="Arial"/>
          <w:sz w:val="24"/>
          <w:szCs w:val="24"/>
        </w:rPr>
      </w:pPr>
      <w:r>
        <w:rPr>
          <w:rFonts w:ascii="Arial" w:hAnsi="Arial" w:cs="Arial"/>
          <w:sz w:val="24"/>
          <w:szCs w:val="24"/>
        </w:rPr>
        <w:t xml:space="preserve">Para configurar dichos parámetros, Motion cuenta con un archivo que permite realizar los distintos ajustes del software. Para acceder al mismo se </w:t>
      </w:r>
      <w:r w:rsidR="0090512F">
        <w:rPr>
          <w:rFonts w:ascii="Arial" w:hAnsi="Arial" w:cs="Arial"/>
          <w:sz w:val="24"/>
          <w:szCs w:val="24"/>
        </w:rPr>
        <w:t>ejecutó</w:t>
      </w:r>
      <w:r>
        <w:rPr>
          <w:rFonts w:ascii="Arial" w:hAnsi="Arial" w:cs="Arial"/>
          <w:sz w:val="24"/>
          <w:szCs w:val="24"/>
        </w:rPr>
        <w:t xml:space="preserve"> el siguiente comando:</w:t>
      </w:r>
    </w:p>
    <w:p w14:paraId="78307564" w14:textId="77777777" w:rsidR="00897AEB" w:rsidRDefault="00897AEB" w:rsidP="00897AEB">
      <w:pPr>
        <w:rPr>
          <w:rFonts w:ascii="Arial" w:hAnsi="Arial" w:cs="Arial"/>
          <w:sz w:val="24"/>
          <w:szCs w:val="24"/>
        </w:rPr>
      </w:pPr>
    </w:p>
    <w:p w14:paraId="76146FF7"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/etc/motion/motion.conf</w:t>
      </w:r>
    </w:p>
    <w:p w14:paraId="091853A4" w14:textId="77777777" w:rsidR="00897AEB" w:rsidRDefault="00897AEB" w:rsidP="00897AEB">
      <w:pPr>
        <w:rPr>
          <w:rFonts w:ascii="Arial" w:hAnsi="Arial" w:cs="Arial"/>
          <w:sz w:val="24"/>
          <w:szCs w:val="24"/>
        </w:rPr>
      </w:pPr>
      <w:r w:rsidRPr="00420778">
        <w:rPr>
          <w:rFonts w:ascii="Arial" w:hAnsi="Arial" w:cs="Arial"/>
          <w:sz w:val="24"/>
          <w:szCs w:val="24"/>
        </w:rPr>
        <w:t>En el cuál se modificaron los siguientes par</w:t>
      </w:r>
      <w:r>
        <w:rPr>
          <w:rFonts w:ascii="Arial" w:hAnsi="Arial" w:cs="Arial"/>
          <w:sz w:val="24"/>
          <w:szCs w:val="24"/>
        </w:rPr>
        <w:t>ámetros:</w:t>
      </w:r>
    </w:p>
    <w:p w14:paraId="054D6644" w14:textId="77777777" w:rsidR="00897AEB" w:rsidRDefault="00897AEB" w:rsidP="00897AEB">
      <w:pPr>
        <w:rPr>
          <w:rFonts w:ascii="Arial" w:hAnsi="Arial" w:cs="Arial"/>
          <w:sz w:val="24"/>
          <w:szCs w:val="24"/>
        </w:rPr>
      </w:pPr>
    </w:p>
    <w:p w14:paraId="0558EE36"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videodevice /dev/video0</w:t>
      </w:r>
    </w:p>
    <w:p w14:paraId="3FB7473D"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width 256</w:t>
      </w:r>
    </w:p>
    <w:p w14:paraId="7534BCC8"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height 192</w:t>
      </w:r>
    </w:p>
    <w:p w14:paraId="033B4BC2"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threshold 7000</w:t>
      </w:r>
    </w:p>
    <w:p w14:paraId="14D5F1C6"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minimum_motion_frames 2</w:t>
      </w:r>
    </w:p>
    <w:p w14:paraId="6EA8F76B"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quality 75</w:t>
      </w:r>
    </w:p>
    <w:p w14:paraId="6328C771"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webcam_port 9081</w:t>
      </w:r>
    </w:p>
    <w:p w14:paraId="2E7838C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DAEMON = ON</w:t>
      </w:r>
    </w:p>
    <w:p w14:paraId="552623DF" w14:textId="77777777" w:rsidR="00897AEB" w:rsidRPr="007A53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lastRenderedPageBreak/>
        <w:t>Webcam_localhost = off</w:t>
      </w:r>
    </w:p>
    <w:p w14:paraId="333B0119" w14:textId="77777777" w:rsidR="00897AEB" w:rsidRPr="00414B34" w:rsidRDefault="00897AEB" w:rsidP="00897AEB">
      <w:pPr>
        <w:rPr>
          <w:rFonts w:ascii="Arial" w:hAnsi="Arial" w:cs="Arial"/>
          <w:sz w:val="24"/>
          <w:szCs w:val="24"/>
        </w:rPr>
      </w:pPr>
      <w:r w:rsidRPr="00414B34">
        <w:rPr>
          <w:rFonts w:ascii="Arial" w:hAnsi="Arial" w:cs="Arial"/>
          <w:sz w:val="24"/>
          <w:szCs w:val="24"/>
        </w:rPr>
        <w:t>Luego, para aplicar</w:t>
      </w:r>
      <w:r>
        <w:rPr>
          <w:rFonts w:ascii="Arial" w:hAnsi="Arial" w:cs="Arial"/>
          <w:sz w:val="24"/>
          <w:szCs w:val="24"/>
        </w:rPr>
        <w:t xml:space="preserve"> los cambios se debe reiniciar M</w:t>
      </w:r>
      <w:r w:rsidRPr="00414B34">
        <w:rPr>
          <w:rFonts w:ascii="Arial" w:hAnsi="Arial" w:cs="Arial"/>
          <w:sz w:val="24"/>
          <w:szCs w:val="24"/>
        </w:rPr>
        <w:t>otion de la siguiente manera:</w:t>
      </w:r>
    </w:p>
    <w:p w14:paraId="79A5E2D0" w14:textId="77777777" w:rsidR="00897AEB" w:rsidRDefault="00897AEB" w:rsidP="00897AEB">
      <w:pPr>
        <w:rPr>
          <w:rFonts w:ascii="Arial" w:hAnsi="Arial" w:cs="Arial"/>
          <w:sz w:val="24"/>
          <w:szCs w:val="24"/>
        </w:rPr>
      </w:pPr>
    </w:p>
    <w:p w14:paraId="6BFB3162"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sidRPr="00414B34">
        <w:rPr>
          <w:rFonts w:ascii="Courier New" w:eastAsia="Times New Roman" w:hAnsi="Courier New" w:cs="Courier New"/>
          <w:color w:val="34495E"/>
          <w:sz w:val="20"/>
          <w:szCs w:val="20"/>
        </w:rPr>
        <w:t>service motion restart</w:t>
      </w:r>
    </w:p>
    <w:p w14:paraId="1EA26521" w14:textId="5E031025" w:rsidR="00897AEB" w:rsidRDefault="00897AEB" w:rsidP="00897AEB">
      <w:pPr>
        <w:rPr>
          <w:rFonts w:ascii="Arial" w:hAnsi="Arial" w:cs="Arial"/>
          <w:sz w:val="24"/>
          <w:szCs w:val="24"/>
        </w:rPr>
      </w:pPr>
      <w:r>
        <w:rPr>
          <w:rFonts w:ascii="Arial" w:hAnsi="Arial" w:cs="Arial"/>
          <w:sz w:val="24"/>
          <w:szCs w:val="24"/>
        </w:rPr>
        <w:t>P</w:t>
      </w:r>
      <w:r w:rsidRPr="00414B34">
        <w:rPr>
          <w:rFonts w:ascii="Arial" w:hAnsi="Arial" w:cs="Arial"/>
          <w:sz w:val="24"/>
          <w:szCs w:val="24"/>
        </w:rPr>
        <w:t>ara poder visualizar la captura de la cámara</w:t>
      </w:r>
      <w:r>
        <w:rPr>
          <w:rFonts w:ascii="Arial" w:hAnsi="Arial" w:cs="Arial"/>
          <w:sz w:val="24"/>
          <w:szCs w:val="24"/>
        </w:rPr>
        <w:t xml:space="preserve">, se debe acceder mediante un navegador web, a la </w:t>
      </w:r>
      <w:r w:rsidR="0090512F">
        <w:rPr>
          <w:rFonts w:ascii="Arial" w:hAnsi="Arial" w:cs="Arial"/>
          <w:sz w:val="24"/>
          <w:szCs w:val="24"/>
        </w:rPr>
        <w:t>dirección</w:t>
      </w:r>
      <w:r>
        <w:rPr>
          <w:rFonts w:ascii="Arial" w:hAnsi="Arial" w:cs="Arial"/>
          <w:sz w:val="24"/>
          <w:szCs w:val="24"/>
        </w:rPr>
        <w:t xml:space="preserve"> http://</w:t>
      </w:r>
      <w:r w:rsidRPr="00E4699E">
        <w:rPr>
          <w:rFonts w:ascii="Arial" w:hAnsi="Arial" w:cs="Arial"/>
          <w:i/>
          <w:sz w:val="24"/>
          <w:szCs w:val="24"/>
        </w:rPr>
        <w:t>ip</w:t>
      </w:r>
      <w:r>
        <w:rPr>
          <w:rFonts w:ascii="Arial" w:hAnsi="Arial" w:cs="Arial"/>
          <w:sz w:val="24"/>
          <w:szCs w:val="24"/>
        </w:rPr>
        <w:t>:</w:t>
      </w:r>
      <w:r w:rsidRPr="00E4699E">
        <w:rPr>
          <w:rFonts w:ascii="Arial" w:hAnsi="Arial" w:cs="Arial"/>
          <w:i/>
          <w:sz w:val="24"/>
          <w:szCs w:val="24"/>
        </w:rPr>
        <w:t>puerto</w:t>
      </w:r>
      <w:r>
        <w:rPr>
          <w:rFonts w:ascii="Arial" w:hAnsi="Arial" w:cs="Arial"/>
          <w:sz w:val="24"/>
          <w:szCs w:val="24"/>
        </w:rPr>
        <w:t xml:space="preserve"> configurada previamente para la Raspberry:</w:t>
      </w:r>
    </w:p>
    <w:p w14:paraId="570E6573" w14:textId="77777777" w:rsidR="00897AEB" w:rsidRDefault="00897AEB" w:rsidP="00897AEB">
      <w:pPr>
        <w:rPr>
          <w:rFonts w:ascii="Arial" w:hAnsi="Arial" w:cs="Arial"/>
          <w:sz w:val="24"/>
          <w:szCs w:val="24"/>
        </w:rPr>
      </w:pPr>
    </w:p>
    <w:p w14:paraId="5E56CB09" w14:textId="77777777" w:rsidR="00897AEB" w:rsidRPr="00414B34" w:rsidRDefault="00897AEB" w:rsidP="00897AEB">
      <w:pPr>
        <w:rPr>
          <w:rFonts w:ascii="Arial" w:hAnsi="Arial" w:cs="Arial"/>
          <w:b/>
          <w:sz w:val="24"/>
          <w:szCs w:val="24"/>
        </w:rPr>
      </w:pPr>
      <w:r>
        <w:rPr>
          <w:rFonts w:ascii="Arial" w:hAnsi="Arial" w:cs="Arial"/>
          <w:b/>
          <w:sz w:val="24"/>
          <w:szCs w:val="24"/>
        </w:rPr>
        <w:t>http://</w:t>
      </w:r>
      <w:r w:rsidRPr="00414B34">
        <w:rPr>
          <w:rFonts w:ascii="Arial" w:hAnsi="Arial" w:cs="Arial"/>
          <w:b/>
          <w:sz w:val="24"/>
          <w:szCs w:val="24"/>
        </w:rPr>
        <w:t>192.168.2.1:9081</w:t>
      </w:r>
    </w:p>
    <w:p w14:paraId="42B80571" w14:textId="77777777" w:rsidR="00897AEB" w:rsidRDefault="00897AEB" w:rsidP="00897AEB">
      <w:pPr>
        <w:rPr>
          <w:rFonts w:ascii="Arial" w:hAnsi="Arial" w:cs="Arial"/>
          <w:sz w:val="24"/>
          <w:szCs w:val="24"/>
        </w:rPr>
      </w:pPr>
    </w:p>
    <w:p w14:paraId="28B58C7B" w14:textId="77777777" w:rsidR="00897AEB" w:rsidRDefault="00897AEB" w:rsidP="00897AEB">
      <w:pPr>
        <w:rPr>
          <w:rFonts w:ascii="Arial" w:hAnsi="Arial" w:cs="Arial"/>
          <w:sz w:val="24"/>
          <w:szCs w:val="24"/>
        </w:rPr>
      </w:pPr>
      <w:r>
        <w:rPr>
          <w:rFonts w:ascii="Arial" w:hAnsi="Arial" w:cs="Arial"/>
          <w:sz w:val="24"/>
          <w:szCs w:val="24"/>
        </w:rPr>
        <w:t>Finalmente se modificó el siguiente archivo:</w:t>
      </w:r>
    </w:p>
    <w:p w14:paraId="57DB08A6" w14:textId="77777777" w:rsidR="00897AEB" w:rsidRDefault="00897AEB" w:rsidP="00897AEB">
      <w:pPr>
        <w:rPr>
          <w:rFonts w:ascii="Arial" w:hAnsi="Arial" w:cs="Arial"/>
          <w:sz w:val="24"/>
          <w:szCs w:val="24"/>
        </w:rPr>
      </w:pPr>
    </w:p>
    <w:p w14:paraId="08E7AA77"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 /etc/default/motion</w:t>
      </w:r>
    </w:p>
    <w:p w14:paraId="3A8348C2" w14:textId="77777777" w:rsidR="00897AEB" w:rsidRDefault="00897AEB" w:rsidP="00897AEB">
      <w:pPr>
        <w:rPr>
          <w:rFonts w:ascii="Arial" w:hAnsi="Arial" w:cs="Arial"/>
          <w:sz w:val="24"/>
          <w:szCs w:val="24"/>
        </w:rPr>
      </w:pPr>
      <w:r>
        <w:rPr>
          <w:rFonts w:ascii="Arial" w:hAnsi="Arial" w:cs="Arial"/>
          <w:sz w:val="24"/>
          <w:szCs w:val="24"/>
        </w:rPr>
        <w:t>Para que el servicio de Motion arranque al iniciar Raspbian. En el mismo se modificó la siguiente línea:</w:t>
      </w:r>
    </w:p>
    <w:p w14:paraId="598B16C9" w14:textId="77777777" w:rsidR="00897AEB" w:rsidRDefault="00897AEB" w:rsidP="00897AEB">
      <w:pPr>
        <w:rPr>
          <w:rFonts w:ascii="Arial" w:hAnsi="Arial" w:cs="Arial"/>
          <w:sz w:val="24"/>
          <w:szCs w:val="24"/>
        </w:rPr>
      </w:pPr>
    </w:p>
    <w:p w14:paraId="47F614D4"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t>start_motion_daemon = yes</w:t>
      </w:r>
    </w:p>
    <w:p w14:paraId="4689F3DD" w14:textId="77777777" w:rsidR="00897AEB" w:rsidRPr="00AA23CC" w:rsidRDefault="00897AEB" w:rsidP="00897AEB">
      <w:pPr>
        <w:pStyle w:val="Ttulo3"/>
        <w:rPr>
          <w:sz w:val="28"/>
          <w:szCs w:val="28"/>
        </w:rPr>
      </w:pPr>
      <w:bookmarkStart w:id="497" w:name="_Toc510608594"/>
      <w:r>
        <w:rPr>
          <w:sz w:val="28"/>
          <w:szCs w:val="28"/>
        </w:rPr>
        <w:t xml:space="preserve">10.5.3 </w:t>
      </w:r>
      <w:r w:rsidRPr="00AA23CC">
        <w:rPr>
          <w:sz w:val="28"/>
          <w:szCs w:val="28"/>
        </w:rPr>
        <w:t>Instalación del gestor de procesos PM2</w:t>
      </w:r>
      <w:bookmarkEnd w:id="497"/>
    </w:p>
    <w:p w14:paraId="355D3FE0" w14:textId="77777777" w:rsidR="00897AEB" w:rsidRDefault="00897AEB" w:rsidP="00897AEB"/>
    <w:p w14:paraId="55683F01" w14:textId="66A9401B" w:rsidR="00897AEB" w:rsidRDefault="00897AEB" w:rsidP="00897AEB">
      <w:pPr>
        <w:rPr>
          <w:rFonts w:ascii="Arial" w:hAnsi="Arial" w:cs="Arial"/>
          <w:sz w:val="24"/>
          <w:szCs w:val="24"/>
        </w:rPr>
      </w:pPr>
      <w:r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r>
        <w:rPr>
          <w:rFonts w:ascii="Arial" w:hAnsi="Arial" w:cs="Arial"/>
          <w:sz w:val="24"/>
          <w:szCs w:val="24"/>
        </w:rPr>
        <w:t xml:space="preserve"> En la siguiente captura (</w:t>
      </w:r>
      <w:r w:rsidRPr="0090512F">
        <w:rPr>
          <w:rFonts w:ascii="Arial" w:hAnsi="Arial" w:cs="Arial"/>
          <w:b/>
          <w:sz w:val="24"/>
          <w:szCs w:val="24"/>
        </w:rPr>
        <w:fldChar w:fldCharType="begin"/>
      </w:r>
      <w:r w:rsidRPr="0090512F">
        <w:rPr>
          <w:rFonts w:ascii="Arial" w:hAnsi="Arial" w:cs="Arial"/>
          <w:b/>
          <w:sz w:val="24"/>
          <w:szCs w:val="24"/>
        </w:rPr>
        <w:instrText xml:space="preserve"> REF _Ref508311314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Pr="0090512F">
        <w:rPr>
          <w:rFonts w:ascii="Arial" w:hAnsi="Arial" w:cs="Arial"/>
          <w:b/>
          <w:sz w:val="24"/>
          <w:szCs w:val="24"/>
        </w:rPr>
        <w:t xml:space="preserve">Ilustración </w:t>
      </w:r>
      <w:r w:rsidRPr="0090512F">
        <w:rPr>
          <w:rFonts w:ascii="Arial" w:hAnsi="Arial" w:cs="Arial"/>
          <w:b/>
          <w:noProof/>
          <w:sz w:val="24"/>
          <w:szCs w:val="24"/>
        </w:rPr>
        <w:t>9</w:t>
      </w:r>
      <w:r w:rsidRPr="0090512F">
        <w:rPr>
          <w:rFonts w:ascii="Arial" w:hAnsi="Arial" w:cs="Arial"/>
          <w:b/>
          <w:sz w:val="24"/>
          <w:szCs w:val="24"/>
        </w:rPr>
        <w:t xml:space="preserve"> - Monitor de PM2</w:t>
      </w:r>
      <w:r w:rsidRPr="0090512F">
        <w:rPr>
          <w:rFonts w:ascii="Arial" w:hAnsi="Arial" w:cs="Arial"/>
          <w:b/>
          <w:sz w:val="24"/>
          <w:szCs w:val="24"/>
        </w:rPr>
        <w:fldChar w:fldCharType="end"/>
      </w:r>
      <w:r>
        <w:rPr>
          <w:rFonts w:ascii="Arial" w:hAnsi="Arial" w:cs="Arial"/>
          <w:sz w:val="24"/>
          <w:szCs w:val="24"/>
        </w:rPr>
        <w:t>) podemos apreciar como el gestor de procesos PM2, permite monitorear, controlar y ejecutar la aplicación definida (server.js) que realiza el despliegue del servidor del SAR. En caso de fallos, PM2 re arranca la aplicación emitiendo mensajes. Además, permite monitorear cantidad de reinicios, generar un log, mostrar el tiempo de carga de la aplicación, como reiniciarla, pararla y listar todos los procesos que gestiona.</w:t>
      </w:r>
    </w:p>
    <w:p w14:paraId="1B45DFE8" w14:textId="77777777" w:rsidR="00897AEB" w:rsidRDefault="00897AEB" w:rsidP="00897AEB">
      <w:pPr>
        <w:rPr>
          <w:rFonts w:ascii="Arial" w:hAnsi="Arial" w:cs="Arial"/>
          <w:sz w:val="24"/>
          <w:szCs w:val="24"/>
        </w:rPr>
      </w:pPr>
      <w:r>
        <w:rPr>
          <w:rFonts w:ascii="Arial" w:hAnsi="Arial" w:cs="Arial"/>
          <w:sz w:val="24"/>
          <w:szCs w:val="24"/>
        </w:rPr>
        <w:t>Por otro lado, permite generar el archivo de startUp(</w:t>
      </w:r>
      <w:r w:rsidRPr="005810DF">
        <w:rPr>
          <w:rFonts w:ascii="Arial" w:hAnsi="Arial" w:cs="Arial"/>
          <w:sz w:val="24"/>
          <w:szCs w:val="24"/>
          <w:highlight w:val="yellow"/>
        </w:rPr>
        <w:t>COLOCAR REFERENCIA</w:t>
      </w:r>
      <w:r>
        <w:rPr>
          <w:rFonts w:ascii="Arial" w:hAnsi="Arial" w:cs="Arial"/>
          <w:sz w:val="24"/>
          <w:szCs w:val="24"/>
        </w:rPr>
        <w:t>) para iniciar con el sistema operativo de Raspbian.  Este archivo y los pasos de generación se incluirán en el anexo de códigos.</w:t>
      </w:r>
    </w:p>
    <w:p w14:paraId="62AB9940" w14:textId="77777777" w:rsidR="00897AEB" w:rsidRDefault="00897AEB" w:rsidP="00897AEB">
      <w:pPr>
        <w:keepNext/>
      </w:pPr>
      <w:r>
        <w:rPr>
          <w:rFonts w:ascii="Arial" w:hAnsi="Arial" w:cs="Arial"/>
          <w:noProof/>
          <w:sz w:val="24"/>
          <w:szCs w:val="24"/>
        </w:rPr>
        <w:lastRenderedPageBreak/>
        <w:drawing>
          <wp:inline distT="0" distB="0" distL="0" distR="0" wp14:anchorId="10CDF621" wp14:editId="486815BF">
            <wp:extent cx="5398770" cy="2862580"/>
            <wp:effectExtent l="0" t="0" r="0" b="0"/>
            <wp:docPr id="1087" name="Imagen 1087" descr="p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m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8770" cy="2862580"/>
                    </a:xfrm>
                    <a:prstGeom prst="rect">
                      <a:avLst/>
                    </a:prstGeom>
                    <a:noFill/>
                    <a:ln>
                      <a:noFill/>
                    </a:ln>
                  </pic:spPr>
                </pic:pic>
              </a:graphicData>
            </a:graphic>
          </wp:inline>
        </w:drawing>
      </w:r>
    </w:p>
    <w:p w14:paraId="6C232183" w14:textId="5BF569B6" w:rsidR="00897AEB" w:rsidRDefault="00897AEB" w:rsidP="00897AEB">
      <w:pPr>
        <w:pStyle w:val="Descripcin"/>
        <w:jc w:val="center"/>
        <w:rPr>
          <w:rFonts w:ascii="Arial" w:hAnsi="Arial" w:cs="Arial"/>
          <w:sz w:val="24"/>
          <w:szCs w:val="24"/>
        </w:rPr>
      </w:pPr>
      <w:bookmarkStart w:id="498" w:name="_Ref508311314"/>
      <w:r>
        <w:t xml:space="preserve">Ilustración </w:t>
      </w:r>
      <w:fldSimple w:instr=" SEQ Ilustración \* ARABIC ">
        <w:r w:rsidR="0090512F">
          <w:rPr>
            <w:noProof/>
          </w:rPr>
          <w:t>84</w:t>
        </w:r>
      </w:fldSimple>
      <w:r>
        <w:t xml:space="preserve"> - Monitor de PM2</w:t>
      </w:r>
      <w:bookmarkEnd w:id="498"/>
      <w:r>
        <w:tab/>
      </w:r>
    </w:p>
    <w:p w14:paraId="1AC982B2" w14:textId="77777777" w:rsidR="00897AEB" w:rsidRDefault="00897AEB" w:rsidP="00897AEB">
      <w:pPr>
        <w:rPr>
          <w:rFonts w:ascii="Arial" w:hAnsi="Arial" w:cs="Arial"/>
          <w:sz w:val="24"/>
          <w:szCs w:val="24"/>
        </w:rPr>
      </w:pPr>
    </w:p>
    <w:p w14:paraId="3FA7B3EA" w14:textId="77777777" w:rsidR="00897AEB" w:rsidRDefault="00897AEB" w:rsidP="00897AEB">
      <w:pPr>
        <w:rPr>
          <w:rFonts w:ascii="Arial" w:hAnsi="Arial" w:cs="Arial"/>
          <w:sz w:val="24"/>
          <w:szCs w:val="24"/>
        </w:rPr>
      </w:pPr>
      <w:r>
        <w:rPr>
          <w:rFonts w:ascii="Arial" w:hAnsi="Arial" w:cs="Arial"/>
          <w:sz w:val="24"/>
          <w:szCs w:val="24"/>
        </w:rPr>
        <w:t xml:space="preserve"> </w:t>
      </w:r>
    </w:p>
    <w:p w14:paraId="1FADFC44" w14:textId="6EEAE492" w:rsidR="00897AEB" w:rsidRDefault="00897AEB" w:rsidP="00897AEB">
      <w:pPr>
        <w:rPr>
          <w:rFonts w:ascii="Arial" w:hAnsi="Arial" w:cs="Arial"/>
          <w:sz w:val="24"/>
          <w:szCs w:val="24"/>
        </w:rPr>
      </w:pPr>
      <w:r>
        <w:rPr>
          <w:rFonts w:ascii="Arial" w:hAnsi="Arial" w:cs="Arial"/>
          <w:sz w:val="24"/>
          <w:szCs w:val="24"/>
        </w:rPr>
        <w:t>Otra característica de PM2, es la integración con Keymetrics (</w:t>
      </w:r>
      <w:r w:rsidRPr="00363164">
        <w:rPr>
          <w:rFonts w:ascii="Arial" w:hAnsi="Arial" w:cs="Arial"/>
          <w:b/>
          <w:sz w:val="24"/>
          <w:szCs w:val="24"/>
          <w:highlight w:val="yellow"/>
        </w:rPr>
        <w:fldChar w:fldCharType="begin"/>
      </w:r>
      <w:r w:rsidRPr="00363164">
        <w:rPr>
          <w:rFonts w:ascii="Arial" w:hAnsi="Arial" w:cs="Arial"/>
          <w:b/>
          <w:sz w:val="24"/>
          <w:szCs w:val="24"/>
        </w:rPr>
        <w:instrText xml:space="preserve"> REF _Ref508311345 \h </w:instrText>
      </w:r>
      <w:r w:rsidR="00363164" w:rsidRPr="00363164">
        <w:rPr>
          <w:rFonts w:ascii="Arial" w:hAnsi="Arial" w:cs="Arial"/>
          <w:b/>
          <w:sz w:val="24"/>
          <w:szCs w:val="24"/>
          <w:highlight w:val="yellow"/>
        </w:rPr>
        <w:instrText xml:space="preserve"> \* MERGEFORMAT </w:instrText>
      </w:r>
      <w:r w:rsidRPr="00363164">
        <w:rPr>
          <w:rFonts w:ascii="Arial" w:hAnsi="Arial" w:cs="Arial"/>
          <w:b/>
          <w:sz w:val="24"/>
          <w:szCs w:val="24"/>
          <w:highlight w:val="yellow"/>
        </w:rPr>
      </w:r>
      <w:r w:rsidRPr="00363164">
        <w:rPr>
          <w:rFonts w:ascii="Arial" w:hAnsi="Arial" w:cs="Arial"/>
          <w:b/>
          <w:sz w:val="24"/>
          <w:szCs w:val="24"/>
          <w:highlight w:val="yellow"/>
        </w:rPr>
        <w:fldChar w:fldCharType="separate"/>
      </w:r>
      <w:r w:rsidRPr="00363164">
        <w:rPr>
          <w:rFonts w:ascii="Arial" w:hAnsi="Arial" w:cs="Arial"/>
          <w:b/>
          <w:sz w:val="24"/>
          <w:szCs w:val="24"/>
        </w:rPr>
        <w:t xml:space="preserve">Ilustración </w:t>
      </w:r>
      <w:r w:rsidRPr="00363164">
        <w:rPr>
          <w:rFonts w:ascii="Arial" w:hAnsi="Arial" w:cs="Arial"/>
          <w:b/>
          <w:noProof/>
          <w:sz w:val="24"/>
          <w:szCs w:val="24"/>
        </w:rPr>
        <w:t>10</w:t>
      </w:r>
      <w:r w:rsidRPr="00363164">
        <w:rPr>
          <w:rFonts w:ascii="Arial" w:hAnsi="Arial" w:cs="Arial"/>
          <w:b/>
          <w:sz w:val="24"/>
          <w:szCs w:val="24"/>
        </w:rPr>
        <w:t xml:space="preserve"> - Keymetrics</w:t>
      </w:r>
      <w:r w:rsidRPr="00363164">
        <w:rPr>
          <w:rFonts w:ascii="Arial" w:hAnsi="Arial" w:cs="Arial"/>
          <w:b/>
          <w:sz w:val="24"/>
          <w:szCs w:val="24"/>
          <w:highlight w:val="yellow"/>
        </w:rPr>
        <w:fldChar w:fldCharType="end"/>
      </w:r>
      <w:r>
        <w:rPr>
          <w:rFonts w:ascii="Arial" w:hAnsi="Arial" w:cs="Arial"/>
          <w:sz w:val="24"/>
          <w:szCs w:val="24"/>
        </w:rPr>
        <w:t xml:space="preserve">), donde si el servidor tiene acceso a Internet, es posible hacer el seguimiento desde internet previa </w:t>
      </w:r>
      <w:r w:rsidR="00363164">
        <w:rPr>
          <w:rFonts w:ascii="Arial" w:hAnsi="Arial" w:cs="Arial"/>
          <w:sz w:val="24"/>
          <w:szCs w:val="24"/>
        </w:rPr>
        <w:t>autenticación</w:t>
      </w:r>
      <w:r>
        <w:rPr>
          <w:rFonts w:ascii="Arial" w:hAnsi="Arial" w:cs="Arial"/>
          <w:sz w:val="24"/>
          <w:szCs w:val="24"/>
        </w:rPr>
        <w:t xml:space="preserve"> mediante token de seguridad.</w:t>
      </w:r>
    </w:p>
    <w:p w14:paraId="70B37186" w14:textId="77777777" w:rsidR="00897AEB" w:rsidRDefault="00897AEB" w:rsidP="00897AEB">
      <w:pPr>
        <w:rPr>
          <w:rFonts w:ascii="Arial" w:hAnsi="Arial" w:cs="Arial"/>
          <w:sz w:val="24"/>
          <w:szCs w:val="24"/>
        </w:rPr>
      </w:pPr>
    </w:p>
    <w:p w14:paraId="2F17240E" w14:textId="77777777" w:rsidR="00897AEB" w:rsidRDefault="00897AEB" w:rsidP="00897AEB"/>
    <w:p w14:paraId="25CF0906" w14:textId="719B8E3C" w:rsidR="00897AEB" w:rsidRDefault="00897AEB" w:rsidP="00897AEB">
      <w:pPr>
        <w:keepNext/>
      </w:pPr>
      <w:r>
        <w:rPr>
          <w:noProof/>
        </w:rPr>
        <w:drawing>
          <wp:inline distT="0" distB="0" distL="0" distR="0" wp14:anchorId="59AF7289" wp14:editId="456C94F6">
            <wp:extent cx="5400675" cy="1419225"/>
            <wp:effectExtent l="0" t="0" r="9525" b="9525"/>
            <wp:docPr id="192" name="Imagen 192" descr="pm2-key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2-keymetri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14:paraId="129A0027" w14:textId="75C0E392" w:rsidR="00897AEB" w:rsidRDefault="00897AEB" w:rsidP="00897AEB">
      <w:pPr>
        <w:pStyle w:val="Descripcin"/>
        <w:jc w:val="center"/>
      </w:pPr>
      <w:bookmarkStart w:id="499" w:name="_Ref508311345"/>
      <w:r>
        <w:t xml:space="preserve">Ilustración </w:t>
      </w:r>
      <w:fldSimple w:instr=" SEQ Ilustración \* ARABIC ">
        <w:r w:rsidR="0090512F">
          <w:rPr>
            <w:noProof/>
          </w:rPr>
          <w:t>85</w:t>
        </w:r>
      </w:fldSimple>
      <w:r>
        <w:t xml:space="preserve"> - Keymetrics</w:t>
      </w:r>
      <w:bookmarkEnd w:id="499"/>
    </w:p>
    <w:p w14:paraId="39048AE5" w14:textId="77777777" w:rsidR="00897AEB" w:rsidRDefault="00897AEB" w:rsidP="00897AEB"/>
    <w:p w14:paraId="7E514BE7" w14:textId="77777777" w:rsidR="00897AEB" w:rsidRDefault="00897AEB" w:rsidP="00897AEB">
      <w:pPr>
        <w:spacing w:after="160" w:line="259" w:lineRule="auto"/>
        <w:jc w:val="left"/>
        <w:rPr>
          <w:b/>
          <w:color w:val="666666"/>
          <w:sz w:val="32"/>
          <w:szCs w:val="32"/>
        </w:rPr>
      </w:pPr>
      <w:r>
        <w:rPr>
          <w:b/>
          <w:sz w:val="32"/>
          <w:szCs w:val="32"/>
        </w:rPr>
        <w:br w:type="page"/>
      </w:r>
    </w:p>
    <w:p w14:paraId="0FD9DF85" w14:textId="77777777" w:rsidR="00897AEB" w:rsidRDefault="00897AEB" w:rsidP="00897AEB">
      <w:pPr>
        <w:pStyle w:val="Ttulo2"/>
        <w:rPr>
          <w:b/>
          <w:sz w:val="32"/>
          <w:szCs w:val="32"/>
        </w:rPr>
      </w:pPr>
      <w:bookmarkStart w:id="500" w:name="_Toc510608595"/>
      <w:r w:rsidRPr="00AA23CC">
        <w:rPr>
          <w:b/>
          <w:sz w:val="32"/>
          <w:szCs w:val="32"/>
        </w:rPr>
        <w:lastRenderedPageBreak/>
        <w:t>Resumen</w:t>
      </w:r>
      <w:bookmarkEnd w:id="500"/>
    </w:p>
    <w:p w14:paraId="3460BBDF" w14:textId="77777777" w:rsidR="00897AEB" w:rsidRDefault="00897AEB" w:rsidP="00897AEB"/>
    <w:p w14:paraId="7E142995" w14:textId="77777777" w:rsidR="00897AEB" w:rsidRDefault="00897AEB" w:rsidP="00897AEB">
      <w:pPr>
        <w:rPr>
          <w:rFonts w:ascii="Arial" w:hAnsi="Arial" w:cs="Arial"/>
          <w:sz w:val="24"/>
          <w:szCs w:val="24"/>
        </w:rPr>
      </w:pPr>
      <w:r w:rsidRPr="00E4410B">
        <w:rPr>
          <w:rFonts w:ascii="Arial" w:hAnsi="Arial" w:cs="Arial"/>
          <w:sz w:val="24"/>
          <w:szCs w:val="24"/>
        </w:rPr>
        <w:t xml:space="preserve">Este capítulo explicó la utilidad tanto del </w:t>
      </w:r>
      <w:r w:rsidRPr="00E4699E">
        <w:rPr>
          <w:rFonts w:ascii="Arial" w:hAnsi="Arial" w:cs="Arial"/>
          <w:i/>
          <w:sz w:val="24"/>
          <w:szCs w:val="24"/>
        </w:rPr>
        <w:t>back-end</w:t>
      </w:r>
      <w:r w:rsidRPr="00E4410B">
        <w:rPr>
          <w:rFonts w:ascii="Arial" w:hAnsi="Arial" w:cs="Arial"/>
          <w:sz w:val="24"/>
          <w:szCs w:val="24"/>
        </w:rPr>
        <w:t xml:space="preserve"> como del </w:t>
      </w:r>
      <w:r w:rsidRPr="00E4699E">
        <w:rPr>
          <w:rFonts w:ascii="Arial" w:hAnsi="Arial" w:cs="Arial"/>
          <w:i/>
          <w:sz w:val="24"/>
          <w:szCs w:val="24"/>
        </w:rPr>
        <w:t>front-end</w:t>
      </w:r>
      <w:r w:rsidRPr="00E4410B">
        <w:rPr>
          <w:rFonts w:ascii="Arial" w:hAnsi="Arial" w:cs="Arial"/>
          <w:sz w:val="24"/>
          <w:szCs w:val="24"/>
        </w:rPr>
        <w:t xml:space="preserve">, necesarios para el funcionamiento de la aplicación web que despliega el SAR. </w:t>
      </w:r>
    </w:p>
    <w:p w14:paraId="668C3595" w14:textId="77777777" w:rsidR="00897AEB" w:rsidRDefault="00897AEB" w:rsidP="00897AEB">
      <w:pPr>
        <w:rPr>
          <w:rFonts w:ascii="Arial" w:hAnsi="Arial" w:cs="Arial"/>
          <w:sz w:val="24"/>
          <w:szCs w:val="24"/>
        </w:rPr>
      </w:pPr>
      <w:r w:rsidRPr="00E4410B">
        <w:rPr>
          <w:rFonts w:ascii="Arial" w:hAnsi="Arial" w:cs="Arial"/>
          <w:sz w:val="24"/>
          <w:szCs w:val="24"/>
        </w:rPr>
        <w:t xml:space="preserve">A su vez se describieron los pasos </w:t>
      </w:r>
      <w:r>
        <w:rPr>
          <w:rFonts w:ascii="Arial" w:hAnsi="Arial" w:cs="Arial"/>
          <w:sz w:val="24"/>
          <w:szCs w:val="24"/>
        </w:rPr>
        <w:t>realizados</w:t>
      </w:r>
      <w:r w:rsidRPr="00E4410B">
        <w:rPr>
          <w:rFonts w:ascii="Arial" w:hAnsi="Arial" w:cs="Arial"/>
          <w:sz w:val="24"/>
          <w:szCs w:val="24"/>
        </w:rPr>
        <w:t xml:space="preserve"> para configurar las Raspberry Pi como un punto de acceso (AP) inalámbrico</w:t>
      </w:r>
      <w:r>
        <w:rPr>
          <w:rFonts w:ascii="Arial" w:hAnsi="Arial" w:cs="Arial"/>
          <w:sz w:val="24"/>
          <w:szCs w:val="24"/>
        </w:rPr>
        <w:t>, lo cual permite que diversos dispositivos se puedan conectar al robot móvil, mediante un IP y puerto previamente configurados.</w:t>
      </w:r>
    </w:p>
    <w:p w14:paraId="2BF08A18" w14:textId="77777777" w:rsidR="00897AEB" w:rsidRDefault="00897AEB" w:rsidP="00897AEB">
      <w:pPr>
        <w:rPr>
          <w:rFonts w:ascii="Arial" w:hAnsi="Arial" w:cs="Arial"/>
          <w:sz w:val="24"/>
          <w:szCs w:val="24"/>
        </w:rPr>
      </w:pPr>
      <w:r>
        <w:rPr>
          <w:rFonts w:ascii="Arial" w:hAnsi="Arial" w:cs="Arial"/>
          <w:sz w:val="24"/>
          <w:szCs w:val="24"/>
        </w:rPr>
        <w:t>Por otro lado, se describió la configuración del software utilizado para la captura de imagen y video, de la cámara del SAR, denominado Motion.</w:t>
      </w:r>
    </w:p>
    <w:p w14:paraId="45EE82F3" w14:textId="77777777" w:rsidR="00897AEB" w:rsidRDefault="00897AEB" w:rsidP="00897AEB">
      <w:pPr>
        <w:rPr>
          <w:rFonts w:ascii="Arial" w:hAnsi="Arial" w:cs="Arial"/>
          <w:sz w:val="24"/>
          <w:szCs w:val="24"/>
        </w:rPr>
      </w:pPr>
      <w:r>
        <w:rPr>
          <w:rFonts w:ascii="Arial" w:hAnsi="Arial" w:cs="Arial"/>
          <w:sz w:val="24"/>
          <w:szCs w:val="24"/>
        </w:rPr>
        <w:t>Finalmente se describe la utilidad de un programa de gestión de procesos (PM2), que sirve como administrador de Node y permite monitorear el funcionamiento de la aplicación web.</w:t>
      </w:r>
    </w:p>
    <w:p w14:paraId="6A228203" w14:textId="77777777" w:rsidR="00897AEB" w:rsidRDefault="00897AEB" w:rsidP="00897AEB">
      <w:pPr>
        <w:rPr>
          <w:rFonts w:ascii="Arial" w:hAnsi="Arial" w:cs="Arial"/>
          <w:sz w:val="24"/>
          <w:szCs w:val="24"/>
        </w:rPr>
      </w:pPr>
    </w:p>
    <w:p w14:paraId="48E28FD8" w14:textId="77777777" w:rsidR="00897AEB" w:rsidRDefault="00897AEB" w:rsidP="00897AEB">
      <w:pPr>
        <w:ind w:right="-1"/>
        <w:rPr>
          <w:rFonts w:ascii="Arial" w:hAnsi="Arial" w:cs="Arial"/>
          <w:sz w:val="24"/>
          <w:szCs w:val="24"/>
        </w:rPr>
      </w:pPr>
    </w:p>
    <w:p w14:paraId="36B53ABE" w14:textId="77777777" w:rsidR="00897AEB" w:rsidRPr="00E4410B" w:rsidRDefault="00897AEB" w:rsidP="00897AEB">
      <w:pPr>
        <w:ind w:right="-1"/>
        <w:rPr>
          <w:rFonts w:ascii="Arial" w:hAnsi="Arial" w:cs="Arial"/>
          <w:sz w:val="24"/>
          <w:szCs w:val="24"/>
        </w:rPr>
      </w:pPr>
    </w:p>
    <w:p w14:paraId="3AF047EF" w14:textId="77777777" w:rsidR="009225FD" w:rsidRDefault="009225FD">
      <w:pPr>
        <w:rPr>
          <w:b/>
          <w:color w:val="434343"/>
          <w:sz w:val="36"/>
          <w:szCs w:val="36"/>
        </w:rPr>
      </w:pPr>
      <w:r>
        <w:rPr>
          <w:sz w:val="36"/>
          <w:szCs w:val="36"/>
        </w:rPr>
        <w:br w:type="page"/>
      </w:r>
    </w:p>
    <w:p w14:paraId="526D3CA9" w14:textId="480D2279" w:rsidR="00285D66" w:rsidRPr="000D161B" w:rsidRDefault="00285D66" w:rsidP="000D161B">
      <w:pPr>
        <w:pStyle w:val="Ttulo1"/>
        <w:rPr>
          <w:sz w:val="36"/>
          <w:szCs w:val="36"/>
        </w:rPr>
      </w:pPr>
      <w:bookmarkStart w:id="501" w:name="_Toc510608596"/>
      <w:r w:rsidRPr="000D161B">
        <w:rPr>
          <w:sz w:val="36"/>
          <w:szCs w:val="36"/>
        </w:rPr>
        <w:lastRenderedPageBreak/>
        <w:t>Anexo de casos de pruebas</w:t>
      </w:r>
      <w:bookmarkEnd w:id="161"/>
      <w:bookmarkEnd w:id="501"/>
    </w:p>
    <w:p w14:paraId="463EC71D" w14:textId="77777777" w:rsidR="00285D66" w:rsidRPr="000D161B" w:rsidRDefault="00285D66" w:rsidP="000D161B">
      <w:pPr>
        <w:pStyle w:val="Ttulo2"/>
        <w:rPr>
          <w:b/>
          <w:sz w:val="32"/>
          <w:szCs w:val="32"/>
        </w:rPr>
      </w:pPr>
      <w:bookmarkStart w:id="502" w:name="_Toc510608597"/>
      <w:r w:rsidRPr="000D161B">
        <w:rPr>
          <w:b/>
          <w:sz w:val="32"/>
          <w:szCs w:val="32"/>
        </w:rPr>
        <w:t>Servomotor SG90</w:t>
      </w:r>
      <w:bookmarkEnd w:id="502"/>
    </w:p>
    <w:p w14:paraId="71696E29"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FCEF54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4B417C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01E585" w14:textId="77777777" w:rsidR="00285D66" w:rsidRDefault="00285D66" w:rsidP="00285D66">
            <w:pPr>
              <w:jc w:val="center"/>
            </w:pPr>
            <w:r>
              <w:t>Probar el funcionamiento del servomotor SG90</w:t>
            </w:r>
          </w:p>
        </w:tc>
      </w:tr>
      <w:tr w:rsidR="00285D66" w14:paraId="08570ED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A3CBE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D332F6" w14:textId="77777777" w:rsidR="00285D66" w:rsidRDefault="00285D66" w:rsidP="00285D66">
            <w:pPr>
              <w:jc w:val="center"/>
            </w:pPr>
            <w:r>
              <w:t>SG90-01-funcionamiento</w:t>
            </w:r>
          </w:p>
        </w:tc>
      </w:tr>
      <w:tr w:rsidR="00285D66" w14:paraId="530AD5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EE1112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5C67E6" w14:textId="77777777" w:rsidR="00285D66" w:rsidRDefault="00285D66" w:rsidP="00285D66">
            <w:pPr>
              <w:jc w:val="center"/>
            </w:pPr>
            <w:r>
              <w:t>Funcionamiento del servomotor SG90</w:t>
            </w:r>
          </w:p>
        </w:tc>
      </w:tr>
      <w:tr w:rsidR="00285D66" w14:paraId="0A769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9ED5C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7B68F7" w14:textId="77777777" w:rsidR="00285D66" w:rsidRDefault="00285D66" w:rsidP="00285D66">
            <w:pPr>
              <w:jc w:val="center"/>
            </w:pPr>
            <w:r>
              <w:t>Determinar el funcionamiento del servomotor</w:t>
            </w:r>
          </w:p>
        </w:tc>
      </w:tr>
      <w:tr w:rsidR="00285D66" w14:paraId="4E9073F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3A6B0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FA101" w14:textId="77777777" w:rsidR="00285D66" w:rsidRDefault="00285D66" w:rsidP="00285D66">
            <w:pPr>
              <w:jc w:val="center"/>
            </w:pPr>
            <w:r>
              <w:t>Se desea conectar el servomotor SG90 a un Arduino UNO para determinar su correcto funcionamiento y ángulos de rotación con la precisión de 1° cada 20 ms (de fabrica)</w:t>
            </w:r>
          </w:p>
        </w:tc>
      </w:tr>
      <w:tr w:rsidR="00285D66" w14:paraId="4D01C4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BE757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3AD5E27" w14:textId="77777777" w:rsidR="00285D66" w:rsidRDefault="00285D66" w:rsidP="00285D66">
            <w:pPr>
              <w:jc w:val="center"/>
            </w:pPr>
            <w:r>
              <w:t>Funcionamiento correcto del servomotor en sus posibles ángulos de giro (90° a - 90°) con la precisión deseada</w:t>
            </w:r>
          </w:p>
        </w:tc>
      </w:tr>
      <w:tr w:rsidR="00285D66" w14:paraId="16B52F5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2F7C3"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47E8A7" w14:textId="77777777" w:rsidR="00285D66" w:rsidRDefault="00285D66" w:rsidP="00285D66">
            <w:pPr>
              <w:jc w:val="center"/>
            </w:pPr>
            <w:r>
              <w:t>No alcanzar ángulos de giros correctos, fallas en conexiones</w:t>
            </w:r>
          </w:p>
        </w:tc>
      </w:tr>
      <w:tr w:rsidR="00285D66" w14:paraId="69F33D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E5692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FEF8FE" w14:textId="77777777" w:rsidR="00285D66" w:rsidRDefault="00285D66" w:rsidP="00285D66">
            <w:pPr>
              <w:jc w:val="center"/>
            </w:pPr>
            <w:r>
              <w:t>Probar sin obstruir el servomotor con objetos</w:t>
            </w:r>
          </w:p>
          <w:p w14:paraId="76A31897" w14:textId="77777777" w:rsidR="00285D66" w:rsidRDefault="00285D66" w:rsidP="00285D66">
            <w:pPr>
              <w:jc w:val="center"/>
            </w:pPr>
          </w:p>
        </w:tc>
      </w:tr>
      <w:tr w:rsidR="00285D66" w14:paraId="12F73E4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87B5FE"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5DAABC" w14:textId="77777777" w:rsidR="00285D66" w:rsidRDefault="00285D66" w:rsidP="00285D66">
            <w:pPr>
              <w:jc w:val="center"/>
            </w:pPr>
            <w:r>
              <w:t>Módulo Arduino UNO</w:t>
            </w:r>
          </w:p>
          <w:p w14:paraId="3C6BE9DB" w14:textId="77777777" w:rsidR="00285D66" w:rsidRDefault="00285D66" w:rsidP="00285D66">
            <w:pPr>
              <w:jc w:val="center"/>
            </w:pPr>
            <w:r>
              <w:t>SG90</w:t>
            </w:r>
          </w:p>
        </w:tc>
      </w:tr>
      <w:tr w:rsidR="00285D66" w14:paraId="59BFAC8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1C8A0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E7E16C" w14:textId="77777777" w:rsidR="00285D66" w:rsidRDefault="00285D66" w:rsidP="00285D66">
            <w:pPr>
              <w:jc w:val="center"/>
            </w:pPr>
            <w:r>
              <w:t>Schlapp-Mansilla</w:t>
            </w:r>
          </w:p>
        </w:tc>
      </w:tr>
      <w:tr w:rsidR="00285D66" w14:paraId="2AAD1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4A64A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6050C14" w14:textId="77777777" w:rsidR="00285D66" w:rsidRDefault="00285D66" w:rsidP="00285D66">
            <w:pPr>
              <w:jc w:val="center"/>
            </w:pPr>
            <w:r>
              <w:t>25-04-2017</w:t>
            </w:r>
          </w:p>
        </w:tc>
      </w:tr>
      <w:tr w:rsidR="00285D66" w14:paraId="7D69F32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E37C862"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0F297F" w14:textId="77777777" w:rsidR="00285D66" w:rsidRDefault="00285D66" w:rsidP="00285D66">
            <w:pPr>
              <w:jc w:val="center"/>
            </w:pPr>
            <w:r>
              <w:t>[1] Se obtienen los ángulos de giros con la precisión correspondiente</w:t>
            </w:r>
          </w:p>
          <w:p w14:paraId="59B7DB6E" w14:textId="77777777" w:rsidR="00285D66" w:rsidRDefault="00285D66" w:rsidP="00285D66">
            <w:pPr>
              <w:jc w:val="center"/>
            </w:pPr>
          </w:p>
        </w:tc>
      </w:tr>
      <w:tr w:rsidR="00285D66" w14:paraId="2E37C2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A34550"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6A6F5FC" w14:textId="77777777" w:rsidR="00285D66" w:rsidRDefault="00285D66" w:rsidP="00285D66">
            <w:pPr>
              <w:jc w:val="center"/>
            </w:pPr>
            <w:r>
              <w:t>[1] sg90-01-funcionamiento.ino</w:t>
            </w:r>
          </w:p>
        </w:tc>
      </w:tr>
      <w:tr w:rsidR="00285D66" w14:paraId="0C63BCA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24EFB1"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00C213C" w14:textId="77777777" w:rsidR="00285D66" w:rsidRDefault="00285D66" w:rsidP="00285D66">
            <w:pPr>
              <w:rPr>
                <w:i/>
                <w:color w:val="2E74B5"/>
              </w:rPr>
            </w:pPr>
            <w:r>
              <w:rPr>
                <w:noProof/>
              </w:rPr>
              <w:drawing>
                <wp:anchor distT="114300" distB="114300" distL="114300" distR="114300" simplePos="0" relativeHeight="251525120" behindDoc="0" locked="0" layoutInCell="1" hidden="0" allowOverlap="1" wp14:anchorId="6C951225" wp14:editId="2DE6035D">
                  <wp:simplePos x="0" y="0"/>
                  <wp:positionH relativeFrom="margin">
                    <wp:posOffset>1143000</wp:posOffset>
                  </wp:positionH>
                  <wp:positionV relativeFrom="paragraph">
                    <wp:posOffset>-47624</wp:posOffset>
                  </wp:positionV>
                  <wp:extent cx="1566863" cy="1425588"/>
                  <wp:effectExtent l="0" t="0" r="0" b="0"/>
                  <wp:wrapSquare wrapText="bothSides" distT="114300" distB="11430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3"/>
                          <a:srcRect l="12101" t="18471" r="10191" b="10828"/>
                          <a:stretch>
                            <a:fillRect/>
                          </a:stretch>
                        </pic:blipFill>
                        <pic:spPr>
                          <a:xfrm>
                            <a:off x="0" y="0"/>
                            <a:ext cx="1566863" cy="1425588"/>
                          </a:xfrm>
                          <a:prstGeom prst="rect">
                            <a:avLst/>
                          </a:prstGeom>
                          <a:ln/>
                        </pic:spPr>
                      </pic:pic>
                    </a:graphicData>
                  </a:graphic>
                </wp:anchor>
              </w:drawing>
            </w:r>
          </w:p>
        </w:tc>
      </w:tr>
      <w:tr w:rsidR="00285D66" w14:paraId="593479E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9496C45"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0CB7AD8" w14:textId="77777777" w:rsidR="00285D66" w:rsidRDefault="00285D66" w:rsidP="00285D66">
            <w:pPr>
              <w:rPr>
                <w:i/>
                <w:color w:val="2E74B5"/>
              </w:rPr>
            </w:pPr>
            <w:r>
              <w:rPr>
                <w:i/>
                <w:noProof/>
                <w:color w:val="2E74B5"/>
              </w:rPr>
              <w:drawing>
                <wp:inline distT="114300" distB="114300" distL="114300" distR="114300" wp14:anchorId="6C1BCC3E" wp14:editId="01774EFA">
                  <wp:extent cx="4210050" cy="21590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4"/>
                          <a:srcRect/>
                          <a:stretch>
                            <a:fillRect/>
                          </a:stretch>
                        </pic:blipFill>
                        <pic:spPr>
                          <a:xfrm>
                            <a:off x="0" y="0"/>
                            <a:ext cx="4210050" cy="2159000"/>
                          </a:xfrm>
                          <a:prstGeom prst="rect">
                            <a:avLst/>
                          </a:prstGeom>
                          <a:ln/>
                        </pic:spPr>
                      </pic:pic>
                    </a:graphicData>
                  </a:graphic>
                </wp:inline>
              </w:drawing>
            </w:r>
          </w:p>
        </w:tc>
      </w:tr>
    </w:tbl>
    <w:p w14:paraId="4D3546B1" w14:textId="77777777" w:rsidR="00285D66" w:rsidRDefault="00285D66" w:rsidP="00285D66"/>
    <w:p w14:paraId="0FE5E1D9" w14:textId="77777777" w:rsidR="00285D66" w:rsidRDefault="00285D66" w:rsidP="00285D66"/>
    <w:p w14:paraId="01160ABE" w14:textId="77777777" w:rsidR="00285D66" w:rsidRPr="00DD257C" w:rsidRDefault="00285D66" w:rsidP="00DD257C">
      <w:pPr>
        <w:pStyle w:val="Ttulo3"/>
        <w:rPr>
          <w:b w:val="0"/>
          <w:sz w:val="28"/>
          <w:szCs w:val="28"/>
        </w:rPr>
      </w:pPr>
      <w:bookmarkStart w:id="503" w:name="_Toc510608598"/>
      <w:r w:rsidRPr="00DD257C">
        <w:rPr>
          <w:b w:val="0"/>
          <w:sz w:val="28"/>
          <w:szCs w:val="28"/>
        </w:rPr>
        <w:t>Código sg90-01-funcionamiento</w:t>
      </w:r>
      <w:bookmarkEnd w:id="503"/>
    </w:p>
    <w:p w14:paraId="45A6C46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&lt;Servo.h&gt;</w:t>
      </w:r>
      <w:r w:rsidRPr="008B416B">
        <w:rPr>
          <w:rFonts w:ascii="Consolas" w:eastAsia="Times New Roman" w:hAnsi="Consolas" w:cs="Times New Roman"/>
          <w:color w:val="569CD6"/>
          <w:sz w:val="21"/>
          <w:szCs w:val="21"/>
        </w:rPr>
        <w:t xml:space="preserve"> </w:t>
      </w:r>
    </w:p>
    <w:p w14:paraId="29C8C7A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169F639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Servo myservo;  </w:t>
      </w:r>
      <w:r w:rsidRPr="001436FE">
        <w:rPr>
          <w:rFonts w:ascii="Consolas" w:eastAsia="Times New Roman" w:hAnsi="Consolas" w:cs="Times New Roman"/>
          <w:color w:val="608B4E"/>
          <w:sz w:val="21"/>
          <w:szCs w:val="21"/>
          <w:lang w:val="en-US"/>
        </w:rPr>
        <w:t xml:space="preserve">// create servo object to control a servo </w:t>
      </w:r>
    </w:p>
    <w:p w14:paraId="7BBCC4F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twelve servo objects can be created on most boards</w:t>
      </w:r>
    </w:p>
    <w:p w14:paraId="13DC1BA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E1DC83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variable to store the servo position </w:t>
      </w:r>
    </w:p>
    <w:p w14:paraId="579775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878D3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 xml:space="preserve">() </w:t>
      </w:r>
    </w:p>
    <w:p w14:paraId="7E649C0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4C3859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attach</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attaches the servo on pin 9 to the servo object </w:t>
      </w:r>
    </w:p>
    <w:p w14:paraId="0BE927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0A9F5E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1F06E3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loop</w:t>
      </w:r>
      <w:r w:rsidRPr="001436FE">
        <w:rPr>
          <w:rFonts w:ascii="Consolas" w:eastAsia="Times New Roman" w:hAnsi="Consolas" w:cs="Times New Roman"/>
          <w:color w:val="D4D4D4"/>
          <w:sz w:val="21"/>
          <w:szCs w:val="21"/>
          <w:lang w:val="en-US"/>
        </w:rPr>
        <w:t xml:space="preserve">() </w:t>
      </w:r>
    </w:p>
    <w:p w14:paraId="6650C8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442AF39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for</w:t>
      </w:r>
      <w:r w:rsidRPr="001436FE">
        <w:rPr>
          <w:rFonts w:ascii="Consolas" w:eastAsia="Times New Roman" w:hAnsi="Consolas" w:cs="Times New Roman"/>
          <w:color w:val="D4D4D4"/>
          <w:sz w:val="21"/>
          <w:szCs w:val="21"/>
          <w:lang w:val="en-US"/>
        </w:rPr>
        <w:t xml:space="preserve">(pos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pos &lt;= -</w:t>
      </w:r>
      <w:r w:rsidRPr="001436FE">
        <w:rPr>
          <w:rFonts w:ascii="Consolas" w:eastAsia="Times New Roman" w:hAnsi="Consolas" w:cs="Times New Roman"/>
          <w:color w:val="B5CEA8"/>
          <w:sz w:val="21"/>
          <w:szCs w:val="21"/>
          <w:lang w:val="en-US"/>
        </w:rPr>
        <w:t>180</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1</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goes from 0 degrees to 180 degrees </w:t>
      </w:r>
    </w:p>
    <w:p w14:paraId="3ED0837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608B4E"/>
          <w:sz w:val="21"/>
          <w:szCs w:val="21"/>
          <w:lang w:val="en-US"/>
        </w:rPr>
        <w:t xml:space="preserve">// in steps of 1 degree </w:t>
      </w:r>
    </w:p>
    <w:p w14:paraId="60500CE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write</w:t>
      </w:r>
      <w:r w:rsidRPr="001436FE">
        <w:rPr>
          <w:rFonts w:ascii="Consolas" w:eastAsia="Times New Roman" w:hAnsi="Consolas" w:cs="Times New Roman"/>
          <w:color w:val="D4D4D4"/>
          <w:sz w:val="21"/>
          <w:szCs w:val="21"/>
          <w:lang w:val="en-US"/>
        </w:rPr>
        <w:t xml:space="preserve">(pos);              </w:t>
      </w:r>
      <w:r w:rsidRPr="001436FE">
        <w:rPr>
          <w:rFonts w:ascii="Consolas" w:eastAsia="Times New Roman" w:hAnsi="Consolas" w:cs="Times New Roman"/>
          <w:color w:val="608B4E"/>
          <w:sz w:val="21"/>
          <w:szCs w:val="21"/>
          <w:lang w:val="en-US"/>
        </w:rPr>
        <w:t xml:space="preserve">// tell servo to go to position in variable 'pos' </w:t>
      </w:r>
    </w:p>
    <w:p w14:paraId="7A0BB4E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delay</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15</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waits 15ms for the servo to reach the position </w:t>
      </w:r>
    </w:p>
    <w:p w14:paraId="2E27406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p>
    <w:p w14:paraId="32DF9F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47F29A9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12175D6" w14:textId="77777777" w:rsidR="00285D66" w:rsidRDefault="00285D66" w:rsidP="00285D66">
      <w:r>
        <w:br w:type="page"/>
      </w:r>
    </w:p>
    <w:p w14:paraId="3BB26A8F" w14:textId="77777777" w:rsidR="00285D66" w:rsidRPr="000D161B" w:rsidRDefault="00285D66" w:rsidP="000D161B">
      <w:pPr>
        <w:pStyle w:val="Ttulo2"/>
        <w:rPr>
          <w:b/>
          <w:sz w:val="32"/>
          <w:szCs w:val="32"/>
        </w:rPr>
      </w:pPr>
      <w:bookmarkStart w:id="504" w:name="_Toc510608599"/>
      <w:r w:rsidRPr="000D161B">
        <w:rPr>
          <w:b/>
          <w:sz w:val="32"/>
          <w:szCs w:val="32"/>
        </w:rPr>
        <w:lastRenderedPageBreak/>
        <w:t>Pruebas en el sensor de Monóxido de Carbono</w:t>
      </w:r>
      <w:bookmarkEnd w:id="504"/>
    </w:p>
    <w:p w14:paraId="46AEC54B"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8D83061"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9D3A3D1"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07404D0A" w14:textId="77777777" w:rsidR="00285D66" w:rsidRDefault="00285D66" w:rsidP="00285D66">
            <w:pPr>
              <w:jc w:val="center"/>
            </w:pPr>
            <w:r>
              <w:t>Probar la funcionalidad del sensor de monóxido de carbono MQ7</w:t>
            </w:r>
          </w:p>
        </w:tc>
      </w:tr>
      <w:tr w:rsidR="00285D66" w14:paraId="3DDF899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4D87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2B16EA1" w14:textId="77777777" w:rsidR="00285D66" w:rsidRDefault="00285D66" w:rsidP="00285D66">
            <w:pPr>
              <w:jc w:val="center"/>
            </w:pPr>
            <w:r>
              <w:t>MQ7-01-funcionamiento</w:t>
            </w:r>
          </w:p>
          <w:p w14:paraId="0BEDD3B5" w14:textId="77777777" w:rsidR="00285D66" w:rsidRDefault="00285D66" w:rsidP="00285D66">
            <w:pPr>
              <w:jc w:val="center"/>
            </w:pPr>
          </w:p>
        </w:tc>
      </w:tr>
      <w:tr w:rsidR="00285D66" w14:paraId="49C5F05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AE4098"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F0DFCA" w14:textId="77777777" w:rsidR="00285D66" w:rsidRDefault="00285D66" w:rsidP="00285D66">
            <w:pPr>
              <w:jc w:val="center"/>
            </w:pPr>
            <w:r>
              <w:t>Funcionamiento del sensor MQ7</w:t>
            </w:r>
          </w:p>
        </w:tc>
      </w:tr>
      <w:tr w:rsidR="00285D66" w14:paraId="5E3AC7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A14C8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10572" w14:textId="77777777" w:rsidR="00285D66" w:rsidRDefault="00285D66" w:rsidP="00285D66">
            <w:pPr>
              <w:jc w:val="center"/>
            </w:pPr>
            <w:r>
              <w:t>Determinar el funcionamiento correcto del sensor</w:t>
            </w:r>
          </w:p>
        </w:tc>
      </w:tr>
      <w:tr w:rsidR="00285D66" w14:paraId="5B9BC8F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0AE27C"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9F7017" w14:textId="77777777" w:rsidR="00285D66" w:rsidRDefault="00285D66" w:rsidP="00285D66">
            <w:pPr>
              <w:jc w:val="center"/>
            </w:pPr>
            <w:r>
              <w:t>Se desea conectar el sensor de monóxido de carbono MQ7 con un Arduino UNO para verificar su correcta detección del gas CO</w:t>
            </w:r>
          </w:p>
        </w:tc>
      </w:tr>
      <w:tr w:rsidR="00285D66" w14:paraId="628FED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278B44D"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A98CEA" w14:textId="77777777" w:rsidR="00285D66" w:rsidRDefault="00285D66" w:rsidP="00285D66">
            <w:pPr>
              <w:jc w:val="center"/>
            </w:pPr>
            <w:r>
              <w:t>Obtener la correcta existencia, o no, de gas CO en un ambiente determinado</w:t>
            </w:r>
          </w:p>
        </w:tc>
      </w:tr>
      <w:tr w:rsidR="00285D66" w14:paraId="0A3745C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5F834"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82FBB74" w14:textId="77777777" w:rsidR="00285D66" w:rsidRDefault="00285D66" w:rsidP="00285D66">
            <w:pPr>
              <w:jc w:val="center"/>
            </w:pPr>
            <w:r>
              <w:t>No obtener la correcta existencia, o no, de gas CO</w:t>
            </w:r>
          </w:p>
        </w:tc>
      </w:tr>
      <w:tr w:rsidR="00285D66" w14:paraId="537690B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7DC29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9DAFCE" w14:textId="77777777" w:rsidR="00285D66" w:rsidRDefault="00285D66" w:rsidP="00285D66">
            <w:pPr>
              <w:jc w:val="center"/>
            </w:pPr>
            <w:r>
              <w:t>Testear en entornos donde se esté seguro que los niveles de CO sean bajos o inexistentes</w:t>
            </w:r>
          </w:p>
          <w:p w14:paraId="706E5317" w14:textId="77777777" w:rsidR="00285D66" w:rsidRDefault="00285D66" w:rsidP="00285D66">
            <w:pPr>
              <w:jc w:val="center"/>
            </w:pPr>
            <w:r>
              <w:t>Testear en entornos donde se esté seguro que existan al menos pocos niveles de CO</w:t>
            </w:r>
          </w:p>
        </w:tc>
      </w:tr>
      <w:tr w:rsidR="00285D66" w14:paraId="10A002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9AA3F6"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90C1EC" w14:textId="77777777" w:rsidR="00285D66" w:rsidRDefault="00285D66" w:rsidP="00285D66">
            <w:pPr>
              <w:jc w:val="center"/>
            </w:pPr>
            <w:r>
              <w:t>Módulo Arduino UNO</w:t>
            </w:r>
          </w:p>
          <w:p w14:paraId="4D6C655B" w14:textId="77777777" w:rsidR="00285D66" w:rsidRDefault="00285D66" w:rsidP="00285D66">
            <w:pPr>
              <w:jc w:val="center"/>
            </w:pPr>
            <w:r>
              <w:t>MQ7</w:t>
            </w:r>
          </w:p>
          <w:p w14:paraId="5279402E" w14:textId="77777777" w:rsidR="00285D66" w:rsidRDefault="00285D66" w:rsidP="00285D66">
            <w:pPr>
              <w:jc w:val="center"/>
            </w:pPr>
            <w:r>
              <w:t>Cables Hembra-Macho (x3)</w:t>
            </w:r>
          </w:p>
        </w:tc>
      </w:tr>
      <w:tr w:rsidR="00285D66" w14:paraId="47C797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351C8"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B54291" w14:textId="77777777" w:rsidR="00285D66" w:rsidRDefault="00285D66" w:rsidP="00285D66">
            <w:pPr>
              <w:jc w:val="center"/>
            </w:pPr>
            <w:r>
              <w:t>Schlapp-Mansilla</w:t>
            </w:r>
          </w:p>
        </w:tc>
      </w:tr>
      <w:tr w:rsidR="00285D66" w14:paraId="56FBBC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0C201B"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388965" w14:textId="77777777" w:rsidR="00285D66" w:rsidRDefault="00285D66" w:rsidP="00285D66">
            <w:pPr>
              <w:jc w:val="center"/>
            </w:pPr>
            <w:r>
              <w:t>25-04-2017</w:t>
            </w:r>
          </w:p>
        </w:tc>
      </w:tr>
      <w:tr w:rsidR="00285D66" w14:paraId="67A2A90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7BB8BF"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6B31FB" w14:textId="77777777" w:rsidR="00285D66" w:rsidRDefault="00285D66" w:rsidP="00285D66">
            <w:pPr>
              <w:jc w:val="center"/>
            </w:pPr>
            <w:r>
              <w:t>[1] Se obtuvieron niveles de CO esperados según los ambientes testeados.</w:t>
            </w:r>
          </w:p>
          <w:p w14:paraId="3E6945AC" w14:textId="77777777" w:rsidR="00285D66" w:rsidRDefault="00285D66" w:rsidP="00285D66">
            <w:pPr>
              <w:jc w:val="center"/>
            </w:pPr>
          </w:p>
        </w:tc>
      </w:tr>
      <w:tr w:rsidR="00285D66" w14:paraId="1435C3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3A7D2D"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E1242D" w14:textId="77777777" w:rsidR="00285D66" w:rsidRDefault="00285D66" w:rsidP="00285D66">
            <w:pPr>
              <w:jc w:val="center"/>
            </w:pPr>
            <w:r>
              <w:t>[1]MQ7-01-funcionamientoi.ino</w:t>
            </w:r>
          </w:p>
        </w:tc>
      </w:tr>
      <w:tr w:rsidR="00285D66" w14:paraId="4F2FE2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A21693"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48F019" w14:textId="77777777" w:rsidR="00285D66" w:rsidRDefault="00285D66" w:rsidP="00285D66">
            <w:pPr>
              <w:jc w:val="center"/>
              <w:rPr>
                <w:i/>
                <w:color w:val="2E74B5"/>
              </w:rPr>
            </w:pPr>
            <w:r>
              <w:rPr>
                <w:i/>
                <w:noProof/>
                <w:color w:val="2E74B5"/>
              </w:rPr>
              <w:drawing>
                <wp:inline distT="114300" distB="114300" distL="114300" distR="114300" wp14:anchorId="591D8863" wp14:editId="5D062750">
                  <wp:extent cx="2109788" cy="1734072"/>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5"/>
                          <a:srcRect l="5203" t="10835" r="7013" b="17155"/>
                          <a:stretch>
                            <a:fillRect/>
                          </a:stretch>
                        </pic:blipFill>
                        <pic:spPr>
                          <a:xfrm>
                            <a:off x="0" y="0"/>
                            <a:ext cx="2109788" cy="1734072"/>
                          </a:xfrm>
                          <a:prstGeom prst="rect">
                            <a:avLst/>
                          </a:prstGeom>
                          <a:ln/>
                        </pic:spPr>
                      </pic:pic>
                    </a:graphicData>
                  </a:graphic>
                </wp:inline>
              </w:drawing>
            </w:r>
          </w:p>
        </w:tc>
      </w:tr>
      <w:tr w:rsidR="00285D66" w14:paraId="240836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B01AC06"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A31654F" w14:textId="77777777" w:rsidR="00285D66" w:rsidRDefault="00285D66" w:rsidP="00285D66">
            <w:pPr>
              <w:rPr>
                <w:i/>
                <w:color w:val="2E74B5"/>
              </w:rPr>
            </w:pPr>
            <w:r>
              <w:rPr>
                <w:i/>
                <w:noProof/>
                <w:color w:val="2E74B5"/>
              </w:rPr>
              <w:drawing>
                <wp:inline distT="114300" distB="114300" distL="114300" distR="114300" wp14:anchorId="501F1C33" wp14:editId="5489BF32">
                  <wp:extent cx="4210050" cy="288607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6"/>
                          <a:srcRect b="5015"/>
                          <a:stretch>
                            <a:fillRect/>
                          </a:stretch>
                        </pic:blipFill>
                        <pic:spPr>
                          <a:xfrm>
                            <a:off x="0" y="0"/>
                            <a:ext cx="4210050" cy="2886075"/>
                          </a:xfrm>
                          <a:prstGeom prst="rect">
                            <a:avLst/>
                          </a:prstGeom>
                          <a:ln/>
                        </pic:spPr>
                      </pic:pic>
                    </a:graphicData>
                  </a:graphic>
                </wp:inline>
              </w:drawing>
            </w:r>
          </w:p>
        </w:tc>
      </w:tr>
    </w:tbl>
    <w:p w14:paraId="6A1B074B" w14:textId="77777777" w:rsidR="00285D66" w:rsidRDefault="00285D66" w:rsidP="00285D66"/>
    <w:p w14:paraId="29F3C335" w14:textId="77777777" w:rsidR="00285D66" w:rsidRDefault="00285D66" w:rsidP="00285D66"/>
    <w:p w14:paraId="07947E81" w14:textId="77777777" w:rsidR="00285D66" w:rsidRDefault="00285D66" w:rsidP="00285D66"/>
    <w:p w14:paraId="66C5E1D1" w14:textId="77777777" w:rsidR="00285D66" w:rsidRPr="00DD257C" w:rsidRDefault="00285D66" w:rsidP="00DD257C">
      <w:pPr>
        <w:pStyle w:val="Ttulo3"/>
        <w:rPr>
          <w:b w:val="0"/>
          <w:sz w:val="28"/>
          <w:szCs w:val="28"/>
        </w:rPr>
      </w:pPr>
      <w:bookmarkStart w:id="505" w:name="_Toc510608600"/>
      <w:r w:rsidRPr="00DD257C">
        <w:rPr>
          <w:b w:val="0"/>
          <w:sz w:val="28"/>
          <w:szCs w:val="28"/>
        </w:rPr>
        <w:t>Código MQ7-01-funcionamiento</w:t>
      </w:r>
      <w:bookmarkEnd w:id="505"/>
    </w:p>
    <w:p w14:paraId="50750FA7"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setup</w:t>
      </w:r>
      <w:r w:rsidRPr="008B416B">
        <w:rPr>
          <w:rFonts w:ascii="Consolas" w:eastAsia="Times New Roman" w:hAnsi="Consolas" w:cs="Times New Roman"/>
          <w:color w:val="D4D4D4"/>
          <w:sz w:val="21"/>
          <w:szCs w:val="21"/>
        </w:rPr>
        <w:t>() {</w:t>
      </w:r>
    </w:p>
    <w:p w14:paraId="35E655C1"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Serial.</w:t>
      </w:r>
      <w:r w:rsidRPr="008B416B">
        <w:rPr>
          <w:rFonts w:ascii="Consolas" w:eastAsia="Times New Roman" w:hAnsi="Consolas" w:cs="Times New Roman"/>
          <w:color w:val="DCDCAA"/>
          <w:sz w:val="21"/>
          <w:szCs w:val="21"/>
        </w:rPr>
        <w:t>begin</w:t>
      </w:r>
      <w:r w:rsidRPr="008B416B">
        <w:rPr>
          <w:rFonts w:ascii="Consolas" w:eastAsia="Times New Roman" w:hAnsi="Consolas" w:cs="Times New Roman"/>
          <w:color w:val="D4D4D4"/>
          <w:sz w:val="21"/>
          <w:szCs w:val="21"/>
        </w:rPr>
        <w:t>(</w:t>
      </w:r>
      <w:r w:rsidRPr="008B416B">
        <w:rPr>
          <w:rFonts w:ascii="Consolas" w:eastAsia="Times New Roman" w:hAnsi="Consolas" w:cs="Times New Roman"/>
          <w:color w:val="B5CEA8"/>
          <w:sz w:val="21"/>
          <w:szCs w:val="21"/>
        </w:rPr>
        <w:t>9600</w:t>
      </w:r>
      <w:r w:rsidRPr="008B416B">
        <w:rPr>
          <w:rFonts w:ascii="Consolas" w:eastAsia="Times New Roman" w:hAnsi="Consolas" w:cs="Times New Roman"/>
          <w:color w:val="D4D4D4"/>
          <w:sz w:val="21"/>
          <w:szCs w:val="21"/>
        </w:rPr>
        <w:t>);</w:t>
      </w:r>
    </w:p>
    <w:p w14:paraId="6074B00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w:t>
      </w:r>
    </w:p>
    <w:p w14:paraId="779180A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p>
    <w:p w14:paraId="2401D33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loop</w:t>
      </w:r>
      <w:r w:rsidRPr="008B416B">
        <w:rPr>
          <w:rFonts w:ascii="Consolas" w:eastAsia="Times New Roman" w:hAnsi="Consolas" w:cs="Times New Roman"/>
          <w:color w:val="D4D4D4"/>
          <w:sz w:val="21"/>
          <w:szCs w:val="21"/>
        </w:rPr>
        <w:t>() {</w:t>
      </w:r>
    </w:p>
    <w:p w14:paraId="7511070C"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2948534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adc_MQ = </w:t>
      </w:r>
      <w:r w:rsidRPr="001436FE">
        <w:rPr>
          <w:rFonts w:ascii="Consolas" w:eastAsia="Times New Roman" w:hAnsi="Consolas" w:cs="Times New Roman"/>
          <w:color w:val="DCDCAA"/>
          <w:sz w:val="21"/>
          <w:szCs w:val="21"/>
        </w:rPr>
        <w:t>analogRead</w:t>
      </w:r>
      <w:r w:rsidRPr="001436FE">
        <w:rPr>
          <w:rFonts w:ascii="Consolas" w:eastAsia="Times New Roman" w:hAnsi="Consolas" w:cs="Times New Roman"/>
          <w:color w:val="D4D4D4"/>
          <w:sz w:val="21"/>
          <w:szCs w:val="21"/>
        </w:rPr>
        <w:t xml:space="preserve">(A0); </w:t>
      </w:r>
      <w:r w:rsidRPr="001436FE">
        <w:rPr>
          <w:rFonts w:ascii="Consolas" w:eastAsia="Times New Roman" w:hAnsi="Consolas" w:cs="Times New Roman"/>
          <w:color w:val="608B4E"/>
          <w:sz w:val="21"/>
          <w:szCs w:val="21"/>
        </w:rPr>
        <w:t>//Lemos la salida analógica del MQ</w:t>
      </w:r>
    </w:p>
    <w:p w14:paraId="56B028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float</w:t>
      </w:r>
      <w:r w:rsidRPr="001436FE">
        <w:rPr>
          <w:rFonts w:ascii="Consolas" w:eastAsia="Times New Roman" w:hAnsi="Consolas" w:cs="Times New Roman"/>
          <w:color w:val="D4D4D4"/>
          <w:sz w:val="21"/>
          <w:szCs w:val="21"/>
        </w:rPr>
        <w:t xml:space="preserve"> voltaje = adc_MQ * (</w:t>
      </w:r>
      <w:r w:rsidRPr="001436FE">
        <w:rPr>
          <w:rFonts w:ascii="Consolas" w:eastAsia="Times New Roman" w:hAnsi="Consolas" w:cs="Times New Roman"/>
          <w:color w:val="B5CEA8"/>
          <w:sz w:val="21"/>
          <w:szCs w:val="21"/>
        </w:rPr>
        <w:t>5.0</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B5CEA8"/>
          <w:sz w:val="21"/>
          <w:szCs w:val="21"/>
        </w:rPr>
        <w:t>1023.0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//Convertimos la lectura en un valor de voltaje</w:t>
      </w:r>
    </w:p>
    <w:p w14:paraId="3F0EC8E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353E69A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"adc:"</w:t>
      </w:r>
      <w:r w:rsidRPr="001436FE">
        <w:rPr>
          <w:rFonts w:ascii="Consolas" w:eastAsia="Times New Roman" w:hAnsi="Consolas" w:cs="Times New Roman"/>
          <w:color w:val="D4D4D4"/>
          <w:sz w:val="21"/>
          <w:szCs w:val="21"/>
          <w:lang w:val="en-US"/>
        </w:rPr>
        <w:t>);</w:t>
      </w:r>
    </w:p>
    <w:p w14:paraId="366767A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(adc_MQ);</w:t>
      </w:r>
    </w:p>
    <w:p w14:paraId="37FF8E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Serial.</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    voltaje:"</w:t>
      </w:r>
      <w:r w:rsidRPr="001436FE">
        <w:rPr>
          <w:rFonts w:ascii="Consolas" w:eastAsia="Times New Roman" w:hAnsi="Consolas" w:cs="Times New Roman"/>
          <w:color w:val="D4D4D4"/>
          <w:sz w:val="21"/>
          <w:szCs w:val="21"/>
        </w:rPr>
        <w:t>);</w:t>
      </w:r>
    </w:p>
    <w:p w14:paraId="620652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Serial.</w:t>
      </w:r>
      <w:r w:rsidRPr="001436FE">
        <w:rPr>
          <w:rFonts w:ascii="Consolas" w:eastAsia="Times New Roman" w:hAnsi="Consolas" w:cs="Times New Roman"/>
          <w:color w:val="DCDCAA"/>
          <w:sz w:val="21"/>
          <w:szCs w:val="21"/>
        </w:rPr>
        <w:t>println</w:t>
      </w:r>
      <w:r w:rsidRPr="001436FE">
        <w:rPr>
          <w:rFonts w:ascii="Consolas" w:eastAsia="Times New Roman" w:hAnsi="Consolas" w:cs="Times New Roman"/>
          <w:color w:val="D4D4D4"/>
          <w:sz w:val="21"/>
          <w:szCs w:val="21"/>
        </w:rPr>
        <w:t>(voltaje);</w:t>
      </w:r>
    </w:p>
    <w:p w14:paraId="2790CB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delay</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w:t>
      </w:r>
      <w:r w:rsidRPr="001436FE">
        <w:rPr>
          <w:rFonts w:ascii="Consolas" w:eastAsia="Times New Roman" w:hAnsi="Consolas" w:cs="Times New Roman"/>
          <w:color w:val="D4D4D4"/>
          <w:sz w:val="21"/>
          <w:szCs w:val="21"/>
        </w:rPr>
        <w:t>);</w:t>
      </w:r>
    </w:p>
    <w:p w14:paraId="78EB855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7E67DA7B" w14:textId="77777777" w:rsidR="00285D66" w:rsidRDefault="00285D66" w:rsidP="00285D66">
      <w:r>
        <w:br w:type="page"/>
      </w:r>
    </w:p>
    <w:p w14:paraId="7135AC92" w14:textId="77777777" w:rsidR="00285D66" w:rsidRPr="000D161B" w:rsidRDefault="00285D66" w:rsidP="000D161B">
      <w:pPr>
        <w:pStyle w:val="Ttulo2"/>
        <w:rPr>
          <w:b/>
          <w:sz w:val="32"/>
          <w:szCs w:val="32"/>
        </w:rPr>
      </w:pPr>
      <w:bookmarkStart w:id="506" w:name="_Toc510608601"/>
      <w:r w:rsidRPr="000D161B">
        <w:rPr>
          <w:b/>
          <w:sz w:val="32"/>
          <w:szCs w:val="32"/>
        </w:rPr>
        <w:lastRenderedPageBreak/>
        <w:t>Caso de prueba N 1 Módulo WIFI ESP8266 Velocidad</w:t>
      </w:r>
      <w:bookmarkEnd w:id="506"/>
    </w:p>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1CDE16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32A620A"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BFFDCFD" w14:textId="77777777" w:rsidR="00285D66" w:rsidRDefault="00285D66" w:rsidP="00285D66">
            <w:pPr>
              <w:jc w:val="center"/>
            </w:pPr>
            <w:r>
              <w:t>Probar la velocidad del módulo Wifi</w:t>
            </w:r>
          </w:p>
        </w:tc>
      </w:tr>
      <w:tr w:rsidR="00285D66" w14:paraId="7E9CB3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4DF4D3"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B647E0" w14:textId="77777777" w:rsidR="00285D66" w:rsidRDefault="00285D66" w:rsidP="00285D66">
            <w:pPr>
              <w:jc w:val="center"/>
            </w:pPr>
            <w:r>
              <w:t>WifiESP8266-01-pruebaVelocidad</w:t>
            </w:r>
          </w:p>
          <w:p w14:paraId="72F034B6" w14:textId="77777777" w:rsidR="00285D66" w:rsidRDefault="00285D66" w:rsidP="00285D66">
            <w:pPr>
              <w:jc w:val="center"/>
            </w:pPr>
            <w:r>
              <w:t>WifiESP8266-02-pruebaVelocidad</w:t>
            </w:r>
          </w:p>
          <w:p w14:paraId="0423303E" w14:textId="77777777" w:rsidR="00285D66" w:rsidRDefault="00285D66" w:rsidP="00285D66">
            <w:pPr>
              <w:jc w:val="center"/>
            </w:pPr>
            <w:r>
              <w:t>WifiESP8266-03-pruebaVelocidad</w:t>
            </w:r>
          </w:p>
          <w:p w14:paraId="54FE7365" w14:textId="77777777" w:rsidR="00285D66" w:rsidRDefault="00285D66" w:rsidP="00285D66">
            <w:pPr>
              <w:jc w:val="center"/>
            </w:pPr>
            <w:r>
              <w:t>WifiESP8266-04-pruebaVelocidad</w:t>
            </w:r>
          </w:p>
          <w:p w14:paraId="409DBE5C" w14:textId="77777777" w:rsidR="00285D66" w:rsidRDefault="00285D66" w:rsidP="00285D66">
            <w:pPr>
              <w:jc w:val="center"/>
            </w:pPr>
            <w:r>
              <w:t>WifiESP8266-05-pruebaVelocidad</w:t>
            </w:r>
          </w:p>
        </w:tc>
      </w:tr>
      <w:tr w:rsidR="00285D66" w14:paraId="06729C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C8BF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AAF43" w14:textId="77777777" w:rsidR="00285D66" w:rsidRDefault="00285D66" w:rsidP="00285D66">
            <w:pPr>
              <w:jc w:val="center"/>
            </w:pPr>
            <w:r>
              <w:t>Comunicación por Wifi</w:t>
            </w:r>
          </w:p>
        </w:tc>
      </w:tr>
      <w:tr w:rsidR="00285D66" w14:paraId="038B67C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E1D18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2F959C" w14:textId="77777777" w:rsidR="00285D66" w:rsidRDefault="00285D66" w:rsidP="00285D66">
            <w:pPr>
              <w:jc w:val="center"/>
            </w:pPr>
            <w:r>
              <w:t>Determinar la velocidad máxima de transferencia</w:t>
            </w:r>
          </w:p>
        </w:tc>
      </w:tr>
      <w:tr w:rsidR="00285D66" w14:paraId="6387284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19ED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BAAD3AA"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3DD02E2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22027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AC4752D" w14:textId="77777777" w:rsidR="00285D66" w:rsidRDefault="00285D66" w:rsidP="00285D66">
            <w:pPr>
              <w:jc w:val="center"/>
            </w:pPr>
            <w:r>
              <w:t>Alcanzar una velocidad que permita transmitir 10 fps con un tamaño de 300kb por segundo, mínimamente</w:t>
            </w:r>
          </w:p>
        </w:tc>
      </w:tr>
      <w:tr w:rsidR="00285D66" w14:paraId="3CF2F26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87F3E5"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8A494F2" w14:textId="77777777" w:rsidR="00285D66" w:rsidRDefault="00285D66" w:rsidP="00285D66">
            <w:pPr>
              <w:jc w:val="center"/>
            </w:pPr>
            <w:r>
              <w:t>No alcanzar la velocidad requerida de fps</w:t>
            </w:r>
          </w:p>
        </w:tc>
      </w:tr>
      <w:tr w:rsidR="00285D66" w14:paraId="68AB455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499E13"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421E23" w14:textId="77777777" w:rsidR="00285D66" w:rsidRDefault="00285D66" w:rsidP="00285D66">
            <w:pPr>
              <w:jc w:val="center"/>
            </w:pPr>
            <w:r>
              <w:t>Testear un entorno sin obstáculos y línea visual.</w:t>
            </w:r>
          </w:p>
          <w:p w14:paraId="418AF962" w14:textId="77777777" w:rsidR="00285D66" w:rsidRDefault="00285D66" w:rsidP="00285D66">
            <w:pPr>
              <w:jc w:val="center"/>
            </w:pPr>
            <w:r>
              <w:t>Establecer la mayor velocidad posible de paquetes de transmisión</w:t>
            </w:r>
          </w:p>
          <w:p w14:paraId="0B8E082F" w14:textId="77777777" w:rsidR="00285D66" w:rsidRDefault="00285D66" w:rsidP="00285D66">
            <w:pPr>
              <w:jc w:val="center"/>
            </w:pPr>
            <w:r>
              <w:t>[1] ESP8266 a 115200 baudios</w:t>
            </w:r>
          </w:p>
          <w:p w14:paraId="62DCB5E9" w14:textId="77777777" w:rsidR="00285D66" w:rsidRDefault="00285D66" w:rsidP="00285D66">
            <w:pPr>
              <w:jc w:val="center"/>
            </w:pPr>
            <w:r>
              <w:t>[2] ESP8266 a 921600 baudios</w:t>
            </w:r>
          </w:p>
          <w:p w14:paraId="483B8662" w14:textId="77777777" w:rsidR="00285D66" w:rsidRDefault="00285D66" w:rsidP="00285D66">
            <w:pPr>
              <w:jc w:val="center"/>
            </w:pPr>
            <w:r>
              <w:t>[3] ESP8266 a 2500000 baudios</w:t>
            </w:r>
          </w:p>
          <w:p w14:paraId="2E9F362B" w14:textId="77777777" w:rsidR="00285D66" w:rsidRDefault="00285D66" w:rsidP="00285D66">
            <w:pPr>
              <w:jc w:val="center"/>
            </w:pPr>
            <w:r>
              <w:t>[4] ESP8266 a 5000000 baudios</w:t>
            </w:r>
          </w:p>
          <w:p w14:paraId="2CEDDDEC" w14:textId="77777777" w:rsidR="00285D66" w:rsidRDefault="00285D66" w:rsidP="00285D66">
            <w:pPr>
              <w:jc w:val="center"/>
            </w:pPr>
            <w:r>
              <w:t>[5] ESP8266 a 4500000 baudios</w:t>
            </w:r>
          </w:p>
          <w:p w14:paraId="3C677975" w14:textId="77777777" w:rsidR="00285D66" w:rsidRDefault="00285D66" w:rsidP="00285D66">
            <w:pPr>
              <w:jc w:val="center"/>
            </w:pPr>
          </w:p>
        </w:tc>
      </w:tr>
      <w:tr w:rsidR="00285D66" w14:paraId="6E11B7E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90BB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7CD336" w14:textId="77777777" w:rsidR="00285D66" w:rsidRDefault="00285D66" w:rsidP="00285D66">
            <w:pPr>
              <w:jc w:val="center"/>
            </w:pPr>
            <w:r>
              <w:t>Módulo Arduino UNO</w:t>
            </w:r>
          </w:p>
          <w:p w14:paraId="43BF7FA8" w14:textId="77777777" w:rsidR="00285D66" w:rsidRDefault="00285D66" w:rsidP="00285D66">
            <w:pPr>
              <w:jc w:val="center"/>
            </w:pPr>
            <w:r>
              <w:t>ESP8266</w:t>
            </w:r>
          </w:p>
          <w:p w14:paraId="24911CFC" w14:textId="77777777" w:rsidR="00285D66" w:rsidRDefault="00285D66" w:rsidP="00285D66">
            <w:pPr>
              <w:jc w:val="center"/>
            </w:pPr>
            <w:r>
              <w:t>Cables Hembra-Macho (x5)</w:t>
            </w:r>
          </w:p>
        </w:tc>
      </w:tr>
      <w:tr w:rsidR="00285D66" w14:paraId="020263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C9EAC5"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5406228" w14:textId="77777777" w:rsidR="00285D66" w:rsidRDefault="00285D66" w:rsidP="00285D66">
            <w:pPr>
              <w:jc w:val="center"/>
            </w:pPr>
            <w:r>
              <w:t>Schlapp-Mansilla</w:t>
            </w:r>
          </w:p>
        </w:tc>
      </w:tr>
      <w:tr w:rsidR="00285D66" w14:paraId="645D2D4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A2F270"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3B84A9" w14:textId="77777777" w:rsidR="00285D66" w:rsidRDefault="00285D66" w:rsidP="00285D66">
            <w:pPr>
              <w:jc w:val="center"/>
            </w:pPr>
            <w:r>
              <w:t>28-3-2017</w:t>
            </w:r>
          </w:p>
        </w:tc>
      </w:tr>
      <w:tr w:rsidR="00285D66" w14:paraId="44EFD0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F97A5"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898962" w14:textId="77777777" w:rsidR="00285D66" w:rsidRDefault="00285D66" w:rsidP="00285D66">
            <w:pPr>
              <w:jc w:val="center"/>
            </w:pPr>
            <w:r>
              <w:t>[1]Se consigue una velocidad de 10kb/sg. Falla la prueba.</w:t>
            </w:r>
          </w:p>
          <w:p w14:paraId="5568326B" w14:textId="77777777" w:rsidR="00285D66" w:rsidRDefault="00285D66" w:rsidP="00285D66">
            <w:pPr>
              <w:jc w:val="center"/>
            </w:pPr>
            <w:r>
              <w:t>[2]Se consigue una velocidad de 30kb/sg. Falla la prueba.</w:t>
            </w:r>
          </w:p>
          <w:p w14:paraId="19630718" w14:textId="77777777" w:rsidR="00285D66" w:rsidRDefault="00285D66" w:rsidP="00285D66">
            <w:pPr>
              <w:jc w:val="center"/>
            </w:pPr>
            <w:r>
              <w:t>[3]Se consigue una velocidad de 54kb/sg. Falla la prueba.</w:t>
            </w:r>
          </w:p>
          <w:p w14:paraId="0713DD7E" w14:textId="77777777" w:rsidR="00285D66" w:rsidRDefault="00285D66" w:rsidP="00285D66">
            <w:pPr>
              <w:jc w:val="center"/>
            </w:pPr>
            <w:r>
              <w:t>[4] No se puede cumplir la prueba, dado que no es posible configurar la velocidad</w:t>
            </w:r>
          </w:p>
          <w:p w14:paraId="2024DFFA" w14:textId="77777777" w:rsidR="00285D66" w:rsidRDefault="00285D66" w:rsidP="00285D66">
            <w:pPr>
              <w:jc w:val="center"/>
            </w:pPr>
            <w:r>
              <w:t>[5]Se consigue una velocidad de 56kb/sg. Falla la prueba.</w:t>
            </w:r>
          </w:p>
          <w:p w14:paraId="41B12BF3" w14:textId="77777777" w:rsidR="00285D66" w:rsidRDefault="00285D66" w:rsidP="00285D66">
            <w:pPr>
              <w:jc w:val="center"/>
            </w:pPr>
          </w:p>
        </w:tc>
      </w:tr>
      <w:tr w:rsidR="00285D66" w14:paraId="799439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22C784"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44CDA70" w14:textId="77777777" w:rsidR="00285D66" w:rsidRDefault="00285D66" w:rsidP="00285D66">
            <w:pPr>
              <w:jc w:val="center"/>
            </w:pPr>
            <w:r>
              <w:t>[1]pruebaVelocidad-configuraciónWifi.ino</w:t>
            </w:r>
          </w:p>
          <w:p w14:paraId="0364B91B" w14:textId="77777777" w:rsidR="00285D66" w:rsidRDefault="00285D66" w:rsidP="00285D66">
            <w:pPr>
              <w:jc w:val="center"/>
            </w:pPr>
            <w:r>
              <w:t>[2]pruebaVelocidad2-configuraciónWifi.ino</w:t>
            </w:r>
          </w:p>
          <w:p w14:paraId="4A1E000C" w14:textId="77777777" w:rsidR="00285D66" w:rsidRDefault="00285D66" w:rsidP="00285D66">
            <w:pPr>
              <w:jc w:val="center"/>
            </w:pPr>
            <w:r>
              <w:t>[3]pruebaVelocidad3-configuraciónWifi.ino</w:t>
            </w:r>
          </w:p>
          <w:p w14:paraId="7BF4B1E2" w14:textId="77777777" w:rsidR="00285D66" w:rsidRDefault="00285D66" w:rsidP="00285D66">
            <w:pPr>
              <w:jc w:val="center"/>
            </w:pPr>
            <w:r>
              <w:t>[4]pruebaVelocidad4-configuraciónWifi.ino</w:t>
            </w:r>
          </w:p>
          <w:p w14:paraId="75593005" w14:textId="77777777" w:rsidR="00285D66" w:rsidRDefault="00285D66" w:rsidP="00285D66">
            <w:pPr>
              <w:jc w:val="center"/>
            </w:pPr>
            <w:r>
              <w:t>[5]pruebaVelocidad5-configuraciónWifi.ino</w:t>
            </w:r>
          </w:p>
        </w:tc>
      </w:tr>
      <w:tr w:rsidR="00285D66" w14:paraId="45C3F5C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BF20B"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06174A0" w14:textId="77777777" w:rsidR="00285D66" w:rsidRDefault="00285D66" w:rsidP="00285D66">
            <w:pPr>
              <w:rPr>
                <w:i/>
                <w:color w:val="2E74B5"/>
              </w:rPr>
            </w:pPr>
            <w:r>
              <w:rPr>
                <w:i/>
                <w:noProof/>
                <w:color w:val="2E74B5"/>
              </w:rPr>
              <w:drawing>
                <wp:inline distT="114300" distB="114300" distL="114300" distR="114300" wp14:anchorId="4378C5DE" wp14:editId="0B4BB449">
                  <wp:extent cx="2205038" cy="1655028"/>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7"/>
                          <a:srcRect/>
                          <a:stretch>
                            <a:fillRect/>
                          </a:stretch>
                        </pic:blipFill>
                        <pic:spPr>
                          <a:xfrm>
                            <a:off x="0" y="0"/>
                            <a:ext cx="2205038" cy="1655028"/>
                          </a:xfrm>
                          <a:prstGeom prst="rect">
                            <a:avLst/>
                          </a:prstGeom>
                          <a:ln/>
                        </pic:spPr>
                      </pic:pic>
                    </a:graphicData>
                  </a:graphic>
                </wp:inline>
              </w:drawing>
            </w:r>
          </w:p>
        </w:tc>
      </w:tr>
      <w:tr w:rsidR="00285D66" w14:paraId="61A9F58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B93428"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1299FB" w14:textId="77777777" w:rsidR="00285D66" w:rsidRDefault="00285D66" w:rsidP="00285D66">
            <w:pPr>
              <w:rPr>
                <w:i/>
                <w:color w:val="2E74B5"/>
              </w:rPr>
            </w:pPr>
            <w:r>
              <w:rPr>
                <w:i/>
                <w:noProof/>
                <w:color w:val="2E74B5"/>
              </w:rPr>
              <w:drawing>
                <wp:inline distT="114300" distB="114300" distL="114300" distR="114300" wp14:anchorId="725017CD" wp14:editId="05AE1806">
                  <wp:extent cx="4200525" cy="23241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8"/>
                          <a:srcRect/>
                          <a:stretch>
                            <a:fillRect/>
                          </a:stretch>
                        </pic:blipFill>
                        <pic:spPr>
                          <a:xfrm>
                            <a:off x="0" y="0"/>
                            <a:ext cx="4200525" cy="2324100"/>
                          </a:xfrm>
                          <a:prstGeom prst="rect">
                            <a:avLst/>
                          </a:prstGeom>
                          <a:ln/>
                        </pic:spPr>
                      </pic:pic>
                    </a:graphicData>
                  </a:graphic>
                </wp:inline>
              </w:drawing>
            </w:r>
          </w:p>
        </w:tc>
      </w:tr>
    </w:tbl>
    <w:p w14:paraId="503DBAA6" w14:textId="77777777" w:rsidR="00285D66" w:rsidRDefault="00285D66" w:rsidP="00285D66"/>
    <w:p w14:paraId="6B2E5462" w14:textId="77777777" w:rsidR="00285D66" w:rsidRDefault="00285D66" w:rsidP="00285D66"/>
    <w:p w14:paraId="6B682AE3" w14:textId="77777777" w:rsidR="00285D66" w:rsidRDefault="00285D66" w:rsidP="00285D66"/>
    <w:p w14:paraId="164226E7" w14:textId="77777777" w:rsidR="00285D66" w:rsidRDefault="00285D66" w:rsidP="00285D66">
      <w:r>
        <w:br w:type="page"/>
      </w:r>
    </w:p>
    <w:p w14:paraId="02DB16B5" w14:textId="77777777" w:rsidR="00285D66" w:rsidRPr="000D161B" w:rsidRDefault="00285D66" w:rsidP="000D161B">
      <w:pPr>
        <w:pStyle w:val="Ttulo2"/>
        <w:rPr>
          <w:b/>
          <w:sz w:val="32"/>
          <w:szCs w:val="32"/>
        </w:rPr>
      </w:pPr>
      <w:bookmarkStart w:id="507" w:name="_Toc510608602"/>
      <w:r w:rsidRPr="000D161B">
        <w:rPr>
          <w:b/>
          <w:sz w:val="32"/>
          <w:szCs w:val="32"/>
        </w:rPr>
        <w:lastRenderedPageBreak/>
        <w:t>Caso de prueba N 2 Módulo WIFI ESP8266 Velocidad</w:t>
      </w:r>
      <w:bookmarkEnd w:id="507"/>
    </w:p>
    <w:p w14:paraId="2A02C65E"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388B74A6"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4780C8D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2A6800E" w14:textId="77777777" w:rsidR="00285D66" w:rsidRDefault="00285D66" w:rsidP="00285D66">
            <w:pPr>
              <w:jc w:val="center"/>
            </w:pPr>
            <w:r>
              <w:t>Probar la velocidad del módulo Wifi</w:t>
            </w:r>
          </w:p>
        </w:tc>
      </w:tr>
      <w:tr w:rsidR="00285D66" w14:paraId="330C974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06DCCB"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514570" w14:textId="77777777" w:rsidR="00285D66" w:rsidRDefault="00285D66" w:rsidP="00285D66">
            <w:pPr>
              <w:jc w:val="center"/>
            </w:pPr>
            <w:r>
              <w:t>WifiESP8266-01-pruebaVelocidad</w:t>
            </w:r>
          </w:p>
          <w:p w14:paraId="03E1D6E6" w14:textId="77777777" w:rsidR="00285D66" w:rsidRDefault="00285D66" w:rsidP="00285D66">
            <w:pPr>
              <w:jc w:val="center"/>
            </w:pPr>
            <w:r>
              <w:t>WifiESP8266-02-pruebaVelocidad</w:t>
            </w:r>
          </w:p>
          <w:p w14:paraId="09FDD6C0" w14:textId="77777777" w:rsidR="00285D66" w:rsidRDefault="00285D66" w:rsidP="00285D66">
            <w:pPr>
              <w:jc w:val="center"/>
            </w:pPr>
            <w:r>
              <w:t>WifiESP8266-03-pruebaVelocidad</w:t>
            </w:r>
          </w:p>
          <w:p w14:paraId="6A244922" w14:textId="77777777" w:rsidR="00285D66" w:rsidRDefault="00285D66" w:rsidP="00285D66">
            <w:pPr>
              <w:jc w:val="center"/>
            </w:pPr>
            <w:r>
              <w:t>WifiESP8266-04-pruebaVelocidad</w:t>
            </w:r>
          </w:p>
          <w:p w14:paraId="0D167ED6" w14:textId="77777777" w:rsidR="00285D66" w:rsidRDefault="00285D66" w:rsidP="00285D66">
            <w:pPr>
              <w:jc w:val="center"/>
            </w:pPr>
            <w:r>
              <w:t>WifiESP8266-05-pruebaVelocidad</w:t>
            </w:r>
          </w:p>
        </w:tc>
      </w:tr>
      <w:tr w:rsidR="00285D66" w14:paraId="145624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148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86CC3C" w14:textId="77777777" w:rsidR="00285D66" w:rsidRDefault="00285D66" w:rsidP="00285D66">
            <w:pPr>
              <w:jc w:val="center"/>
            </w:pPr>
            <w:r>
              <w:t>Comunicación por Wifi</w:t>
            </w:r>
          </w:p>
        </w:tc>
      </w:tr>
      <w:tr w:rsidR="00285D66" w14:paraId="2395637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BCF1E6"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98EBA8" w14:textId="77777777" w:rsidR="00285D66" w:rsidRDefault="00285D66" w:rsidP="00285D66">
            <w:pPr>
              <w:jc w:val="center"/>
            </w:pPr>
            <w:r>
              <w:t>Determinar la velocidad máxima de transferencia</w:t>
            </w:r>
          </w:p>
        </w:tc>
      </w:tr>
      <w:tr w:rsidR="00285D66" w14:paraId="40F16A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15F1D3"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EAEF77"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4672261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88E46F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544AB72" w14:textId="77777777" w:rsidR="00285D66" w:rsidRDefault="00285D66" w:rsidP="00285D66">
            <w:pPr>
              <w:jc w:val="center"/>
            </w:pPr>
            <w:r>
              <w:t>Alcanzar una velocidad que permita transmitir 10 fps con un tamaño de 300kb por segundo, mínimamente</w:t>
            </w:r>
          </w:p>
        </w:tc>
      </w:tr>
      <w:tr w:rsidR="00285D66" w14:paraId="35E8EB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2BBC2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DE4424" w14:textId="77777777" w:rsidR="00285D66" w:rsidRDefault="00285D66" w:rsidP="00285D66">
            <w:pPr>
              <w:jc w:val="center"/>
            </w:pPr>
            <w:r>
              <w:t>No alcanzar la velocidad requerida de fps</w:t>
            </w:r>
          </w:p>
        </w:tc>
      </w:tr>
      <w:tr w:rsidR="00285D66" w14:paraId="541EA0C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99A01B"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9FFF6D" w14:textId="77777777" w:rsidR="00285D66" w:rsidRDefault="00285D66" w:rsidP="00285D66">
            <w:pPr>
              <w:jc w:val="center"/>
            </w:pPr>
            <w:r>
              <w:t>Testear un entorno sin obstáculos y línea visual.</w:t>
            </w:r>
          </w:p>
          <w:p w14:paraId="5016EDB6" w14:textId="77777777" w:rsidR="00285D66" w:rsidRDefault="00285D66" w:rsidP="00285D66">
            <w:pPr>
              <w:jc w:val="center"/>
            </w:pPr>
            <w:r>
              <w:t>Establecer la mayor velocidad posible de paquetes de transmisión</w:t>
            </w:r>
          </w:p>
          <w:p w14:paraId="1AAA355D" w14:textId="77777777" w:rsidR="00285D66" w:rsidRDefault="00285D66" w:rsidP="00285D66">
            <w:pPr>
              <w:jc w:val="center"/>
            </w:pPr>
            <w:r>
              <w:t>[1] ESP8266 a 115200 baudios</w:t>
            </w:r>
          </w:p>
          <w:p w14:paraId="0ECDE6E3" w14:textId="77777777" w:rsidR="00285D66" w:rsidRDefault="00285D66" w:rsidP="00285D66">
            <w:pPr>
              <w:jc w:val="center"/>
            </w:pPr>
            <w:r>
              <w:t>[2] ESP8266 a 921600 baudios</w:t>
            </w:r>
          </w:p>
          <w:p w14:paraId="0C1F4B7D" w14:textId="77777777" w:rsidR="00285D66" w:rsidRDefault="00285D66" w:rsidP="00285D66">
            <w:pPr>
              <w:jc w:val="center"/>
            </w:pPr>
            <w:r>
              <w:t>[3] ESP8266 a 2500000 baudios</w:t>
            </w:r>
          </w:p>
          <w:p w14:paraId="279FB6A8" w14:textId="77777777" w:rsidR="00285D66" w:rsidRDefault="00285D66" w:rsidP="00285D66">
            <w:pPr>
              <w:jc w:val="center"/>
            </w:pPr>
            <w:r>
              <w:t>[4] ESP8266 a 5000000 baudios</w:t>
            </w:r>
          </w:p>
          <w:p w14:paraId="352F0002" w14:textId="77777777" w:rsidR="00285D66" w:rsidRDefault="00285D66" w:rsidP="00285D66">
            <w:pPr>
              <w:jc w:val="center"/>
            </w:pPr>
            <w:r>
              <w:t>[5] ESP8266 a 4500000 baudios</w:t>
            </w:r>
          </w:p>
          <w:p w14:paraId="6720104F" w14:textId="77777777" w:rsidR="00285D66" w:rsidRDefault="00285D66" w:rsidP="00285D66">
            <w:pPr>
              <w:jc w:val="center"/>
            </w:pPr>
          </w:p>
        </w:tc>
      </w:tr>
      <w:tr w:rsidR="00285D66" w14:paraId="278EAE8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832"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E93836" w14:textId="77777777" w:rsidR="00285D66" w:rsidRDefault="00285D66" w:rsidP="00285D66">
            <w:pPr>
              <w:jc w:val="center"/>
            </w:pPr>
            <w:r>
              <w:t>Módulo arduino UNO</w:t>
            </w:r>
          </w:p>
          <w:p w14:paraId="431E457C" w14:textId="77777777" w:rsidR="00285D66" w:rsidRDefault="00285D66" w:rsidP="00285D66">
            <w:pPr>
              <w:jc w:val="center"/>
            </w:pPr>
            <w:r>
              <w:t>ESP8266</w:t>
            </w:r>
          </w:p>
          <w:p w14:paraId="7B5C8607" w14:textId="77777777" w:rsidR="00285D66" w:rsidRDefault="00285D66" w:rsidP="00285D66">
            <w:pPr>
              <w:jc w:val="center"/>
            </w:pPr>
            <w:r>
              <w:t>Cables Hembra-Macho (x5)</w:t>
            </w:r>
          </w:p>
        </w:tc>
      </w:tr>
      <w:tr w:rsidR="00285D66" w14:paraId="63B20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7CA7824"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D6FC3AA" w14:textId="77777777" w:rsidR="00285D66" w:rsidRDefault="00285D66" w:rsidP="00285D66">
            <w:pPr>
              <w:jc w:val="center"/>
            </w:pPr>
            <w:r>
              <w:t>Schlapp-Mansilla</w:t>
            </w:r>
          </w:p>
        </w:tc>
      </w:tr>
      <w:tr w:rsidR="00285D66" w14:paraId="5B831B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F47C7C"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88215" w14:textId="77777777" w:rsidR="00285D66" w:rsidRDefault="00285D66" w:rsidP="00285D66">
            <w:pPr>
              <w:jc w:val="center"/>
            </w:pPr>
            <w:r>
              <w:t>28-3-2017</w:t>
            </w:r>
          </w:p>
        </w:tc>
      </w:tr>
      <w:tr w:rsidR="00285D66" w14:paraId="6EB6CB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CB559B"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6A00D80" w14:textId="77777777" w:rsidR="00285D66" w:rsidRDefault="00285D66" w:rsidP="00285D66">
            <w:pPr>
              <w:jc w:val="center"/>
            </w:pPr>
            <w:r>
              <w:t>[1]Se consigue una velocidad de 10kb/sg. Falla la prueba.</w:t>
            </w:r>
          </w:p>
          <w:p w14:paraId="0532BA73" w14:textId="77777777" w:rsidR="00285D66" w:rsidRDefault="00285D66" w:rsidP="00285D66">
            <w:pPr>
              <w:jc w:val="center"/>
            </w:pPr>
            <w:r>
              <w:t>[2]Se consigue una velocidad de 30kb/sg. Falla la prueba.</w:t>
            </w:r>
          </w:p>
          <w:p w14:paraId="0627842E" w14:textId="77777777" w:rsidR="00285D66" w:rsidRDefault="00285D66" w:rsidP="00285D66">
            <w:pPr>
              <w:jc w:val="center"/>
            </w:pPr>
            <w:r>
              <w:t>[3]Se consigue una velocidad de 54kb/sg. Falla la prueba.</w:t>
            </w:r>
          </w:p>
          <w:p w14:paraId="3506873E" w14:textId="77777777" w:rsidR="00285D66" w:rsidRDefault="00285D66" w:rsidP="00285D66">
            <w:pPr>
              <w:jc w:val="center"/>
            </w:pPr>
            <w:r>
              <w:t>[4] No se puede cumplir la prueba, dado que no es posible configurar la velocidad</w:t>
            </w:r>
          </w:p>
          <w:p w14:paraId="567F27A5" w14:textId="77777777" w:rsidR="00285D66" w:rsidRDefault="00285D66" w:rsidP="00285D66">
            <w:pPr>
              <w:jc w:val="center"/>
            </w:pPr>
            <w:r>
              <w:t>[5]Se consigue una velocidad de 56kb/sg. Falla la prueba.</w:t>
            </w:r>
          </w:p>
          <w:p w14:paraId="6720C1C7" w14:textId="77777777" w:rsidR="00285D66" w:rsidRDefault="00285D66" w:rsidP="00285D66">
            <w:pPr>
              <w:jc w:val="center"/>
            </w:pPr>
          </w:p>
        </w:tc>
      </w:tr>
      <w:tr w:rsidR="00285D66" w14:paraId="13AE82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9C8B87"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1A1BDB2" w14:textId="77777777" w:rsidR="00285D66" w:rsidRDefault="00285D66" w:rsidP="00285D66">
            <w:pPr>
              <w:jc w:val="center"/>
            </w:pPr>
            <w:r>
              <w:t>[1]pruebaVelocidad-configuraciónWifi.ino</w:t>
            </w:r>
          </w:p>
          <w:p w14:paraId="04F70EB0" w14:textId="77777777" w:rsidR="00285D66" w:rsidRDefault="00285D66" w:rsidP="00285D66">
            <w:pPr>
              <w:jc w:val="center"/>
            </w:pPr>
            <w:r>
              <w:t>[2]pruebaVelocidad2-configuraciónWifi.ino</w:t>
            </w:r>
          </w:p>
          <w:p w14:paraId="14FB322F" w14:textId="77777777" w:rsidR="00285D66" w:rsidRDefault="00285D66" w:rsidP="00285D66">
            <w:pPr>
              <w:jc w:val="center"/>
            </w:pPr>
            <w:r>
              <w:t>[3]pruebaVelocidad3-configuraciónWifi.ino</w:t>
            </w:r>
          </w:p>
          <w:p w14:paraId="03C0EA0D" w14:textId="77777777" w:rsidR="00285D66" w:rsidRDefault="00285D66" w:rsidP="00285D66">
            <w:pPr>
              <w:jc w:val="center"/>
            </w:pPr>
            <w:r>
              <w:t>[4]pruebaVelocidad4-configuraciónWifi.ino</w:t>
            </w:r>
          </w:p>
          <w:p w14:paraId="1ADFB850" w14:textId="77777777" w:rsidR="00285D66" w:rsidRDefault="00285D66" w:rsidP="00285D66">
            <w:pPr>
              <w:jc w:val="center"/>
            </w:pPr>
            <w:r>
              <w:t>[5]pruebaVelocidad5-configuraciónWifi.ino</w:t>
            </w:r>
          </w:p>
        </w:tc>
      </w:tr>
      <w:tr w:rsidR="00285D66" w14:paraId="068E05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D3269"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13B830" w14:textId="77777777" w:rsidR="00285D66" w:rsidRDefault="00285D66" w:rsidP="00285D66">
            <w:pPr>
              <w:rPr>
                <w:i/>
                <w:color w:val="2E74B5"/>
              </w:rPr>
            </w:pPr>
            <w:r>
              <w:rPr>
                <w:i/>
                <w:noProof/>
                <w:color w:val="2E74B5"/>
              </w:rPr>
              <w:drawing>
                <wp:inline distT="114300" distB="114300" distL="114300" distR="114300" wp14:anchorId="02DC5E19" wp14:editId="5B12963C">
                  <wp:extent cx="2205038" cy="1655028"/>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7"/>
                          <a:srcRect/>
                          <a:stretch>
                            <a:fillRect/>
                          </a:stretch>
                        </pic:blipFill>
                        <pic:spPr>
                          <a:xfrm>
                            <a:off x="0" y="0"/>
                            <a:ext cx="2205038" cy="1655028"/>
                          </a:xfrm>
                          <a:prstGeom prst="rect">
                            <a:avLst/>
                          </a:prstGeom>
                          <a:ln/>
                        </pic:spPr>
                      </pic:pic>
                    </a:graphicData>
                  </a:graphic>
                </wp:inline>
              </w:drawing>
            </w:r>
          </w:p>
        </w:tc>
      </w:tr>
      <w:tr w:rsidR="00285D66" w14:paraId="61DAF10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17C511B"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40466F" w14:textId="77777777" w:rsidR="00285D66" w:rsidRDefault="00285D66" w:rsidP="00285D66">
            <w:pPr>
              <w:rPr>
                <w:i/>
                <w:color w:val="2E74B5"/>
              </w:rPr>
            </w:pPr>
            <w:r>
              <w:rPr>
                <w:i/>
                <w:noProof/>
                <w:color w:val="2E74B5"/>
              </w:rPr>
              <w:drawing>
                <wp:inline distT="114300" distB="114300" distL="114300" distR="114300" wp14:anchorId="731A5BA1" wp14:editId="553A2C8B">
                  <wp:extent cx="4200525" cy="2324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8"/>
                          <a:srcRect/>
                          <a:stretch>
                            <a:fillRect/>
                          </a:stretch>
                        </pic:blipFill>
                        <pic:spPr>
                          <a:xfrm>
                            <a:off x="0" y="0"/>
                            <a:ext cx="4200525" cy="2324100"/>
                          </a:xfrm>
                          <a:prstGeom prst="rect">
                            <a:avLst/>
                          </a:prstGeom>
                          <a:ln/>
                        </pic:spPr>
                      </pic:pic>
                    </a:graphicData>
                  </a:graphic>
                </wp:inline>
              </w:drawing>
            </w:r>
          </w:p>
        </w:tc>
      </w:tr>
    </w:tbl>
    <w:p w14:paraId="275E9309" w14:textId="77777777" w:rsidR="00285D66" w:rsidRDefault="00285D66" w:rsidP="00285D66"/>
    <w:p w14:paraId="723B77CA" w14:textId="77777777" w:rsidR="00285D66" w:rsidRDefault="00285D66" w:rsidP="00285D66"/>
    <w:p w14:paraId="6E6F7113" w14:textId="77777777" w:rsidR="00285D66" w:rsidRDefault="00285D66" w:rsidP="00285D66">
      <w:r>
        <w:br w:type="page"/>
      </w:r>
    </w:p>
    <w:p w14:paraId="4451C6EF" w14:textId="77777777" w:rsidR="00285D66" w:rsidRPr="000D161B" w:rsidRDefault="00285D66" w:rsidP="000D161B">
      <w:pPr>
        <w:pStyle w:val="Ttulo2"/>
        <w:rPr>
          <w:b/>
          <w:sz w:val="32"/>
          <w:szCs w:val="32"/>
        </w:rPr>
      </w:pPr>
      <w:bookmarkStart w:id="508" w:name="_Toc510608603"/>
      <w:r w:rsidRPr="000D161B">
        <w:rPr>
          <w:b/>
          <w:sz w:val="32"/>
          <w:szCs w:val="32"/>
        </w:rPr>
        <w:lastRenderedPageBreak/>
        <w:t>Caso de prueba Módulo WIFI ESP8266 Velocidad y configuración AP</w:t>
      </w:r>
      <w:bookmarkEnd w:id="508"/>
    </w:p>
    <w:p w14:paraId="1049A15C"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1945E8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3BFF46D"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610E7AB" w14:textId="77777777" w:rsidR="00285D66" w:rsidRDefault="00285D66" w:rsidP="00285D66">
            <w:pPr>
              <w:jc w:val="center"/>
            </w:pPr>
            <w:r>
              <w:t>Probar la velocidad del módulo Wifi</w:t>
            </w:r>
          </w:p>
        </w:tc>
      </w:tr>
      <w:tr w:rsidR="00285D66" w14:paraId="7ED15B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3FACE2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3DD6D" w14:textId="77777777" w:rsidR="00285D66" w:rsidRDefault="00285D66" w:rsidP="00285D66">
            <w:pPr>
              <w:jc w:val="center"/>
            </w:pPr>
            <w:r>
              <w:t>WifiESP8266-01-ComandosAt-configuracionWifi</w:t>
            </w:r>
          </w:p>
          <w:p w14:paraId="201272F8" w14:textId="77777777" w:rsidR="00285D66" w:rsidRDefault="00285D66" w:rsidP="00285D66">
            <w:pPr>
              <w:jc w:val="center"/>
            </w:pPr>
          </w:p>
        </w:tc>
      </w:tr>
      <w:tr w:rsidR="00285D66" w14:paraId="20004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BB9AC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2E36FC" w14:textId="77777777" w:rsidR="00285D66" w:rsidRDefault="00285D66" w:rsidP="00285D66">
            <w:pPr>
              <w:jc w:val="center"/>
            </w:pPr>
            <w:r>
              <w:t>Configurar módulo ESP8266 modo AP</w:t>
            </w:r>
          </w:p>
        </w:tc>
      </w:tr>
      <w:tr w:rsidR="00285D66" w14:paraId="4BB322F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DEA0AC"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6BFA7" w14:textId="77777777" w:rsidR="00285D66" w:rsidRDefault="00285D66" w:rsidP="00285D66">
            <w:pPr>
              <w:jc w:val="center"/>
            </w:pPr>
            <w:r>
              <w:t xml:space="preserve">Configurar el módulo ESP8266 para conocer la mayor velocidad alcanzable </w:t>
            </w:r>
          </w:p>
        </w:tc>
      </w:tr>
      <w:tr w:rsidR="00285D66" w14:paraId="0231252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521C0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30A0366" w14:textId="77777777" w:rsidR="00285D66" w:rsidRDefault="00285D66" w:rsidP="00285D66">
            <w:pPr>
              <w:jc w:val="center"/>
            </w:pPr>
            <w:r>
              <w:t>Se desea configurar el módulo como modo AP, con ssid:”SAR” sin contraseña y sin codificación. Aceptando 4 clientes simultáneos. Activando servidor DHCP. Habilitando el puerto 80 para el envío de caracteres entre PC&lt;-&gt;Arduino a través de Putty. Comprobar los baudios, mínimos y máximos, posibles dentro del rango del Serial y Wifi</w:t>
            </w:r>
          </w:p>
        </w:tc>
      </w:tr>
      <w:tr w:rsidR="00285D66" w14:paraId="388A93E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6A9BB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EE37EF7" w14:textId="77777777" w:rsidR="00285D66" w:rsidRDefault="00285D66" w:rsidP="00285D66">
            <w:pPr>
              <w:jc w:val="center"/>
            </w:pPr>
            <w:r>
              <w:t>Lograr configuración con los cambios solicitados en la descripción</w:t>
            </w:r>
          </w:p>
        </w:tc>
      </w:tr>
      <w:tr w:rsidR="00285D66" w14:paraId="38B50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75924BE"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1E3515B" w14:textId="77777777" w:rsidR="00285D66" w:rsidRDefault="00285D66" w:rsidP="00285D66">
            <w:pPr>
              <w:jc w:val="center"/>
            </w:pPr>
            <w:r>
              <w:t>No lograr la configuración deseada</w:t>
            </w:r>
          </w:p>
        </w:tc>
      </w:tr>
      <w:tr w:rsidR="00285D66" w14:paraId="53A936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43C2D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96DB98" w14:textId="77777777" w:rsidR="00285D66" w:rsidRDefault="00285D66" w:rsidP="00285D66">
            <w:pPr>
              <w:jc w:val="center"/>
            </w:pPr>
            <w:r>
              <w:t>Testear un entorno sin obstáculos y línea visual.</w:t>
            </w:r>
          </w:p>
          <w:p w14:paraId="1B732B1D" w14:textId="77777777" w:rsidR="00285D66" w:rsidRDefault="00285D66" w:rsidP="00285D66">
            <w:pPr>
              <w:jc w:val="center"/>
            </w:pPr>
            <w:r>
              <w:t>Actualizar el firmware del módulo a su última versión</w:t>
            </w:r>
          </w:p>
          <w:p w14:paraId="2C49C9A8" w14:textId="77777777" w:rsidR="00285D66" w:rsidRDefault="00285D66" w:rsidP="00285D66">
            <w:pPr>
              <w:jc w:val="center"/>
            </w:pPr>
          </w:p>
          <w:p w14:paraId="25CA0EDF" w14:textId="77777777" w:rsidR="00285D66" w:rsidRDefault="00285D66" w:rsidP="00285D66">
            <w:pPr>
              <w:jc w:val="center"/>
            </w:pPr>
          </w:p>
        </w:tc>
      </w:tr>
      <w:tr w:rsidR="00285D66" w14:paraId="2E1FFCA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9D0D9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F3711" w14:textId="77777777" w:rsidR="00285D66" w:rsidRDefault="00285D66" w:rsidP="00285D66">
            <w:pPr>
              <w:jc w:val="center"/>
            </w:pPr>
            <w:r>
              <w:t>Módulo arduino UNO</w:t>
            </w:r>
          </w:p>
          <w:p w14:paraId="21905F85" w14:textId="77777777" w:rsidR="00285D66" w:rsidRDefault="00285D66" w:rsidP="00285D66">
            <w:pPr>
              <w:jc w:val="center"/>
            </w:pPr>
            <w:r>
              <w:t>ESP8266</w:t>
            </w:r>
          </w:p>
          <w:p w14:paraId="3AAD2AB6" w14:textId="77777777" w:rsidR="00285D66" w:rsidRDefault="00285D66" w:rsidP="00285D66">
            <w:pPr>
              <w:jc w:val="center"/>
            </w:pPr>
            <w:r>
              <w:t>Cables Hembra-Macho (x5)</w:t>
            </w:r>
          </w:p>
          <w:p w14:paraId="204C6734" w14:textId="77777777" w:rsidR="00285D66" w:rsidRDefault="00285D66" w:rsidP="00285D66">
            <w:pPr>
              <w:jc w:val="center"/>
            </w:pPr>
            <w:r>
              <w:t>Un dispositivo con terminal (Putty) para conectarse en modo RAW a la ip proporcionada por el ESP8266</w:t>
            </w:r>
          </w:p>
        </w:tc>
      </w:tr>
      <w:tr w:rsidR="00285D66" w14:paraId="3B34BE8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C2B4B9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3FF7B94" w14:textId="77777777" w:rsidR="00285D66" w:rsidRDefault="00285D66" w:rsidP="00285D66">
            <w:pPr>
              <w:jc w:val="center"/>
            </w:pPr>
            <w:r>
              <w:t>Schlapp-Mansilla</w:t>
            </w:r>
          </w:p>
        </w:tc>
      </w:tr>
      <w:tr w:rsidR="00285D66" w14:paraId="50381A3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EDC4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AD533FC" w14:textId="77777777" w:rsidR="00285D66" w:rsidRDefault="00285D66" w:rsidP="00285D66">
            <w:pPr>
              <w:jc w:val="center"/>
            </w:pPr>
            <w:r>
              <w:t>28-3-2017</w:t>
            </w:r>
          </w:p>
        </w:tc>
      </w:tr>
      <w:tr w:rsidR="00285D66" w14:paraId="4404CD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51CD3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3AF479" w14:textId="77777777" w:rsidR="00285D66" w:rsidRDefault="00285D66" w:rsidP="00285D66">
            <w:pPr>
              <w:jc w:val="center"/>
            </w:pPr>
          </w:p>
          <w:p w14:paraId="24C1ADF6" w14:textId="77777777" w:rsidR="00285D66" w:rsidRDefault="00285D66" w:rsidP="00285D66">
            <w:pPr>
              <w:jc w:val="center"/>
            </w:pPr>
            <w:r>
              <w:t>La configuración es posible, pero con errores en los comandos AT. El rango en baudios permitido del Serial[9600 - 115200] el más efectivo es el 19200</w:t>
            </w:r>
          </w:p>
          <w:p w14:paraId="353B6E57" w14:textId="77777777" w:rsidR="00285D66" w:rsidRDefault="00285D66" w:rsidP="00285D66">
            <w:pPr>
              <w:jc w:val="center"/>
            </w:pPr>
            <w:r>
              <w:t>El rango en baudios permitido del módulo para transmisión es [9600 - 921600] teórico. En la práctica fue posible llevarlo hasta 4.500.000</w:t>
            </w:r>
          </w:p>
        </w:tc>
      </w:tr>
      <w:tr w:rsidR="00285D66" w14:paraId="721E1A2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47F0E9"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DF1D8FB" w14:textId="77777777" w:rsidR="00285D66" w:rsidRDefault="00285D66" w:rsidP="00285D66">
            <w:pPr>
              <w:jc w:val="center"/>
            </w:pPr>
            <w:r>
              <w:t>comandosAT-configuracionWifi.ino</w:t>
            </w:r>
          </w:p>
        </w:tc>
      </w:tr>
      <w:tr w:rsidR="00285D66" w14:paraId="176F55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DF4070"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B7C78E" w14:textId="77777777" w:rsidR="00285D66" w:rsidRDefault="00285D66" w:rsidP="00285D66">
            <w:pPr>
              <w:rPr>
                <w:i/>
                <w:color w:val="2E74B5"/>
              </w:rPr>
            </w:pPr>
            <w:r>
              <w:rPr>
                <w:i/>
                <w:noProof/>
                <w:color w:val="2E74B5"/>
              </w:rPr>
              <w:drawing>
                <wp:inline distT="114300" distB="114300" distL="114300" distR="114300" wp14:anchorId="33CBB07B" wp14:editId="283E2C50">
                  <wp:extent cx="2205038" cy="165502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7"/>
                          <a:srcRect/>
                          <a:stretch>
                            <a:fillRect/>
                          </a:stretch>
                        </pic:blipFill>
                        <pic:spPr>
                          <a:xfrm>
                            <a:off x="0" y="0"/>
                            <a:ext cx="2205038" cy="1655028"/>
                          </a:xfrm>
                          <a:prstGeom prst="rect">
                            <a:avLst/>
                          </a:prstGeom>
                          <a:ln/>
                        </pic:spPr>
                      </pic:pic>
                    </a:graphicData>
                  </a:graphic>
                </wp:inline>
              </w:drawing>
            </w:r>
          </w:p>
        </w:tc>
      </w:tr>
      <w:tr w:rsidR="00285D66" w14:paraId="56C9B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5272B3C"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B2573D" w14:textId="77777777" w:rsidR="00285D66" w:rsidRDefault="00285D66" w:rsidP="00285D66">
            <w:pPr>
              <w:rPr>
                <w:i/>
                <w:color w:val="2E74B5"/>
              </w:rPr>
            </w:pPr>
            <w:r>
              <w:rPr>
                <w:i/>
                <w:noProof/>
                <w:color w:val="2E74B5"/>
              </w:rPr>
              <w:drawing>
                <wp:inline distT="114300" distB="114300" distL="114300" distR="114300" wp14:anchorId="7436B36E" wp14:editId="718E6FE7">
                  <wp:extent cx="4200525" cy="23241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8"/>
                          <a:srcRect/>
                          <a:stretch>
                            <a:fillRect/>
                          </a:stretch>
                        </pic:blipFill>
                        <pic:spPr>
                          <a:xfrm>
                            <a:off x="0" y="0"/>
                            <a:ext cx="4200525" cy="2324100"/>
                          </a:xfrm>
                          <a:prstGeom prst="rect">
                            <a:avLst/>
                          </a:prstGeom>
                          <a:ln/>
                        </pic:spPr>
                      </pic:pic>
                    </a:graphicData>
                  </a:graphic>
                </wp:inline>
              </w:drawing>
            </w:r>
          </w:p>
        </w:tc>
      </w:tr>
    </w:tbl>
    <w:p w14:paraId="12E7B9AB" w14:textId="77777777" w:rsidR="00285D66" w:rsidRDefault="00285D66" w:rsidP="00285D66"/>
    <w:p w14:paraId="5ECA9FD3" w14:textId="77777777" w:rsidR="00285D66" w:rsidRDefault="00285D66" w:rsidP="00285D66"/>
    <w:p w14:paraId="1E623F2A" w14:textId="77777777" w:rsidR="00285D66" w:rsidRDefault="00285D66" w:rsidP="00285D66"/>
    <w:p w14:paraId="3A1DFC1C" w14:textId="77777777" w:rsidR="00285D66" w:rsidRDefault="00285D66" w:rsidP="00285D66"/>
    <w:p w14:paraId="2B5D8D73" w14:textId="77777777" w:rsidR="00285D66" w:rsidRDefault="00285D66" w:rsidP="00285D66">
      <w:pPr>
        <w:rPr>
          <w:b/>
          <w:color w:val="538DD4"/>
        </w:rPr>
      </w:pPr>
      <w:r>
        <w:br w:type="page"/>
      </w:r>
    </w:p>
    <w:p w14:paraId="3F082EFF" w14:textId="77777777" w:rsidR="00285D66" w:rsidRPr="00DD257C" w:rsidRDefault="00285D66" w:rsidP="00DD257C">
      <w:pPr>
        <w:pStyle w:val="Ttulo3"/>
        <w:rPr>
          <w:b w:val="0"/>
          <w:sz w:val="28"/>
          <w:szCs w:val="28"/>
        </w:rPr>
      </w:pPr>
      <w:bookmarkStart w:id="509" w:name="_Toc510608604"/>
      <w:r w:rsidRPr="00DD257C">
        <w:rPr>
          <w:b w:val="0"/>
          <w:sz w:val="28"/>
          <w:szCs w:val="28"/>
        </w:rPr>
        <w:lastRenderedPageBreak/>
        <w:t>Código comandosAT-configuracionWIfi.ino</w:t>
      </w:r>
      <w:bookmarkEnd w:id="509"/>
    </w:p>
    <w:p w14:paraId="37FFCBA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C586C0"/>
          <w:sz w:val="21"/>
          <w:szCs w:val="21"/>
        </w:rPr>
        <w:t>#include</w:t>
      </w:r>
      <w:r w:rsidRPr="001436FE">
        <w:rPr>
          <w:rFonts w:ascii="Consolas" w:eastAsia="Times New Roman" w:hAnsi="Consolas" w:cs="Times New Roman"/>
          <w:color w:val="569CD6"/>
          <w:sz w:val="21"/>
          <w:szCs w:val="21"/>
        </w:rPr>
        <w:t xml:space="preserve"> </w:t>
      </w:r>
      <w:r w:rsidRPr="001436FE">
        <w:rPr>
          <w:rFonts w:ascii="Consolas" w:eastAsia="Times New Roman" w:hAnsi="Consolas" w:cs="Times New Roman"/>
          <w:color w:val="CE9178"/>
          <w:sz w:val="21"/>
          <w:szCs w:val="21"/>
        </w:rPr>
        <w:t>&lt;SoftwareSerial.h&gt;</w:t>
      </w:r>
    </w:p>
    <w:p w14:paraId="6B345F1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SoftwareSerial </w:t>
      </w:r>
      <w:r w:rsidRPr="001436FE">
        <w:rPr>
          <w:rFonts w:ascii="Consolas" w:eastAsia="Times New Roman" w:hAnsi="Consolas" w:cs="Times New Roman"/>
          <w:color w:val="DCDCAA"/>
          <w:sz w:val="21"/>
          <w:szCs w:val="21"/>
        </w:rPr>
        <w:t>ESP</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9</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B5CEA8"/>
          <w:sz w:val="21"/>
          <w:szCs w:val="21"/>
        </w:rPr>
        <w:t>10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RX | TX</w:t>
      </w:r>
    </w:p>
    <w:p w14:paraId="532FFF1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w:t>
      </w:r>
    </w:p>
    <w:p w14:paraId="735B0A1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Enviar comando al esp8266 y verificar la respuesta del módulo, todo esto dentro del tiempo timeout</w:t>
      </w:r>
    </w:p>
    <w:p w14:paraId="06A03A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608B4E"/>
          <w:sz w:val="21"/>
          <w:szCs w:val="21"/>
          <w:lang w:val="en-US"/>
        </w:rPr>
        <w:t>*/</w:t>
      </w:r>
    </w:p>
    <w:p w14:paraId="4BF1286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 xml:space="preserve">(String comando, </w:t>
      </w:r>
      <w:r w:rsidRPr="001436FE">
        <w:rPr>
          <w:rFonts w:ascii="Consolas" w:eastAsia="Times New Roman" w:hAnsi="Consolas" w:cs="Times New Roman"/>
          <w:color w:val="569CD6"/>
          <w:sz w:val="21"/>
          <w:szCs w:val="21"/>
          <w:lang w:val="en-US"/>
        </w:rPr>
        <w:t>const</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timeout)</w:t>
      </w:r>
    </w:p>
    <w:p w14:paraId="7DA8B4F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4C3339A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long</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time</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DCDCAA"/>
          <w:sz w:val="21"/>
          <w:szCs w:val="21"/>
        </w:rPr>
        <w:t>millis</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medir el tiempo actual para verificar timeout</w:t>
      </w:r>
    </w:p>
    <w:p w14:paraId="64369D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1E44D9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 xml:space="preserve">(comando); </w:t>
      </w:r>
      <w:r w:rsidRPr="001436FE">
        <w:rPr>
          <w:rFonts w:ascii="Consolas" w:eastAsia="Times New Roman" w:hAnsi="Consolas" w:cs="Times New Roman"/>
          <w:color w:val="608B4E"/>
          <w:sz w:val="21"/>
          <w:szCs w:val="21"/>
        </w:rPr>
        <w:t>// enviar el comando al ESP8266</w:t>
      </w:r>
    </w:p>
    <w:p w14:paraId="526AC7D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6581B7F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lang w:val="en-US"/>
        </w:rPr>
        <w:t>while</w:t>
      </w:r>
      <w:r w:rsidRPr="001436FE">
        <w:rPr>
          <w:rFonts w:ascii="Consolas" w:eastAsia="Times New Roman" w:hAnsi="Consolas" w:cs="Times New Roman"/>
          <w:color w:val="D4D4D4"/>
          <w:sz w:val="21"/>
          <w:szCs w:val="21"/>
          <w:lang w:val="en-US"/>
        </w:rPr>
        <w:t>( (</w:t>
      </w:r>
      <w:r w:rsidRPr="001436FE">
        <w:rPr>
          <w:rFonts w:ascii="Consolas" w:eastAsia="Times New Roman" w:hAnsi="Consolas" w:cs="Times New Roman"/>
          <w:color w:val="DCDCAA"/>
          <w:sz w:val="21"/>
          <w:szCs w:val="21"/>
          <w:lang w:val="en-US"/>
        </w:rPr>
        <w:t>time</w:t>
      </w:r>
      <w:r w:rsidRPr="001436FE">
        <w:rPr>
          <w:rFonts w:ascii="Consolas" w:eastAsia="Times New Roman" w:hAnsi="Consolas" w:cs="Times New Roman"/>
          <w:color w:val="D4D4D4"/>
          <w:sz w:val="21"/>
          <w:szCs w:val="21"/>
          <w:lang w:val="en-US"/>
        </w:rPr>
        <w:t xml:space="preserve">+timeout) &gt; </w:t>
      </w:r>
      <w:r w:rsidRPr="001436FE">
        <w:rPr>
          <w:rFonts w:ascii="Consolas" w:eastAsia="Times New Roman" w:hAnsi="Consolas" w:cs="Times New Roman"/>
          <w:color w:val="DCDCAA"/>
          <w:sz w:val="21"/>
          <w:szCs w:val="21"/>
          <w:lang w:val="en-US"/>
        </w:rPr>
        <w:t>millis</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//mientras no haya timeout</w:t>
      </w:r>
    </w:p>
    <w:p w14:paraId="3C7C04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w:t>
      </w:r>
    </w:p>
    <w:p w14:paraId="7CC3C20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rPr>
        <w:t>while</w:t>
      </w:r>
      <w:r w:rsidRPr="001436FE">
        <w:rPr>
          <w:rFonts w:ascii="Consolas" w:eastAsia="Times New Roman" w:hAnsi="Consolas" w:cs="Times New Roman"/>
          <w:color w:val="D4D4D4"/>
          <w:sz w:val="21"/>
          <w:szCs w:val="21"/>
        </w:rPr>
        <w:t>(ESP.</w:t>
      </w:r>
      <w:r w:rsidRPr="001436FE">
        <w:rPr>
          <w:rFonts w:ascii="Consolas" w:eastAsia="Times New Roman" w:hAnsi="Consolas" w:cs="Times New Roman"/>
          <w:color w:val="DCDCAA"/>
          <w:sz w:val="21"/>
          <w:szCs w:val="21"/>
        </w:rPr>
        <w:t>available</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//mientras haya datos por leer</w:t>
      </w:r>
    </w:p>
    <w:p w14:paraId="7CF7C2A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7F4B7A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los datos disponibles</w:t>
      </w:r>
    </w:p>
    <w:p w14:paraId="123724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ESP.</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el siguiente caracter</w:t>
      </w:r>
    </w:p>
    <w:p w14:paraId="6879014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0533EAE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33C8348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2294F6B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return</w:t>
      </w:r>
      <w:r w:rsidRPr="001436FE">
        <w:rPr>
          <w:rFonts w:ascii="Consolas" w:eastAsia="Times New Roman" w:hAnsi="Consolas" w:cs="Times New Roman"/>
          <w:color w:val="D4D4D4"/>
          <w:sz w:val="21"/>
          <w:szCs w:val="21"/>
          <w:lang w:val="en-US"/>
        </w:rPr>
        <w:t>;</w:t>
      </w:r>
    </w:p>
    <w:p w14:paraId="47CA919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w:t>
      </w:r>
    </w:p>
    <w:p w14:paraId="414135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w:t>
      </w:r>
    </w:p>
    <w:p w14:paraId="7DBD16F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9600</w:t>
      </w:r>
      <w:r w:rsidRPr="001436FE">
        <w:rPr>
          <w:rFonts w:ascii="Consolas" w:eastAsia="Times New Roman" w:hAnsi="Consolas" w:cs="Times New Roman"/>
          <w:color w:val="D4D4D4"/>
          <w:sz w:val="21"/>
          <w:szCs w:val="21"/>
          <w:lang w:val="en-US"/>
        </w:rPr>
        <w:t>);</w:t>
      </w:r>
    </w:p>
    <w:p w14:paraId="5A27B35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4018CD5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"AT+CIPSTART='UDP','192.168.4.2',52485"</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1289E1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"AT+CIPSTATUS"</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4E9C474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C6885C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30E1FD1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ESP.</w:t>
      </w:r>
      <w:r w:rsidRPr="00285D66">
        <w:rPr>
          <w:rFonts w:ascii="Consolas" w:eastAsia="Times New Roman" w:hAnsi="Consolas" w:cs="Times New Roman"/>
          <w:color w:val="DCDCAA"/>
          <w:sz w:val="21"/>
          <w:szCs w:val="21"/>
        </w:rPr>
        <w:t>begin</w:t>
      </w:r>
      <w:r w:rsidRPr="00285D66">
        <w:rPr>
          <w:rFonts w:ascii="Consolas" w:eastAsia="Times New Roman" w:hAnsi="Consolas" w:cs="Times New Roman"/>
          <w:color w:val="D4D4D4"/>
          <w:sz w:val="21"/>
          <w:szCs w:val="21"/>
        </w:rPr>
        <w:t>(</w:t>
      </w:r>
      <w:r w:rsidRPr="00285D66">
        <w:rPr>
          <w:rFonts w:ascii="Consolas" w:eastAsia="Times New Roman" w:hAnsi="Consolas" w:cs="Times New Roman"/>
          <w:color w:val="B5CEA8"/>
          <w:sz w:val="21"/>
          <w:szCs w:val="21"/>
        </w:rPr>
        <w:t>19200</w:t>
      </w:r>
      <w:r w:rsidRPr="00285D66">
        <w:rPr>
          <w:rFonts w:ascii="Consolas" w:eastAsia="Times New Roman" w:hAnsi="Consolas" w:cs="Times New Roman"/>
          <w:color w:val="D4D4D4"/>
          <w:sz w:val="21"/>
          <w:szCs w:val="21"/>
        </w:rPr>
        <w:t>);</w:t>
      </w:r>
    </w:p>
    <w:p w14:paraId="68B7193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"AT+CIPMUX=1</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configurar para multiples conexiones</w:t>
      </w:r>
    </w:p>
    <w:p w14:paraId="5350611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"AT+CIPSERVER=1,80</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608B4E"/>
          <w:sz w:val="21"/>
          <w:szCs w:val="21"/>
        </w:rPr>
        <w:t>// Configurar el servidor en el puerto 80</w:t>
      </w:r>
    </w:p>
    <w:p w14:paraId="4DA8F1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w:t>
      </w:r>
    </w:p>
    <w:p w14:paraId="655579F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B340D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9CDCFE"/>
          <w:sz w:val="21"/>
          <w:szCs w:val="21"/>
          <w:lang w:val="en-US"/>
        </w:rPr>
        <w:t>loop</w:t>
      </w:r>
      <w:r w:rsidRPr="001436FE">
        <w:rPr>
          <w:rFonts w:ascii="Consolas" w:eastAsia="Times New Roman" w:hAnsi="Consolas" w:cs="Times New Roman"/>
          <w:color w:val="D4D4D4"/>
          <w:sz w:val="21"/>
          <w:szCs w:val="21"/>
          <w:lang w:val="en-US"/>
        </w:rPr>
        <w:t xml:space="preserve">(){  </w:t>
      </w:r>
    </w:p>
    <w:p w14:paraId="370570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String B= </w:t>
      </w:r>
      <w:r w:rsidRPr="001436FE">
        <w:rPr>
          <w:rFonts w:ascii="Consolas" w:eastAsia="Times New Roman" w:hAnsi="Consolas" w:cs="Times New Roman"/>
          <w:color w:val="CE9178"/>
          <w:sz w:val="21"/>
          <w:szCs w:val="21"/>
          <w:lang w:val="en-US"/>
        </w:rPr>
        <w:t>"."</w:t>
      </w:r>
      <w:r w:rsidRPr="001436FE">
        <w:rPr>
          <w:rFonts w:ascii="Consolas" w:eastAsia="Times New Roman" w:hAnsi="Consolas" w:cs="Times New Roman"/>
          <w:color w:val="D4D4D4"/>
          <w:sz w:val="21"/>
          <w:szCs w:val="21"/>
          <w:lang w:val="en-US"/>
        </w:rPr>
        <w:t xml:space="preserve"> ;</w:t>
      </w:r>
    </w:p>
    <w:p w14:paraId="66ADE08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378B04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569CD6"/>
          <w:sz w:val="21"/>
          <w:szCs w:val="21"/>
          <w:lang w:val="en-US"/>
        </w:rPr>
        <w:t>char</w:t>
      </w:r>
      <w:r w:rsidRPr="001436FE">
        <w:rPr>
          <w:rFonts w:ascii="Consolas" w:eastAsia="Times New Roman" w:hAnsi="Consolas" w:cs="Times New Roman"/>
          <w:color w:val="D4D4D4"/>
          <w:sz w:val="21"/>
          <w:szCs w:val="21"/>
          <w:lang w:val="en-US"/>
        </w:rPr>
        <w:t xml:space="preserve"> c = ESP.</w:t>
      </w:r>
      <w:r w:rsidRPr="001436FE">
        <w:rPr>
          <w:rFonts w:ascii="Consolas" w:eastAsia="Times New Roman" w:hAnsi="Consolas" w:cs="Times New Roman"/>
          <w:color w:val="DCDCAA"/>
          <w:sz w:val="21"/>
          <w:szCs w:val="21"/>
          <w:lang w:val="en-US"/>
        </w:rPr>
        <w:t>read</w:t>
      </w:r>
      <w:r w:rsidRPr="001436FE">
        <w:rPr>
          <w:rFonts w:ascii="Consolas" w:eastAsia="Times New Roman" w:hAnsi="Consolas" w:cs="Times New Roman"/>
          <w:color w:val="D4D4D4"/>
          <w:sz w:val="21"/>
          <w:szCs w:val="21"/>
          <w:lang w:val="en-US"/>
        </w:rPr>
        <w:t>() ;</w:t>
      </w:r>
    </w:p>
    <w:p w14:paraId="6B2C964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288E10C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D25E32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61873E1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Serial.</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w:t>
      </w:r>
    </w:p>
    <w:p w14:paraId="1C6678D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(c);</w:t>
      </w:r>
    </w:p>
    <w:p w14:paraId="22367A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lastRenderedPageBreak/>
        <w:t xml:space="preserve">         }</w:t>
      </w:r>
    </w:p>
    <w:p w14:paraId="1EFB6C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2E902988" w14:textId="77777777" w:rsidR="00285D66" w:rsidRPr="000D161B" w:rsidRDefault="00285D66" w:rsidP="000D161B">
      <w:pPr>
        <w:pStyle w:val="Ttulo2"/>
        <w:rPr>
          <w:b/>
          <w:sz w:val="32"/>
          <w:szCs w:val="32"/>
        </w:rPr>
      </w:pPr>
      <w:bookmarkStart w:id="510" w:name="_Toc510608605"/>
      <w:r w:rsidRPr="000D161B">
        <w:rPr>
          <w:b/>
          <w:sz w:val="32"/>
          <w:szCs w:val="32"/>
        </w:rPr>
        <w:t>Caso de prueba N 3 Módulo WIFI ESP8266 Velocidad</w:t>
      </w:r>
      <w:bookmarkEnd w:id="510"/>
    </w:p>
    <w:p w14:paraId="6B960C2A"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D5BDE4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65D8537"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CCC86CA" w14:textId="77777777" w:rsidR="00285D66" w:rsidRDefault="00285D66" w:rsidP="00285D66">
            <w:pPr>
              <w:jc w:val="center"/>
            </w:pPr>
            <w:r>
              <w:t>Probar la velocidad del módulo Wifi</w:t>
            </w:r>
          </w:p>
        </w:tc>
      </w:tr>
      <w:tr w:rsidR="00285D66" w14:paraId="3E04E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C37F7"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AABF292" w14:textId="77777777" w:rsidR="00285D66" w:rsidRDefault="00285D66" w:rsidP="00285D66">
            <w:pPr>
              <w:jc w:val="center"/>
            </w:pPr>
            <w:r>
              <w:t>WifiESP8266-02-Pruebas-configuracionWifi</w:t>
            </w:r>
          </w:p>
          <w:p w14:paraId="41859DD6" w14:textId="77777777" w:rsidR="00285D66" w:rsidRDefault="00285D66" w:rsidP="00285D66">
            <w:pPr>
              <w:jc w:val="center"/>
            </w:pPr>
          </w:p>
        </w:tc>
      </w:tr>
      <w:tr w:rsidR="00285D66" w14:paraId="19575CB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813CC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206C8EF" w14:textId="77777777" w:rsidR="00285D66" w:rsidRDefault="00285D66" w:rsidP="00285D66">
            <w:pPr>
              <w:jc w:val="center"/>
            </w:pPr>
            <w:r>
              <w:t>Configurar módulo ESP8266 modo SOF AP</w:t>
            </w:r>
          </w:p>
        </w:tc>
      </w:tr>
      <w:tr w:rsidR="00285D66" w14:paraId="6186A4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441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1D63B2" w14:textId="77777777" w:rsidR="00285D66" w:rsidRDefault="00285D66" w:rsidP="00285D66">
            <w:pPr>
              <w:jc w:val="center"/>
            </w:pPr>
            <w:r>
              <w:t xml:space="preserve">Configurar el módulo ESP8266 para conocer la mayor velocidad alcanzable </w:t>
            </w:r>
          </w:p>
        </w:tc>
      </w:tr>
      <w:tr w:rsidR="00285D66" w14:paraId="4C3FA35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51ED1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011998" w14:textId="77777777" w:rsidR="00285D66" w:rsidRDefault="00285D66" w:rsidP="00285D66">
            <w:pPr>
              <w:jc w:val="center"/>
            </w:pPr>
            <w:r>
              <w:t>Se desea configurar el módulo como modo AP, con ssid:”SAR” sin contraseña y sin codificación. Activando servidor DHCP. Habilitando el puerto para UDP y realizar el envío de caracteres entre PC&lt;-&gt;Arduino a través de PacketSender. Comprobar los baudios, mínimos y máximos, posibles dentro del rango del Serial y Wifi y los distintos Buffers.</w:t>
            </w:r>
          </w:p>
        </w:tc>
      </w:tr>
      <w:tr w:rsidR="00285D66" w14:paraId="237E2F3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698F7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128FD" w14:textId="77777777" w:rsidR="00285D66" w:rsidRDefault="00285D66" w:rsidP="00285D66">
            <w:pPr>
              <w:jc w:val="center"/>
            </w:pPr>
            <w:r>
              <w:t>Lograr configuración con los cambios solicitados en la descripción</w:t>
            </w:r>
          </w:p>
        </w:tc>
      </w:tr>
      <w:tr w:rsidR="00285D66" w14:paraId="397F59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E5A7B2"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5F2E49" w14:textId="77777777" w:rsidR="00285D66" w:rsidRDefault="00285D66" w:rsidP="00285D66">
            <w:pPr>
              <w:jc w:val="center"/>
            </w:pPr>
            <w:r>
              <w:t>No lograr la configuración deseada</w:t>
            </w:r>
          </w:p>
        </w:tc>
      </w:tr>
      <w:tr w:rsidR="00285D66" w14:paraId="72E6E0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89DEDC"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378266" w14:textId="77777777" w:rsidR="00285D66" w:rsidRDefault="00285D66" w:rsidP="00285D66">
            <w:pPr>
              <w:jc w:val="center"/>
            </w:pPr>
            <w:r>
              <w:t>Testear un entorno sin obstáculos y línea visual.</w:t>
            </w:r>
          </w:p>
          <w:p w14:paraId="6D927325" w14:textId="77777777" w:rsidR="00285D66" w:rsidRDefault="00285D66" w:rsidP="00285D66">
            <w:pPr>
              <w:jc w:val="center"/>
            </w:pPr>
          </w:p>
          <w:p w14:paraId="26584875" w14:textId="77777777" w:rsidR="00285D66" w:rsidRDefault="00285D66" w:rsidP="00285D66">
            <w:pPr>
              <w:jc w:val="center"/>
            </w:pPr>
          </w:p>
          <w:p w14:paraId="23E06747" w14:textId="77777777" w:rsidR="00285D66" w:rsidRDefault="00285D66" w:rsidP="00285D66">
            <w:pPr>
              <w:jc w:val="center"/>
            </w:pPr>
          </w:p>
        </w:tc>
      </w:tr>
      <w:tr w:rsidR="00285D66" w14:paraId="2805662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E328F24"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AA1081" w14:textId="77777777" w:rsidR="00285D66" w:rsidRDefault="00285D66" w:rsidP="00285D66">
            <w:pPr>
              <w:jc w:val="center"/>
            </w:pPr>
            <w:r>
              <w:t>Módulo Arduino UNO</w:t>
            </w:r>
          </w:p>
          <w:p w14:paraId="5B47CFB9" w14:textId="77777777" w:rsidR="00285D66" w:rsidRDefault="00285D66" w:rsidP="00285D66">
            <w:pPr>
              <w:jc w:val="center"/>
            </w:pPr>
            <w:r>
              <w:t>ESP8266</w:t>
            </w:r>
          </w:p>
          <w:p w14:paraId="6CF8C226" w14:textId="77777777" w:rsidR="00285D66" w:rsidRDefault="00285D66" w:rsidP="00285D66">
            <w:pPr>
              <w:jc w:val="center"/>
            </w:pPr>
            <w:r>
              <w:t>Cables Hembra-Macho (x5)</w:t>
            </w:r>
          </w:p>
          <w:p w14:paraId="1E3D12C2" w14:textId="77777777" w:rsidR="00285D66" w:rsidRDefault="00285D66" w:rsidP="00285D66">
            <w:pPr>
              <w:jc w:val="center"/>
            </w:pPr>
            <w:r>
              <w:t>Un dispositivo con PacketSender para generar un servidor UDP y recibir paquetes proporcionados por el ESP8266</w:t>
            </w:r>
          </w:p>
        </w:tc>
      </w:tr>
      <w:tr w:rsidR="00285D66" w14:paraId="6B17277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2BEF0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7DE717" w14:textId="77777777" w:rsidR="00285D66" w:rsidRDefault="00285D66" w:rsidP="00285D66">
            <w:pPr>
              <w:jc w:val="center"/>
            </w:pPr>
            <w:r>
              <w:t>Mansilla</w:t>
            </w:r>
          </w:p>
        </w:tc>
      </w:tr>
      <w:tr w:rsidR="00285D66" w14:paraId="325C95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51A5FE"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159F018" w14:textId="77777777" w:rsidR="00285D66" w:rsidRDefault="00285D66" w:rsidP="00285D66">
            <w:pPr>
              <w:jc w:val="center"/>
            </w:pPr>
            <w:r>
              <w:t>30-3-2017</w:t>
            </w:r>
          </w:p>
        </w:tc>
      </w:tr>
      <w:tr w:rsidR="00285D66" w14:paraId="5BA5200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CFB0E7"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C24DD5" w14:textId="77777777" w:rsidR="00285D66" w:rsidRDefault="00285D66" w:rsidP="00285D66">
            <w:pPr>
              <w:jc w:val="center"/>
            </w:pPr>
          </w:p>
          <w:p w14:paraId="0F30BBE6" w14:textId="77777777" w:rsidR="00285D66" w:rsidRDefault="00285D66" w:rsidP="00285D66">
            <w:pPr>
              <w:jc w:val="center"/>
            </w:pPr>
          </w:p>
        </w:tc>
      </w:tr>
      <w:tr w:rsidR="00285D66" w14:paraId="792E0DF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8CA6C3B"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A6FC69" w14:textId="77777777" w:rsidR="00285D66" w:rsidRDefault="00285D66" w:rsidP="00285D66">
            <w:pPr>
              <w:jc w:val="center"/>
            </w:pPr>
            <w:r>
              <w:t>pruebaVelocidad6-configuracionWifi.ino</w:t>
            </w:r>
          </w:p>
        </w:tc>
      </w:tr>
      <w:tr w:rsidR="00285D66" w14:paraId="20BFFF5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DB14B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B7D700" w14:textId="77777777" w:rsidR="00285D66" w:rsidRDefault="00285D66" w:rsidP="00285D66">
            <w:pPr>
              <w:rPr>
                <w:i/>
                <w:color w:val="2E74B5"/>
              </w:rPr>
            </w:pPr>
            <w:r>
              <w:rPr>
                <w:i/>
                <w:noProof/>
                <w:color w:val="2E74B5"/>
              </w:rPr>
              <w:drawing>
                <wp:inline distT="114300" distB="114300" distL="114300" distR="114300" wp14:anchorId="0067F552" wp14:editId="2F3AFCC5">
                  <wp:extent cx="2205038" cy="1655028"/>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7"/>
                          <a:srcRect/>
                          <a:stretch>
                            <a:fillRect/>
                          </a:stretch>
                        </pic:blipFill>
                        <pic:spPr>
                          <a:xfrm>
                            <a:off x="0" y="0"/>
                            <a:ext cx="2205038" cy="1655028"/>
                          </a:xfrm>
                          <a:prstGeom prst="rect">
                            <a:avLst/>
                          </a:prstGeom>
                          <a:ln/>
                        </pic:spPr>
                      </pic:pic>
                    </a:graphicData>
                  </a:graphic>
                </wp:inline>
              </w:drawing>
            </w:r>
          </w:p>
        </w:tc>
      </w:tr>
      <w:tr w:rsidR="00285D66" w14:paraId="2025D8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B31BA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396D5F" w14:textId="77777777" w:rsidR="00285D66" w:rsidRDefault="00285D66" w:rsidP="00285D66">
            <w:pPr>
              <w:rPr>
                <w:i/>
                <w:color w:val="2E74B5"/>
              </w:rPr>
            </w:pPr>
            <w:r>
              <w:rPr>
                <w:i/>
                <w:noProof/>
                <w:color w:val="2E74B5"/>
              </w:rPr>
              <w:drawing>
                <wp:inline distT="114300" distB="114300" distL="114300" distR="114300" wp14:anchorId="04FFCAF8" wp14:editId="641A2CD6">
                  <wp:extent cx="4200525" cy="2324100"/>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8"/>
                          <a:srcRect/>
                          <a:stretch>
                            <a:fillRect/>
                          </a:stretch>
                        </pic:blipFill>
                        <pic:spPr>
                          <a:xfrm>
                            <a:off x="0" y="0"/>
                            <a:ext cx="4200525" cy="2324100"/>
                          </a:xfrm>
                          <a:prstGeom prst="rect">
                            <a:avLst/>
                          </a:prstGeom>
                          <a:ln/>
                        </pic:spPr>
                      </pic:pic>
                    </a:graphicData>
                  </a:graphic>
                </wp:inline>
              </w:drawing>
            </w:r>
          </w:p>
        </w:tc>
      </w:tr>
      <w:tr w:rsidR="00285D66" w14:paraId="74A7622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E3866C" w14:textId="77777777" w:rsidR="00285D66" w:rsidRDefault="00285D66" w:rsidP="00285D66">
            <w:pPr>
              <w:jc w:val="center"/>
              <w:rPr>
                <w:b/>
              </w:rPr>
            </w:pPr>
            <w:r>
              <w:rPr>
                <w:b/>
              </w:rPr>
              <w:t>Prueba1 - Buffer 64bytes</w:t>
            </w:r>
          </w:p>
          <w:p w14:paraId="41A8C709" w14:textId="77777777" w:rsidR="00285D66" w:rsidRDefault="00285D66" w:rsidP="00285D66">
            <w:pPr>
              <w:jc w:val="center"/>
              <w:rPr>
                <w:b/>
              </w:rPr>
            </w:pPr>
            <w:r>
              <w:rPr>
                <w:b/>
              </w:rPr>
              <w:t>PacketSender recibe 98 paquetes</w:t>
            </w:r>
          </w:p>
          <w:p w14:paraId="02E86A08"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386C81" w14:textId="77777777" w:rsidR="00285D66" w:rsidRDefault="00285D66" w:rsidP="00285D66">
            <w:pPr>
              <w:rPr>
                <w:i/>
                <w:color w:val="2E74B5"/>
              </w:rPr>
            </w:pPr>
            <w:r>
              <w:rPr>
                <w:i/>
                <w:noProof/>
                <w:color w:val="2E74B5"/>
              </w:rPr>
              <w:drawing>
                <wp:inline distT="114300" distB="114300" distL="114300" distR="114300" wp14:anchorId="5B36F60B" wp14:editId="6689D7D7">
                  <wp:extent cx="4200525" cy="1244600"/>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9"/>
                          <a:srcRect/>
                          <a:stretch>
                            <a:fillRect/>
                          </a:stretch>
                        </pic:blipFill>
                        <pic:spPr>
                          <a:xfrm>
                            <a:off x="0" y="0"/>
                            <a:ext cx="4200525" cy="1244600"/>
                          </a:xfrm>
                          <a:prstGeom prst="rect">
                            <a:avLst/>
                          </a:prstGeom>
                          <a:ln/>
                        </pic:spPr>
                      </pic:pic>
                    </a:graphicData>
                  </a:graphic>
                </wp:inline>
              </w:drawing>
            </w:r>
          </w:p>
        </w:tc>
      </w:tr>
      <w:tr w:rsidR="00285D66" w14:paraId="41B2B8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6DB2CF" w14:textId="77777777" w:rsidR="00285D66" w:rsidRDefault="00285D66" w:rsidP="00285D66">
            <w:pPr>
              <w:jc w:val="center"/>
              <w:rPr>
                <w:b/>
              </w:rPr>
            </w:pPr>
            <w:r>
              <w:rPr>
                <w:b/>
              </w:rPr>
              <w:t>Prueba 2 - Buffer 8 bytes</w:t>
            </w:r>
          </w:p>
          <w:p w14:paraId="0F71890B" w14:textId="77777777" w:rsidR="00285D66" w:rsidRDefault="00285D66" w:rsidP="00285D66">
            <w:pPr>
              <w:jc w:val="center"/>
              <w:rPr>
                <w:b/>
              </w:rPr>
            </w:pPr>
            <w:r>
              <w:rPr>
                <w:b/>
              </w:rPr>
              <w:t>PacketSender recibe 81 paquetes</w:t>
            </w:r>
          </w:p>
          <w:p w14:paraId="11A3164F"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9B87BA" w14:textId="77777777" w:rsidR="00285D66" w:rsidRDefault="00285D66" w:rsidP="00285D66">
            <w:pPr>
              <w:rPr>
                <w:i/>
                <w:color w:val="2E74B5"/>
              </w:rPr>
            </w:pPr>
            <w:r>
              <w:rPr>
                <w:i/>
                <w:noProof/>
                <w:color w:val="2E74B5"/>
              </w:rPr>
              <w:drawing>
                <wp:inline distT="114300" distB="114300" distL="114300" distR="114300" wp14:anchorId="512A36C2" wp14:editId="5B83A0A5">
                  <wp:extent cx="4200525" cy="1066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0"/>
                          <a:srcRect/>
                          <a:stretch>
                            <a:fillRect/>
                          </a:stretch>
                        </pic:blipFill>
                        <pic:spPr>
                          <a:xfrm>
                            <a:off x="0" y="0"/>
                            <a:ext cx="4200525" cy="1066800"/>
                          </a:xfrm>
                          <a:prstGeom prst="rect">
                            <a:avLst/>
                          </a:prstGeom>
                          <a:ln/>
                        </pic:spPr>
                      </pic:pic>
                    </a:graphicData>
                  </a:graphic>
                </wp:inline>
              </w:drawing>
            </w:r>
          </w:p>
        </w:tc>
      </w:tr>
      <w:tr w:rsidR="00285D66" w14:paraId="3BA99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6835DE" w14:textId="77777777" w:rsidR="00285D66" w:rsidRDefault="00285D66" w:rsidP="00285D66">
            <w:pPr>
              <w:jc w:val="center"/>
              <w:rPr>
                <w:b/>
              </w:rPr>
            </w:pPr>
            <w:r>
              <w:rPr>
                <w:b/>
              </w:rPr>
              <w:t>Prueba 3 - Buffer 128 bytes</w:t>
            </w:r>
          </w:p>
          <w:p w14:paraId="38E72B43" w14:textId="77777777" w:rsidR="00285D66" w:rsidRDefault="00285D66" w:rsidP="00285D66">
            <w:pPr>
              <w:jc w:val="center"/>
              <w:rPr>
                <w:b/>
              </w:rPr>
            </w:pPr>
            <w:r>
              <w:rPr>
                <w:b/>
              </w:rPr>
              <w:t>PacketSender</w:t>
            </w:r>
          </w:p>
          <w:p w14:paraId="17738A3A" w14:textId="77777777" w:rsidR="00285D66" w:rsidRDefault="00285D66" w:rsidP="00285D66">
            <w:pPr>
              <w:jc w:val="center"/>
              <w:rPr>
                <w:b/>
              </w:rPr>
            </w:pPr>
            <w:r>
              <w:rPr>
                <w:b/>
              </w:rPr>
              <w:t>recibe 78 paquetes</w:t>
            </w:r>
          </w:p>
          <w:p w14:paraId="468A8F9D"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B44AE2" w14:textId="77777777" w:rsidR="00285D66" w:rsidRDefault="00285D66" w:rsidP="00285D66">
            <w:pPr>
              <w:rPr>
                <w:i/>
                <w:color w:val="2E74B5"/>
              </w:rPr>
            </w:pPr>
            <w:r>
              <w:rPr>
                <w:i/>
                <w:noProof/>
                <w:color w:val="2E74B5"/>
              </w:rPr>
              <w:drawing>
                <wp:inline distT="114300" distB="114300" distL="114300" distR="114300" wp14:anchorId="63B6B08F" wp14:editId="72A036E3">
                  <wp:extent cx="4200525" cy="9017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1"/>
                          <a:srcRect/>
                          <a:stretch>
                            <a:fillRect/>
                          </a:stretch>
                        </pic:blipFill>
                        <pic:spPr>
                          <a:xfrm>
                            <a:off x="0" y="0"/>
                            <a:ext cx="4200525" cy="901700"/>
                          </a:xfrm>
                          <a:prstGeom prst="rect">
                            <a:avLst/>
                          </a:prstGeom>
                          <a:ln/>
                        </pic:spPr>
                      </pic:pic>
                    </a:graphicData>
                  </a:graphic>
                </wp:inline>
              </w:drawing>
            </w:r>
          </w:p>
        </w:tc>
      </w:tr>
      <w:tr w:rsidR="00285D66" w14:paraId="6B4420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7524DE" w14:textId="77777777" w:rsidR="00285D66" w:rsidRDefault="00285D66" w:rsidP="00285D66">
            <w:pPr>
              <w:jc w:val="center"/>
              <w:rPr>
                <w:b/>
              </w:rPr>
            </w:pPr>
            <w:r>
              <w:rPr>
                <w:b/>
              </w:rPr>
              <w:lastRenderedPageBreak/>
              <w:t>Prueba 4 - Buffer</w:t>
            </w:r>
          </w:p>
          <w:p w14:paraId="4D1446A5" w14:textId="77777777" w:rsidR="00285D66" w:rsidRDefault="00285D66" w:rsidP="00285D66">
            <w:pPr>
              <w:jc w:val="center"/>
              <w:rPr>
                <w:b/>
              </w:rPr>
            </w:pPr>
            <w:r>
              <w:rPr>
                <w:b/>
              </w:rPr>
              <w:t>256 bytes</w:t>
            </w:r>
          </w:p>
          <w:p w14:paraId="1DE6F44C" w14:textId="77777777" w:rsidR="00285D66" w:rsidRDefault="00285D66" w:rsidP="00285D66">
            <w:pPr>
              <w:jc w:val="center"/>
              <w:rPr>
                <w:b/>
              </w:rPr>
            </w:pPr>
            <w:r>
              <w:rPr>
                <w:b/>
              </w:rPr>
              <w:t>PacketSender</w:t>
            </w:r>
          </w:p>
          <w:p w14:paraId="4036BE9B" w14:textId="77777777" w:rsidR="00285D66" w:rsidRDefault="00285D66" w:rsidP="00285D66">
            <w:pPr>
              <w:jc w:val="center"/>
              <w:rPr>
                <w:b/>
              </w:rPr>
            </w:pPr>
            <w:r>
              <w:rPr>
                <w:b/>
              </w:rPr>
              <w:t>110 paquetes}CIOBAUD=115200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F3B2697" w14:textId="77777777" w:rsidR="00285D66" w:rsidRDefault="00285D66" w:rsidP="00285D66">
            <w:pPr>
              <w:rPr>
                <w:i/>
                <w:color w:val="2E74B5"/>
              </w:rPr>
            </w:pPr>
            <w:r>
              <w:rPr>
                <w:i/>
                <w:noProof/>
                <w:color w:val="2E74B5"/>
              </w:rPr>
              <w:drawing>
                <wp:inline distT="114300" distB="114300" distL="114300" distR="114300" wp14:anchorId="0766939C" wp14:editId="053985F1">
                  <wp:extent cx="4200525" cy="7620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2"/>
                          <a:srcRect/>
                          <a:stretch>
                            <a:fillRect/>
                          </a:stretch>
                        </pic:blipFill>
                        <pic:spPr>
                          <a:xfrm>
                            <a:off x="0" y="0"/>
                            <a:ext cx="4200525" cy="762000"/>
                          </a:xfrm>
                          <a:prstGeom prst="rect">
                            <a:avLst/>
                          </a:prstGeom>
                          <a:ln/>
                        </pic:spPr>
                      </pic:pic>
                    </a:graphicData>
                  </a:graphic>
                </wp:inline>
              </w:drawing>
            </w:r>
          </w:p>
        </w:tc>
      </w:tr>
      <w:tr w:rsidR="00285D66" w14:paraId="32A6052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8CCC90" w14:textId="77777777" w:rsidR="00285D66" w:rsidRPr="0039527B" w:rsidRDefault="00285D66" w:rsidP="00285D66">
            <w:pPr>
              <w:jc w:val="center"/>
              <w:rPr>
                <w:b/>
                <w:lang w:val="en-US"/>
              </w:rPr>
            </w:pPr>
            <w:r w:rsidRPr="0039527B">
              <w:rPr>
                <w:b/>
                <w:lang w:val="en-US"/>
              </w:rPr>
              <w:t xml:space="preserve">Prueba 5 </w:t>
            </w:r>
          </w:p>
          <w:p w14:paraId="47907014" w14:textId="77777777" w:rsidR="00285D66" w:rsidRPr="0039527B" w:rsidRDefault="00285D66" w:rsidP="00285D66">
            <w:pPr>
              <w:jc w:val="center"/>
              <w:rPr>
                <w:b/>
                <w:lang w:val="en-US"/>
              </w:rPr>
            </w:pPr>
            <w:r w:rsidRPr="0039527B">
              <w:rPr>
                <w:b/>
                <w:lang w:val="en-US"/>
              </w:rPr>
              <w:t>Buffer 512 bytes</w:t>
            </w:r>
          </w:p>
          <w:p w14:paraId="0B2878D9" w14:textId="77777777" w:rsidR="00285D66" w:rsidRPr="0039527B" w:rsidRDefault="00285D66" w:rsidP="00285D66">
            <w:pPr>
              <w:jc w:val="center"/>
              <w:rPr>
                <w:b/>
                <w:lang w:val="en-US"/>
              </w:rPr>
            </w:pPr>
            <w:r w:rsidRPr="0039527B">
              <w:rPr>
                <w:b/>
                <w:lang w:val="en-US"/>
              </w:rPr>
              <w:t>PacketSender 107</w:t>
            </w:r>
          </w:p>
          <w:p w14:paraId="2AB0DE8C" w14:textId="77777777" w:rsidR="00285D66" w:rsidRPr="0039527B" w:rsidRDefault="00285D66" w:rsidP="00285D66">
            <w:pPr>
              <w:jc w:val="center"/>
              <w:rPr>
                <w:b/>
                <w:lang w:val="en-US"/>
              </w:rPr>
            </w:pPr>
            <w:r w:rsidRPr="0039527B">
              <w:rPr>
                <w:b/>
                <w:lang w:val="en-US"/>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565FCC" w14:textId="77777777" w:rsidR="00285D66" w:rsidRDefault="00285D66" w:rsidP="00285D66">
            <w:pPr>
              <w:rPr>
                <w:i/>
                <w:color w:val="2E74B5"/>
              </w:rPr>
            </w:pPr>
            <w:r>
              <w:rPr>
                <w:i/>
                <w:noProof/>
                <w:color w:val="2E74B5"/>
              </w:rPr>
              <w:drawing>
                <wp:inline distT="114300" distB="114300" distL="114300" distR="114300" wp14:anchorId="0AD41FDB" wp14:editId="06D6DBF8">
                  <wp:extent cx="4200525" cy="9017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3"/>
                          <a:srcRect/>
                          <a:stretch>
                            <a:fillRect/>
                          </a:stretch>
                        </pic:blipFill>
                        <pic:spPr>
                          <a:xfrm>
                            <a:off x="0" y="0"/>
                            <a:ext cx="4200525" cy="901700"/>
                          </a:xfrm>
                          <a:prstGeom prst="rect">
                            <a:avLst/>
                          </a:prstGeom>
                          <a:ln/>
                        </pic:spPr>
                      </pic:pic>
                    </a:graphicData>
                  </a:graphic>
                </wp:inline>
              </w:drawing>
            </w:r>
          </w:p>
        </w:tc>
      </w:tr>
      <w:tr w:rsidR="00285D66" w14:paraId="64E9B5A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61F8BAC" w14:textId="77777777" w:rsidR="00285D66" w:rsidRDefault="00285D66" w:rsidP="00285D66">
            <w:pPr>
              <w:jc w:val="center"/>
              <w:rPr>
                <w:b/>
              </w:rPr>
            </w:pPr>
            <w:r>
              <w:rPr>
                <w:b/>
              </w:rPr>
              <w:t>Prueba 6</w:t>
            </w:r>
          </w:p>
          <w:p w14:paraId="233E004E" w14:textId="77777777" w:rsidR="00285D66" w:rsidRDefault="00285D66" w:rsidP="00285D66">
            <w:pPr>
              <w:jc w:val="center"/>
              <w:rPr>
                <w:b/>
              </w:rPr>
            </w:pPr>
            <w:r>
              <w:rPr>
                <w:b/>
              </w:rPr>
              <w:t>Buffer 1024 bytes</w:t>
            </w:r>
          </w:p>
          <w:p w14:paraId="1C9E7A5E" w14:textId="77777777" w:rsidR="00285D66" w:rsidRDefault="00285D66" w:rsidP="00285D66">
            <w:pPr>
              <w:jc w:val="center"/>
              <w:rPr>
                <w:b/>
              </w:rPr>
            </w:pPr>
            <w:r>
              <w:rPr>
                <w:b/>
              </w:rPr>
              <w:t>PacketSender 48</w:t>
            </w:r>
          </w:p>
          <w:p w14:paraId="06C92D50" w14:textId="77777777" w:rsidR="00285D66" w:rsidRDefault="00285D66" w:rsidP="00285D66">
            <w:pPr>
              <w:jc w:val="center"/>
              <w:rPr>
                <w:b/>
              </w:rPr>
            </w:pPr>
            <w:r>
              <w:rPr>
                <w:b/>
              </w:rPr>
              <w:t>ERROR</w:t>
            </w:r>
          </w:p>
          <w:p w14:paraId="6EDBFC46"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69FBB3" w14:textId="77777777" w:rsidR="00285D66" w:rsidRDefault="00285D66" w:rsidP="00285D66">
            <w:pPr>
              <w:rPr>
                <w:i/>
                <w:color w:val="2E74B5"/>
              </w:rPr>
            </w:pPr>
            <w:r>
              <w:rPr>
                <w:i/>
                <w:noProof/>
                <w:color w:val="2E74B5"/>
              </w:rPr>
              <w:drawing>
                <wp:inline distT="114300" distB="114300" distL="114300" distR="114300" wp14:anchorId="7BC1708A" wp14:editId="470747DB">
                  <wp:extent cx="3467100" cy="2219325"/>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4"/>
                          <a:srcRect/>
                          <a:stretch>
                            <a:fillRect/>
                          </a:stretch>
                        </pic:blipFill>
                        <pic:spPr>
                          <a:xfrm>
                            <a:off x="0" y="0"/>
                            <a:ext cx="3467100" cy="2219325"/>
                          </a:xfrm>
                          <a:prstGeom prst="rect">
                            <a:avLst/>
                          </a:prstGeom>
                          <a:ln/>
                        </pic:spPr>
                      </pic:pic>
                    </a:graphicData>
                  </a:graphic>
                </wp:inline>
              </w:drawing>
            </w:r>
          </w:p>
        </w:tc>
      </w:tr>
      <w:tr w:rsidR="00285D66" w14:paraId="7B9962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EAA746" w14:textId="77777777" w:rsidR="00285D66" w:rsidRPr="0039527B" w:rsidRDefault="00285D66" w:rsidP="00285D66">
            <w:pPr>
              <w:jc w:val="center"/>
              <w:rPr>
                <w:b/>
                <w:lang w:val="en-US"/>
              </w:rPr>
            </w:pPr>
            <w:r w:rsidRPr="0039527B">
              <w:rPr>
                <w:b/>
                <w:lang w:val="en-US"/>
              </w:rPr>
              <w:t>Prueba 7</w:t>
            </w:r>
          </w:p>
          <w:p w14:paraId="69201FF0" w14:textId="77777777" w:rsidR="00285D66" w:rsidRPr="0039527B" w:rsidRDefault="00285D66" w:rsidP="00285D66">
            <w:pPr>
              <w:jc w:val="center"/>
              <w:rPr>
                <w:b/>
                <w:lang w:val="en-US"/>
              </w:rPr>
            </w:pPr>
            <w:r w:rsidRPr="0039527B">
              <w:rPr>
                <w:b/>
                <w:lang w:val="en-US"/>
              </w:rPr>
              <w:t>Buffer 512 bytes</w:t>
            </w:r>
          </w:p>
          <w:p w14:paraId="10762F9A" w14:textId="77777777" w:rsidR="00285D66" w:rsidRPr="0039527B" w:rsidRDefault="00285D66" w:rsidP="00285D66">
            <w:pPr>
              <w:jc w:val="center"/>
              <w:rPr>
                <w:b/>
                <w:lang w:val="en-US"/>
              </w:rPr>
            </w:pPr>
            <w:r w:rsidRPr="0039527B">
              <w:rPr>
                <w:b/>
                <w:lang w:val="en-US"/>
              </w:rPr>
              <w:t>PacketSender 6</w:t>
            </w:r>
          </w:p>
          <w:p w14:paraId="210CF2A0" w14:textId="77777777" w:rsidR="00285D66" w:rsidRPr="0039527B" w:rsidRDefault="00285D66" w:rsidP="00285D66">
            <w:pPr>
              <w:jc w:val="center"/>
              <w:rPr>
                <w:b/>
                <w:lang w:val="en-US"/>
              </w:rPr>
            </w:pPr>
            <w:r w:rsidRPr="0039527B">
              <w:rPr>
                <w:b/>
                <w:lang w:val="en-US"/>
              </w:rPr>
              <w:t>CIOBAUD=9600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4A923" w14:textId="77777777" w:rsidR="00285D66" w:rsidRDefault="00285D66" w:rsidP="00285D66">
            <w:pPr>
              <w:rPr>
                <w:i/>
                <w:color w:val="2E74B5"/>
              </w:rPr>
            </w:pPr>
            <w:r>
              <w:rPr>
                <w:i/>
                <w:noProof/>
                <w:color w:val="2E74B5"/>
              </w:rPr>
              <w:drawing>
                <wp:inline distT="114300" distB="114300" distL="114300" distR="114300" wp14:anchorId="7D5C81C9" wp14:editId="60EBE511">
                  <wp:extent cx="4200525" cy="9525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5"/>
                          <a:srcRect/>
                          <a:stretch>
                            <a:fillRect/>
                          </a:stretch>
                        </pic:blipFill>
                        <pic:spPr>
                          <a:xfrm>
                            <a:off x="0" y="0"/>
                            <a:ext cx="4200525" cy="952500"/>
                          </a:xfrm>
                          <a:prstGeom prst="rect">
                            <a:avLst/>
                          </a:prstGeom>
                          <a:ln/>
                        </pic:spPr>
                      </pic:pic>
                    </a:graphicData>
                  </a:graphic>
                </wp:inline>
              </w:drawing>
            </w:r>
          </w:p>
        </w:tc>
      </w:tr>
      <w:tr w:rsidR="00285D66" w14:paraId="39725BE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F1134" w14:textId="77777777" w:rsidR="00285D66" w:rsidRPr="0039527B" w:rsidRDefault="00285D66" w:rsidP="00285D66">
            <w:pPr>
              <w:jc w:val="center"/>
              <w:rPr>
                <w:b/>
                <w:lang w:val="en-US"/>
              </w:rPr>
            </w:pPr>
            <w:r w:rsidRPr="0039527B">
              <w:rPr>
                <w:b/>
                <w:lang w:val="en-US"/>
              </w:rPr>
              <w:t>Prueba 8</w:t>
            </w:r>
          </w:p>
          <w:p w14:paraId="4823D121" w14:textId="77777777" w:rsidR="00285D66" w:rsidRPr="0039527B" w:rsidRDefault="00285D66" w:rsidP="00285D66">
            <w:pPr>
              <w:jc w:val="center"/>
              <w:rPr>
                <w:b/>
                <w:lang w:val="en-US"/>
              </w:rPr>
            </w:pPr>
            <w:r w:rsidRPr="0039527B">
              <w:rPr>
                <w:b/>
                <w:lang w:val="en-US"/>
              </w:rPr>
              <w:t>Buffer 512 bytes</w:t>
            </w:r>
          </w:p>
          <w:p w14:paraId="211AC5A4" w14:textId="77777777" w:rsidR="00285D66" w:rsidRPr="0039527B" w:rsidRDefault="00285D66" w:rsidP="00285D66">
            <w:pPr>
              <w:jc w:val="center"/>
              <w:rPr>
                <w:b/>
                <w:lang w:val="en-US"/>
              </w:rPr>
            </w:pPr>
            <w:r w:rsidRPr="0039527B">
              <w:rPr>
                <w:b/>
                <w:lang w:val="en-US"/>
              </w:rPr>
              <w:t>PacketSender 140</w:t>
            </w:r>
          </w:p>
          <w:p w14:paraId="1B1CF893" w14:textId="77777777" w:rsidR="00285D66" w:rsidRPr="0039527B" w:rsidRDefault="00285D66" w:rsidP="00285D66">
            <w:pPr>
              <w:jc w:val="center"/>
              <w:rPr>
                <w:b/>
                <w:lang w:val="en-US"/>
              </w:rPr>
            </w:pPr>
            <w:r w:rsidRPr="0039527B">
              <w:rPr>
                <w:b/>
                <w:lang w:val="en-US"/>
              </w:rPr>
              <w:t>CIOBAUD=250000</w:t>
            </w:r>
          </w:p>
          <w:p w14:paraId="4178EAA1" w14:textId="77777777" w:rsidR="00285D66" w:rsidRPr="0039527B" w:rsidRDefault="00285D66" w:rsidP="00285D66">
            <w:pPr>
              <w:jc w:val="center"/>
              <w:rPr>
                <w:b/>
                <w:lang w:val="en-US"/>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CE0A6A" w14:textId="77777777" w:rsidR="00285D66" w:rsidRDefault="00285D66" w:rsidP="00285D66">
            <w:pPr>
              <w:rPr>
                <w:i/>
                <w:color w:val="2E74B5"/>
              </w:rPr>
            </w:pPr>
            <w:r>
              <w:rPr>
                <w:i/>
                <w:noProof/>
                <w:color w:val="2E74B5"/>
              </w:rPr>
              <w:drawing>
                <wp:inline distT="114300" distB="114300" distL="114300" distR="114300" wp14:anchorId="54BFB07D" wp14:editId="58E29A27">
                  <wp:extent cx="4200525" cy="1079500"/>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6"/>
                          <a:srcRect/>
                          <a:stretch>
                            <a:fillRect/>
                          </a:stretch>
                        </pic:blipFill>
                        <pic:spPr>
                          <a:xfrm>
                            <a:off x="0" y="0"/>
                            <a:ext cx="4200525" cy="1079500"/>
                          </a:xfrm>
                          <a:prstGeom prst="rect">
                            <a:avLst/>
                          </a:prstGeom>
                          <a:ln/>
                        </pic:spPr>
                      </pic:pic>
                    </a:graphicData>
                  </a:graphic>
                </wp:inline>
              </w:drawing>
            </w:r>
          </w:p>
        </w:tc>
      </w:tr>
      <w:tr w:rsidR="00285D66" w14:paraId="6DD6097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33B7245" w14:textId="77777777" w:rsidR="00285D66" w:rsidRDefault="00285D66" w:rsidP="00285D66">
            <w:pPr>
              <w:jc w:val="center"/>
              <w:rPr>
                <w:b/>
              </w:rPr>
            </w:pPr>
            <w:r>
              <w:rPr>
                <w:b/>
              </w:rPr>
              <w:t>Prueba 9</w:t>
            </w:r>
          </w:p>
          <w:p w14:paraId="4A9BAF5C" w14:textId="77777777" w:rsidR="00285D66" w:rsidRDefault="00285D66" w:rsidP="00285D66">
            <w:pPr>
              <w:jc w:val="center"/>
              <w:rPr>
                <w:b/>
              </w:rPr>
            </w:pPr>
            <w:r>
              <w:rPr>
                <w:b/>
              </w:rPr>
              <w:t>Buffer 512 bytes</w:t>
            </w:r>
          </w:p>
          <w:p w14:paraId="51A344A5" w14:textId="77777777" w:rsidR="00285D66" w:rsidRDefault="00285D66" w:rsidP="00285D66">
            <w:pPr>
              <w:jc w:val="center"/>
              <w:rPr>
                <w:b/>
              </w:rPr>
            </w:pPr>
            <w:r>
              <w:rPr>
                <w:b/>
              </w:rPr>
              <w:t>CIOBAUD=500000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D612D" w14:textId="77777777" w:rsidR="00285D66" w:rsidRDefault="00285D66" w:rsidP="00285D66">
            <w:pPr>
              <w:rPr>
                <w:i/>
                <w:color w:val="2E74B5"/>
              </w:rPr>
            </w:pPr>
            <w:r>
              <w:rPr>
                <w:i/>
                <w:noProof/>
                <w:color w:val="2E74B5"/>
              </w:rPr>
              <w:drawing>
                <wp:inline distT="114300" distB="114300" distL="114300" distR="114300" wp14:anchorId="0840B5D8" wp14:editId="358CD39F">
                  <wp:extent cx="4200525" cy="13716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7"/>
                          <a:srcRect/>
                          <a:stretch>
                            <a:fillRect/>
                          </a:stretch>
                        </pic:blipFill>
                        <pic:spPr>
                          <a:xfrm>
                            <a:off x="0" y="0"/>
                            <a:ext cx="4200525" cy="1371600"/>
                          </a:xfrm>
                          <a:prstGeom prst="rect">
                            <a:avLst/>
                          </a:prstGeom>
                          <a:ln/>
                        </pic:spPr>
                      </pic:pic>
                    </a:graphicData>
                  </a:graphic>
                </wp:inline>
              </w:drawing>
            </w:r>
          </w:p>
        </w:tc>
      </w:tr>
      <w:tr w:rsidR="00285D66" w14:paraId="1C4126C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36C9EA" w14:textId="77777777" w:rsidR="00285D66" w:rsidRDefault="00285D66" w:rsidP="00285D66">
            <w:pPr>
              <w:jc w:val="center"/>
              <w:rPr>
                <w:b/>
              </w:rPr>
            </w:pPr>
            <w:r>
              <w:rPr>
                <w:b/>
              </w:rPr>
              <w:lastRenderedPageBreak/>
              <w:t>Prueba 10</w:t>
            </w:r>
          </w:p>
          <w:p w14:paraId="1BECF731" w14:textId="77777777" w:rsidR="00285D66" w:rsidRDefault="00285D66" w:rsidP="00285D66">
            <w:pPr>
              <w:jc w:val="center"/>
              <w:rPr>
                <w:b/>
              </w:rPr>
            </w:pPr>
            <w:r>
              <w:rPr>
                <w:b/>
              </w:rPr>
              <w:t>Buffer 512</w:t>
            </w:r>
          </w:p>
          <w:p w14:paraId="6CD3DCD4" w14:textId="77777777" w:rsidR="00285D66" w:rsidRDefault="00285D66" w:rsidP="00285D66">
            <w:pPr>
              <w:jc w:val="center"/>
              <w:rPr>
                <w:b/>
              </w:rPr>
            </w:pPr>
            <w:r>
              <w:rPr>
                <w:b/>
              </w:rPr>
              <w:t xml:space="preserve">CIOBAUD= 4000000 </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6CB9C8A" w14:textId="77777777" w:rsidR="00285D66" w:rsidRDefault="00285D66" w:rsidP="00285D66">
            <w:pPr>
              <w:rPr>
                <w:i/>
                <w:color w:val="2E74B5"/>
              </w:rPr>
            </w:pPr>
            <w:r>
              <w:rPr>
                <w:i/>
                <w:noProof/>
                <w:color w:val="2E74B5"/>
              </w:rPr>
              <w:drawing>
                <wp:inline distT="114300" distB="114300" distL="114300" distR="114300" wp14:anchorId="769F3E6B" wp14:editId="562A8FE6">
                  <wp:extent cx="4200525"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8"/>
                          <a:srcRect/>
                          <a:stretch>
                            <a:fillRect/>
                          </a:stretch>
                        </pic:blipFill>
                        <pic:spPr>
                          <a:xfrm>
                            <a:off x="0" y="0"/>
                            <a:ext cx="4200525" cy="1066800"/>
                          </a:xfrm>
                          <a:prstGeom prst="rect">
                            <a:avLst/>
                          </a:prstGeom>
                          <a:ln/>
                        </pic:spPr>
                      </pic:pic>
                    </a:graphicData>
                  </a:graphic>
                </wp:inline>
              </w:drawing>
            </w:r>
          </w:p>
        </w:tc>
      </w:tr>
      <w:tr w:rsidR="00285D66" w14:paraId="2DD3EE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A79BFE5" w14:textId="77777777" w:rsidR="00285D66" w:rsidRDefault="00285D66" w:rsidP="00285D66">
            <w:pPr>
              <w:jc w:val="center"/>
              <w:rPr>
                <w:b/>
              </w:rPr>
            </w:pPr>
            <w:r>
              <w:rPr>
                <w:b/>
              </w:rPr>
              <w:t>Prueba 11</w:t>
            </w:r>
          </w:p>
          <w:p w14:paraId="7BC3639E" w14:textId="77777777" w:rsidR="00285D66" w:rsidRDefault="00285D66" w:rsidP="00285D66">
            <w:pPr>
              <w:jc w:val="center"/>
              <w:rPr>
                <w:b/>
              </w:rPr>
            </w:pPr>
            <w:r>
              <w:rPr>
                <w:b/>
              </w:rPr>
              <w:t>4608000 baudios Buffer 512 bytes</w:t>
            </w:r>
          </w:p>
          <w:p w14:paraId="11D1A3C8"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284DB0A" w14:textId="77777777" w:rsidR="00285D66" w:rsidRDefault="00285D66" w:rsidP="00285D66">
            <w:pPr>
              <w:rPr>
                <w:i/>
                <w:color w:val="2E74B5"/>
              </w:rPr>
            </w:pPr>
            <w:r>
              <w:rPr>
                <w:i/>
                <w:noProof/>
                <w:color w:val="2E74B5"/>
              </w:rPr>
              <w:drawing>
                <wp:inline distT="114300" distB="114300" distL="114300" distR="114300" wp14:anchorId="39DF3C4D" wp14:editId="44193655">
                  <wp:extent cx="4200525" cy="9017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9"/>
                          <a:srcRect/>
                          <a:stretch>
                            <a:fillRect/>
                          </a:stretch>
                        </pic:blipFill>
                        <pic:spPr>
                          <a:xfrm>
                            <a:off x="0" y="0"/>
                            <a:ext cx="4200525" cy="901700"/>
                          </a:xfrm>
                          <a:prstGeom prst="rect">
                            <a:avLst/>
                          </a:prstGeom>
                          <a:ln/>
                        </pic:spPr>
                      </pic:pic>
                    </a:graphicData>
                  </a:graphic>
                </wp:inline>
              </w:drawing>
            </w:r>
          </w:p>
        </w:tc>
      </w:tr>
      <w:tr w:rsidR="00285D66" w14:paraId="3F41C5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845061" w14:textId="77777777" w:rsidR="00285D66" w:rsidRDefault="00285D66" w:rsidP="00285D66">
            <w:pPr>
              <w:jc w:val="center"/>
              <w:rPr>
                <w:b/>
              </w:rPr>
            </w:pPr>
            <w:r>
              <w:rPr>
                <w:b/>
              </w:rPr>
              <w:t>Prueba 12</w:t>
            </w:r>
          </w:p>
          <w:p w14:paraId="0D0C655E" w14:textId="77777777" w:rsidR="00285D66" w:rsidRDefault="00285D66" w:rsidP="00285D66">
            <w:pPr>
              <w:jc w:val="center"/>
              <w:rPr>
                <w:b/>
              </w:rPr>
            </w:pPr>
            <w:r>
              <w:rPr>
                <w:b/>
              </w:rPr>
              <w:t>4608000 baudios y 256 bytes buffer</w:t>
            </w:r>
          </w:p>
          <w:p w14:paraId="2F998F9B"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26F996" w14:textId="77777777" w:rsidR="00285D66" w:rsidRDefault="00285D66" w:rsidP="00285D66">
            <w:pPr>
              <w:rPr>
                <w:i/>
                <w:color w:val="2E74B5"/>
              </w:rPr>
            </w:pPr>
            <w:r>
              <w:rPr>
                <w:i/>
                <w:noProof/>
                <w:color w:val="2E74B5"/>
              </w:rPr>
              <w:drawing>
                <wp:inline distT="114300" distB="114300" distL="114300" distR="114300" wp14:anchorId="164624FC" wp14:editId="1C05A3AD">
                  <wp:extent cx="4200525" cy="1562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0"/>
                          <a:srcRect/>
                          <a:stretch>
                            <a:fillRect/>
                          </a:stretch>
                        </pic:blipFill>
                        <pic:spPr>
                          <a:xfrm>
                            <a:off x="0" y="0"/>
                            <a:ext cx="4200525" cy="1562100"/>
                          </a:xfrm>
                          <a:prstGeom prst="rect">
                            <a:avLst/>
                          </a:prstGeom>
                          <a:ln/>
                        </pic:spPr>
                      </pic:pic>
                    </a:graphicData>
                  </a:graphic>
                </wp:inline>
              </w:drawing>
            </w:r>
          </w:p>
        </w:tc>
      </w:tr>
      <w:tr w:rsidR="00285D66" w14:paraId="2783BF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515980" w14:textId="77777777" w:rsidR="00285D66" w:rsidRDefault="00285D66" w:rsidP="00285D66">
            <w:pPr>
              <w:jc w:val="center"/>
              <w:rPr>
                <w:b/>
              </w:rPr>
            </w:pPr>
            <w:r>
              <w:rPr>
                <w:b/>
              </w:rPr>
              <w:t>Prueba 13</w:t>
            </w:r>
          </w:p>
          <w:p w14:paraId="20E35AA5" w14:textId="77777777" w:rsidR="00285D66" w:rsidRDefault="00285D66" w:rsidP="00285D66">
            <w:pPr>
              <w:jc w:val="center"/>
              <w:rPr>
                <w:b/>
              </w:rPr>
            </w:pPr>
            <w:r>
              <w:rPr>
                <w:b/>
              </w:rPr>
              <w:t>4608000 baudios y 768 bytes de buffer</w:t>
            </w:r>
          </w:p>
          <w:p w14:paraId="4D1928EF"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9442D1E" w14:textId="77777777" w:rsidR="00285D66" w:rsidRDefault="00285D66" w:rsidP="00285D66">
            <w:pPr>
              <w:rPr>
                <w:i/>
                <w:color w:val="2E74B5"/>
              </w:rPr>
            </w:pPr>
            <w:r>
              <w:rPr>
                <w:i/>
                <w:noProof/>
                <w:color w:val="2E74B5"/>
              </w:rPr>
              <w:drawing>
                <wp:inline distT="114300" distB="114300" distL="114300" distR="114300" wp14:anchorId="1F64EC4E" wp14:editId="7DCA389C">
                  <wp:extent cx="4200525" cy="1079500"/>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1"/>
                          <a:srcRect/>
                          <a:stretch>
                            <a:fillRect/>
                          </a:stretch>
                        </pic:blipFill>
                        <pic:spPr>
                          <a:xfrm>
                            <a:off x="0" y="0"/>
                            <a:ext cx="4200525" cy="1079500"/>
                          </a:xfrm>
                          <a:prstGeom prst="rect">
                            <a:avLst/>
                          </a:prstGeom>
                          <a:ln/>
                        </pic:spPr>
                      </pic:pic>
                    </a:graphicData>
                  </a:graphic>
                </wp:inline>
              </w:drawing>
            </w:r>
          </w:p>
        </w:tc>
      </w:tr>
    </w:tbl>
    <w:p w14:paraId="04433A72" w14:textId="77777777" w:rsidR="00285D66" w:rsidRDefault="00285D66" w:rsidP="00285D66"/>
    <w:p w14:paraId="2225D9EB" w14:textId="77777777" w:rsidR="00285D66" w:rsidRDefault="00285D66" w:rsidP="00285D66">
      <w:pPr>
        <w:rPr>
          <w:b/>
          <w:color w:val="538DD4"/>
        </w:rPr>
      </w:pPr>
      <w:r>
        <w:br w:type="page"/>
      </w:r>
    </w:p>
    <w:p w14:paraId="2125D02F" w14:textId="77777777" w:rsidR="00285D66" w:rsidRPr="00DD257C" w:rsidRDefault="00285D66" w:rsidP="00DD257C">
      <w:pPr>
        <w:pStyle w:val="Ttulo3"/>
        <w:rPr>
          <w:b w:val="0"/>
          <w:sz w:val="28"/>
          <w:szCs w:val="28"/>
        </w:rPr>
      </w:pPr>
      <w:bookmarkStart w:id="511" w:name="_Toc510608606"/>
      <w:r w:rsidRPr="00DD257C">
        <w:rPr>
          <w:b w:val="0"/>
          <w:sz w:val="28"/>
          <w:szCs w:val="28"/>
        </w:rPr>
        <w:lastRenderedPageBreak/>
        <w:t>Código pruebaVelocidad6-configuracionWifi</w:t>
      </w:r>
      <w:bookmarkEnd w:id="511"/>
    </w:p>
    <w:p w14:paraId="42B05D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02F88F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128</w:t>
      </w:r>
    </w:p>
    <w:p w14:paraId="14A2CF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44EDA4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6BC4FD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//velocidad maxima 4608000</w:t>
      </w:r>
    </w:p>
    <w:p w14:paraId="7F3E2E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0F871F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 Configuramos el BT a 4500000 y conseguimos una velocidad de 55 KB/sg</w:t>
      </w:r>
    </w:p>
    <w:p w14:paraId="4DBE21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w:t>
      </w:r>
    </w:p>
    <w:p w14:paraId="1226F3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7B4D07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552F46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1A664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3776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48D3A3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2F44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0255B7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D64DA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10E65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050B1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62BD4C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132636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3C1587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0F361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3E584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071AD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2C66AC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9E584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7526F2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return</w:t>
      </w:r>
      <w:r w:rsidRPr="000761F9">
        <w:rPr>
          <w:rFonts w:ascii="Consolas" w:eastAsia="Times New Roman" w:hAnsi="Consolas" w:cs="Times New Roman"/>
          <w:color w:val="D4D4D4"/>
          <w:sz w:val="21"/>
          <w:szCs w:val="21"/>
        </w:rPr>
        <w:t>;</w:t>
      </w:r>
    </w:p>
    <w:p w14:paraId="72262E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DDF13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//Funcion para llenar un buffer con 1024 elementos</w:t>
      </w:r>
    </w:p>
    <w:p w14:paraId="31F11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armarBuffer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buf[],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inicio,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fin){</w:t>
      </w:r>
    </w:p>
    <w:p w14:paraId="0949637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for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i=inicio; i&lt;=fin; i++){</w:t>
      </w:r>
    </w:p>
    <w:p w14:paraId="5F79F4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buf[i]=</w:t>
      </w:r>
      <w:r w:rsidRPr="000761F9">
        <w:rPr>
          <w:rFonts w:ascii="Consolas" w:eastAsia="Times New Roman" w:hAnsi="Consolas" w:cs="Times New Roman"/>
          <w:color w:val="CE9178"/>
          <w:sz w:val="21"/>
          <w:szCs w:val="21"/>
        </w:rPr>
        <w:t>'1'</w:t>
      </w:r>
      <w:r w:rsidRPr="000761F9">
        <w:rPr>
          <w:rFonts w:ascii="Consolas" w:eastAsia="Times New Roman" w:hAnsi="Consolas" w:cs="Times New Roman"/>
          <w:color w:val="D4D4D4"/>
          <w:sz w:val="21"/>
          <w:szCs w:val="21"/>
        </w:rPr>
        <w:t>;</w:t>
      </w:r>
    </w:p>
    <w:p w14:paraId="64980B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7FC3D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2BFFD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62BF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968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frame[MAX]; </w:t>
      </w:r>
      <w:r w:rsidRPr="000761F9">
        <w:rPr>
          <w:rFonts w:ascii="Consolas" w:eastAsia="Times New Roman" w:hAnsi="Consolas" w:cs="Times New Roman"/>
          <w:color w:val="608B4E"/>
          <w:sz w:val="21"/>
          <w:szCs w:val="21"/>
        </w:rPr>
        <w:t>//En 2048 se queda con problemas Arduino UNO, por quedarse sin espacio</w:t>
      </w:r>
    </w:p>
    <w:p w14:paraId="6F7300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//Se configura el serial para imprimir las opciones</w:t>
      </w:r>
    </w:p>
    <w:p w14:paraId="29F834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512, y misma velo va a 20kb/sg</w:t>
      </w:r>
    </w:p>
    <w:p w14:paraId="320CBF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256, misma velo va a 25-38kb/sg</w:t>
      </w:r>
    </w:p>
    <w:p w14:paraId="2E1122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128, la misma velo va a 45-66kb/sg</w:t>
      </w:r>
    </w:p>
    <w:p w14:paraId="62689A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//TODO hay que testear esto con el ESP, a otra velocidad</w:t>
      </w:r>
    </w:p>
    <w:p w14:paraId="61F826F3"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07FB27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lastRenderedPageBreak/>
        <w:t>//Probando sin CIOMUX=0, CIPMODE=1, CIPSERVER=0, TCP rafagas de 20ms buffer 2k</w:t>
      </w:r>
    </w:p>
    <w:p w14:paraId="492EB5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1FEF0C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9600</w:t>
      </w:r>
      <w:r w:rsidRPr="000761F9">
        <w:rPr>
          <w:rFonts w:ascii="Consolas" w:eastAsia="Times New Roman" w:hAnsi="Consolas" w:cs="Times New Roman"/>
          <w:color w:val="D4D4D4"/>
          <w:sz w:val="21"/>
          <w:szCs w:val="21"/>
        </w:rPr>
        <w:t>);</w:t>
      </w:r>
    </w:p>
    <w:p w14:paraId="30D040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"Las opciones son: 1 para comenzar y 2 para finalizar"</w:t>
      </w:r>
      <w:r w:rsidRPr="000761F9">
        <w:rPr>
          <w:rFonts w:ascii="Consolas" w:eastAsia="Times New Roman" w:hAnsi="Consolas" w:cs="Times New Roman"/>
          <w:color w:val="D4D4D4"/>
          <w:sz w:val="21"/>
          <w:szCs w:val="21"/>
        </w:rPr>
        <w:t>);</w:t>
      </w:r>
    </w:p>
    <w:p w14:paraId="404A75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115200</w:t>
      </w:r>
      <w:r w:rsidRPr="000761F9">
        <w:rPr>
          <w:rFonts w:ascii="Consolas" w:eastAsia="Times New Roman" w:hAnsi="Consolas" w:cs="Times New Roman"/>
          <w:color w:val="D4D4D4"/>
          <w:sz w:val="21"/>
          <w:szCs w:val="21"/>
          <w:lang w:val="en-US"/>
        </w:rPr>
        <w:t>);</w:t>
      </w:r>
    </w:p>
    <w:p w14:paraId="038907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AFE59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(VELNUEVA)+</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4AC27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"-------FIN CONFIG VELNUEVA------"</w:t>
      </w:r>
      <w:r w:rsidRPr="000761F9">
        <w:rPr>
          <w:rFonts w:ascii="Consolas" w:eastAsia="Times New Roman" w:hAnsi="Consolas" w:cs="Times New Roman"/>
          <w:color w:val="D4D4D4"/>
          <w:sz w:val="21"/>
          <w:szCs w:val="21"/>
        </w:rPr>
        <w:t>);</w:t>
      </w:r>
    </w:p>
    <w:p w14:paraId="212AFF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(VELNUEVA);</w:t>
      </w:r>
    </w:p>
    <w:p w14:paraId="098806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26454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"AT+CIPSTART='UDP','192.168.4.2',56011"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1E1A47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"-------conexion UDP------"</w:t>
      </w:r>
      <w:r w:rsidRPr="000761F9">
        <w:rPr>
          <w:rFonts w:ascii="Consolas" w:eastAsia="Times New Roman" w:hAnsi="Consolas" w:cs="Times New Roman"/>
          <w:color w:val="D4D4D4"/>
          <w:sz w:val="21"/>
          <w:szCs w:val="21"/>
          <w:lang w:val="en-US"/>
        </w:rPr>
        <w:t>);</w:t>
      </w:r>
    </w:p>
    <w:p w14:paraId="7124F1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"AT+CIPSTATUS"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31452650"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4D4D4"/>
          <w:sz w:val="21"/>
          <w:szCs w:val="21"/>
          <w:lang w:val="en-US"/>
        </w:rPr>
        <w:t>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"-------STATUS------"</w:t>
      </w:r>
      <w:r w:rsidRPr="008B416B">
        <w:rPr>
          <w:rFonts w:ascii="Consolas" w:eastAsia="Times New Roman" w:hAnsi="Consolas" w:cs="Times New Roman"/>
          <w:color w:val="D4D4D4"/>
          <w:sz w:val="21"/>
          <w:szCs w:val="21"/>
          <w:lang w:val="en-US"/>
        </w:rPr>
        <w:t>);</w:t>
      </w:r>
    </w:p>
    <w:p w14:paraId="44DB925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armarBuffer</w:t>
      </w:r>
      <w:r w:rsidRPr="008B416B">
        <w:rPr>
          <w:rFonts w:ascii="Consolas" w:eastAsia="Times New Roman" w:hAnsi="Consolas" w:cs="Times New Roman"/>
          <w:color w:val="D4D4D4"/>
          <w:sz w:val="21"/>
          <w:szCs w:val="21"/>
          <w:lang w:val="en-US"/>
        </w:rPr>
        <w:t>(frame,</w:t>
      </w:r>
      <w:r w:rsidRPr="008B416B">
        <w:rPr>
          <w:rFonts w:ascii="Consolas" w:eastAsia="Times New Roman" w:hAnsi="Consolas" w:cs="Times New Roman"/>
          <w:color w:val="B5CEA8"/>
          <w:sz w:val="21"/>
          <w:szCs w:val="21"/>
          <w:lang w:val="en-US"/>
        </w:rPr>
        <w:t>0</w:t>
      </w:r>
      <w:r w:rsidRPr="008B416B">
        <w:rPr>
          <w:rFonts w:ascii="Consolas" w:eastAsia="Times New Roman" w:hAnsi="Consolas" w:cs="Times New Roman"/>
          <w:color w:val="D4D4D4"/>
          <w:sz w:val="21"/>
          <w:szCs w:val="21"/>
          <w:lang w:val="en-US"/>
        </w:rPr>
        <w:t>,MAX-</w:t>
      </w:r>
      <w:r w:rsidRPr="008B416B">
        <w:rPr>
          <w:rFonts w:ascii="Consolas" w:eastAsia="Times New Roman" w:hAnsi="Consolas" w:cs="Times New Roman"/>
          <w:color w:val="B5CEA8"/>
          <w:sz w:val="21"/>
          <w:szCs w:val="21"/>
          <w:lang w:val="en-US"/>
        </w:rPr>
        <w:t>1</w:t>
      </w:r>
      <w:r w:rsidRPr="008B416B">
        <w:rPr>
          <w:rFonts w:ascii="Consolas" w:eastAsia="Times New Roman" w:hAnsi="Consolas" w:cs="Times New Roman"/>
          <w:color w:val="D4D4D4"/>
          <w:sz w:val="21"/>
          <w:szCs w:val="21"/>
          <w:lang w:val="en-US"/>
        </w:rPr>
        <w:t>);</w:t>
      </w:r>
    </w:p>
    <w:p w14:paraId="368923AA"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w:t>
      </w:r>
    </w:p>
    <w:p w14:paraId="4629FC5C"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p>
    <w:p w14:paraId="53C339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//Este toma de la entrada estandar un 1 para comenzar la prueba de transmitir un buffer de 1kb, en 1 sg, por medio del wifi.</w:t>
      </w:r>
    </w:p>
    <w:p w14:paraId="038E3C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//De esta forma, se puede terminar la máxima velocidad reduciendo el timeout.</w:t>
      </w:r>
    </w:p>
    <w:p w14:paraId="02BE72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minimo=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5F2AA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maximo=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032878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paquetesEnviados;</w:t>
      </w:r>
    </w:p>
    <w:p w14:paraId="42A0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tiempoInicio;</w:t>
      </w:r>
    </w:p>
    <w:p w14:paraId="2FF863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tiempoFinal;</w:t>
      </w:r>
    </w:p>
    <w:p w14:paraId="671C0C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bool</w:t>
      </w: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3A183D9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loop</w:t>
      </w:r>
      <w:r w:rsidRPr="000761F9">
        <w:rPr>
          <w:rFonts w:ascii="Consolas" w:eastAsia="Times New Roman" w:hAnsi="Consolas" w:cs="Times New Roman"/>
          <w:color w:val="D4D4D4"/>
          <w:sz w:val="21"/>
          <w:szCs w:val="21"/>
        </w:rPr>
        <w:t>()</w:t>
      </w:r>
    </w:p>
    <w:p w14:paraId="4F0012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50C4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w:t>
      </w:r>
    </w:p>
    <w:p w14:paraId="25A230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A2A48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//Si esta disponible leo del buffer</w:t>
      </w:r>
    </w:p>
    <w:p w14:paraId="233D9E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opc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E0674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(opc == </w:t>
      </w:r>
      <w:r w:rsidRPr="000761F9">
        <w:rPr>
          <w:rFonts w:ascii="Consolas" w:eastAsia="Times New Roman" w:hAnsi="Consolas" w:cs="Times New Roman"/>
          <w:color w:val="CE9178"/>
          <w:sz w:val="21"/>
          <w:szCs w:val="21"/>
          <w:lang w:val="en-US"/>
        </w:rPr>
        <w:t>'1'</w:t>
      </w:r>
      <w:r w:rsidRPr="000761F9">
        <w:rPr>
          <w:rFonts w:ascii="Consolas" w:eastAsia="Times New Roman" w:hAnsi="Consolas" w:cs="Times New Roman"/>
          <w:color w:val="D4D4D4"/>
          <w:sz w:val="21"/>
          <w:szCs w:val="21"/>
          <w:lang w:val="en-US"/>
        </w:rPr>
        <w:t>){</w:t>
      </w:r>
    </w:p>
    <w:p w14:paraId="28BF084D"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569CD6"/>
          <w:sz w:val="21"/>
          <w:szCs w:val="21"/>
        </w:rPr>
        <w:t>bool</w:t>
      </w:r>
      <w:r w:rsidRPr="00285D66">
        <w:rPr>
          <w:rFonts w:ascii="Consolas" w:eastAsia="Times New Roman" w:hAnsi="Consolas" w:cs="Times New Roman"/>
          <w:color w:val="D4D4D4"/>
          <w:sz w:val="21"/>
          <w:szCs w:val="21"/>
        </w:rPr>
        <w:t xml:space="preserve"> detener=</w:t>
      </w:r>
      <w:r w:rsidRPr="00285D66">
        <w:rPr>
          <w:rFonts w:ascii="Consolas" w:eastAsia="Times New Roman" w:hAnsi="Consolas" w:cs="Times New Roman"/>
          <w:color w:val="569CD6"/>
          <w:sz w:val="21"/>
          <w:szCs w:val="21"/>
        </w:rPr>
        <w:t>false</w:t>
      </w:r>
      <w:r w:rsidRPr="00285D66">
        <w:rPr>
          <w:rFonts w:ascii="Consolas" w:eastAsia="Times New Roman" w:hAnsi="Consolas" w:cs="Times New Roman"/>
          <w:color w:val="D4D4D4"/>
          <w:sz w:val="21"/>
          <w:szCs w:val="21"/>
        </w:rPr>
        <w:t>;</w:t>
      </w:r>
    </w:p>
    <w:p w14:paraId="43AE31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tiempoInicio=</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0CB409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1D84758"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9511BB">
        <w:rPr>
          <w:rFonts w:ascii="Consolas" w:eastAsia="Times New Roman" w:hAnsi="Consolas" w:cs="Times New Roman"/>
          <w:color w:val="C586C0"/>
          <w:sz w:val="21"/>
          <w:szCs w:val="21"/>
        </w:rPr>
        <w:t>while</w:t>
      </w:r>
      <w:r w:rsidRPr="009511BB">
        <w:rPr>
          <w:rFonts w:ascii="Consolas" w:eastAsia="Times New Roman" w:hAnsi="Consolas" w:cs="Times New Roman"/>
          <w:color w:val="D4D4D4"/>
          <w:sz w:val="21"/>
          <w:szCs w:val="21"/>
        </w:rPr>
        <w:t>(!detener){</w:t>
      </w:r>
    </w:p>
    <w:p w14:paraId="1135DFE6"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p>
    <w:p w14:paraId="5ADB47CE"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r w:rsidRPr="009511BB">
        <w:rPr>
          <w:rFonts w:ascii="Consolas" w:eastAsia="Times New Roman" w:hAnsi="Consolas" w:cs="Times New Roman"/>
          <w:color w:val="569CD6"/>
          <w:sz w:val="21"/>
          <w:szCs w:val="21"/>
        </w:rPr>
        <w:t>long</w:t>
      </w:r>
      <w:r w:rsidRPr="009511BB">
        <w:rPr>
          <w:rFonts w:ascii="Consolas" w:eastAsia="Times New Roman" w:hAnsi="Consolas" w:cs="Times New Roman"/>
          <w:color w:val="D4D4D4"/>
          <w:sz w:val="21"/>
          <w:szCs w:val="21"/>
        </w:rPr>
        <w:t xml:space="preserve"> tiempoAnterior=</w:t>
      </w:r>
      <w:r w:rsidRPr="009511BB">
        <w:rPr>
          <w:rFonts w:ascii="Consolas" w:eastAsia="Times New Roman" w:hAnsi="Consolas" w:cs="Times New Roman"/>
          <w:color w:val="DCDCAA"/>
          <w:sz w:val="21"/>
          <w:szCs w:val="21"/>
        </w:rPr>
        <w:t>millis</w:t>
      </w:r>
      <w:r w:rsidRPr="009511BB">
        <w:rPr>
          <w:rFonts w:ascii="Consolas" w:eastAsia="Times New Roman" w:hAnsi="Consolas" w:cs="Times New Roman"/>
          <w:color w:val="D4D4D4"/>
          <w:sz w:val="21"/>
          <w:szCs w:val="21"/>
        </w:rPr>
        <w:t>();</w:t>
      </w:r>
    </w:p>
    <w:p w14:paraId="295E8E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511BB">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(MAX)+</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B7DE3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(frame);</w:t>
      </w:r>
    </w:p>
    <w:p w14:paraId="178F27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p>
    <w:p w14:paraId="69EB82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tiempoActual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()-tiempoAnterior;</w:t>
      </w:r>
    </w:p>
    <w:p w14:paraId="0AED5A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"---------El tiempo de transmisión 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/tiempoActual)*MAX)/</w:t>
      </w:r>
      <w:r w:rsidRPr="000761F9">
        <w:rPr>
          <w:rFonts w:ascii="Consolas" w:eastAsia="Times New Roman" w:hAnsi="Consolas" w:cs="Times New Roman"/>
          <w:color w:val="B5CEA8"/>
          <w:sz w:val="21"/>
          <w:szCs w:val="21"/>
        </w:rPr>
        <w:t>1024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E9178"/>
          <w:sz w:val="21"/>
          <w:szCs w:val="21"/>
        </w:rPr>
        <w:t>"KB/sg"</w:t>
      </w:r>
      <w:r w:rsidRPr="000761F9">
        <w:rPr>
          <w:rFonts w:ascii="Consolas" w:eastAsia="Times New Roman" w:hAnsi="Consolas" w:cs="Times New Roman"/>
          <w:color w:val="D4D4D4"/>
          <w:sz w:val="21"/>
          <w:szCs w:val="21"/>
        </w:rPr>
        <w:t>);</w:t>
      </w:r>
    </w:p>
    <w:p w14:paraId="4EAB3C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(primero){</w:t>
      </w:r>
    </w:p>
    <w:p w14:paraId="1A2FC9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false</w:t>
      </w:r>
      <w:r w:rsidRPr="000761F9">
        <w:rPr>
          <w:rFonts w:ascii="Consolas" w:eastAsia="Times New Roman" w:hAnsi="Consolas" w:cs="Times New Roman"/>
          <w:color w:val="D4D4D4"/>
          <w:sz w:val="21"/>
          <w:szCs w:val="21"/>
        </w:rPr>
        <w:t>;</w:t>
      </w:r>
    </w:p>
    <w:p w14:paraId="365641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minimo=tiempoActual;</w:t>
      </w:r>
    </w:p>
    <w:p w14:paraId="262B52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maximo=tiempoActual;</w:t>
      </w:r>
    </w:p>
    <w:p w14:paraId="66FA5E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else</w:t>
      </w:r>
      <w:r w:rsidRPr="000761F9">
        <w:rPr>
          <w:rFonts w:ascii="Consolas" w:eastAsia="Times New Roman" w:hAnsi="Consolas" w:cs="Times New Roman"/>
          <w:color w:val="D4D4D4"/>
          <w:sz w:val="21"/>
          <w:szCs w:val="21"/>
        </w:rPr>
        <w:t>{</w:t>
      </w:r>
    </w:p>
    <w:p w14:paraId="2DFDD7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(minimo&gt;tiempoActual){</w:t>
      </w:r>
    </w:p>
    <w:p w14:paraId="7E46C9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 tiempoActual;</w:t>
      </w:r>
    </w:p>
    <w:p w14:paraId="7CAB52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380B1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(maximo&lt; tiempoActual){</w:t>
      </w:r>
    </w:p>
    <w:p w14:paraId="0B182D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 tiempoActual;</w:t>
      </w:r>
    </w:p>
    <w:p w14:paraId="3996AAF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285D66">
        <w:rPr>
          <w:rFonts w:ascii="Consolas" w:eastAsia="Times New Roman" w:hAnsi="Consolas" w:cs="Times New Roman"/>
          <w:color w:val="D4D4D4"/>
          <w:sz w:val="21"/>
          <w:szCs w:val="21"/>
        </w:rPr>
        <w:t>}</w:t>
      </w:r>
    </w:p>
    <w:p w14:paraId="642AB926"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p>
    <w:p w14:paraId="560DCFB4"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opc = Serial.</w:t>
      </w:r>
      <w:r w:rsidRPr="00285D66">
        <w:rPr>
          <w:rFonts w:ascii="Consolas" w:eastAsia="Times New Roman" w:hAnsi="Consolas" w:cs="Times New Roman"/>
          <w:color w:val="DCDCAA"/>
          <w:sz w:val="21"/>
          <w:szCs w:val="21"/>
        </w:rPr>
        <w:t>read</w:t>
      </w:r>
      <w:r w:rsidRPr="00285D66">
        <w:rPr>
          <w:rFonts w:ascii="Consolas" w:eastAsia="Times New Roman" w:hAnsi="Consolas" w:cs="Times New Roman"/>
          <w:color w:val="D4D4D4"/>
          <w:sz w:val="21"/>
          <w:szCs w:val="21"/>
        </w:rPr>
        <w:t>();</w:t>
      </w:r>
    </w:p>
    <w:p w14:paraId="6AE611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(opc==</w:t>
      </w:r>
      <w:r w:rsidRPr="000761F9">
        <w:rPr>
          <w:rFonts w:ascii="Consolas" w:eastAsia="Times New Roman" w:hAnsi="Consolas" w:cs="Times New Roman"/>
          <w:color w:val="CE9178"/>
          <w:sz w:val="21"/>
          <w:szCs w:val="21"/>
          <w:lang w:val="en-US"/>
        </w:rPr>
        <w:t>'2'</w:t>
      </w:r>
      <w:r w:rsidRPr="000761F9">
        <w:rPr>
          <w:rFonts w:ascii="Consolas" w:eastAsia="Times New Roman" w:hAnsi="Consolas" w:cs="Times New Roman"/>
          <w:color w:val="D4D4D4"/>
          <w:sz w:val="21"/>
          <w:szCs w:val="21"/>
          <w:lang w:val="en-US"/>
        </w:rPr>
        <w:t>){</w:t>
      </w:r>
    </w:p>
    <w:p w14:paraId="173EC3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detener = </w:t>
      </w:r>
      <w:r w:rsidRPr="000761F9">
        <w:rPr>
          <w:rFonts w:ascii="Consolas" w:eastAsia="Times New Roman" w:hAnsi="Consolas" w:cs="Times New Roman"/>
          <w:color w:val="569CD6"/>
          <w:sz w:val="21"/>
          <w:szCs w:val="21"/>
          <w:lang w:val="en-US"/>
        </w:rPr>
        <w:t>true</w:t>
      </w:r>
      <w:r w:rsidRPr="000761F9">
        <w:rPr>
          <w:rFonts w:ascii="Consolas" w:eastAsia="Times New Roman" w:hAnsi="Consolas" w:cs="Times New Roman"/>
          <w:color w:val="D4D4D4"/>
          <w:sz w:val="21"/>
          <w:szCs w:val="21"/>
          <w:lang w:val="en-US"/>
        </w:rPr>
        <w:t>;</w:t>
      </w:r>
    </w:p>
    <w:p w14:paraId="5DDCDF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tiempoFinal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7D7FD1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2B8DD5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"Rango de velocidad medido con Buffer="</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w:t>
      </w:r>
      <w:r w:rsidRPr="000761F9">
        <w:rPr>
          <w:rFonts w:ascii="Consolas" w:eastAsia="Times New Roman" w:hAnsi="Consolas" w:cs="Times New Roman"/>
          <w:color w:val="CE9178"/>
          <w:sz w:val="21"/>
          <w:szCs w:val="21"/>
        </w:rPr>
        <w:t>"KB Tiempo minimo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(minimo)+</w:t>
      </w:r>
      <w:r w:rsidRPr="000761F9">
        <w:rPr>
          <w:rFonts w:ascii="Consolas" w:eastAsia="Times New Roman" w:hAnsi="Consolas" w:cs="Times New Roman"/>
          <w:color w:val="CE9178"/>
          <w:sz w:val="21"/>
          <w:szCs w:val="21"/>
        </w:rPr>
        <w:t>"ms&lt;-&gt;Tiempo maximo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(maximo)+</w:t>
      </w:r>
      <w:r w:rsidRPr="000761F9">
        <w:rPr>
          <w:rFonts w:ascii="Consolas" w:eastAsia="Times New Roman" w:hAnsi="Consolas" w:cs="Times New Roman"/>
          <w:color w:val="CE9178"/>
          <w:sz w:val="21"/>
          <w:szCs w:val="21"/>
        </w:rPr>
        <w:t>"ms"</w:t>
      </w:r>
      <w:r w:rsidRPr="000761F9">
        <w:rPr>
          <w:rFonts w:ascii="Consolas" w:eastAsia="Times New Roman" w:hAnsi="Consolas" w:cs="Times New Roman"/>
          <w:color w:val="D4D4D4"/>
          <w:sz w:val="21"/>
          <w:szCs w:val="21"/>
        </w:rPr>
        <w:t>);</w:t>
      </w:r>
    </w:p>
    <w:p w14:paraId="7B4D67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"Tiempo total de prueba:"</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 segundos"</w:t>
      </w:r>
      <w:r w:rsidRPr="000761F9">
        <w:rPr>
          <w:rFonts w:ascii="Consolas" w:eastAsia="Times New Roman" w:hAnsi="Consolas" w:cs="Times New Roman"/>
          <w:color w:val="D4D4D4"/>
          <w:sz w:val="21"/>
          <w:szCs w:val="21"/>
        </w:rPr>
        <w:t>);</w:t>
      </w:r>
    </w:p>
    <w:p w14:paraId="63973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"Paquetes enviados"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(paquetesEnviados));</w:t>
      </w:r>
    </w:p>
    <w:p w14:paraId="3B9C81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float</w:t>
      </w:r>
      <w:r w:rsidRPr="000761F9">
        <w:rPr>
          <w:rFonts w:ascii="Consolas" w:eastAsia="Times New Roman" w:hAnsi="Consolas" w:cs="Times New Roman"/>
          <w:color w:val="D4D4D4"/>
          <w:sz w:val="21"/>
          <w:szCs w:val="21"/>
        </w:rPr>
        <w:t xml:space="preserve"> paqTiem=paquetesEnviados/((tiempoFinal-tiempoInicio)/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p>
    <w:p w14:paraId="7E17B9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"Media:"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w:t>
      </w:r>
      <w:r w:rsidRPr="000761F9">
        <w:rPr>
          <w:rFonts w:ascii="Consolas" w:eastAsia="Times New Roman" w:hAnsi="Consolas" w:cs="Times New Roman"/>
          <w:color w:val="CE9178"/>
          <w:sz w:val="21"/>
          <w:szCs w:val="21"/>
          <w:lang w:val="en-US"/>
        </w:rPr>
        <w:t>"paq/sg"</w:t>
      </w:r>
      <w:r w:rsidRPr="000761F9">
        <w:rPr>
          <w:rFonts w:ascii="Consolas" w:eastAsia="Times New Roman" w:hAnsi="Consolas" w:cs="Times New Roman"/>
          <w:color w:val="D4D4D4"/>
          <w:sz w:val="21"/>
          <w:szCs w:val="21"/>
          <w:lang w:val="en-US"/>
        </w:rPr>
        <w:t>);</w:t>
      </w:r>
    </w:p>
    <w:p w14:paraId="6F2D0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"Transf:"</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((paqTiem*MAX)/</w:t>
      </w:r>
      <w:r w:rsidRPr="000761F9">
        <w:rPr>
          <w:rFonts w:ascii="Consolas" w:eastAsia="Times New Roman" w:hAnsi="Consolas" w:cs="Times New Roman"/>
          <w:color w:val="B5CEA8"/>
          <w:sz w:val="21"/>
          <w:szCs w:val="21"/>
          <w:lang w:val="en-US"/>
        </w:rPr>
        <w:t>1024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"KB/SG"</w:t>
      </w:r>
      <w:r w:rsidRPr="000761F9">
        <w:rPr>
          <w:rFonts w:ascii="Consolas" w:eastAsia="Times New Roman" w:hAnsi="Consolas" w:cs="Times New Roman"/>
          <w:color w:val="D4D4D4"/>
          <w:sz w:val="21"/>
          <w:szCs w:val="21"/>
          <w:lang w:val="en-US"/>
        </w:rPr>
        <w:t>);</w:t>
      </w:r>
    </w:p>
    <w:p w14:paraId="2C8AC18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22FEC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(VELORIGINAL)+</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63837B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61CD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(VELORIGINAL);</w:t>
      </w:r>
    </w:p>
    <w:p w14:paraId="5C6A9D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1196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658D4A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8E287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56D4D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//Hay algo en el buffer del wifi</w:t>
      </w:r>
    </w:p>
    <w:p w14:paraId="4D392D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2586CF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3FC68A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3EC891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F773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B4B95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DADD6EA" w14:textId="77777777" w:rsidR="00285D66" w:rsidRDefault="00285D66" w:rsidP="00285D66">
      <w:pPr>
        <w:pStyle w:val="Ttulo1"/>
      </w:pPr>
      <w:r>
        <w:br w:type="page"/>
      </w:r>
    </w:p>
    <w:p w14:paraId="411ACFCF" w14:textId="77777777" w:rsidR="00285D66" w:rsidRPr="000D161B" w:rsidRDefault="00285D66" w:rsidP="000D161B">
      <w:pPr>
        <w:pStyle w:val="Ttulo2"/>
        <w:rPr>
          <w:b/>
          <w:sz w:val="32"/>
          <w:szCs w:val="32"/>
        </w:rPr>
      </w:pPr>
      <w:bookmarkStart w:id="512" w:name="_Toc510608607"/>
      <w:r w:rsidRPr="000D161B">
        <w:rPr>
          <w:b/>
          <w:sz w:val="32"/>
          <w:szCs w:val="32"/>
        </w:rPr>
        <w:lastRenderedPageBreak/>
        <w:t>Caso de prueba Módulo GPS</w:t>
      </w:r>
      <w:bookmarkEnd w:id="512"/>
      <w:r w:rsidRPr="000D161B">
        <w:rPr>
          <w:b/>
          <w:sz w:val="32"/>
          <w:szCs w:val="32"/>
        </w:rPr>
        <w:t xml:space="preserve"> </w:t>
      </w:r>
    </w:p>
    <w:p w14:paraId="3CA31B54"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5AA93EF0"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85C4B44"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C0632A" w14:textId="77777777" w:rsidR="00285D66" w:rsidRDefault="00285D66" w:rsidP="00285D66">
            <w:pPr>
              <w:jc w:val="center"/>
            </w:pPr>
            <w:r>
              <w:t>Probar la conectividad del módulo GPS</w:t>
            </w:r>
          </w:p>
        </w:tc>
      </w:tr>
      <w:tr w:rsidR="00285D66" w14:paraId="0BA6F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E0609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E768AA" w14:textId="77777777" w:rsidR="00285D66" w:rsidRDefault="00285D66" w:rsidP="00285D66">
            <w:pPr>
              <w:jc w:val="center"/>
            </w:pPr>
            <w:r>
              <w:t>GPS-NEO6-01-conectividad</w:t>
            </w:r>
          </w:p>
        </w:tc>
      </w:tr>
      <w:tr w:rsidR="00285D66" w14:paraId="02D91E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07980B1"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04ADBA4" w14:textId="77777777" w:rsidR="00285D66" w:rsidRDefault="00285D66" w:rsidP="00285D66">
            <w:pPr>
              <w:jc w:val="center"/>
            </w:pPr>
            <w:r>
              <w:t>Recepción por GPS</w:t>
            </w:r>
          </w:p>
        </w:tc>
      </w:tr>
      <w:tr w:rsidR="00285D66" w14:paraId="32FE38B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744BD9"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8EAFE2" w14:textId="77777777" w:rsidR="00285D66" w:rsidRDefault="00285D66" w:rsidP="00285D66">
            <w:pPr>
              <w:jc w:val="center"/>
            </w:pPr>
            <w:r>
              <w:t>Determinar la recepción</w:t>
            </w:r>
          </w:p>
        </w:tc>
      </w:tr>
      <w:tr w:rsidR="00285D66" w14:paraId="6EE3D90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D350A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C9CDAB" w14:textId="77777777" w:rsidR="00285D66" w:rsidRDefault="00285D66" w:rsidP="00285D66">
            <w:pPr>
              <w:jc w:val="center"/>
            </w:pPr>
            <w:r>
              <w:t>Se desea conectar el módulo NEO6 con el Arduino UNO, para probar la recepción de datos desde los satélites.</w:t>
            </w:r>
          </w:p>
        </w:tc>
      </w:tr>
      <w:tr w:rsidR="00285D66" w14:paraId="6A0EC43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5C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8CCFDB" w14:textId="77777777" w:rsidR="00285D66" w:rsidRDefault="00285D66" w:rsidP="00285D66">
            <w:pPr>
              <w:jc w:val="center"/>
            </w:pPr>
            <w:r>
              <w:t>Obtener una trama correctamente</w:t>
            </w:r>
          </w:p>
        </w:tc>
      </w:tr>
      <w:tr w:rsidR="00285D66" w14:paraId="1D3FE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B8DDC"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CE1D1F" w14:textId="77777777" w:rsidR="00285D66" w:rsidRDefault="00285D66" w:rsidP="00285D66">
            <w:pPr>
              <w:jc w:val="center"/>
            </w:pPr>
            <w:r>
              <w:t xml:space="preserve">No obtener una trama </w:t>
            </w:r>
          </w:p>
        </w:tc>
      </w:tr>
      <w:tr w:rsidR="00285D66" w14:paraId="23ADAA4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6D4E3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5D8B16" w14:textId="77777777" w:rsidR="00285D66" w:rsidRDefault="00285D66" w:rsidP="00285D66">
            <w:pPr>
              <w:jc w:val="center"/>
            </w:pPr>
            <w:r>
              <w:t>Testear un entorno sin obstáculos y campo abierto</w:t>
            </w:r>
          </w:p>
        </w:tc>
      </w:tr>
      <w:tr w:rsidR="00285D66" w14:paraId="2D190E5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B279C"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DB6B22" w14:textId="77777777" w:rsidR="00285D66" w:rsidRDefault="00285D66" w:rsidP="00285D66">
            <w:pPr>
              <w:jc w:val="center"/>
            </w:pPr>
            <w:r>
              <w:t>Módulo arduino UNO</w:t>
            </w:r>
          </w:p>
          <w:p w14:paraId="79A9BA8F" w14:textId="77777777" w:rsidR="00285D66" w:rsidRDefault="00285D66" w:rsidP="00285D66">
            <w:pPr>
              <w:jc w:val="center"/>
            </w:pPr>
            <w:r>
              <w:t>NEO6-GPS</w:t>
            </w:r>
          </w:p>
          <w:p w14:paraId="7F66FD87" w14:textId="77777777" w:rsidR="00285D66" w:rsidRDefault="00285D66" w:rsidP="00285D66">
            <w:pPr>
              <w:jc w:val="center"/>
            </w:pPr>
            <w:r>
              <w:t>Cables Hembra-Macho (x4)</w:t>
            </w:r>
          </w:p>
        </w:tc>
      </w:tr>
      <w:tr w:rsidR="00285D66" w14:paraId="5B2417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48FC6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79D23" w14:textId="77777777" w:rsidR="00285D66" w:rsidRDefault="00285D66" w:rsidP="00285D66">
            <w:pPr>
              <w:jc w:val="center"/>
            </w:pPr>
            <w:r>
              <w:t>Schlapp-Mansilla</w:t>
            </w:r>
          </w:p>
        </w:tc>
      </w:tr>
      <w:tr w:rsidR="00285D66" w14:paraId="6E30D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A6E797"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0F4E05" w14:textId="77777777" w:rsidR="00285D66" w:rsidRDefault="00285D66" w:rsidP="00285D66">
            <w:pPr>
              <w:jc w:val="center"/>
            </w:pPr>
            <w:r>
              <w:t>25-3-2017</w:t>
            </w:r>
          </w:p>
        </w:tc>
      </w:tr>
      <w:tr w:rsidR="00285D66" w14:paraId="5B1DB60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2E31A2E"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D704814" w14:textId="77777777" w:rsidR="00285D66" w:rsidRDefault="00285D66" w:rsidP="00285D66">
            <w:pPr>
              <w:jc w:val="center"/>
            </w:pPr>
            <w:r>
              <w:t>[1]Se consigue la trama con el posicionamiento correspondiente en un tiempo prudente.</w:t>
            </w:r>
          </w:p>
          <w:p w14:paraId="1789FA4A" w14:textId="77777777" w:rsidR="00285D66" w:rsidRDefault="00285D66" w:rsidP="00285D66">
            <w:pPr>
              <w:jc w:val="center"/>
            </w:pPr>
          </w:p>
          <w:p w14:paraId="2353A640" w14:textId="77777777" w:rsidR="00285D66" w:rsidRDefault="00285D66" w:rsidP="00285D66">
            <w:pPr>
              <w:jc w:val="center"/>
            </w:pPr>
          </w:p>
        </w:tc>
      </w:tr>
      <w:tr w:rsidR="00285D66" w14:paraId="6FD9C5D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DCD6A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24842A" w14:textId="77777777" w:rsidR="00285D66" w:rsidRDefault="00285D66" w:rsidP="00285D66">
            <w:pPr>
              <w:jc w:val="center"/>
            </w:pPr>
            <w:r>
              <w:t>[1]GPS-NEO6-01-conectividad.ino</w:t>
            </w:r>
          </w:p>
          <w:p w14:paraId="5FEF0683" w14:textId="77777777" w:rsidR="00285D66" w:rsidRDefault="00285D66" w:rsidP="00285D66">
            <w:pPr>
              <w:jc w:val="center"/>
            </w:pPr>
          </w:p>
        </w:tc>
      </w:tr>
      <w:tr w:rsidR="00285D66" w14:paraId="417317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87219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218EE1" w14:textId="77777777" w:rsidR="00285D66" w:rsidRDefault="00285D66" w:rsidP="00285D66">
            <w:pPr>
              <w:rPr>
                <w:i/>
                <w:color w:val="2E74B5"/>
              </w:rPr>
            </w:pPr>
            <w:r>
              <w:rPr>
                <w:i/>
                <w:noProof/>
                <w:color w:val="2E74B5"/>
              </w:rPr>
              <w:drawing>
                <wp:inline distT="114300" distB="114300" distL="114300" distR="114300" wp14:anchorId="51EAB56D" wp14:editId="343F0112">
                  <wp:extent cx="4210050" cy="42164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2"/>
                          <a:srcRect/>
                          <a:stretch>
                            <a:fillRect/>
                          </a:stretch>
                        </pic:blipFill>
                        <pic:spPr>
                          <a:xfrm>
                            <a:off x="0" y="0"/>
                            <a:ext cx="4210050" cy="4216400"/>
                          </a:xfrm>
                          <a:prstGeom prst="rect">
                            <a:avLst/>
                          </a:prstGeom>
                          <a:ln/>
                        </pic:spPr>
                      </pic:pic>
                    </a:graphicData>
                  </a:graphic>
                </wp:inline>
              </w:drawing>
            </w:r>
          </w:p>
        </w:tc>
      </w:tr>
      <w:tr w:rsidR="00285D66" w14:paraId="5E3D460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58263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BFF597" w14:textId="77777777" w:rsidR="00285D66" w:rsidRDefault="00285D66" w:rsidP="00285D66">
            <w:pPr>
              <w:rPr>
                <w:i/>
                <w:color w:val="2E74B5"/>
              </w:rPr>
            </w:pPr>
            <w:r>
              <w:rPr>
                <w:i/>
                <w:noProof/>
                <w:color w:val="2E74B5"/>
              </w:rPr>
              <w:drawing>
                <wp:inline distT="114300" distB="114300" distL="114300" distR="114300" wp14:anchorId="7018EDA5" wp14:editId="0761D88B">
                  <wp:extent cx="4210050" cy="4216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3"/>
                          <a:srcRect/>
                          <a:stretch>
                            <a:fillRect/>
                          </a:stretch>
                        </pic:blipFill>
                        <pic:spPr>
                          <a:xfrm>
                            <a:off x="0" y="0"/>
                            <a:ext cx="4210050" cy="4216400"/>
                          </a:xfrm>
                          <a:prstGeom prst="rect">
                            <a:avLst/>
                          </a:prstGeom>
                          <a:ln/>
                        </pic:spPr>
                      </pic:pic>
                    </a:graphicData>
                  </a:graphic>
                </wp:inline>
              </w:drawing>
            </w:r>
          </w:p>
        </w:tc>
      </w:tr>
    </w:tbl>
    <w:p w14:paraId="6FB509EE" w14:textId="77777777" w:rsidR="00285D66" w:rsidRPr="00761EDE" w:rsidRDefault="00285D66" w:rsidP="00761EDE">
      <w:pPr>
        <w:pStyle w:val="Ttulo3"/>
        <w:rPr>
          <w:b w:val="0"/>
          <w:sz w:val="28"/>
          <w:szCs w:val="28"/>
        </w:rPr>
      </w:pPr>
      <w:bookmarkStart w:id="513" w:name="_Toc510608608"/>
      <w:r w:rsidRPr="00761EDE">
        <w:rPr>
          <w:b w:val="0"/>
          <w:sz w:val="28"/>
          <w:szCs w:val="28"/>
        </w:rPr>
        <w:lastRenderedPageBreak/>
        <w:t>Código GPS-NEO6-01Conectividad</w:t>
      </w:r>
      <w:bookmarkEnd w:id="513"/>
    </w:p>
    <w:p w14:paraId="0F4AEB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484964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42B36CB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SoftwareSerial </w:t>
      </w:r>
      <w:r w:rsidRPr="000761F9">
        <w:rPr>
          <w:rFonts w:ascii="Consolas" w:eastAsia="Times New Roman" w:hAnsi="Consolas" w:cs="Times New Roman"/>
          <w:color w:val="DCDCAA"/>
          <w:sz w:val="21"/>
          <w:szCs w:val="21"/>
          <w:lang w:val="en-US"/>
        </w:rPr>
        <w:t>gps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p>
    <w:p w14:paraId="785D79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5119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dato=</w:t>
      </w:r>
      <w:r w:rsidRPr="000761F9">
        <w:rPr>
          <w:rFonts w:ascii="Consolas" w:eastAsia="Times New Roman" w:hAnsi="Consolas" w:cs="Times New Roman"/>
          <w:color w:val="CE9178"/>
          <w:sz w:val="21"/>
          <w:szCs w:val="21"/>
          <w:lang w:val="en-US"/>
        </w:rPr>
        <w:t>' '</w:t>
      </w:r>
      <w:r w:rsidRPr="000761F9">
        <w:rPr>
          <w:rFonts w:ascii="Consolas" w:eastAsia="Times New Roman" w:hAnsi="Consolas" w:cs="Times New Roman"/>
          <w:color w:val="D4D4D4"/>
          <w:sz w:val="21"/>
          <w:szCs w:val="21"/>
          <w:lang w:val="en-US"/>
        </w:rPr>
        <w:t>;</w:t>
      </w:r>
    </w:p>
    <w:p w14:paraId="7FF073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68F0A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w:t>
      </w:r>
    </w:p>
    <w:p w14:paraId="789D1A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E0619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0B0DC36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gps.</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2A0D45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A376EE4"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1BA607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4B7F8D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7612B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(gps.</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65C3EC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424C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dato=gps.</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1272B000"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Serial.</w:t>
      </w:r>
      <w:r w:rsidRPr="00285D66">
        <w:rPr>
          <w:rFonts w:ascii="Consolas" w:eastAsia="Times New Roman" w:hAnsi="Consolas" w:cs="Times New Roman"/>
          <w:color w:val="DCDCAA"/>
          <w:sz w:val="21"/>
          <w:szCs w:val="21"/>
        </w:rPr>
        <w:t>print</w:t>
      </w:r>
      <w:r w:rsidRPr="00285D66">
        <w:rPr>
          <w:rFonts w:ascii="Consolas" w:eastAsia="Times New Roman" w:hAnsi="Consolas" w:cs="Times New Roman"/>
          <w:color w:val="D4D4D4"/>
          <w:sz w:val="21"/>
          <w:szCs w:val="21"/>
        </w:rPr>
        <w:t>(dato);</w:t>
      </w:r>
    </w:p>
    <w:p w14:paraId="54D6B7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w:t>
      </w:r>
    </w:p>
    <w:p w14:paraId="4C4CAE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4C8D45D" w14:textId="77777777" w:rsidR="00285D66" w:rsidRPr="000761F9" w:rsidRDefault="00285D66" w:rsidP="00285D66"/>
    <w:p w14:paraId="1787B354" w14:textId="77777777" w:rsidR="00285D66" w:rsidRDefault="00285D66" w:rsidP="00285D66">
      <w:pPr>
        <w:rPr>
          <w:b/>
          <w:color w:val="538DD4"/>
        </w:rPr>
      </w:pPr>
      <w:r>
        <w:br w:type="page"/>
      </w:r>
    </w:p>
    <w:p w14:paraId="4BF75231" w14:textId="77777777" w:rsidR="00285D66" w:rsidRPr="000D161B" w:rsidRDefault="00285D66" w:rsidP="000D161B">
      <w:pPr>
        <w:pStyle w:val="Ttulo2"/>
        <w:rPr>
          <w:b/>
          <w:sz w:val="32"/>
          <w:szCs w:val="32"/>
        </w:rPr>
      </w:pPr>
      <w:bookmarkStart w:id="514" w:name="_Toc510608609"/>
      <w:r w:rsidRPr="000D161B">
        <w:rPr>
          <w:b/>
          <w:sz w:val="32"/>
          <w:szCs w:val="32"/>
        </w:rPr>
        <w:lastRenderedPageBreak/>
        <w:t>Caso de prueba Módulo microSD Card Adapter</w:t>
      </w:r>
      <w:bookmarkEnd w:id="514"/>
    </w:p>
    <w:p w14:paraId="6A18EFE0"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FA115F7"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9B7488E"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6743CE" w14:textId="77777777" w:rsidR="00285D66" w:rsidRDefault="00285D66" w:rsidP="00285D66">
            <w:pPr>
              <w:jc w:val="center"/>
            </w:pPr>
            <w:r>
              <w:t>Probar el funcionamiento del microSD Card Adapter</w:t>
            </w:r>
          </w:p>
        </w:tc>
      </w:tr>
      <w:tr w:rsidR="00285D66" w14:paraId="4538C2C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D4A6A8"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0A53AC" w14:textId="77777777" w:rsidR="00285D66" w:rsidRDefault="00285D66" w:rsidP="00285D66">
            <w:pPr>
              <w:jc w:val="center"/>
            </w:pPr>
            <w:r>
              <w:t>microSD-01-leerEscribir</w:t>
            </w:r>
          </w:p>
        </w:tc>
      </w:tr>
      <w:tr w:rsidR="00285D66" w14:paraId="703BDBD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D9434B7"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B718B7" w14:textId="77777777" w:rsidR="00285D66" w:rsidRDefault="00285D66" w:rsidP="00285D66">
            <w:pPr>
              <w:jc w:val="center"/>
            </w:pPr>
            <w:r>
              <w:t>Almacenar y recuperar información en microsd de 16GB</w:t>
            </w:r>
          </w:p>
        </w:tc>
      </w:tr>
      <w:tr w:rsidR="00285D66" w14:paraId="7B6BC3D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6E1CF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597FB3" w14:textId="77777777" w:rsidR="00285D66" w:rsidRDefault="00285D66" w:rsidP="00285D66">
            <w:pPr>
              <w:jc w:val="center"/>
            </w:pPr>
            <w:r>
              <w:t>Determinar velocidad de lectura y escritura desde Arduino</w:t>
            </w:r>
          </w:p>
          <w:p w14:paraId="6E84E5AB" w14:textId="77777777" w:rsidR="00285D66" w:rsidRDefault="00285D66" w:rsidP="00285D66">
            <w:pPr>
              <w:jc w:val="center"/>
            </w:pPr>
          </w:p>
        </w:tc>
      </w:tr>
      <w:tr w:rsidR="00285D66" w14:paraId="02DB0F9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044C62D"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7399AC" w14:textId="77777777" w:rsidR="00285D66" w:rsidRDefault="00285D66" w:rsidP="00285D66">
            <w:pPr>
              <w:jc w:val="center"/>
            </w:pPr>
            <w:r>
              <w:t>Se desea almacenar y recuperar datos almacenados en una memoria microSD de 16GB conectada a un Arduino UNO. Además, tomar almacenar datos en ésta para visualizarlos en una PC</w:t>
            </w:r>
          </w:p>
        </w:tc>
      </w:tr>
      <w:tr w:rsidR="00285D66" w14:paraId="7F494F0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F0C40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9C3927" w14:textId="77777777" w:rsidR="00285D66" w:rsidRDefault="00285D66" w:rsidP="00285D66">
            <w:pPr>
              <w:jc w:val="center"/>
            </w:pPr>
            <w:r>
              <w:t>Poder almacenar un/varios archivos/s y leerlos desde la PC</w:t>
            </w:r>
          </w:p>
        </w:tc>
      </w:tr>
      <w:tr w:rsidR="00285D66" w14:paraId="0A5D4D8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69B2C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3FC8A96" w14:textId="77777777" w:rsidR="00285D66" w:rsidRDefault="00285D66" w:rsidP="00285D66">
            <w:pPr>
              <w:jc w:val="center"/>
            </w:pPr>
            <w:r>
              <w:t>No poder almacenar y/o recuperar datos/archivos</w:t>
            </w:r>
          </w:p>
        </w:tc>
      </w:tr>
      <w:tr w:rsidR="00285D66" w14:paraId="01F39C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72D309"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16C834" w14:textId="77777777" w:rsidR="00285D66" w:rsidRDefault="00285D66" w:rsidP="00285D66">
            <w:pPr>
              <w:jc w:val="center"/>
            </w:pPr>
            <w:r>
              <w:t>Se trabajará con el protocolo SPI</w:t>
            </w:r>
          </w:p>
          <w:p w14:paraId="0D0B34C2" w14:textId="77777777" w:rsidR="00285D66" w:rsidRDefault="00285D66" w:rsidP="00285D66">
            <w:pPr>
              <w:jc w:val="center"/>
            </w:pPr>
          </w:p>
        </w:tc>
      </w:tr>
      <w:tr w:rsidR="00285D66" w14:paraId="5433AB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DA7D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14925E" w14:textId="77777777" w:rsidR="00285D66" w:rsidRDefault="00285D66" w:rsidP="00285D66">
            <w:pPr>
              <w:jc w:val="center"/>
            </w:pPr>
            <w:r>
              <w:t>Módulo arduino UNO</w:t>
            </w:r>
          </w:p>
          <w:p w14:paraId="0640115E" w14:textId="77777777" w:rsidR="00285D66" w:rsidRDefault="00285D66" w:rsidP="00285D66">
            <w:pPr>
              <w:jc w:val="center"/>
            </w:pPr>
            <w:r>
              <w:t>microSD Card Adapter</w:t>
            </w:r>
          </w:p>
          <w:p w14:paraId="62E7083B" w14:textId="77777777" w:rsidR="00285D66" w:rsidRDefault="00285D66" w:rsidP="00285D66">
            <w:pPr>
              <w:jc w:val="center"/>
            </w:pPr>
            <w:r>
              <w:t>Cables Hembra-Macho (x6)</w:t>
            </w:r>
          </w:p>
        </w:tc>
      </w:tr>
      <w:tr w:rsidR="00285D66" w14:paraId="05C3BB0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4384CE"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4AAC61" w14:textId="77777777" w:rsidR="00285D66" w:rsidRDefault="00285D66" w:rsidP="00285D66">
            <w:pPr>
              <w:jc w:val="center"/>
            </w:pPr>
            <w:r>
              <w:t>Schlapp-Mansilla</w:t>
            </w:r>
          </w:p>
        </w:tc>
      </w:tr>
      <w:tr w:rsidR="00285D66" w14:paraId="17D3A1B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EB322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EF992A" w14:textId="77777777" w:rsidR="00285D66" w:rsidRDefault="00285D66" w:rsidP="00285D66">
            <w:pPr>
              <w:jc w:val="center"/>
            </w:pPr>
            <w:r>
              <w:t>25-4-2017</w:t>
            </w:r>
          </w:p>
        </w:tc>
      </w:tr>
      <w:tr w:rsidR="00285D66" w14:paraId="017DE13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F0ECC9"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8B10A" w14:textId="77777777" w:rsidR="00285D66" w:rsidRDefault="00285D66" w:rsidP="00285D66">
            <w:pPr>
              <w:jc w:val="center"/>
            </w:pPr>
            <w:r>
              <w:t>[1]Se consigue almacenar y escribir a una microSD de 8GB</w:t>
            </w:r>
          </w:p>
          <w:p w14:paraId="156C9431" w14:textId="77777777" w:rsidR="00285D66" w:rsidRDefault="00285D66" w:rsidP="00285D66">
            <w:pPr>
              <w:jc w:val="center"/>
            </w:pPr>
          </w:p>
        </w:tc>
      </w:tr>
      <w:tr w:rsidR="00285D66" w14:paraId="5CB0F61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534A98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059927D" w14:textId="77777777" w:rsidR="00285D66" w:rsidRDefault="00285D66" w:rsidP="00285D66">
            <w:pPr>
              <w:jc w:val="center"/>
            </w:pPr>
            <w:r>
              <w:t>[1]microSD-01-leerEscribir.ino</w:t>
            </w:r>
          </w:p>
          <w:p w14:paraId="6755ABE9" w14:textId="77777777" w:rsidR="00285D66" w:rsidRDefault="00285D66" w:rsidP="00285D66">
            <w:pPr>
              <w:jc w:val="center"/>
            </w:pPr>
          </w:p>
        </w:tc>
      </w:tr>
      <w:tr w:rsidR="00285D66" w14:paraId="587C3F4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DCBDA6"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644A1E" w14:textId="77777777" w:rsidR="00285D66" w:rsidRDefault="00285D66" w:rsidP="00285D66">
            <w:pPr>
              <w:jc w:val="center"/>
              <w:rPr>
                <w:i/>
                <w:color w:val="2E74B5"/>
              </w:rPr>
            </w:pPr>
            <w:r>
              <w:rPr>
                <w:i/>
                <w:noProof/>
                <w:color w:val="2E74B5"/>
              </w:rPr>
              <w:drawing>
                <wp:inline distT="114300" distB="114300" distL="114300" distR="114300" wp14:anchorId="4FBCFAE0" wp14:editId="1FF14DED">
                  <wp:extent cx="2185988" cy="1366242"/>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4"/>
                          <a:srcRect/>
                          <a:stretch>
                            <a:fillRect/>
                          </a:stretch>
                        </pic:blipFill>
                        <pic:spPr>
                          <a:xfrm>
                            <a:off x="0" y="0"/>
                            <a:ext cx="2185988" cy="1366242"/>
                          </a:xfrm>
                          <a:prstGeom prst="rect">
                            <a:avLst/>
                          </a:prstGeom>
                          <a:ln/>
                        </pic:spPr>
                      </pic:pic>
                    </a:graphicData>
                  </a:graphic>
                </wp:inline>
              </w:drawing>
            </w:r>
          </w:p>
        </w:tc>
      </w:tr>
      <w:tr w:rsidR="00285D66" w14:paraId="2D7425A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58E72"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1866F99" w14:textId="77777777" w:rsidR="00285D66" w:rsidRDefault="00285D66" w:rsidP="00285D66">
            <w:pPr>
              <w:jc w:val="center"/>
              <w:rPr>
                <w:i/>
                <w:color w:val="2E74B5"/>
              </w:rPr>
            </w:pPr>
            <w:r>
              <w:rPr>
                <w:i/>
                <w:noProof/>
                <w:color w:val="2E74B5"/>
              </w:rPr>
              <w:drawing>
                <wp:inline distT="114300" distB="114300" distL="114300" distR="114300" wp14:anchorId="07473BD1" wp14:editId="52CE75AD">
                  <wp:extent cx="2571750" cy="178117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5"/>
                          <a:srcRect/>
                          <a:stretch>
                            <a:fillRect/>
                          </a:stretch>
                        </pic:blipFill>
                        <pic:spPr>
                          <a:xfrm>
                            <a:off x="0" y="0"/>
                            <a:ext cx="2571750" cy="1781175"/>
                          </a:xfrm>
                          <a:prstGeom prst="rect">
                            <a:avLst/>
                          </a:prstGeom>
                          <a:ln/>
                        </pic:spPr>
                      </pic:pic>
                    </a:graphicData>
                  </a:graphic>
                </wp:inline>
              </w:drawing>
            </w:r>
          </w:p>
        </w:tc>
      </w:tr>
    </w:tbl>
    <w:p w14:paraId="5BD59F82" w14:textId="77777777" w:rsidR="00285D66" w:rsidRDefault="00285D66" w:rsidP="00285D66"/>
    <w:p w14:paraId="2D551346" w14:textId="77777777" w:rsidR="00285D66" w:rsidRDefault="00285D66" w:rsidP="00285D66"/>
    <w:p w14:paraId="33D11E20" w14:textId="77777777" w:rsidR="00285D66" w:rsidRDefault="00285D66" w:rsidP="00285D66"/>
    <w:p w14:paraId="787D8637" w14:textId="77777777" w:rsidR="00285D66" w:rsidRDefault="00285D66" w:rsidP="00285D66">
      <w:r>
        <w:br w:type="page"/>
      </w:r>
    </w:p>
    <w:p w14:paraId="0292EEF6" w14:textId="77777777" w:rsidR="00285D66" w:rsidRPr="00761EDE" w:rsidRDefault="00285D66" w:rsidP="00761EDE">
      <w:pPr>
        <w:pStyle w:val="Ttulo3"/>
        <w:rPr>
          <w:b w:val="0"/>
          <w:sz w:val="28"/>
          <w:szCs w:val="28"/>
        </w:rPr>
      </w:pPr>
      <w:bookmarkStart w:id="515" w:name="_Toc510608610"/>
      <w:r w:rsidRPr="00761EDE">
        <w:rPr>
          <w:b w:val="0"/>
          <w:sz w:val="28"/>
          <w:szCs w:val="28"/>
        </w:rPr>
        <w:lastRenderedPageBreak/>
        <w:t>Código microSD-01-LeerEscribir</w:t>
      </w:r>
      <w:bookmarkEnd w:id="515"/>
    </w:p>
    <w:p w14:paraId="59E5F3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5CCFEBB"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&lt;SPI.h&gt;</w:t>
      </w:r>
    </w:p>
    <w:p w14:paraId="04553F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&lt;SD.h&gt;</w:t>
      </w:r>
    </w:p>
    <w:p w14:paraId="555FA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FDC8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File myFile;</w:t>
      </w:r>
    </w:p>
    <w:p w14:paraId="33013C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18652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 {</w:t>
      </w:r>
    </w:p>
    <w:p w14:paraId="291F68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serial communications and wait for port to open:</w:t>
      </w:r>
    </w:p>
    <w:p w14:paraId="35038C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643703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(!Serial) {</w:t>
      </w:r>
    </w:p>
    <w:p w14:paraId="2D9717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wait for serial port to connect. Needed for native USB port only</w:t>
      </w:r>
    </w:p>
    <w:p w14:paraId="1879829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892E61F"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692E6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"Initializing SD card..."</w:t>
      </w:r>
      <w:r w:rsidRPr="000761F9">
        <w:rPr>
          <w:rFonts w:ascii="Consolas" w:eastAsia="Times New Roman" w:hAnsi="Consolas" w:cs="Times New Roman"/>
          <w:color w:val="D4D4D4"/>
          <w:sz w:val="21"/>
          <w:szCs w:val="21"/>
          <w:lang w:val="en-US"/>
        </w:rPr>
        <w:t>);</w:t>
      </w:r>
    </w:p>
    <w:p w14:paraId="4CB072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8151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(!SD.</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w:t>
      </w:r>
    </w:p>
    <w:p w14:paraId="4BAF05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failed!"</w:t>
      </w:r>
      <w:r w:rsidRPr="000761F9">
        <w:rPr>
          <w:rFonts w:ascii="Consolas" w:eastAsia="Times New Roman" w:hAnsi="Consolas" w:cs="Times New Roman"/>
          <w:color w:val="D4D4D4"/>
          <w:sz w:val="21"/>
          <w:szCs w:val="21"/>
          <w:lang w:val="en-US"/>
        </w:rPr>
        <w:t>);</w:t>
      </w:r>
    </w:p>
    <w:p w14:paraId="147A68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3710E3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DFFA1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done."</w:t>
      </w:r>
      <w:r w:rsidRPr="000761F9">
        <w:rPr>
          <w:rFonts w:ascii="Consolas" w:eastAsia="Times New Roman" w:hAnsi="Consolas" w:cs="Times New Roman"/>
          <w:color w:val="D4D4D4"/>
          <w:sz w:val="21"/>
          <w:szCs w:val="21"/>
          <w:lang w:val="en-US"/>
        </w:rPr>
        <w:t>);</w:t>
      </w:r>
    </w:p>
    <w:p w14:paraId="72D0C7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E8C2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the file. note that only one file can be open at a time,</w:t>
      </w:r>
    </w:p>
    <w:p w14:paraId="716FCFF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so you have to close this one before opening another.</w:t>
      </w:r>
    </w:p>
    <w:p w14:paraId="698AE7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 FILE_WRITE);</w:t>
      </w:r>
    </w:p>
    <w:p w14:paraId="10D5F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A6C6A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opened okay, write to it:</w:t>
      </w:r>
    </w:p>
    <w:p w14:paraId="2C3533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1000DC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"Writing to test.txt..."</w:t>
      </w:r>
      <w:r w:rsidRPr="000761F9">
        <w:rPr>
          <w:rFonts w:ascii="Consolas" w:eastAsia="Times New Roman" w:hAnsi="Consolas" w:cs="Times New Roman"/>
          <w:color w:val="D4D4D4"/>
          <w:sz w:val="21"/>
          <w:szCs w:val="21"/>
          <w:lang w:val="en-US"/>
        </w:rPr>
        <w:t>);</w:t>
      </w:r>
    </w:p>
    <w:p w14:paraId="0C0A2A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"testing 1, 2, 3."</w:t>
      </w:r>
      <w:r w:rsidRPr="000761F9">
        <w:rPr>
          <w:rFonts w:ascii="Consolas" w:eastAsia="Times New Roman" w:hAnsi="Consolas" w:cs="Times New Roman"/>
          <w:color w:val="D4D4D4"/>
          <w:sz w:val="21"/>
          <w:szCs w:val="21"/>
          <w:lang w:val="en-US"/>
        </w:rPr>
        <w:t>);</w:t>
      </w:r>
    </w:p>
    <w:p w14:paraId="7D202A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close the file:</w:t>
      </w:r>
    </w:p>
    <w:p w14:paraId="561B28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6AE4FA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"done."</w:t>
      </w:r>
      <w:r w:rsidRPr="000761F9">
        <w:rPr>
          <w:rFonts w:ascii="Consolas" w:eastAsia="Times New Roman" w:hAnsi="Consolas" w:cs="Times New Roman"/>
          <w:color w:val="D4D4D4"/>
          <w:sz w:val="21"/>
          <w:szCs w:val="21"/>
          <w:lang w:val="en-US"/>
        </w:rPr>
        <w:t>);</w:t>
      </w:r>
    </w:p>
    <w:p w14:paraId="6D6C7C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75F75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2D7A49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476547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3645F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CC387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re-open the file for reading:</w:t>
      </w:r>
    </w:p>
    <w:p w14:paraId="44205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27A1B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03486B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0C4A2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355B2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read from the file until there's nothing else in it:</w:t>
      </w:r>
    </w:p>
    <w:p w14:paraId="59AD0C83"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C586C0"/>
          <w:sz w:val="21"/>
          <w:szCs w:val="21"/>
          <w:lang w:val="en-US"/>
        </w:rPr>
        <w:t>while</w:t>
      </w:r>
      <w:r w:rsidRPr="008B416B">
        <w:rPr>
          <w:rFonts w:ascii="Consolas" w:eastAsia="Times New Roman" w:hAnsi="Consolas" w:cs="Times New Roman"/>
          <w:color w:val="D4D4D4"/>
          <w:sz w:val="21"/>
          <w:szCs w:val="21"/>
          <w:lang w:val="en-US"/>
        </w:rPr>
        <w:t xml:space="preserve"> (myFile.</w:t>
      </w:r>
      <w:r w:rsidRPr="008B416B">
        <w:rPr>
          <w:rFonts w:ascii="Consolas" w:eastAsia="Times New Roman" w:hAnsi="Consolas" w:cs="Times New Roman"/>
          <w:color w:val="DCDCAA"/>
          <w:sz w:val="21"/>
          <w:szCs w:val="21"/>
          <w:lang w:val="en-US"/>
        </w:rPr>
        <w:t>available</w:t>
      </w:r>
      <w:r w:rsidRPr="008B416B">
        <w:rPr>
          <w:rFonts w:ascii="Consolas" w:eastAsia="Times New Roman" w:hAnsi="Consolas" w:cs="Times New Roman"/>
          <w:color w:val="D4D4D4"/>
          <w:sz w:val="21"/>
          <w:szCs w:val="21"/>
          <w:lang w:val="en-US"/>
        </w:rPr>
        <w:t>()) {</w:t>
      </w:r>
    </w:p>
    <w:p w14:paraId="5EC5E7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write</w:t>
      </w:r>
      <w:r w:rsidRPr="000761F9">
        <w:rPr>
          <w:rFonts w:ascii="Consolas" w:eastAsia="Times New Roman" w:hAnsi="Consolas" w:cs="Times New Roman"/>
          <w:color w:val="D4D4D4"/>
          <w:sz w:val="21"/>
          <w:szCs w:val="21"/>
          <w:lang w:val="en-US"/>
        </w:rPr>
        <w:t>(myFile.</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694EFC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64731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 close the file:</w:t>
      </w:r>
    </w:p>
    <w:p w14:paraId="44505F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5A64B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65DBD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3D0451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69BDCF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1C8C5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E583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92E3E8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 {</w:t>
      </w:r>
    </w:p>
    <w:p w14:paraId="1E21D6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nothing happens after setup</w:t>
      </w:r>
    </w:p>
    <w:p w14:paraId="1329F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4C926F81" w14:textId="77777777" w:rsidR="00285D66" w:rsidRPr="000761F9" w:rsidRDefault="00285D66" w:rsidP="00285D66"/>
    <w:p w14:paraId="28CC9303" w14:textId="77777777" w:rsidR="00285D66" w:rsidRDefault="00285D66" w:rsidP="00285D66">
      <w:pPr>
        <w:rPr>
          <w:b/>
          <w:color w:val="538DD4"/>
        </w:rPr>
      </w:pPr>
      <w:r>
        <w:br w:type="page"/>
      </w:r>
    </w:p>
    <w:p w14:paraId="4B30AA30" w14:textId="77777777" w:rsidR="00285D66" w:rsidRPr="000D161B" w:rsidRDefault="00285D66" w:rsidP="000D161B">
      <w:pPr>
        <w:pStyle w:val="Ttulo2"/>
        <w:rPr>
          <w:b/>
          <w:sz w:val="32"/>
          <w:szCs w:val="32"/>
        </w:rPr>
      </w:pPr>
      <w:bookmarkStart w:id="516" w:name="_Toc510608611"/>
      <w:r w:rsidRPr="000D161B">
        <w:rPr>
          <w:b/>
          <w:sz w:val="32"/>
          <w:szCs w:val="32"/>
        </w:rPr>
        <w:lastRenderedPageBreak/>
        <w:t>Caso de prueba Integración WIFI y Cámara</w:t>
      </w:r>
      <w:bookmarkEnd w:id="516"/>
    </w:p>
    <w:p w14:paraId="24FDD3F2"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028E980A"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8B8C2F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31BF4E4" w14:textId="77777777" w:rsidR="00285D66" w:rsidRDefault="00285D66" w:rsidP="00285D66">
            <w:pPr>
              <w:jc w:val="center"/>
            </w:pPr>
            <w:r>
              <w:t>Fase 1 - Módulo WIFI ESP8266 y Cámara OV7670</w:t>
            </w:r>
          </w:p>
        </w:tc>
      </w:tr>
      <w:tr w:rsidR="00285D66" w14:paraId="037FA8E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6B5681"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E26669" w14:textId="77777777" w:rsidR="00285D66" w:rsidRDefault="00285D66" w:rsidP="00285D66">
            <w:pPr>
              <w:jc w:val="center"/>
            </w:pPr>
            <w:r>
              <w:t>integración-fase1-transmisión</w:t>
            </w:r>
          </w:p>
        </w:tc>
      </w:tr>
      <w:tr w:rsidR="00285D66" w14:paraId="7228FC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083A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48A685" w14:textId="77777777" w:rsidR="00285D66" w:rsidRDefault="00285D66" w:rsidP="00285D66">
            <w:pPr>
              <w:jc w:val="center"/>
            </w:pPr>
            <w:r>
              <w:t>Transmisión de imágenes a la PC</w:t>
            </w:r>
          </w:p>
        </w:tc>
      </w:tr>
      <w:tr w:rsidR="00285D66" w14:paraId="75CF35E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7B19C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991533" w14:textId="77777777" w:rsidR="00285D66" w:rsidRDefault="00285D66" w:rsidP="00285D66">
            <w:pPr>
              <w:jc w:val="center"/>
            </w:pPr>
            <w:r>
              <w:t>Determinar desempeño en la transmisión de imágenes y correcta comunicación entre el ESP8266 y OV7670 mediante un Arduino UNO.</w:t>
            </w:r>
          </w:p>
        </w:tc>
      </w:tr>
      <w:tr w:rsidR="00285D66" w14:paraId="16F175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5463E5"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8914D8" w14:textId="77777777" w:rsidR="00285D66" w:rsidRDefault="00285D66" w:rsidP="00285D66">
            <w:pPr>
              <w:jc w:val="center"/>
            </w:pPr>
            <w:r>
              <w:t xml:space="preserve">Se desea conectar el módulo ESP8266, y el OV7670 a un mismo Arduino UNO, para probar la transmisión, vía Wifi, de una imágen a la PC. </w:t>
            </w:r>
          </w:p>
        </w:tc>
      </w:tr>
      <w:tr w:rsidR="00285D66" w14:paraId="68663E4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82F6066"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C920211" w14:textId="77777777" w:rsidR="00285D66" w:rsidRDefault="00285D66" w:rsidP="00285D66">
            <w:pPr>
              <w:jc w:val="center"/>
            </w:pPr>
            <w:r>
              <w:t xml:space="preserve">Poder enviar al menos una imagen desde el Arduino UNO, a la PC. </w:t>
            </w:r>
          </w:p>
        </w:tc>
      </w:tr>
      <w:tr w:rsidR="00285D66" w14:paraId="70E98D9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7056E1"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C1BFD8" w14:textId="77777777" w:rsidR="00285D66" w:rsidRDefault="00285D66" w:rsidP="00285D66">
            <w:pPr>
              <w:jc w:val="center"/>
            </w:pPr>
            <w:r>
              <w:t>Mala conexión o ensamblado, errores en transmisión</w:t>
            </w:r>
          </w:p>
        </w:tc>
      </w:tr>
      <w:tr w:rsidR="00285D66" w14:paraId="7735588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AE9EF0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841EFD" w14:textId="77777777" w:rsidR="00285D66" w:rsidRDefault="00285D66" w:rsidP="00285D66">
            <w:pPr>
              <w:jc w:val="center"/>
            </w:pPr>
            <w:r>
              <w:t>Es necesario alimentar el ESP8266 por separado con 3.5V</w:t>
            </w:r>
          </w:p>
          <w:p w14:paraId="66A586E8" w14:textId="77777777" w:rsidR="00285D66" w:rsidRDefault="00285D66" w:rsidP="00285D66">
            <w:pPr>
              <w:jc w:val="center"/>
            </w:pPr>
          </w:p>
        </w:tc>
      </w:tr>
      <w:tr w:rsidR="00285D66" w14:paraId="7AB8E8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933D77"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A9DE11" w14:textId="77777777" w:rsidR="00285D66" w:rsidRDefault="00285D66" w:rsidP="00285D66">
            <w:pPr>
              <w:jc w:val="center"/>
            </w:pPr>
            <w:r>
              <w:t>Módulo Arduino UNO</w:t>
            </w:r>
          </w:p>
          <w:p w14:paraId="22B8F1DE" w14:textId="77777777" w:rsidR="00285D66" w:rsidRDefault="00285D66" w:rsidP="00285D66">
            <w:pPr>
              <w:jc w:val="center"/>
            </w:pPr>
            <w:r>
              <w:t>OV7670</w:t>
            </w:r>
          </w:p>
          <w:p w14:paraId="2C239443" w14:textId="77777777" w:rsidR="00285D66" w:rsidRDefault="00285D66" w:rsidP="00285D66">
            <w:pPr>
              <w:jc w:val="center"/>
            </w:pPr>
            <w:r>
              <w:t>ESP8266</w:t>
            </w:r>
          </w:p>
          <w:p w14:paraId="6BFB942C" w14:textId="77777777" w:rsidR="00285D66" w:rsidRDefault="00285D66" w:rsidP="00285D66">
            <w:pPr>
              <w:jc w:val="center"/>
            </w:pPr>
            <w:r>
              <w:t>Cables Hembra-Macho (18 pines)</w:t>
            </w:r>
          </w:p>
          <w:p w14:paraId="2D7040EA" w14:textId="77777777" w:rsidR="00285D66" w:rsidRDefault="00285D66" w:rsidP="00285D66">
            <w:pPr>
              <w:jc w:val="center"/>
            </w:pPr>
            <w:r>
              <w:t>PC</w:t>
            </w:r>
          </w:p>
          <w:p w14:paraId="46771E42" w14:textId="77777777" w:rsidR="00285D66" w:rsidRDefault="00285D66" w:rsidP="00285D66">
            <w:pPr>
              <w:jc w:val="center"/>
            </w:pPr>
            <w:r>
              <w:t>Portapilas 3 x AA</w:t>
            </w:r>
          </w:p>
          <w:p w14:paraId="62D0AE3B" w14:textId="77777777" w:rsidR="00285D66" w:rsidRDefault="00285D66" w:rsidP="00285D66">
            <w:pPr>
              <w:jc w:val="center"/>
            </w:pPr>
            <w:r>
              <w:t>Protoboard</w:t>
            </w:r>
          </w:p>
        </w:tc>
      </w:tr>
      <w:tr w:rsidR="00285D66" w14:paraId="528813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2C0F7C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EE42DD" w14:textId="77777777" w:rsidR="00285D66" w:rsidRDefault="00285D66" w:rsidP="00285D66">
            <w:pPr>
              <w:jc w:val="center"/>
            </w:pPr>
            <w:r>
              <w:t>Schlapp-Mansilla</w:t>
            </w:r>
          </w:p>
        </w:tc>
      </w:tr>
      <w:tr w:rsidR="00285D66" w14:paraId="7A9E00D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656D7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3262D20" w14:textId="77777777" w:rsidR="00285D66" w:rsidRDefault="00285D66" w:rsidP="00285D66">
            <w:pPr>
              <w:jc w:val="center"/>
            </w:pPr>
            <w:r>
              <w:t>14-04-2017</w:t>
            </w:r>
          </w:p>
        </w:tc>
      </w:tr>
      <w:tr w:rsidR="00285D66" w14:paraId="63B4F2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A93E8C4"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556FF6" w14:textId="77777777" w:rsidR="00285D66" w:rsidRDefault="00285D66" w:rsidP="00285D66">
            <w:pPr>
              <w:jc w:val="center"/>
            </w:pPr>
            <w:r>
              <w:t xml:space="preserve">[1]Falla, se supone que uno de los motivos es el alto procesamiento que efectúa el Arduino UNO, haciendo buffering de la OV7670, la cual no cuenta con chip propio. Además para optimizar la velocidad se utilizan los registros a bajo nivel del Arduino UNO, lo que genera problemas en la transmisión al ESP8266, de esta forma éste no puede cumplir la entrega de los paquetes por WIFI. </w:t>
            </w:r>
          </w:p>
        </w:tc>
      </w:tr>
      <w:tr w:rsidR="00285D66" w14:paraId="3C416F4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BAAE71"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2EA96" w14:textId="77777777" w:rsidR="00285D66" w:rsidRDefault="00285D66" w:rsidP="00285D66">
            <w:pPr>
              <w:jc w:val="center"/>
            </w:pPr>
            <w:r>
              <w:t>[1]integración-fase1-transmisión.ino</w:t>
            </w:r>
          </w:p>
          <w:p w14:paraId="7BAE458B" w14:textId="77777777" w:rsidR="00285D66" w:rsidRDefault="00285D66" w:rsidP="00285D66">
            <w:pPr>
              <w:jc w:val="center"/>
            </w:pPr>
          </w:p>
          <w:p w14:paraId="67AEE985" w14:textId="77777777" w:rsidR="00285D66" w:rsidRDefault="00285D66" w:rsidP="00285D66">
            <w:pPr>
              <w:jc w:val="center"/>
            </w:pPr>
          </w:p>
        </w:tc>
      </w:tr>
      <w:tr w:rsidR="00285D66" w14:paraId="550C630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55E595"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B555E38" w14:textId="77777777" w:rsidR="00285D66" w:rsidRDefault="00285D66" w:rsidP="00285D66">
            <w:pPr>
              <w:jc w:val="center"/>
              <w:rPr>
                <w:i/>
                <w:color w:val="2E74B5"/>
              </w:rPr>
            </w:pPr>
            <w:r>
              <w:rPr>
                <w:i/>
                <w:noProof/>
                <w:color w:val="2E74B5"/>
              </w:rPr>
              <w:drawing>
                <wp:inline distT="114300" distB="114300" distL="114300" distR="114300" wp14:anchorId="558542E4" wp14:editId="746404E2">
                  <wp:extent cx="2514600" cy="181927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6"/>
                          <a:srcRect/>
                          <a:stretch>
                            <a:fillRect/>
                          </a:stretch>
                        </pic:blipFill>
                        <pic:spPr>
                          <a:xfrm>
                            <a:off x="0" y="0"/>
                            <a:ext cx="2514600" cy="1819275"/>
                          </a:xfrm>
                          <a:prstGeom prst="rect">
                            <a:avLst/>
                          </a:prstGeom>
                          <a:ln/>
                        </pic:spPr>
                      </pic:pic>
                    </a:graphicData>
                  </a:graphic>
                </wp:inline>
              </w:drawing>
            </w:r>
            <w:r>
              <w:rPr>
                <w:i/>
                <w:noProof/>
                <w:color w:val="2E74B5"/>
              </w:rPr>
              <w:drawing>
                <wp:inline distT="114300" distB="114300" distL="114300" distR="114300" wp14:anchorId="3C1C4D0F" wp14:editId="24C51523">
                  <wp:extent cx="2376488" cy="1785054"/>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7"/>
                          <a:srcRect/>
                          <a:stretch>
                            <a:fillRect/>
                          </a:stretch>
                        </pic:blipFill>
                        <pic:spPr>
                          <a:xfrm>
                            <a:off x="0" y="0"/>
                            <a:ext cx="2376488" cy="1785054"/>
                          </a:xfrm>
                          <a:prstGeom prst="rect">
                            <a:avLst/>
                          </a:prstGeom>
                          <a:ln/>
                        </pic:spPr>
                      </pic:pic>
                    </a:graphicData>
                  </a:graphic>
                </wp:inline>
              </w:drawing>
            </w:r>
          </w:p>
        </w:tc>
      </w:tr>
      <w:tr w:rsidR="00285D66" w14:paraId="2DB463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4112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76B46A" w14:textId="77777777" w:rsidR="00285D66" w:rsidRDefault="00285D66" w:rsidP="00285D66">
            <w:pPr>
              <w:rPr>
                <w:i/>
                <w:color w:val="2E74B5"/>
              </w:rPr>
            </w:pPr>
            <w:r>
              <w:rPr>
                <w:i/>
                <w:noProof/>
                <w:color w:val="2E74B5"/>
              </w:rPr>
              <w:drawing>
                <wp:inline distT="114300" distB="114300" distL="114300" distR="114300" wp14:anchorId="37C8ADA4" wp14:editId="28BA42D3">
                  <wp:extent cx="4210050" cy="32004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7"/>
                          <a:srcRect/>
                          <a:stretch>
                            <a:fillRect/>
                          </a:stretch>
                        </pic:blipFill>
                        <pic:spPr>
                          <a:xfrm>
                            <a:off x="0" y="0"/>
                            <a:ext cx="4210050" cy="3200400"/>
                          </a:xfrm>
                          <a:prstGeom prst="rect">
                            <a:avLst/>
                          </a:prstGeom>
                          <a:ln/>
                        </pic:spPr>
                      </pic:pic>
                    </a:graphicData>
                  </a:graphic>
                </wp:inline>
              </w:drawing>
            </w:r>
          </w:p>
          <w:p w14:paraId="42F4357A" w14:textId="77777777" w:rsidR="00285D66" w:rsidRDefault="00285D66" w:rsidP="00285D66">
            <w:pPr>
              <w:rPr>
                <w:i/>
                <w:color w:val="2E74B5"/>
              </w:rPr>
            </w:pPr>
            <w:r>
              <w:rPr>
                <w:i/>
                <w:noProof/>
                <w:color w:val="2E74B5"/>
              </w:rPr>
              <w:drawing>
                <wp:inline distT="114300" distB="114300" distL="114300" distR="114300" wp14:anchorId="0CA24EC1" wp14:editId="49B3FB22">
                  <wp:extent cx="3105150" cy="146685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8"/>
                          <a:srcRect/>
                          <a:stretch>
                            <a:fillRect/>
                          </a:stretch>
                        </pic:blipFill>
                        <pic:spPr>
                          <a:xfrm>
                            <a:off x="0" y="0"/>
                            <a:ext cx="3105150" cy="1466850"/>
                          </a:xfrm>
                          <a:prstGeom prst="rect">
                            <a:avLst/>
                          </a:prstGeom>
                          <a:ln/>
                        </pic:spPr>
                      </pic:pic>
                    </a:graphicData>
                  </a:graphic>
                </wp:inline>
              </w:drawing>
            </w:r>
          </w:p>
        </w:tc>
      </w:tr>
    </w:tbl>
    <w:p w14:paraId="7C5E2CC9" w14:textId="77777777" w:rsidR="00285D66" w:rsidRDefault="00285D66" w:rsidP="00285D66"/>
    <w:p w14:paraId="43E92869" w14:textId="77777777" w:rsidR="00285D66" w:rsidRPr="000D161B" w:rsidRDefault="00285D66" w:rsidP="000D161B">
      <w:pPr>
        <w:pStyle w:val="Ttulo2"/>
        <w:rPr>
          <w:b/>
          <w:sz w:val="32"/>
          <w:szCs w:val="32"/>
        </w:rPr>
      </w:pPr>
      <w:bookmarkStart w:id="517" w:name="_Ref509651238"/>
      <w:bookmarkStart w:id="518" w:name="_Toc510608612"/>
      <w:r w:rsidRPr="000D161B">
        <w:rPr>
          <w:b/>
          <w:sz w:val="32"/>
          <w:szCs w:val="32"/>
        </w:rPr>
        <w:lastRenderedPageBreak/>
        <w:t>Caso de prueba Cámara OV 7670</w:t>
      </w:r>
      <w:bookmarkEnd w:id="517"/>
      <w:bookmarkEnd w:id="518"/>
    </w:p>
    <w:p w14:paraId="62C014B1"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917D874"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DE6AE40"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15B7D94B" w14:textId="77777777" w:rsidR="00285D66" w:rsidRDefault="00285D66" w:rsidP="00285D66">
            <w:pPr>
              <w:jc w:val="center"/>
            </w:pPr>
            <w:r>
              <w:t>Probar la conectividad de la Cámara OV 7670 con un Arduino Uno</w:t>
            </w:r>
          </w:p>
        </w:tc>
      </w:tr>
      <w:tr w:rsidR="00285D66" w14:paraId="321DF2E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D7BB8C"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42C8CC" w14:textId="77777777" w:rsidR="00285D66" w:rsidRDefault="00285D66" w:rsidP="00285D66">
            <w:pPr>
              <w:jc w:val="center"/>
            </w:pPr>
            <w:r>
              <w:t>CAMOV7670-01-conectividad</w:t>
            </w:r>
          </w:p>
        </w:tc>
      </w:tr>
      <w:tr w:rsidR="00285D66" w14:paraId="772C4DE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1FC7BF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2D33E3" w14:textId="77777777" w:rsidR="00285D66" w:rsidRDefault="00285D66" w:rsidP="00285D66">
            <w:pPr>
              <w:jc w:val="center"/>
            </w:pPr>
            <w:r>
              <w:t>Comunicación del Arduino UNO con la Cámara</w:t>
            </w:r>
          </w:p>
        </w:tc>
      </w:tr>
      <w:tr w:rsidR="00285D66" w14:paraId="7B7E26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B65B5B"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DB9F61" w14:textId="77777777" w:rsidR="00285D66" w:rsidRDefault="00285D66" w:rsidP="00285D66">
            <w:pPr>
              <w:jc w:val="center"/>
            </w:pPr>
            <w:r>
              <w:t>Determinar el funcionamiento del módulo</w:t>
            </w:r>
          </w:p>
        </w:tc>
      </w:tr>
      <w:tr w:rsidR="00285D66" w14:paraId="3A47DB5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E9DE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C85DB" w14:textId="77777777" w:rsidR="00285D66" w:rsidRDefault="00285D66" w:rsidP="00285D66">
            <w:pPr>
              <w:jc w:val="center"/>
            </w:pPr>
            <w:r>
              <w:t xml:space="preserve">Se desea conectar el módulo OV7670 por medio de un módulo Arduino UNO a la PC. </w:t>
            </w:r>
          </w:p>
        </w:tc>
      </w:tr>
      <w:tr w:rsidR="00285D66" w14:paraId="5860B02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B6FFC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7E9D2E" w14:textId="77777777" w:rsidR="00285D66" w:rsidRDefault="00285D66" w:rsidP="00285D66">
            <w:pPr>
              <w:jc w:val="center"/>
            </w:pPr>
            <w:r>
              <w:t xml:space="preserve">Poder enviar al menos una imagen desde el módulo, a través del Arduino UNO, a la PC. </w:t>
            </w:r>
          </w:p>
        </w:tc>
      </w:tr>
      <w:tr w:rsidR="00285D66" w14:paraId="3C2C8A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53663F"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8645B1" w14:textId="77777777" w:rsidR="00285D66" w:rsidRDefault="00285D66" w:rsidP="00285D66">
            <w:pPr>
              <w:jc w:val="center"/>
            </w:pPr>
            <w:r>
              <w:t>Mala conexión o ensamblado, errores en transmisión</w:t>
            </w:r>
          </w:p>
        </w:tc>
      </w:tr>
      <w:tr w:rsidR="00285D66" w14:paraId="281291F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BA78B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B4B3BA" w14:textId="77777777" w:rsidR="00285D66" w:rsidRDefault="00285D66" w:rsidP="00285D66">
            <w:pPr>
              <w:jc w:val="center"/>
            </w:pPr>
            <w:r>
              <w:t xml:space="preserve">Testear la transferencia de imágenes con una velocidad en el puerto serie de </w:t>
            </w:r>
          </w:p>
          <w:p w14:paraId="765FE4D2" w14:textId="77777777" w:rsidR="00285D66" w:rsidRDefault="00285D66" w:rsidP="00285D66">
            <w:pPr>
              <w:jc w:val="center"/>
            </w:pPr>
            <w:r>
              <w:t xml:space="preserve">[1]CAM=OV7670 a 9200 baudios </w:t>
            </w:r>
          </w:p>
          <w:p w14:paraId="57DA4F0A" w14:textId="77777777" w:rsidR="00285D66" w:rsidRDefault="00285D66" w:rsidP="00285D66">
            <w:pPr>
              <w:jc w:val="center"/>
            </w:pPr>
          </w:p>
          <w:p w14:paraId="6D170B1F" w14:textId="77777777" w:rsidR="00285D66" w:rsidRDefault="00285D66" w:rsidP="00285D66">
            <w:pPr>
              <w:jc w:val="center"/>
            </w:pPr>
          </w:p>
        </w:tc>
      </w:tr>
      <w:tr w:rsidR="00285D66" w14:paraId="46AC02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B763AD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C5E51" w14:textId="77777777" w:rsidR="00285D66" w:rsidRDefault="00285D66" w:rsidP="00285D66">
            <w:pPr>
              <w:jc w:val="center"/>
            </w:pPr>
            <w:r>
              <w:t>Módulo Arduino UNO</w:t>
            </w:r>
          </w:p>
          <w:p w14:paraId="227B07FE" w14:textId="77777777" w:rsidR="00285D66" w:rsidRDefault="00285D66" w:rsidP="00285D66">
            <w:pPr>
              <w:jc w:val="center"/>
            </w:pPr>
            <w:r>
              <w:t>OV7670</w:t>
            </w:r>
          </w:p>
          <w:p w14:paraId="64EE6873" w14:textId="77777777" w:rsidR="00285D66" w:rsidRDefault="00285D66" w:rsidP="00285D66">
            <w:pPr>
              <w:jc w:val="center"/>
            </w:pPr>
            <w:r>
              <w:t>Cables Hembra-Macho (18 pines)</w:t>
            </w:r>
          </w:p>
          <w:p w14:paraId="2929E111" w14:textId="77777777" w:rsidR="00285D66" w:rsidRDefault="00285D66" w:rsidP="00285D66">
            <w:pPr>
              <w:jc w:val="center"/>
            </w:pPr>
            <w:r>
              <w:t>PC</w:t>
            </w:r>
          </w:p>
        </w:tc>
      </w:tr>
      <w:tr w:rsidR="00285D66" w14:paraId="175381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DA3AE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126904" w14:textId="77777777" w:rsidR="00285D66" w:rsidRDefault="00285D66" w:rsidP="00285D66">
            <w:pPr>
              <w:jc w:val="center"/>
            </w:pPr>
            <w:r>
              <w:t>Schlapp-Mansilla</w:t>
            </w:r>
          </w:p>
        </w:tc>
      </w:tr>
      <w:tr w:rsidR="00285D66" w14:paraId="4306A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A22DF9"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DCAAAC8" w14:textId="77777777" w:rsidR="00285D66" w:rsidRDefault="00285D66" w:rsidP="00285D66">
            <w:pPr>
              <w:jc w:val="center"/>
            </w:pPr>
            <w:r>
              <w:t>8-3-2017</w:t>
            </w:r>
          </w:p>
        </w:tc>
      </w:tr>
      <w:tr w:rsidR="00285D66" w14:paraId="08B10FB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27BA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FFF1AB9" w14:textId="77777777" w:rsidR="00285D66" w:rsidRDefault="00285D66" w:rsidP="00285D66">
            <w:pPr>
              <w:jc w:val="center"/>
            </w:pPr>
            <w:r>
              <w:t xml:space="preserve">[1]Se consigue transmitir una imagen con éxito. </w:t>
            </w:r>
          </w:p>
        </w:tc>
      </w:tr>
      <w:tr w:rsidR="00285D66" w14:paraId="4DF4DC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B39CAC"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8E1BC6" w14:textId="77777777" w:rsidR="00285D66" w:rsidRDefault="00285D66" w:rsidP="00285D66">
            <w:pPr>
              <w:jc w:val="center"/>
            </w:pPr>
            <w:r>
              <w:rPr>
                <w:rFonts w:ascii="Arial Unicode MS" w:eastAsia="Arial Unicode MS" w:hAnsi="Arial Unicode MS" w:cs="Arial Unicode MS"/>
              </w:rPr>
              <w:t>[1]camaraOV7670.ino → En Arduino</w:t>
            </w:r>
          </w:p>
          <w:p w14:paraId="5ACC31A0" w14:textId="77777777" w:rsidR="00285D66" w:rsidRDefault="00285D66" w:rsidP="00285D66">
            <w:pPr>
              <w:jc w:val="center"/>
            </w:pPr>
            <w:r>
              <w:rPr>
                <w:rFonts w:ascii="Arial Unicode MS" w:eastAsia="Arial Unicode MS" w:hAnsi="Arial Unicode MS" w:cs="Arial Unicode MS"/>
              </w:rPr>
              <w:t>BMP.java, SimpleRead.java→ En PC (Capturar y armar la imagen)</w:t>
            </w:r>
          </w:p>
          <w:p w14:paraId="6698B7E4" w14:textId="77777777" w:rsidR="00285D66" w:rsidRDefault="00285D66" w:rsidP="00285D66">
            <w:pPr>
              <w:jc w:val="center"/>
            </w:pPr>
          </w:p>
          <w:p w14:paraId="0BD38DD5" w14:textId="77777777" w:rsidR="00285D66" w:rsidRDefault="00285D66" w:rsidP="00285D66">
            <w:pPr>
              <w:jc w:val="center"/>
            </w:pPr>
          </w:p>
        </w:tc>
      </w:tr>
      <w:tr w:rsidR="00285D66" w14:paraId="17FC570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B63679"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A548842" w14:textId="77777777" w:rsidR="00285D66" w:rsidRDefault="00285D66" w:rsidP="00285D66">
            <w:pPr>
              <w:jc w:val="center"/>
              <w:rPr>
                <w:i/>
                <w:color w:val="2E74B5"/>
              </w:rPr>
            </w:pPr>
            <w:r>
              <w:rPr>
                <w:i/>
                <w:noProof/>
                <w:color w:val="2E74B5"/>
              </w:rPr>
              <w:drawing>
                <wp:inline distT="114300" distB="114300" distL="114300" distR="114300" wp14:anchorId="18B629F6" wp14:editId="1F747758">
                  <wp:extent cx="2514600" cy="1819275"/>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6"/>
                          <a:srcRect/>
                          <a:stretch>
                            <a:fillRect/>
                          </a:stretch>
                        </pic:blipFill>
                        <pic:spPr>
                          <a:xfrm>
                            <a:off x="0" y="0"/>
                            <a:ext cx="2514600" cy="1819275"/>
                          </a:xfrm>
                          <a:prstGeom prst="rect">
                            <a:avLst/>
                          </a:prstGeom>
                          <a:ln/>
                        </pic:spPr>
                      </pic:pic>
                    </a:graphicData>
                  </a:graphic>
                </wp:inline>
              </w:drawing>
            </w:r>
          </w:p>
        </w:tc>
      </w:tr>
      <w:tr w:rsidR="00285D66" w14:paraId="39C215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41FA1"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E4D24" w14:textId="77777777" w:rsidR="00285D66" w:rsidRDefault="00285D66" w:rsidP="00285D66">
            <w:pPr>
              <w:rPr>
                <w:i/>
                <w:color w:val="2E74B5"/>
              </w:rPr>
            </w:pPr>
            <w:r>
              <w:rPr>
                <w:i/>
                <w:noProof/>
                <w:color w:val="2E74B5"/>
              </w:rPr>
              <w:drawing>
                <wp:inline distT="114300" distB="114300" distL="114300" distR="114300" wp14:anchorId="52132E8E" wp14:editId="44EDD148">
                  <wp:extent cx="4210050" cy="32004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7"/>
                          <a:srcRect/>
                          <a:stretch>
                            <a:fillRect/>
                          </a:stretch>
                        </pic:blipFill>
                        <pic:spPr>
                          <a:xfrm>
                            <a:off x="0" y="0"/>
                            <a:ext cx="4210050" cy="3200400"/>
                          </a:xfrm>
                          <a:prstGeom prst="rect">
                            <a:avLst/>
                          </a:prstGeom>
                          <a:ln/>
                        </pic:spPr>
                      </pic:pic>
                    </a:graphicData>
                  </a:graphic>
                </wp:inline>
              </w:drawing>
            </w:r>
          </w:p>
        </w:tc>
      </w:tr>
    </w:tbl>
    <w:p w14:paraId="65CEFEC1" w14:textId="77777777" w:rsidR="00285D66" w:rsidRDefault="00285D66" w:rsidP="00285D66"/>
    <w:p w14:paraId="51102906" w14:textId="77777777" w:rsidR="00285D66" w:rsidRDefault="00285D66" w:rsidP="00285D66"/>
    <w:p w14:paraId="7402AF22" w14:textId="77777777" w:rsidR="00285D66" w:rsidRDefault="00285D66" w:rsidP="00285D66">
      <w:r>
        <w:br w:type="page"/>
      </w:r>
    </w:p>
    <w:p w14:paraId="26059108" w14:textId="77777777" w:rsidR="00285D66" w:rsidRPr="00761EDE" w:rsidRDefault="00285D66" w:rsidP="00761EDE">
      <w:pPr>
        <w:pStyle w:val="Ttulo3"/>
        <w:rPr>
          <w:b w:val="0"/>
          <w:sz w:val="28"/>
          <w:szCs w:val="28"/>
          <w:lang w:val="en-US"/>
        </w:rPr>
      </w:pPr>
      <w:bookmarkStart w:id="519" w:name="_Toc510608613"/>
      <w:r w:rsidRPr="00761EDE">
        <w:rPr>
          <w:b w:val="0"/>
          <w:sz w:val="28"/>
          <w:szCs w:val="28"/>
          <w:lang w:val="en-US"/>
        </w:rPr>
        <w:lastRenderedPageBreak/>
        <w:t>Código OV7670</w:t>
      </w:r>
      <w:bookmarkEnd w:id="519"/>
    </w:p>
    <w:p w14:paraId="3E99A61D" w14:textId="77777777" w:rsidR="00285D66" w:rsidRPr="008B416B" w:rsidRDefault="00285D66" w:rsidP="00285D66">
      <w:pPr>
        <w:rPr>
          <w:lang w:val="en-US"/>
        </w:rPr>
      </w:pPr>
    </w:p>
    <w:p w14:paraId="278687F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bookmarkStart w:id="520" w:name="_kch2a665yib5" w:colFirst="0" w:colLast="0"/>
      <w:bookmarkEnd w:id="520"/>
    </w:p>
    <w:p w14:paraId="6F1A07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&lt;stdint.h&gt;</w:t>
      </w:r>
    </w:p>
    <w:p w14:paraId="549DFF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&lt;avr/io.h&gt;</w:t>
      </w:r>
    </w:p>
    <w:p w14:paraId="4C5462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&lt;util/twi.h&gt;</w:t>
      </w:r>
    </w:p>
    <w:p w14:paraId="5C447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&lt;util/delay.h&gt;</w:t>
      </w:r>
    </w:p>
    <w:p w14:paraId="494C87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&lt;avr/pgmspace.h&gt;</w:t>
      </w:r>
    </w:p>
    <w:p w14:paraId="17EC01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&lt;SoftwareSerial.h&gt;</w:t>
      </w:r>
    </w:p>
    <w:p w14:paraId="54073D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4C5B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8</w:t>
      </w:r>
    </w:p>
    <w:p w14:paraId="1F052F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250A89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2050A1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05E8A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F_CPU</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16000000UL</w:t>
      </w:r>
    </w:p>
    <w:p w14:paraId="55ED99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172E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62432E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2</w:t>
      </w:r>
    </w:p>
    <w:p w14:paraId="465F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yuv422</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679DDA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rgb565</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2DC6E4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bayerRGB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2</w:t>
      </w:r>
    </w:p>
    <w:p w14:paraId="4228D2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camAddr_WR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p>
    <w:p w14:paraId="331776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camAddr_RD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0x43</w:t>
      </w:r>
    </w:p>
    <w:p w14:paraId="26238F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D5219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Registers */</w:t>
      </w:r>
    </w:p>
    <w:p w14:paraId="11B0C5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459FAC9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19AD2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2390BF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030EA6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64080E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24275E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572CD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04726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74A953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1EEACB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308F1D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7D5E98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31054C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335055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2BE8DE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FBE19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5AE9C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548DC3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5D82DE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00A7E3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43C16D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6E9127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5195F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003B39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B1603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169F91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//REG mean address.</w:t>
      </w:r>
    </w:p>
    <w:p w14:paraId="02AEFC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0E2B09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240A5E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3CCAF8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51A19E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40557D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2AB9BA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324137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0AE7C8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790882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5690F8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129A4A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443831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3ADC1E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297AC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666990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7AD23C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6E643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15D759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01A240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4887BE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1AB559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3A2824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31006A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780D10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282C14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3E0897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6AA9C0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0D547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7BF792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63AC6B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68A3E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73357CF3" w14:textId="77777777" w:rsidR="00285D66" w:rsidRPr="007A53E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7A53EB">
        <w:rPr>
          <w:rFonts w:ascii="Consolas" w:eastAsia="Times New Roman" w:hAnsi="Consolas" w:cs="Times New Roman"/>
          <w:color w:val="C586C0"/>
          <w:sz w:val="21"/>
          <w:szCs w:val="21"/>
          <w:lang w:val="en-US"/>
        </w:rPr>
        <w:t>#define</w:t>
      </w:r>
      <w:r w:rsidRPr="007A53EB">
        <w:rPr>
          <w:rFonts w:ascii="Consolas" w:eastAsia="Times New Roman" w:hAnsi="Consolas" w:cs="Times New Roman"/>
          <w:color w:val="569CD6"/>
          <w:sz w:val="21"/>
          <w:szCs w:val="21"/>
          <w:lang w:val="en-US"/>
        </w:rPr>
        <w:t xml:space="preserve"> </w:t>
      </w:r>
      <w:r w:rsidRPr="007A53EB">
        <w:rPr>
          <w:rFonts w:ascii="Consolas" w:eastAsia="Times New Roman" w:hAnsi="Consolas" w:cs="Times New Roman"/>
          <w:color w:val="DCDCAA"/>
          <w:sz w:val="21"/>
          <w:szCs w:val="21"/>
          <w:lang w:val="en-US"/>
        </w:rPr>
        <w:t>REG_MVFP</w:t>
      </w:r>
      <w:r w:rsidRPr="007A53EB">
        <w:rPr>
          <w:rFonts w:ascii="Consolas" w:eastAsia="Times New Roman" w:hAnsi="Consolas" w:cs="Times New Roman"/>
          <w:color w:val="569CD6"/>
          <w:sz w:val="21"/>
          <w:szCs w:val="21"/>
          <w:lang w:val="en-US"/>
        </w:rPr>
        <w:t xml:space="preserve">    </w:t>
      </w:r>
      <w:r w:rsidRPr="007A53EB">
        <w:rPr>
          <w:rFonts w:ascii="Consolas" w:eastAsia="Times New Roman" w:hAnsi="Consolas" w:cs="Times New Roman"/>
          <w:color w:val="B5CEA8"/>
          <w:sz w:val="21"/>
          <w:szCs w:val="21"/>
          <w:lang w:val="en-US"/>
        </w:rPr>
        <w:t>0x1e</w:t>
      </w:r>
      <w:r w:rsidRPr="007A53EB">
        <w:rPr>
          <w:rFonts w:ascii="Consolas" w:eastAsia="Times New Roman" w:hAnsi="Consolas" w:cs="Times New Roman"/>
          <w:color w:val="569CD6"/>
          <w:sz w:val="21"/>
          <w:szCs w:val="21"/>
          <w:lang w:val="en-US"/>
        </w:rPr>
        <w:t xml:space="preserve">  </w:t>
      </w:r>
      <w:r w:rsidRPr="007A53EB">
        <w:rPr>
          <w:rFonts w:ascii="Consolas" w:eastAsia="Times New Roman" w:hAnsi="Consolas" w:cs="Times New Roman"/>
          <w:color w:val="608B4E"/>
          <w:sz w:val="21"/>
          <w:szCs w:val="21"/>
          <w:lang w:val="en-US"/>
        </w:rPr>
        <w:t>/* Mirror / vflip */</w:t>
      </w:r>
    </w:p>
    <w:p w14:paraId="66075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43B008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53466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F5BEB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147194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64489C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50B21A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5BBB6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3F3A1A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331BB9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49AA18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1D84A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065575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17873C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3A3658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51DAEB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569949C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51AFFB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675553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4F6BE4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792F10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1D986B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7B73CE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4C066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041BD1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3A53BF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39E10E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09EABC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0D46C6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6F48E8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088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7229A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434C8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69986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5E6B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4E7AAD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53519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7B7C6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FDA9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This matrix defines how the colors are generated, must be</w:t>
      </w:r>
    </w:p>
    <w:p w14:paraId="305168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tweaked to adjust hue and saturation.</w:t>
      </w:r>
    </w:p>
    <w:p w14:paraId="3E12AE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DCC42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Order: v-red, v-green, v-blue, u-red, u-green, u-blue</w:t>
      </w:r>
    </w:p>
    <w:p w14:paraId="502715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They are nine-bit signed quantities, with the sign bit</w:t>
      </w:r>
    </w:p>
    <w:p w14:paraId="06821E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stored in0x58.Sign for v-red is bit 0, and up from there.</w:t>
      </w:r>
    </w:p>
    <w:p w14:paraId="48D95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560B6F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REG_CMATRIX_BASE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p>
    <w:p w14:paraId="0FC820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0B93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REG_CMATRIX_SIGN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p>
    <w:p w14:paraId="423F4C1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1157BE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E33A5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72C5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240CD8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1BDCF0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060B85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03115F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4C795E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673C8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17B69B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538880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6A852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72662A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5480C3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6AC6F8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6E29C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5372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984DD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792A9E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73153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0F255E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27AD99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49D5F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317BB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1DEB8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08627A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4505A8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051B58E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052F7B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09A3A8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6694DB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77B2A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CF35A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3EF1F7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63A9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695ACB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5B393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3E3598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293726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43C3C4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4854C0D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67656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34DA17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p>
    <w:p w14:paraId="2DD68E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1B1D7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5461F4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4CEACE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66FDAA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2C7089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7449DF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51049F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39647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5D4E63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2358D3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21C019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619B8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27B708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33C8AA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343965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18F69A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4786FF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2112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543449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74ECD1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3C36ED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223182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605588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4C73C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10985E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407943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0727E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222DB5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4EA4D9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253E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7A37AC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44E717B9" w14:textId="77777777" w:rsidR="00285D66" w:rsidRPr="007A53E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7A53EB">
        <w:rPr>
          <w:rFonts w:ascii="Consolas" w:eastAsia="Times New Roman" w:hAnsi="Consolas" w:cs="Times New Roman"/>
          <w:color w:val="C586C0"/>
          <w:sz w:val="21"/>
          <w:szCs w:val="21"/>
          <w:lang w:val="en-US"/>
        </w:rPr>
        <w:t>#define</w:t>
      </w:r>
      <w:r w:rsidRPr="007A53EB">
        <w:rPr>
          <w:rFonts w:ascii="Consolas" w:eastAsia="Times New Roman" w:hAnsi="Consolas" w:cs="Times New Roman"/>
          <w:color w:val="569CD6"/>
          <w:sz w:val="21"/>
          <w:szCs w:val="21"/>
          <w:lang w:val="en-US"/>
        </w:rPr>
        <w:t xml:space="preserve"> </w:t>
      </w:r>
      <w:r w:rsidRPr="007A53EB">
        <w:rPr>
          <w:rFonts w:ascii="Consolas" w:eastAsia="Times New Roman" w:hAnsi="Consolas" w:cs="Times New Roman"/>
          <w:color w:val="DCDCAA"/>
          <w:sz w:val="21"/>
          <w:szCs w:val="21"/>
          <w:lang w:val="en-US"/>
        </w:rPr>
        <w:t>REG_MVFP</w:t>
      </w:r>
      <w:r w:rsidRPr="007A53EB">
        <w:rPr>
          <w:rFonts w:ascii="Consolas" w:eastAsia="Times New Roman" w:hAnsi="Consolas" w:cs="Times New Roman"/>
          <w:color w:val="569CD6"/>
          <w:sz w:val="21"/>
          <w:szCs w:val="21"/>
          <w:lang w:val="en-US"/>
        </w:rPr>
        <w:t xml:space="preserve">    </w:t>
      </w:r>
      <w:r w:rsidRPr="007A53EB">
        <w:rPr>
          <w:rFonts w:ascii="Consolas" w:eastAsia="Times New Roman" w:hAnsi="Consolas" w:cs="Times New Roman"/>
          <w:color w:val="B5CEA8"/>
          <w:sz w:val="21"/>
          <w:szCs w:val="21"/>
          <w:lang w:val="en-US"/>
        </w:rPr>
        <w:t>0x1e</w:t>
      </w:r>
      <w:r w:rsidRPr="007A53EB">
        <w:rPr>
          <w:rFonts w:ascii="Consolas" w:eastAsia="Times New Roman" w:hAnsi="Consolas" w:cs="Times New Roman"/>
          <w:color w:val="569CD6"/>
          <w:sz w:val="21"/>
          <w:szCs w:val="21"/>
          <w:lang w:val="en-US"/>
        </w:rPr>
        <w:t xml:space="preserve">  </w:t>
      </w:r>
      <w:r w:rsidRPr="007A53EB">
        <w:rPr>
          <w:rFonts w:ascii="Consolas" w:eastAsia="Times New Roman" w:hAnsi="Consolas" w:cs="Times New Roman"/>
          <w:color w:val="608B4E"/>
          <w:sz w:val="21"/>
          <w:szCs w:val="21"/>
          <w:lang w:val="en-US"/>
        </w:rPr>
        <w:t>/* Mirror / vflip */</w:t>
      </w:r>
    </w:p>
    <w:p w14:paraId="7085EF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5D4951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60BC69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373726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59C4FC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751BE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4A558A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4EBB4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014A39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1788AC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715D48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22A3BE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7EE0C2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0FA39B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129FB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1375B0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24F3094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1AB8B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3CA93D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43A078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7E37D6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3F25C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717BF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552074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5919E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530DCE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53C211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571867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5E3610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21E4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3E4792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5AB947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10FB74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9B6B8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11C3A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199192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00A8A3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9605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766A47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664D47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3DAA25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4375BF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173A28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2D354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702D65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18AAF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7270DB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6E909F8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D449F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0CB4A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0A2760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23C015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1AFB84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3E1322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F228C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1 */</w:t>
      </w:r>
    </w:p>
    <w:p w14:paraId="6B7C1E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2 */</w:t>
      </w:r>
    </w:p>
    <w:p w14:paraId="13AF75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3 */</w:t>
      </w:r>
    </w:p>
    <w:p w14:paraId="4D46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4 */</w:t>
      </w:r>
    </w:p>
    <w:p w14:paraId="1B18622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5 */</w:t>
      </w:r>
    </w:p>
    <w:p w14:paraId="117B26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6 */</w:t>
      </w:r>
    </w:p>
    <w:p w14:paraId="3C8C40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B9D85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Sign */</w:t>
      </w:r>
    </w:p>
    <w:p w14:paraId="150B17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7 */</w:t>
      </w:r>
    </w:p>
    <w:p w14:paraId="6599B7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8 */</w:t>
      </w:r>
    </w:p>
    <w:p w14:paraId="552CF1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9 */</w:t>
      </w:r>
    </w:p>
    <w:p w14:paraId="383FD7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10 */</w:t>
      </w:r>
    </w:p>
    <w:p w14:paraId="04396F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11 */</w:t>
      </w:r>
    </w:p>
    <w:p w14:paraId="2A6563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12 */</w:t>
      </w:r>
    </w:p>
    <w:p w14:paraId="0EA0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D197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GGAIN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 Channel AWB Gain */</w:t>
      </w:r>
    </w:p>
    <w:p w14:paraId="59B15C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DBLV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0x6b</w:t>
      </w:r>
      <w:r w:rsidRPr="000761F9">
        <w:rPr>
          <w:rFonts w:ascii="Consolas" w:eastAsia="Times New Roman" w:hAnsi="Consolas" w:cs="Times New Roman"/>
          <w:color w:val="569CD6"/>
          <w:sz w:val="21"/>
          <w:szCs w:val="21"/>
          <w:lang w:val="en-US"/>
        </w:rPr>
        <w:t xml:space="preserve">  </w:t>
      </w:r>
    </w:p>
    <w:p w14:paraId="0425B4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AWBCTR3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3 */</w:t>
      </w:r>
    </w:p>
    <w:p w14:paraId="35846857"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AWBCTR2</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0x6d</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2 */</w:t>
      </w:r>
    </w:p>
    <w:p w14:paraId="33A39950"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AWBCTR1</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1 */</w:t>
      </w:r>
    </w:p>
    <w:p w14:paraId="263D6562"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AWBCTR0</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0x6f</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0 */</w:t>
      </w:r>
    </w:p>
    <w:p w14:paraId="1C6739D8" w14:textId="77777777" w:rsidR="00285D66" w:rsidRPr="009511BB"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3F22D3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3622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69A2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42B7C1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E73F4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1728C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027370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21A7AF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38F592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FF0D5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52D86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E8B78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1787F8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56576E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732D61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EF2B9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0BE61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12BBE6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4D893F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55F01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8BD6B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//Serial.println("Se ingreso el comando: " + comando);</w:t>
      </w:r>
    </w:p>
    <w:p w14:paraId="25E037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25B4B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02BC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7363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w:t>
      </w:r>
    </w:p>
    <w:p w14:paraId="47B82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reg_num;</w:t>
      </w:r>
    </w:p>
    <w:p w14:paraId="7FD2EE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value;</w:t>
      </w:r>
    </w:p>
    <w:p w14:paraId="5A1810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83F57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107BE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qvga_ov7670[] PROGMEM = {</w:t>
      </w:r>
    </w:p>
    <w:p w14:paraId="011725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REG_COM14,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D4D4D4"/>
          <w:sz w:val="21"/>
          <w:szCs w:val="21"/>
          <w:lang w:val="en-US"/>
        </w:rPr>
        <w:t xml:space="preserve"> },</w:t>
      </w:r>
    </w:p>
    <w:p w14:paraId="6FFCF9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p>
    <w:p w14:paraId="57099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0xf1</w:t>
      </w:r>
      <w:r w:rsidRPr="000761F9">
        <w:rPr>
          <w:rFonts w:ascii="Consolas" w:eastAsia="Times New Roman" w:hAnsi="Consolas" w:cs="Times New Roman"/>
          <w:color w:val="D4D4D4"/>
          <w:sz w:val="21"/>
          <w:szCs w:val="21"/>
          <w:lang w:val="en-US"/>
        </w:rPr>
        <w:t xml:space="preserve"> },</w:t>
      </w:r>
    </w:p>
    <w:p w14:paraId="25A736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AF17A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p>
    <w:p w14:paraId="3CECF1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REG_HSTOP,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w:t>
      </w:r>
    </w:p>
    <w:p w14:paraId="68F99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p>
    <w:p w14:paraId="493F23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164775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w:t>
      </w:r>
    </w:p>
    <w:p w14:paraId="4E7042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43BD47B1"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4F743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 REG_HSTART, 0x16 },</w:t>
      </w:r>
    </w:p>
    <w:p w14:paraId="381D84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REG_HSTOP, 0x04 },</w:t>
      </w:r>
    </w:p>
    <w:p w14:paraId="5F81C5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REG_HREF, 0x24 },</w:t>
      </w:r>
    </w:p>
    <w:p w14:paraId="1092ED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REG_VSTART, 0x02 },</w:t>
      </w:r>
    </w:p>
    <w:p w14:paraId="6FB461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REG_VSTOP, 0x7a },</w:t>
      </w:r>
    </w:p>
    <w:p w14:paraId="75FC4F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 REG_VREF, 0x0a },*/</w:t>
      </w:r>
    </w:p>
    <w:p w14:paraId="6B7612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2BBDA3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533D7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E7E4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yuv422_ov7670[] PROGMEM = {</w:t>
      </w:r>
    </w:p>
    <w:p w14:paraId="6B4215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Selects YUV mode */</w:t>
      </w:r>
    </w:p>
    <w:p w14:paraId="613F6E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REG_RGB444,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No RGB444 please */</w:t>
      </w:r>
    </w:p>
    <w:p w14:paraId="597A0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94735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REG_COM15, COM15_R00FF },</w:t>
      </w:r>
    </w:p>
    <w:p w14:paraId="7BD1F2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128x gain ceiling; 0x8 is reserved bit */</w:t>
      </w:r>
    </w:p>
    <w:p w14:paraId="405978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1" */</w:t>
      </w:r>
    </w:p>
    <w:p w14:paraId="4369EF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2" */</w:t>
      </w:r>
    </w:p>
    <w:p w14:paraId="520988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vb */</w:t>
      </w:r>
    </w:p>
    <w:p w14:paraId="52BA50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4" */</w:t>
      </w:r>
    </w:p>
    <w:p w14:paraId="509E39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5" */</w:t>
      </w:r>
    </w:p>
    <w:p w14:paraId="610712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6" */</w:t>
      </w:r>
    </w:p>
    <w:p w14:paraId="674AB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COM13_UVSAT },</w:t>
      </w:r>
    </w:p>
    <w:p w14:paraId="380295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5623FB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D7C3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711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ov7670_default_regs[] PROGMEM = {</w:t>
      </w:r>
      <w:r w:rsidRPr="000761F9">
        <w:rPr>
          <w:rFonts w:ascii="Consolas" w:eastAsia="Times New Roman" w:hAnsi="Consolas" w:cs="Times New Roman"/>
          <w:color w:val="608B4E"/>
          <w:sz w:val="21"/>
          <w:szCs w:val="21"/>
          <w:lang w:val="en-US"/>
        </w:rPr>
        <w:t>//from the linux driver</w:t>
      </w:r>
    </w:p>
    <w:p w14:paraId="38B247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COM7_RESET },</w:t>
      </w:r>
    </w:p>
    <w:p w14:paraId="2A5E5E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REG_TSLB,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OV */</w:t>
      </w:r>
    </w:p>
    <w:p w14:paraId="016B8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VGA */</w:t>
      </w:r>
    </w:p>
    <w:p w14:paraId="165C86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t>
      </w:r>
    </w:p>
    <w:p w14:paraId="76A091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Set the hardware window.  These values from OV don't entirely</w:t>
      </w:r>
    </w:p>
    <w:p w14:paraId="08FF84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make sense - hstop is less than hstart.  But they work...</w:t>
      </w:r>
    </w:p>
    <w:p w14:paraId="4D7D7F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w:t>
      </w:r>
    </w:p>
    <w:p w14:paraId="62A22E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D4D4D4"/>
          <w:sz w:val="21"/>
          <w:szCs w:val="21"/>
          <w:lang w:val="en-US"/>
        </w:rPr>
        <w:t xml:space="preserve"> }, { REG_HSTOP,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02CF3D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0xb6</w:t>
      </w:r>
      <w:r w:rsidRPr="000761F9">
        <w:rPr>
          <w:rFonts w:ascii="Consolas" w:eastAsia="Times New Roman" w:hAnsi="Consolas" w:cs="Times New Roman"/>
          <w:color w:val="D4D4D4"/>
          <w:sz w:val="21"/>
          <w:szCs w:val="21"/>
          <w:lang w:val="en-US"/>
        </w:rPr>
        <w:t xml:space="preserve"> },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6389E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3BC84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D076F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REG_COM3,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REG_COM14,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71490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Mystery scaling numbers */</w:t>
      </w:r>
    </w:p>
    <w:p w14:paraId="19CF41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p>
    <w:p w14:paraId="3F0008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7F5AF8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0x02 changed to 1*/</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 { REG_COM10,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w:t>
      </w:r>
    </w:p>
    <w:p w14:paraId="5FF44EB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Gamma curve values */</w:t>
      </w:r>
    </w:p>
    <w:p w14:paraId="3A7C3A2A"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0x7a</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0x20</w:t>
      </w:r>
      <w:r w:rsidRPr="009511BB">
        <w:rPr>
          <w:rFonts w:ascii="Consolas" w:eastAsia="Times New Roman" w:hAnsi="Consolas" w:cs="Times New Roman"/>
          <w:color w:val="D4D4D4"/>
          <w:sz w:val="21"/>
          <w:szCs w:val="21"/>
          <w:lang w:val="en-US"/>
        </w:rPr>
        <w:t xml:space="preserve"> }, { </w:t>
      </w:r>
      <w:r w:rsidRPr="009511BB">
        <w:rPr>
          <w:rFonts w:ascii="Consolas" w:eastAsia="Times New Roman" w:hAnsi="Consolas" w:cs="Times New Roman"/>
          <w:color w:val="B5CEA8"/>
          <w:sz w:val="21"/>
          <w:szCs w:val="21"/>
          <w:lang w:val="en-US"/>
        </w:rPr>
        <w:t>0x7b</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0x10</w:t>
      </w:r>
      <w:r w:rsidRPr="009511BB">
        <w:rPr>
          <w:rFonts w:ascii="Consolas" w:eastAsia="Times New Roman" w:hAnsi="Consolas" w:cs="Times New Roman"/>
          <w:color w:val="D4D4D4"/>
          <w:sz w:val="21"/>
          <w:szCs w:val="21"/>
          <w:lang w:val="en-US"/>
        </w:rPr>
        <w:t xml:space="preserve"> },</w:t>
      </w:r>
    </w:p>
    <w:p w14:paraId="4AD030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0x35</w:t>
      </w:r>
      <w:r w:rsidRPr="000761F9">
        <w:rPr>
          <w:rFonts w:ascii="Consolas" w:eastAsia="Times New Roman" w:hAnsi="Consolas" w:cs="Times New Roman"/>
          <w:color w:val="D4D4D4"/>
          <w:sz w:val="21"/>
          <w:szCs w:val="21"/>
        </w:rPr>
        <w:t xml:space="preserve"> },</w:t>
      </w:r>
    </w:p>
    <w:p w14:paraId="2FEFF6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0x7f</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0x69</w:t>
      </w:r>
      <w:r w:rsidRPr="000761F9">
        <w:rPr>
          <w:rFonts w:ascii="Consolas" w:eastAsia="Times New Roman" w:hAnsi="Consolas" w:cs="Times New Roman"/>
          <w:color w:val="D4D4D4"/>
          <w:sz w:val="21"/>
          <w:szCs w:val="21"/>
        </w:rPr>
        <w:t xml:space="preserve"> },</w:t>
      </w:r>
    </w:p>
    <w:p w14:paraId="23CFEF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7B26D6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0x8f</w:t>
      </w:r>
      <w:r w:rsidRPr="000761F9">
        <w:rPr>
          <w:rFonts w:ascii="Consolas" w:eastAsia="Times New Roman" w:hAnsi="Consolas" w:cs="Times New Roman"/>
          <w:color w:val="D4D4D4"/>
          <w:sz w:val="21"/>
          <w:szCs w:val="21"/>
        </w:rPr>
        <w:t xml:space="preserve"> },</w:t>
      </w:r>
    </w:p>
    <w:p w14:paraId="1BF68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0x85</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0xa3</w:t>
      </w:r>
      <w:r w:rsidRPr="000761F9">
        <w:rPr>
          <w:rFonts w:ascii="Consolas" w:eastAsia="Times New Roman" w:hAnsi="Consolas" w:cs="Times New Roman"/>
          <w:color w:val="D4D4D4"/>
          <w:sz w:val="21"/>
          <w:szCs w:val="21"/>
        </w:rPr>
        <w:t xml:space="preserve"> },</w:t>
      </w:r>
    </w:p>
    <w:p w14:paraId="5B6BA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0x86</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0xaf</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0x87</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0xc4</w:t>
      </w:r>
      <w:r w:rsidRPr="000761F9">
        <w:rPr>
          <w:rFonts w:ascii="Consolas" w:eastAsia="Times New Roman" w:hAnsi="Consolas" w:cs="Times New Roman"/>
          <w:color w:val="D4D4D4"/>
          <w:sz w:val="21"/>
          <w:szCs w:val="21"/>
        </w:rPr>
        <w:t xml:space="preserve"> },</w:t>
      </w:r>
    </w:p>
    <w:p w14:paraId="4B2F6C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0xd7</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0xe8</w:t>
      </w:r>
      <w:r w:rsidRPr="000761F9">
        <w:rPr>
          <w:rFonts w:ascii="Consolas" w:eastAsia="Times New Roman" w:hAnsi="Consolas" w:cs="Times New Roman"/>
          <w:color w:val="D4D4D4"/>
          <w:sz w:val="21"/>
          <w:szCs w:val="21"/>
        </w:rPr>
        <w:t xml:space="preserve"> },</w:t>
      </w:r>
    </w:p>
    <w:p w14:paraId="757058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AGC and AEC parameters.  Note we start by disabling those features,</w:t>
      </w:r>
    </w:p>
    <w:p w14:paraId="720D01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then turn them only after tweaking the values. */</w:t>
      </w:r>
    </w:p>
    <w:p w14:paraId="780FC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w:t>
      </w:r>
    </w:p>
    <w:p w14:paraId="1088C3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REG_GAIN,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REG_AECH,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69C6D7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REG_COM4,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reserved bit */</w:t>
      </w:r>
    </w:p>
    <w:p w14:paraId="0C4910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4x gain + magic rsvd bit */</w:t>
      </w:r>
    </w:p>
    <w:p w14:paraId="6A0CA5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REG_BD50MAX,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REG_BD60MAX,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022877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REG_AEW, </w:t>
      </w:r>
      <w:r w:rsidRPr="000761F9">
        <w:rPr>
          <w:rFonts w:ascii="Consolas" w:eastAsia="Times New Roman" w:hAnsi="Consolas" w:cs="Times New Roman"/>
          <w:color w:val="B5CEA8"/>
          <w:sz w:val="21"/>
          <w:szCs w:val="21"/>
          <w:lang w:val="en-US"/>
        </w:rPr>
        <w:t>0x95</w:t>
      </w:r>
      <w:r w:rsidRPr="000761F9">
        <w:rPr>
          <w:rFonts w:ascii="Consolas" w:eastAsia="Times New Roman" w:hAnsi="Consolas" w:cs="Times New Roman"/>
          <w:color w:val="D4D4D4"/>
          <w:sz w:val="21"/>
          <w:szCs w:val="21"/>
          <w:lang w:val="en-US"/>
        </w:rPr>
        <w:t xml:space="preserve"> }, { REG_AEB,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p>
    <w:p w14:paraId="658D7F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REG_VPT, </w:t>
      </w:r>
      <w:r w:rsidRPr="000761F9">
        <w:rPr>
          <w:rFonts w:ascii="Consolas" w:eastAsia="Times New Roman" w:hAnsi="Consolas" w:cs="Times New Roman"/>
          <w:color w:val="B5CEA8"/>
          <w:sz w:val="21"/>
          <w:szCs w:val="21"/>
          <w:lang w:val="en-US"/>
        </w:rPr>
        <w:t>0xe3</w:t>
      </w:r>
      <w:r w:rsidRPr="000761F9">
        <w:rPr>
          <w:rFonts w:ascii="Consolas" w:eastAsia="Times New Roman" w:hAnsi="Consolas" w:cs="Times New Roman"/>
          <w:color w:val="D4D4D4"/>
          <w:sz w:val="21"/>
          <w:szCs w:val="21"/>
          <w:lang w:val="en-US"/>
        </w:rPr>
        <w:t xml:space="preserve"> }, { REG_HAECC1,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w:t>
      </w:r>
    </w:p>
    <w:p w14:paraId="006B2C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REG_HAECC2, </w:t>
      </w:r>
      <w:r w:rsidRPr="000761F9">
        <w:rPr>
          <w:rFonts w:ascii="Consolas" w:eastAsia="Times New Roman" w:hAnsi="Consolas" w:cs="Times New Roman"/>
          <w:color w:val="B5CEA8"/>
          <w:sz w:val="21"/>
          <w:szCs w:val="21"/>
          <w:lang w:val="en-US"/>
        </w:rPr>
        <w:t>0x68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0xa1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w:t>
      </w:r>
    </w:p>
    <w:p w14:paraId="2A8FED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REG_HAECC3,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 { REG_HAECC4,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w:t>
      </w:r>
    </w:p>
    <w:p w14:paraId="6E85EC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REG_HAECC5,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 { REG_HAECC6,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p>
    <w:p w14:paraId="22CD16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REG_HAECC7, </w:t>
      </w:r>
      <w:r w:rsidRPr="000761F9">
        <w:rPr>
          <w:rFonts w:ascii="Consolas" w:eastAsia="Times New Roman" w:hAnsi="Consolas" w:cs="Times New Roman"/>
          <w:color w:val="B5CEA8"/>
          <w:sz w:val="21"/>
          <w:szCs w:val="21"/>
          <w:lang w:val="en-US"/>
        </w:rPr>
        <w:t>0x94</w:t>
      </w:r>
      <w:r w:rsidRPr="000761F9">
        <w:rPr>
          <w:rFonts w:ascii="Consolas" w:eastAsia="Times New Roman" w:hAnsi="Consolas" w:cs="Times New Roman"/>
          <w:color w:val="D4D4D4"/>
          <w:sz w:val="21"/>
          <w:szCs w:val="21"/>
          <w:lang w:val="en-US"/>
        </w:rPr>
        <w:t xml:space="preserve"> },</w:t>
      </w:r>
    </w:p>
    <w:p w14:paraId="30E865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w:t>
      </w:r>
    </w:p>
    <w:p w14:paraId="5E79F8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//disable some delays</w:t>
      </w:r>
    </w:p>
    <w:p w14:paraId="08345B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Almost all of these are magic "reserved" values.  */</w:t>
      </w:r>
    </w:p>
    <w:p w14:paraId="5B9E91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REG_COM5, </w:t>
      </w:r>
      <w:r w:rsidRPr="000761F9">
        <w:rPr>
          <w:rFonts w:ascii="Consolas" w:eastAsia="Times New Roman" w:hAnsi="Consolas" w:cs="Times New Roman"/>
          <w:color w:val="B5CEA8"/>
          <w:sz w:val="21"/>
          <w:szCs w:val="21"/>
          <w:lang w:val="en-US"/>
        </w:rPr>
        <w:t>0x61</w:t>
      </w:r>
      <w:r w:rsidRPr="000761F9">
        <w:rPr>
          <w:rFonts w:ascii="Consolas" w:eastAsia="Times New Roman" w:hAnsi="Consolas" w:cs="Times New Roman"/>
          <w:color w:val="D4D4D4"/>
          <w:sz w:val="21"/>
          <w:szCs w:val="21"/>
          <w:lang w:val="en-US"/>
        </w:rPr>
        <w:t xml:space="preserve"> }, { REG_COM6,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p>
    <w:p w14:paraId="6D520B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REG_MVFP,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7F89F0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0x22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p>
    <w:p w14:paraId="69D4C9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w:t>
      </w:r>
    </w:p>
    <w:p w14:paraId="233608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D4D4D4"/>
          <w:sz w:val="21"/>
          <w:szCs w:val="21"/>
          <w:lang w:val="en-US"/>
        </w:rPr>
        <w:t xml:space="preserve"> },</w:t>
      </w:r>
    </w:p>
    <w:p w14:paraId="6AE68D3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0x2a</w:t>
      </w:r>
      <w:r w:rsidRPr="000761F9">
        <w:rPr>
          <w:rFonts w:ascii="Consolas" w:eastAsia="Times New Roman" w:hAnsi="Consolas" w:cs="Times New Roman"/>
          <w:color w:val="D4D4D4"/>
          <w:sz w:val="21"/>
          <w:szCs w:val="21"/>
          <w:lang w:val="en-US"/>
        </w:rPr>
        <w:t xml:space="preserve"> },</w:t>
      </w:r>
    </w:p>
    <w:p w14:paraId="29C418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REG_COM12,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62FCFA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 { REG_GFIX,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E2359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/*{0x6b, 0x4a},*/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D4D4D4"/>
          <w:sz w:val="21"/>
          <w:szCs w:val="21"/>
          <w:lang w:val="en-US"/>
        </w:rPr>
        <w:t xml:space="preserve"> },</w:t>
      </w:r>
    </w:p>
    <w:p w14:paraId="4D2192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0x8e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BF77F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00D2D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4B1DC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266274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D4D4D4"/>
          <w:sz w:val="21"/>
          <w:szCs w:val="21"/>
          <w:lang w:val="en-US"/>
        </w:rPr>
        <w:t xml:space="preserve"> },</w:t>
      </w:r>
    </w:p>
    <w:p w14:paraId="2A0EDB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1710C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902B3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More reserved magic, some of which tweaks white balance */</w:t>
      </w:r>
    </w:p>
    <w:p w14:paraId="779CF1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5ADC30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D4D4D4"/>
          <w:sz w:val="21"/>
          <w:szCs w:val="21"/>
          <w:lang w:val="en-US"/>
        </w:rPr>
        <w:t xml:space="preserve"> },</w:t>
      </w:r>
    </w:p>
    <w:p w14:paraId="4C30DB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w:t>
      </w:r>
    </w:p>
    <w:p w14:paraId="095178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w:t>
      </w:r>
    </w:p>
    <w:p w14:paraId="159A686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0x67</w:t>
      </w:r>
      <w:r w:rsidRPr="000761F9">
        <w:rPr>
          <w:rFonts w:ascii="Consolas" w:eastAsia="Times New Roman" w:hAnsi="Consolas" w:cs="Times New Roman"/>
          <w:color w:val="D4D4D4"/>
          <w:sz w:val="21"/>
          <w:szCs w:val="21"/>
          <w:lang w:val="en-US"/>
        </w:rPr>
        <w:t xml:space="preserve"> },</w:t>
      </w:r>
    </w:p>
    <w:p w14:paraId="5FA34A7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0x0e</w:t>
      </w:r>
      <w:r w:rsidRPr="000761F9">
        <w:rPr>
          <w:rFonts w:ascii="Consolas" w:eastAsia="Times New Roman" w:hAnsi="Consolas" w:cs="Times New Roman"/>
          <w:color w:val="D4D4D4"/>
          <w:sz w:val="21"/>
          <w:szCs w:val="21"/>
        </w:rPr>
        <w:t xml:space="preserve"> },</w:t>
      </w:r>
    </w:p>
    <w:p w14:paraId="166CD9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0x6c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0x6d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0x55</w:t>
      </w:r>
      <w:r w:rsidRPr="000761F9">
        <w:rPr>
          <w:rFonts w:ascii="Consolas" w:eastAsia="Times New Roman" w:hAnsi="Consolas" w:cs="Times New Roman"/>
          <w:color w:val="D4D4D4"/>
          <w:sz w:val="21"/>
          <w:szCs w:val="21"/>
        </w:rPr>
        <w:t xml:space="preserve"> },</w:t>
      </w:r>
    </w:p>
    <w:p w14:paraId="68EA73C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0x6f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0x9e</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it was 0x9F "9e for advance AWB" */</w:t>
      </w:r>
    </w:p>
    <w:p w14:paraId="0567F7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 REG_BLUE,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00A005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REG_RED,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w:t>
      </w:r>
    </w:p>
    <w:p w14:paraId="160508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 COM8_AWB },</w:t>
      </w:r>
    </w:p>
    <w:p w14:paraId="5A1CFD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45F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Matrix coefficients */</w:t>
      </w:r>
    </w:p>
    <w:p w14:paraId="07BB15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w:t>
      </w:r>
    </w:p>
    <w:p w14:paraId="2F33D6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w:t>
      </w:r>
    </w:p>
    <w:p w14:paraId="72C3EB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61356C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p>
    <w:p w14:paraId="598D2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75B6C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REG_COM16, COM16_AWBGAIN }, { REG_EDGE,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2966A1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REG_REG76, </w:t>
      </w:r>
      <w:r w:rsidRPr="000761F9">
        <w:rPr>
          <w:rFonts w:ascii="Consolas" w:eastAsia="Times New Roman" w:hAnsi="Consolas" w:cs="Times New Roman"/>
          <w:color w:val="B5CEA8"/>
          <w:sz w:val="21"/>
          <w:szCs w:val="21"/>
          <w:lang w:val="en-US"/>
        </w:rPr>
        <w:t>0xe1</w:t>
      </w:r>
      <w:r w:rsidRPr="000761F9">
        <w:rPr>
          <w:rFonts w:ascii="Consolas" w:eastAsia="Times New Roman" w:hAnsi="Consolas" w:cs="Times New Roman"/>
          <w:color w:val="D4D4D4"/>
          <w:sz w:val="21"/>
          <w:szCs w:val="21"/>
          <w:lang w:val="en-US"/>
        </w:rPr>
        <w:t xml:space="preserve"> },</w:t>
      </w:r>
    </w:p>
    <w:p w14:paraId="61485F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3094A7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w:t>
      </w:r>
      <w:r w:rsidRPr="000761F9">
        <w:rPr>
          <w:rFonts w:ascii="Consolas" w:eastAsia="Times New Roman" w:hAnsi="Consolas" w:cs="Times New Roman"/>
          <w:color w:val="608B4E"/>
          <w:sz w:val="21"/>
          <w:szCs w:val="21"/>
          <w:lang w:val="en-US"/>
        </w:rPr>
        <w:t>/*0xc3*/</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D4D4D4"/>
          <w:sz w:val="21"/>
          <w:szCs w:val="21"/>
          <w:lang w:val="en-US"/>
        </w:rPr>
        <w:t xml:space="preserve"> },</w:t>
      </w:r>
    </w:p>
    <w:p w14:paraId="51FD8B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0xc9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/*{REG_COM16, 0x38},*/</w:t>
      </w:r>
    </w:p>
    <w:p w14:paraId="06CFFC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74130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8E122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REG_COM11, COM11_EXP | COM11_HZAUTO },</w:t>
      </w:r>
    </w:p>
    <w:p w14:paraId="0FE9D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608B4E"/>
          <w:sz w:val="21"/>
          <w:szCs w:val="21"/>
          <w:lang w:val="en-US"/>
        </w:rPr>
        <w:t>/*Was 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8386A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w:t>
      </w:r>
    </w:p>
    <w:p w14:paraId="474DBD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0C68D5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w:t>
      </w:r>
    </w:p>
    <w:p w14:paraId="2CC877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0x3f</w:t>
      </w:r>
      <w:r w:rsidRPr="000761F9">
        <w:rPr>
          <w:rFonts w:ascii="Consolas" w:eastAsia="Times New Roman" w:hAnsi="Consolas" w:cs="Times New Roman"/>
          <w:color w:val="D4D4D4"/>
          <w:sz w:val="21"/>
          <w:szCs w:val="21"/>
        </w:rPr>
        <w:t xml:space="preserve"> },</w:t>
      </w:r>
    </w:p>
    <w:p w14:paraId="21AD63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0x04</w:t>
      </w:r>
      <w:r w:rsidRPr="000761F9">
        <w:rPr>
          <w:rFonts w:ascii="Consolas" w:eastAsia="Times New Roman" w:hAnsi="Consolas" w:cs="Times New Roman"/>
          <w:color w:val="D4D4D4"/>
          <w:sz w:val="21"/>
          <w:szCs w:val="21"/>
        </w:rPr>
        <w:t xml:space="preserve"> },</w:t>
      </w:r>
    </w:p>
    <w:p w14:paraId="13CF7D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9FDE5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Extra-weird stuff.  Some sort of multiplexor register */</w:t>
      </w:r>
    </w:p>
    <w:p w14:paraId="3C5157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179EE4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D4D4D4"/>
          <w:sz w:val="21"/>
          <w:szCs w:val="21"/>
          <w:lang w:val="en-US"/>
        </w:rPr>
        <w:t xml:space="preserve"> },</w:t>
      </w:r>
    </w:p>
    <w:p w14:paraId="45B27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p>
    <w:p w14:paraId="69EEC9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08B72A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0x0b</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0x01</w:t>
      </w:r>
      <w:r w:rsidRPr="000761F9">
        <w:rPr>
          <w:rFonts w:ascii="Consolas" w:eastAsia="Times New Roman" w:hAnsi="Consolas" w:cs="Times New Roman"/>
          <w:color w:val="D4D4D4"/>
          <w:sz w:val="21"/>
          <w:szCs w:val="21"/>
        </w:rPr>
        <w:t xml:space="preserve"> },</w:t>
      </w:r>
    </w:p>
    <w:p w14:paraId="75F66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0x0f</w:t>
      </w:r>
      <w:r w:rsidRPr="000761F9">
        <w:rPr>
          <w:rFonts w:ascii="Consolas" w:eastAsia="Times New Roman" w:hAnsi="Consolas" w:cs="Times New Roman"/>
          <w:color w:val="D4D4D4"/>
          <w:sz w:val="21"/>
          <w:szCs w:val="21"/>
        </w:rPr>
        <w:t xml:space="preserve"> },</w:t>
      </w:r>
    </w:p>
    <w:p w14:paraId="09D40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0x0d</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0x20</w:t>
      </w:r>
      <w:r w:rsidRPr="000761F9">
        <w:rPr>
          <w:rFonts w:ascii="Consolas" w:eastAsia="Times New Roman" w:hAnsi="Consolas" w:cs="Times New Roman"/>
          <w:color w:val="D4D4D4"/>
          <w:sz w:val="21"/>
          <w:szCs w:val="21"/>
        </w:rPr>
        <w:t xml:space="preserve"> },</w:t>
      </w:r>
    </w:p>
    <w:p w14:paraId="257FEF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3825E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0x02</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0xc0</w:t>
      </w:r>
      <w:r w:rsidRPr="000761F9">
        <w:rPr>
          <w:rFonts w:ascii="Consolas" w:eastAsia="Times New Roman" w:hAnsi="Consolas" w:cs="Times New Roman"/>
          <w:color w:val="D4D4D4"/>
          <w:sz w:val="21"/>
          <w:szCs w:val="21"/>
        </w:rPr>
        <w:t xml:space="preserve"> },</w:t>
      </w:r>
    </w:p>
    <w:p w14:paraId="2076AC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0x03</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0x40</w:t>
      </w:r>
      <w:r w:rsidRPr="000761F9">
        <w:rPr>
          <w:rFonts w:ascii="Consolas" w:eastAsia="Times New Roman" w:hAnsi="Consolas" w:cs="Times New Roman"/>
          <w:color w:val="D4D4D4"/>
          <w:sz w:val="21"/>
          <w:szCs w:val="21"/>
        </w:rPr>
        <w:t xml:space="preserve"> },</w:t>
      </w:r>
    </w:p>
    <w:p w14:paraId="03B8B2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p>
    <w:p w14:paraId="5F9F56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D4D4D4"/>
          <w:sz w:val="21"/>
          <w:szCs w:val="21"/>
          <w:lang w:val="en-US"/>
        </w:rPr>
        <w:t xml:space="preserve"> },</w:t>
      </w:r>
    </w:p>
    <w:p w14:paraId="7EB705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4E647C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000C0DE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697E7C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3486F0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//make sure led is output</w:t>
      </w:r>
    </w:p>
    <w:p w14:paraId="37D3F3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reset</w:t>
      </w:r>
    </w:p>
    <w:p w14:paraId="593EE5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PORTB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toggle led</w:t>
      </w:r>
    </w:p>
    <w:p w14:paraId="5CFD5A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7E8DDB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32C65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9303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1697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5FAEC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(TWSTA)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r w:rsidRPr="000761F9">
        <w:rPr>
          <w:rFonts w:ascii="Consolas" w:eastAsia="Times New Roman" w:hAnsi="Consolas" w:cs="Times New Roman"/>
          <w:color w:val="608B4E"/>
          <w:sz w:val="21"/>
          <w:szCs w:val="21"/>
          <w:lang w:val="en-US"/>
        </w:rPr>
        <w:t>//send start</w:t>
      </w:r>
    </w:p>
    <w:p w14:paraId="501D14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w:t>
      </w:r>
      <w:r w:rsidRPr="000761F9">
        <w:rPr>
          <w:rFonts w:ascii="Consolas" w:eastAsia="Times New Roman" w:hAnsi="Consolas" w:cs="Times New Roman"/>
          <w:color w:val="608B4E"/>
          <w:sz w:val="21"/>
          <w:szCs w:val="21"/>
          <w:lang w:val="en-US"/>
        </w:rPr>
        <w:t>//wait for start to be transmitted</w:t>
      </w:r>
    </w:p>
    <w:p w14:paraId="06BB2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TW_START)</w:t>
      </w:r>
    </w:p>
    <w:p w14:paraId="56189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096D9C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w:t>
      </w:r>
    </w:p>
    <w:p w14:paraId="4D206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21C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DATA,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w:t>
      </w:r>
    </w:p>
    <w:p w14:paraId="5A69A6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DATA;</w:t>
      </w:r>
    </w:p>
    <w:p w14:paraId="22189B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252011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w:t>
      </w:r>
    </w:p>
    <w:p w14:paraId="5A4865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w:t>
      </w:r>
    </w:p>
    <w:p w14:paraId="265871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2A02FD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4FD10C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CFE9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addr,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typeTWI){</w:t>
      </w:r>
    </w:p>
    <w:p w14:paraId="4045CB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addr;</w:t>
      </w:r>
      <w:r w:rsidRPr="000761F9">
        <w:rPr>
          <w:rFonts w:ascii="Consolas" w:eastAsia="Times New Roman" w:hAnsi="Consolas" w:cs="Times New Roman"/>
          <w:color w:val="608B4E"/>
          <w:sz w:val="21"/>
          <w:szCs w:val="21"/>
          <w:lang w:val="en-US"/>
        </w:rPr>
        <w:t>//send address</w:t>
      </w:r>
    </w:p>
    <w:p w14:paraId="50A191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w:t>
      </w:r>
      <w:r w:rsidRPr="000761F9">
        <w:rPr>
          <w:rFonts w:ascii="Consolas" w:eastAsia="Times New Roman" w:hAnsi="Consolas" w:cs="Times New Roman"/>
          <w:color w:val="608B4E"/>
          <w:sz w:val="21"/>
          <w:szCs w:val="21"/>
          <w:lang w:val="en-US"/>
        </w:rPr>
        <w:t>/* clear interrupt to start transmission */</w:t>
      </w:r>
    </w:p>
    <w:p w14:paraId="614AE2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10E05E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typeTWI)</w:t>
      </w:r>
    </w:p>
    <w:p w14:paraId="0A938D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59AA7A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C2A2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7640E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54933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 start condition</w:t>
      </w:r>
    </w:p>
    <w:p w14:paraId="2FD4EE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6D0DD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65D369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7A737E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(dat, TW_MT_DATA_ACK);</w:t>
      </w:r>
    </w:p>
    <w:p w14:paraId="3BB5E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4C611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430FF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6151C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2F379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nack){</w:t>
      </w:r>
    </w:p>
    <w:p w14:paraId="5188E7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(nack){</w:t>
      </w:r>
    </w:p>
    <w:p w14:paraId="0C35A9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01AB7B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2AAC04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TW_MR_DATA_NACK)</w:t>
      </w:r>
    </w:p>
    <w:p w14:paraId="243984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4DA1E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576388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06AD7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w:t>
      </w:r>
    </w:p>
    <w:p w14:paraId="3DD063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(TWEA);</w:t>
      </w:r>
    </w:p>
    <w:p w14:paraId="7E8AE5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31A128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TW_MR_DATA_ACK)</w:t>
      </w:r>
    </w:p>
    <w:p w14:paraId="0EADC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3B1083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0381D2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67D63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356D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D6CE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rdReg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w:t>
      </w:r>
    </w:p>
    <w:p w14:paraId="3CCED3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658E8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273FB6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523BA3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54F95B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7D323B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2172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D455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(camAddr_RD, TW_MR_SLA_ACK);</w:t>
      </w:r>
    </w:p>
    <w:p w14:paraId="092E5D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 =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52C1C6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6EE642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129303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dat;</w:t>
      </w:r>
    </w:p>
    <w:p w14:paraId="2CF419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B8D43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55140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regval_list reglist[]){</w:t>
      </w:r>
    </w:p>
    <w:p w14:paraId="792B24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reg_addr, reg_val;</w:t>
      </w:r>
    </w:p>
    <w:p w14:paraId="07274C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*next = reglist;</w:t>
      </w:r>
    </w:p>
    <w:p w14:paraId="099BC7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(reg_val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w:t>
      </w:r>
    </w:p>
    <w:p w14:paraId="3841BD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reg_num</w:t>
      </w:r>
      <w:r w:rsidRPr="000761F9">
        <w:rPr>
          <w:rFonts w:ascii="Consolas" w:eastAsia="Times New Roman" w:hAnsi="Consolas" w:cs="Times New Roman"/>
          <w:color w:val="D4D4D4"/>
          <w:sz w:val="21"/>
          <w:szCs w:val="21"/>
          <w:lang w:val="en-US"/>
        </w:rPr>
        <w:t>);</w:t>
      </w:r>
    </w:p>
    <w:p w14:paraId="4D1BAA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reg_val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value</w:t>
      </w:r>
      <w:r w:rsidRPr="000761F9">
        <w:rPr>
          <w:rFonts w:ascii="Consolas" w:eastAsia="Times New Roman" w:hAnsi="Consolas" w:cs="Times New Roman"/>
          <w:color w:val="D4D4D4"/>
          <w:sz w:val="21"/>
          <w:szCs w:val="21"/>
          <w:lang w:val="en-US"/>
        </w:rPr>
        <w:t>);</w:t>
      </w:r>
    </w:p>
    <w:p w14:paraId="3968F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(reg_addr, reg_val);</w:t>
      </w:r>
    </w:p>
    <w:p w14:paraId="0BDE04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next++;</w:t>
      </w:r>
    </w:p>
    <w:p w14:paraId="5F5CD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6CD62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04C77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6B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2B5824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(yuv422_ov7670);</w:t>
      </w:r>
    </w:p>
    <w:p w14:paraId="6F8AAD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6371C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B4383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setRes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682878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(REG_COM3,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REG_COM3 enable scaling</w:t>
      </w:r>
    </w:p>
    <w:p w14:paraId="73A2E3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(qvga_ov7670);</w:t>
      </w:r>
    </w:p>
    <w:p w14:paraId="4B0AC0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68DF7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F59D6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camInit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74955E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w:t>
      </w:r>
    </w:p>
    <w:p w14:paraId="214E19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4C255E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(ov7670_default_regs);</w:t>
      </w:r>
    </w:p>
    <w:p w14:paraId="50B290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(REG_COM10,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//PCLK does not toggle on HBLANK.</w:t>
      </w:r>
    </w:p>
    <w:p w14:paraId="6D708A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1832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18DA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w:t>
      </w:r>
    </w:p>
    <w:p w14:paraId="048B4B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cli</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interrupts</w:t>
      </w:r>
    </w:p>
    <w:p w14:paraId="6ED421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B0F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Setup the 8mhz PWM clock</w:t>
      </w:r>
    </w:p>
    <w:p w14:paraId="04E12F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This will be on pin 11*/</w:t>
      </w:r>
    </w:p>
    <w:p w14:paraId="4DDF4B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//pin 11</w:t>
      </w:r>
    </w:p>
    <w:p w14:paraId="0A4E00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ASSR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(EXCLK)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(AS2));</w:t>
      </w:r>
    </w:p>
    <w:p w14:paraId="6D7C7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TCCR2A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COM2A0)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WGM21)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WGM20);</w:t>
      </w:r>
    </w:p>
    <w:p w14:paraId="5A2092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TCCR2B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WGM22)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CS20);</w:t>
      </w:r>
    </w:p>
    <w:p w14:paraId="2E9D03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OCR2A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//(F_CPU)/(2*(X+1))</w:t>
      </w:r>
    </w:p>
    <w:p w14:paraId="5891E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//low d0-d3 camera</w:t>
      </w:r>
    </w:p>
    <w:p w14:paraId="704EE2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DDRD &amp;= ~</w:t>
      </w:r>
      <w:r w:rsidRPr="000761F9">
        <w:rPr>
          <w:rFonts w:ascii="Consolas" w:eastAsia="Times New Roman" w:hAnsi="Consolas" w:cs="Times New Roman"/>
          <w:color w:val="B5CEA8"/>
          <w:sz w:val="21"/>
          <w:szCs w:val="21"/>
          <w:lang w:val="en-US"/>
        </w:rPr>
        <w:t>252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//d7-d4 and interrupt pins</w:t>
      </w:r>
    </w:p>
    <w:p w14:paraId="1D52D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0D8257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C6361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//set up twi for 100khz</w:t>
      </w:r>
    </w:p>
    <w:p w14:paraId="6B8E24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prescaler for TWI (Two wire status register) Informa el estado de las acciones TWI</w:t>
      </w:r>
    </w:p>
    <w:p w14:paraId="4723F5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TWBR = </w:t>
      </w:r>
      <w:r w:rsidRPr="000761F9">
        <w:rPr>
          <w:rFonts w:ascii="Consolas" w:eastAsia="Times New Roman" w:hAnsi="Consolas" w:cs="Times New Roman"/>
          <w:color w:val="B5CEA8"/>
          <w:sz w:val="21"/>
          <w:szCs w:val="21"/>
          <w:lang w:val="en-US"/>
        </w:rPr>
        <w:t>72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//set to 100khz (Two wire bit rate) controla la frecuencia de reloj (SCL)</w:t>
      </w:r>
    </w:p>
    <w:p w14:paraId="499F20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78BC20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//enable serial</w:t>
      </w:r>
    </w:p>
    <w:p w14:paraId="642AC4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//UBRR0H = 0; //High -------- INVESTIGAR, buscar como UART o USART de Arduino</w:t>
      </w:r>
    </w:p>
    <w:p w14:paraId="57BB63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//UBRR0L = 1;//Low --------- 0 = 2M baud rate. 1 = 1M baud. 3 = 0.5M. 7 = 250k 207 is 9600 baud rate.</w:t>
      </w:r>
    </w:p>
    <w:p w14:paraId="4AD67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E4E4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//UBRR0 = 103;</w:t>
      </w:r>
    </w:p>
    <w:p w14:paraId="65302D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//UCSR0A |= 2;//double speed aysnc</w:t>
      </w:r>
    </w:p>
    <w:p w14:paraId="045303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//UCSR0B = (1 &lt;&lt; RXEN0) | (1 &lt;&lt; TXEN0);//Enable receiver and transmitter</w:t>
      </w:r>
    </w:p>
    <w:p w14:paraId="7FB859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//UCSR0C = 6;//async 1 stop bit 8bit char no parity bits</w:t>
      </w:r>
    </w:p>
    <w:p w14:paraId="5E3D0E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75D842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9A432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StringPgm</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 str){</w:t>
      </w:r>
    </w:p>
    <w:p w14:paraId="7B3D9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do</w:t>
      </w:r>
      <w:r w:rsidRPr="000761F9">
        <w:rPr>
          <w:rFonts w:ascii="Consolas" w:eastAsia="Times New Roman" w:hAnsi="Consolas" w:cs="Times New Roman"/>
          <w:color w:val="D4D4D4"/>
          <w:sz w:val="21"/>
          <w:szCs w:val="21"/>
          <w:lang w:val="en-US"/>
        </w:rPr>
        <w:t>{</w:t>
      </w:r>
    </w:p>
    <w:p w14:paraId="053297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00D7B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UDR0 =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6E866A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35B7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50084C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96330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D36A6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captureImg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wg,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hg){</w:t>
      </w:r>
    </w:p>
    <w:p w14:paraId="54ABF4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y, x;</w:t>
      </w:r>
    </w:p>
    <w:p w14:paraId="63CAF8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CA7F5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//StringPgm(PSTR("*RDY*"));</w:t>
      </w:r>
    </w:p>
    <w:p w14:paraId="5279CD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BA97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024C1D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3D1762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5342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y = hg;</w:t>
      </w:r>
    </w:p>
    <w:p w14:paraId="7D6777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 xml:space="preserve"> (y--){</w:t>
      </w:r>
    </w:p>
    <w:p w14:paraId="055FE2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x = wg;</w:t>
      </w:r>
    </w:p>
    <w:p w14:paraId="4A8DD8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//while (!(PIND &amp; 256));//wait for high</w:t>
      </w:r>
    </w:p>
    <w:p w14:paraId="3EC7C3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(x--){</w:t>
      </w:r>
    </w:p>
    <w:p w14:paraId="10B269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277406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//UDR0 = (PINC &amp; 15) | (PIND &amp; 240);</w:t>
      </w:r>
    </w:p>
    <w:p w14:paraId="29306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//UDR0 = 'A';</w:t>
      </w:r>
    </w:p>
    <w:p w14:paraId="4122C7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datos = (PINC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 xml:space="preserve">) | (PIND &amp; </w:t>
      </w:r>
      <w:r w:rsidRPr="000761F9">
        <w:rPr>
          <w:rFonts w:ascii="Consolas" w:eastAsia="Times New Roman" w:hAnsi="Consolas" w:cs="Times New Roman"/>
          <w:color w:val="B5CEA8"/>
          <w:sz w:val="21"/>
          <w:szCs w:val="21"/>
          <w:lang w:val="en-US"/>
        </w:rPr>
        <w:t>240</w:t>
      </w:r>
      <w:r w:rsidRPr="000761F9">
        <w:rPr>
          <w:rFonts w:ascii="Consolas" w:eastAsia="Times New Roman" w:hAnsi="Consolas" w:cs="Times New Roman"/>
          <w:color w:val="D4D4D4"/>
          <w:sz w:val="21"/>
          <w:szCs w:val="21"/>
          <w:lang w:val="en-US"/>
        </w:rPr>
        <w:t>);</w:t>
      </w:r>
    </w:p>
    <w:p w14:paraId="6E5447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"AT+CIPSEND=4</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325107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(datos);</w:t>
      </w:r>
    </w:p>
    <w:p w14:paraId="6997FF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//while (!(UCSR0A &amp; (1 &lt;&lt; UDRE0)));//wait for byte to transmit</w:t>
      </w:r>
    </w:p>
    <w:p w14:paraId="07367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01CCC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7BD60F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5E28C1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5C9714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B02B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while ((PIND &amp; 256));//wait for low</w:t>
      </w:r>
    </w:p>
    <w:p w14:paraId="22DC08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E489F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_delay_ms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w:t>
      </w:r>
      <w:r w:rsidRPr="000761F9">
        <w:rPr>
          <w:rFonts w:ascii="Consolas" w:eastAsia="Times New Roman" w:hAnsi="Consolas" w:cs="Times New Roman"/>
          <w:color w:val="D4D4D4"/>
          <w:sz w:val="21"/>
          <w:szCs w:val="21"/>
        </w:rPr>
        <w:t>);</w:t>
      </w:r>
    </w:p>
    <w:p w14:paraId="73213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BD544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FAE4A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7C701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382FE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//sendData("AT+RST\r\n", 0); //Reseteo de modulo</w:t>
      </w:r>
    </w:p>
    <w:p w14:paraId="03780F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//sendData("AT+CIOBAUD=115200\r\n", 0); // Configuro la velocidad en baudios</w:t>
      </w:r>
    </w:p>
    <w:p w14:paraId="2FECB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//Serial.println("-------FIN CONFIG VELNUEVA------");</w:t>
      </w:r>
    </w:p>
    <w:p w14:paraId="26CEE45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xml:space="preserve">//ESP.begin(VELNUEVA);  </w:t>
      </w:r>
    </w:p>
    <w:p w14:paraId="6A19BD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//sendData("AT+CIPSTART=\"UDP\",\"192.168.4.2\",50494",0); //Establecer conexion con el IP/Puerto</w:t>
      </w:r>
    </w:p>
    <w:p w14:paraId="787B92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//Serial.println("-------conexion UDP------");</w:t>
      </w:r>
    </w:p>
    <w:p w14:paraId="379E3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//sendData("AT+CIPSTATUS",1000);</w:t>
      </w:r>
    </w:p>
    <w:p w14:paraId="4B537B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//armarBuffer(frame,0,MAX-1);</w:t>
      </w:r>
    </w:p>
    <w:p w14:paraId="5CBBEC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060FF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Configuración de camara y captura de imagenes</w:t>
      </w:r>
    </w:p>
    <w:p w14:paraId="1446DE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7DDA23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19200</w:t>
      </w:r>
      <w:r w:rsidRPr="000761F9">
        <w:rPr>
          <w:rFonts w:ascii="Consolas" w:eastAsia="Times New Roman" w:hAnsi="Consolas" w:cs="Times New Roman"/>
          <w:color w:val="D4D4D4"/>
          <w:sz w:val="21"/>
          <w:szCs w:val="21"/>
        </w:rPr>
        <w:t>);</w:t>
      </w:r>
    </w:p>
    <w:p w14:paraId="34A271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//Configuracion de modulo Wifi</w:t>
      </w:r>
    </w:p>
    <w:p w14:paraId="56E093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115200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//Setea la velocidad en la que va a trabajar el modulo</w:t>
      </w:r>
    </w:p>
    <w:p w14:paraId="008C2B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"-------Camara configurada------"</w:t>
      </w:r>
      <w:r w:rsidRPr="000761F9">
        <w:rPr>
          <w:rFonts w:ascii="Consolas" w:eastAsia="Times New Roman" w:hAnsi="Consolas" w:cs="Times New Roman"/>
          <w:color w:val="D4D4D4"/>
          <w:sz w:val="21"/>
          <w:szCs w:val="21"/>
        </w:rPr>
        <w:t>);</w:t>
      </w:r>
    </w:p>
    <w:p w14:paraId="1C5AA2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C2A19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611AA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comandosAT</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conf){</w:t>
      </w:r>
    </w:p>
    <w:p w14:paraId="7ECFD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"---------Comandos AT-------"</w:t>
      </w:r>
      <w:r w:rsidRPr="000761F9">
        <w:rPr>
          <w:rFonts w:ascii="Consolas" w:eastAsia="Times New Roman" w:hAnsi="Consolas" w:cs="Times New Roman"/>
          <w:color w:val="D4D4D4"/>
          <w:sz w:val="21"/>
          <w:szCs w:val="21"/>
          <w:lang w:val="en-US"/>
        </w:rPr>
        <w:t>);</w:t>
      </w:r>
    </w:p>
    <w:p w14:paraId="078232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(conf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8E1E5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7D3287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 ;</w:t>
      </w:r>
    </w:p>
    <w:p w14:paraId="167802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15064F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E2327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15BCA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0BA71F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0BB2C8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w:t>
      </w:r>
      <w:r w:rsidRPr="000761F9">
        <w:rPr>
          <w:rFonts w:ascii="Consolas" w:eastAsia="Times New Roman" w:hAnsi="Consolas" w:cs="Times New Roman"/>
          <w:color w:val="CE9178"/>
          <w:sz w:val="21"/>
          <w:szCs w:val="21"/>
          <w:lang w:val="en-US"/>
        </w:rPr>
        <w:t>'X'</w:t>
      </w:r>
      <w:r w:rsidRPr="000761F9">
        <w:rPr>
          <w:rFonts w:ascii="Consolas" w:eastAsia="Times New Roman" w:hAnsi="Consolas" w:cs="Times New Roman"/>
          <w:color w:val="D4D4D4"/>
          <w:sz w:val="21"/>
          <w:szCs w:val="21"/>
          <w:lang w:val="en-US"/>
        </w:rPr>
        <w:t>){</w:t>
      </w:r>
    </w:p>
    <w:p w14:paraId="64BEEF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FDF0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0E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5C0DBC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2BC74E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2DD95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p>
    <w:p w14:paraId="69B5FE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arduinoUnoInut------"</w:t>
      </w:r>
      <w:r w:rsidRPr="000761F9">
        <w:rPr>
          <w:rFonts w:ascii="Consolas" w:eastAsia="Times New Roman" w:hAnsi="Consolas" w:cs="Times New Roman"/>
          <w:color w:val="D4D4D4"/>
          <w:sz w:val="21"/>
          <w:szCs w:val="21"/>
          <w:lang w:val="en-US"/>
        </w:rPr>
        <w:t>);</w:t>
      </w:r>
    </w:p>
    <w:p w14:paraId="05E87F9A"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camInit</w:t>
      </w:r>
      <w:r w:rsidRPr="008B416B">
        <w:rPr>
          <w:rFonts w:ascii="Consolas" w:eastAsia="Times New Roman" w:hAnsi="Consolas" w:cs="Times New Roman"/>
          <w:color w:val="D4D4D4"/>
          <w:sz w:val="21"/>
          <w:szCs w:val="21"/>
          <w:lang w:val="en-US"/>
        </w:rPr>
        <w:t>();</w:t>
      </w:r>
    </w:p>
    <w:p w14:paraId="4373E4F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camInit------"</w:t>
      </w:r>
      <w:r w:rsidRPr="008B416B">
        <w:rPr>
          <w:rFonts w:ascii="Consolas" w:eastAsia="Times New Roman" w:hAnsi="Consolas" w:cs="Times New Roman"/>
          <w:color w:val="D4D4D4"/>
          <w:sz w:val="21"/>
          <w:szCs w:val="21"/>
          <w:lang w:val="en-US"/>
        </w:rPr>
        <w:t>);</w:t>
      </w:r>
    </w:p>
    <w:p w14:paraId="50232C5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setRes</w:t>
      </w:r>
      <w:r w:rsidRPr="008B416B">
        <w:rPr>
          <w:rFonts w:ascii="Consolas" w:eastAsia="Times New Roman" w:hAnsi="Consolas" w:cs="Times New Roman"/>
          <w:color w:val="D4D4D4"/>
          <w:sz w:val="21"/>
          <w:szCs w:val="21"/>
          <w:lang w:val="en-US"/>
        </w:rPr>
        <w:t>();</w:t>
      </w:r>
    </w:p>
    <w:p w14:paraId="706925A6"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setRes------"</w:t>
      </w:r>
      <w:r w:rsidRPr="008B416B">
        <w:rPr>
          <w:rFonts w:ascii="Consolas" w:eastAsia="Times New Roman" w:hAnsi="Consolas" w:cs="Times New Roman"/>
          <w:color w:val="D4D4D4"/>
          <w:sz w:val="21"/>
          <w:szCs w:val="21"/>
          <w:lang w:val="en-US"/>
        </w:rPr>
        <w:t>);</w:t>
      </w:r>
    </w:p>
    <w:p w14:paraId="0CD650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p>
    <w:p w14:paraId="14EABB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setColor------"</w:t>
      </w:r>
      <w:r w:rsidRPr="000761F9">
        <w:rPr>
          <w:rFonts w:ascii="Consolas" w:eastAsia="Times New Roman" w:hAnsi="Consolas" w:cs="Times New Roman"/>
          <w:color w:val="D4D4D4"/>
          <w:sz w:val="21"/>
          <w:szCs w:val="21"/>
          <w:lang w:val="en-US"/>
        </w:rPr>
        <w:t>);</w:t>
      </w:r>
    </w:p>
    <w:p w14:paraId="0C1516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//Earlier it had the value: wrReg(0x11, 12); New version works better for me :) !!!!</w:t>
      </w:r>
    </w:p>
    <w:p w14:paraId="20144B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conf;</w:t>
      </w:r>
    </w:p>
    <w:p w14:paraId="459DBD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F6BA2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6F44DF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04353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71F435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DCDCAA"/>
          <w:sz w:val="21"/>
          <w:szCs w:val="21"/>
          <w:lang w:val="en-US"/>
        </w:rPr>
        <w:t>comandosAT</w:t>
      </w:r>
      <w:r w:rsidRPr="000761F9">
        <w:rPr>
          <w:rFonts w:ascii="Consolas" w:eastAsia="Times New Roman" w:hAnsi="Consolas" w:cs="Times New Roman"/>
          <w:color w:val="D4D4D4"/>
          <w:sz w:val="21"/>
          <w:szCs w:val="21"/>
          <w:lang w:val="en-US"/>
        </w:rPr>
        <w:t>(conf);</w:t>
      </w:r>
    </w:p>
    <w:p w14:paraId="40C0B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3BA0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captureImg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320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240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320x240 formato por defecto</w:t>
      </w:r>
    </w:p>
    <w:p w14:paraId="19603F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1C7CD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conf=</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BFB6A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743B163" w14:textId="77777777" w:rsidR="00285D66" w:rsidRDefault="00285D66" w:rsidP="00285D66">
      <w:pPr>
        <w:rPr>
          <w:b/>
          <w:color w:val="538DD4"/>
        </w:rPr>
      </w:pPr>
      <w:r>
        <w:br w:type="page"/>
      </w:r>
    </w:p>
    <w:p w14:paraId="7AF9288F" w14:textId="77777777" w:rsidR="00285D66" w:rsidRPr="000D161B" w:rsidRDefault="00285D66" w:rsidP="000D161B">
      <w:pPr>
        <w:pStyle w:val="Ttulo2"/>
        <w:rPr>
          <w:b/>
          <w:sz w:val="32"/>
          <w:szCs w:val="32"/>
        </w:rPr>
      </w:pPr>
      <w:bookmarkStart w:id="521" w:name="_Toc510608614"/>
      <w:r w:rsidRPr="000D161B">
        <w:rPr>
          <w:b/>
          <w:sz w:val="32"/>
          <w:szCs w:val="32"/>
        </w:rPr>
        <w:lastRenderedPageBreak/>
        <w:t>Caso de prueba Módulo Bluetooth HC05-01</w:t>
      </w:r>
      <w:bookmarkEnd w:id="521"/>
    </w:p>
    <w:p w14:paraId="4395F10E" w14:textId="77777777" w:rsidR="00285D66" w:rsidRPr="00D26A6D"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148F9E78"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A4D90B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B55BCD" w14:textId="77777777" w:rsidR="00285D66" w:rsidRDefault="00285D66" w:rsidP="00285D66">
            <w:pPr>
              <w:jc w:val="center"/>
            </w:pPr>
            <w:r>
              <w:t>Probar la velocidad del Bluetooth</w:t>
            </w:r>
          </w:p>
        </w:tc>
      </w:tr>
      <w:tr w:rsidR="00285D66" w14:paraId="2A9DFA7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BF10A6" w14:textId="77777777" w:rsidR="00285D66" w:rsidRDefault="00285D66" w:rsidP="00285D66">
            <w:pPr>
              <w:jc w:val="center"/>
              <w:rPr>
                <w:b/>
              </w:rPr>
            </w:pPr>
            <w:r>
              <w:rPr>
                <w:b/>
              </w:rPr>
              <w:t>Identificador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0EE8CD8" w14:textId="77777777" w:rsidR="00285D66" w:rsidRDefault="00285D66" w:rsidP="00285D66">
            <w:pPr>
              <w:jc w:val="center"/>
            </w:pPr>
            <w:r>
              <w:t>BluetoothHC05-01-pruebaVelocidad</w:t>
            </w:r>
          </w:p>
        </w:tc>
      </w:tr>
      <w:tr w:rsidR="00285D66" w14:paraId="2A6643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9E38FE"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5FD1DA0" w14:textId="77777777" w:rsidR="00285D66" w:rsidRDefault="00285D66" w:rsidP="00285D66">
            <w:pPr>
              <w:jc w:val="center"/>
            </w:pPr>
            <w:r>
              <w:t>Comunicación por Bluetooth</w:t>
            </w:r>
          </w:p>
        </w:tc>
      </w:tr>
      <w:tr w:rsidR="00285D66" w14:paraId="67D73E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2C6DE4"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809B6C" w14:textId="77777777" w:rsidR="00285D66" w:rsidRDefault="00285D66" w:rsidP="00285D66">
            <w:pPr>
              <w:jc w:val="center"/>
            </w:pPr>
            <w:r>
              <w:t>Determinar la velocidad máxima de transferencia</w:t>
            </w:r>
          </w:p>
        </w:tc>
      </w:tr>
      <w:tr w:rsidR="00285D66" w14:paraId="37CB973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2E6A"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DD81DB" w14:textId="77777777" w:rsidR="00285D66" w:rsidRDefault="00285D66" w:rsidP="00285D66">
            <w:pPr>
              <w:jc w:val="center"/>
            </w:pPr>
            <w:r>
              <w:t>Se desea verificar la velocidad de conectividad que se puede alcanzar entre una computadora con Bluetooth y el Arduino conectado al HC05</w:t>
            </w:r>
          </w:p>
        </w:tc>
      </w:tr>
      <w:tr w:rsidR="00285D66" w14:paraId="30CE9DB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875A91F"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4E5D94F" w14:textId="77777777" w:rsidR="00285D66" w:rsidRDefault="00285D66" w:rsidP="00285D66">
            <w:pPr>
              <w:jc w:val="center"/>
            </w:pPr>
            <w:r>
              <w:t>Alcanzar una velocidad que permita transmitir 10 fps con un tamaño de 300kb por segundo, mínimamente</w:t>
            </w:r>
          </w:p>
        </w:tc>
      </w:tr>
      <w:tr w:rsidR="00285D66" w14:paraId="311DAC9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864730"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65A2A7" w14:textId="77777777" w:rsidR="00285D66" w:rsidRDefault="00285D66" w:rsidP="00285D66">
            <w:pPr>
              <w:jc w:val="center"/>
            </w:pPr>
            <w:r>
              <w:t>No alcanzar la velocidad requerida de fps</w:t>
            </w:r>
          </w:p>
        </w:tc>
      </w:tr>
      <w:tr w:rsidR="00285D66" w14:paraId="077CD2D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724274"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6C436D" w14:textId="77777777" w:rsidR="00285D66" w:rsidRDefault="00285D66" w:rsidP="00285D66">
            <w:pPr>
              <w:jc w:val="center"/>
            </w:pPr>
            <w:r>
              <w:t>Testear un entorno sin obstáculos y línea visual.</w:t>
            </w:r>
          </w:p>
          <w:p w14:paraId="1063A8AF" w14:textId="77777777" w:rsidR="00285D66" w:rsidRDefault="00285D66" w:rsidP="00285D66">
            <w:pPr>
              <w:jc w:val="center"/>
            </w:pPr>
            <w:r>
              <w:t>Establecer la mayor velocidad posible de baudios de transmisión</w:t>
            </w:r>
          </w:p>
          <w:p w14:paraId="5A4AED42" w14:textId="77777777" w:rsidR="00285D66" w:rsidRDefault="00285D66" w:rsidP="00285D66">
            <w:pPr>
              <w:jc w:val="center"/>
            </w:pPr>
          </w:p>
        </w:tc>
      </w:tr>
      <w:tr w:rsidR="00285D66" w14:paraId="0F92767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B18873"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CC97C4" w14:textId="77777777" w:rsidR="00285D66" w:rsidRDefault="00285D66" w:rsidP="00285D66">
            <w:pPr>
              <w:jc w:val="center"/>
            </w:pPr>
            <w:r>
              <w:t>Módulo arduino UNO</w:t>
            </w:r>
          </w:p>
          <w:p w14:paraId="2EE71AF0" w14:textId="77777777" w:rsidR="00285D66" w:rsidRDefault="00285D66" w:rsidP="00285D66">
            <w:pPr>
              <w:jc w:val="center"/>
            </w:pPr>
            <w:r>
              <w:t>BT HC05</w:t>
            </w:r>
          </w:p>
          <w:p w14:paraId="73012FC4" w14:textId="77777777" w:rsidR="00285D66" w:rsidRDefault="00285D66" w:rsidP="00285D66">
            <w:pPr>
              <w:jc w:val="center"/>
            </w:pPr>
            <w:r>
              <w:t>Cables Hembra-Macho (x6)</w:t>
            </w:r>
          </w:p>
        </w:tc>
      </w:tr>
      <w:tr w:rsidR="00285D66" w14:paraId="59820C7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D70A8C"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BC5E7F" w14:textId="77777777" w:rsidR="00285D66" w:rsidRDefault="00285D66" w:rsidP="00285D66">
            <w:pPr>
              <w:jc w:val="center"/>
            </w:pPr>
            <w:r>
              <w:t>Schlapp-Mansilla</w:t>
            </w:r>
          </w:p>
        </w:tc>
      </w:tr>
      <w:tr w:rsidR="00285D66" w14:paraId="24F8C9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255732"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8EFFD1" w14:textId="77777777" w:rsidR="00285D66" w:rsidRDefault="00285D66" w:rsidP="00285D66">
            <w:pPr>
              <w:jc w:val="center"/>
            </w:pPr>
            <w:r>
              <w:t>8-3-2017</w:t>
            </w:r>
          </w:p>
        </w:tc>
      </w:tr>
      <w:tr w:rsidR="00285D66" w14:paraId="117696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4690B3"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2A2912" w14:textId="77777777" w:rsidR="00285D66" w:rsidRDefault="00285D66" w:rsidP="00285D66">
            <w:pPr>
              <w:jc w:val="center"/>
            </w:pPr>
            <w:r>
              <w:t xml:space="preserve">Se estableció la comunicación entre los módulos Bluetooth, Arduino&lt;-&gt; PC. La prueba no fue exitosa. Se alcanzó una velocidad de transmisión de 1,17kb/sg. </w:t>
            </w:r>
          </w:p>
        </w:tc>
      </w:tr>
      <w:tr w:rsidR="00285D66" w14:paraId="0515BDD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68E88B" w14:textId="77777777" w:rsidR="00285D66" w:rsidRDefault="00285D66" w:rsidP="00285D66">
            <w:pPr>
              <w:jc w:val="center"/>
              <w:rPr>
                <w:b/>
              </w:rPr>
            </w:pPr>
            <w:r>
              <w:rPr>
                <w:b/>
              </w:rPr>
              <w:t>Código fuente</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ADDD76" w14:textId="77777777" w:rsidR="00285D66" w:rsidRDefault="00285D66" w:rsidP="00285D66">
            <w:pPr>
              <w:jc w:val="center"/>
            </w:pPr>
            <w:r>
              <w:t>ComunicaciónBluetooth.ino</w:t>
            </w:r>
          </w:p>
        </w:tc>
      </w:tr>
      <w:tr w:rsidR="00285D66" w14:paraId="659FB6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E2120B3"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7F037F6" w14:textId="77777777" w:rsidR="00285D66" w:rsidRDefault="00285D66" w:rsidP="00285D66">
            <w:pPr>
              <w:rPr>
                <w:i/>
                <w:color w:val="2E74B5"/>
              </w:rPr>
            </w:pPr>
            <w:r>
              <w:rPr>
                <w:i/>
                <w:noProof/>
                <w:color w:val="2E74B5"/>
              </w:rPr>
              <w:drawing>
                <wp:inline distT="114300" distB="114300" distL="114300" distR="114300" wp14:anchorId="72828CDF" wp14:editId="15633F6D">
                  <wp:extent cx="3548063" cy="3548063"/>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9"/>
                          <a:srcRect/>
                          <a:stretch>
                            <a:fillRect/>
                          </a:stretch>
                        </pic:blipFill>
                        <pic:spPr>
                          <a:xfrm>
                            <a:off x="0" y="0"/>
                            <a:ext cx="3548063" cy="3548063"/>
                          </a:xfrm>
                          <a:prstGeom prst="rect">
                            <a:avLst/>
                          </a:prstGeom>
                          <a:ln/>
                        </pic:spPr>
                      </pic:pic>
                    </a:graphicData>
                  </a:graphic>
                </wp:inline>
              </w:drawing>
            </w:r>
          </w:p>
        </w:tc>
      </w:tr>
      <w:tr w:rsidR="00285D66" w14:paraId="2BE5A9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B2565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4BAC35E" w14:textId="77777777" w:rsidR="00285D66" w:rsidRDefault="00285D66" w:rsidP="00285D66">
            <w:pPr>
              <w:rPr>
                <w:i/>
                <w:color w:val="2E74B5"/>
              </w:rPr>
            </w:pPr>
            <w:r>
              <w:rPr>
                <w:i/>
                <w:noProof/>
                <w:color w:val="2E74B5"/>
              </w:rPr>
              <w:drawing>
                <wp:inline distT="114300" distB="114300" distL="114300" distR="114300" wp14:anchorId="1B84E82E" wp14:editId="54CBED4C">
                  <wp:extent cx="4200525" cy="22098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4200525" cy="2209800"/>
                          </a:xfrm>
                          <a:prstGeom prst="rect">
                            <a:avLst/>
                          </a:prstGeom>
                          <a:ln/>
                        </pic:spPr>
                      </pic:pic>
                    </a:graphicData>
                  </a:graphic>
                </wp:inline>
              </w:drawing>
            </w:r>
          </w:p>
        </w:tc>
      </w:tr>
    </w:tbl>
    <w:p w14:paraId="24B73BA2" w14:textId="77777777" w:rsidR="00285D66" w:rsidRDefault="00285D66" w:rsidP="00285D66"/>
    <w:p w14:paraId="24777ED5" w14:textId="77777777" w:rsidR="00285D66" w:rsidRDefault="00285D66" w:rsidP="00285D66">
      <w:r>
        <w:br w:type="page"/>
      </w:r>
    </w:p>
    <w:p w14:paraId="17498813" w14:textId="77777777" w:rsidR="00285D66" w:rsidRPr="00761EDE" w:rsidRDefault="00285D66" w:rsidP="00761EDE">
      <w:pPr>
        <w:pStyle w:val="Ttulo3"/>
        <w:rPr>
          <w:b w:val="0"/>
          <w:sz w:val="28"/>
          <w:szCs w:val="28"/>
        </w:rPr>
      </w:pPr>
      <w:bookmarkStart w:id="522" w:name="_Toc510608615"/>
      <w:r w:rsidRPr="00761EDE">
        <w:rPr>
          <w:b w:val="0"/>
          <w:sz w:val="28"/>
          <w:szCs w:val="28"/>
        </w:rPr>
        <w:lastRenderedPageBreak/>
        <w:t>Comunicación Bluetooth.ino</w:t>
      </w:r>
      <w:bookmarkEnd w:id="522"/>
    </w:p>
    <w:p w14:paraId="7AF5FA7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C586C0"/>
          <w:sz w:val="21"/>
          <w:szCs w:val="21"/>
        </w:rPr>
        <w:t>#include</w:t>
      </w:r>
      <w:r w:rsidRPr="003A63CD">
        <w:rPr>
          <w:rFonts w:ascii="Consolas" w:eastAsia="Times New Roman" w:hAnsi="Consolas" w:cs="Times New Roman"/>
          <w:color w:val="569CD6"/>
          <w:sz w:val="21"/>
          <w:szCs w:val="21"/>
        </w:rPr>
        <w:t xml:space="preserve"> </w:t>
      </w:r>
      <w:r w:rsidRPr="003A63CD">
        <w:rPr>
          <w:rFonts w:ascii="Consolas" w:eastAsia="Times New Roman" w:hAnsi="Consolas" w:cs="Times New Roman"/>
          <w:color w:val="CE9178"/>
          <w:sz w:val="21"/>
          <w:szCs w:val="21"/>
        </w:rPr>
        <w:t>&lt;SoftwareSerial.h&gt;</w:t>
      </w:r>
    </w:p>
    <w:p w14:paraId="4995D46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p>
    <w:p w14:paraId="14038B4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SoftwareSerial </w:t>
      </w:r>
      <w:r w:rsidRPr="003A63CD">
        <w:rPr>
          <w:rFonts w:ascii="Consolas" w:eastAsia="Times New Roman" w:hAnsi="Consolas" w:cs="Times New Roman"/>
          <w:color w:val="DCDCAA"/>
          <w:sz w:val="21"/>
          <w:szCs w:val="21"/>
          <w:lang w:val="en-US"/>
        </w:rPr>
        <w:t>bluetooth</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10</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B5CEA8"/>
          <w:sz w:val="21"/>
          <w:szCs w:val="21"/>
          <w:lang w:val="en-US"/>
        </w:rPr>
        <w:t>11</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608B4E"/>
          <w:sz w:val="21"/>
          <w:szCs w:val="21"/>
          <w:lang w:val="en-US"/>
        </w:rPr>
        <w:t>// RX, TX</w:t>
      </w:r>
    </w:p>
    <w:p w14:paraId="670209C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cont;</w:t>
      </w:r>
    </w:p>
    <w:p w14:paraId="543E67A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tiempoini;</w:t>
      </w:r>
    </w:p>
    <w:p w14:paraId="791BEA6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EFD5999"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setup</w:t>
      </w:r>
      <w:r w:rsidRPr="003A63CD">
        <w:rPr>
          <w:rFonts w:ascii="Consolas" w:eastAsia="Times New Roman" w:hAnsi="Consolas" w:cs="Times New Roman"/>
          <w:color w:val="D4D4D4"/>
          <w:sz w:val="21"/>
          <w:szCs w:val="21"/>
          <w:lang w:val="en-US"/>
        </w:rPr>
        <w:t>()</w:t>
      </w:r>
    </w:p>
    <w:p w14:paraId="1863221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2E20A31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Serial.</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1D095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bluetooth.</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FCF91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cont = </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44EDE6E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75C071E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2DD9A8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int</w:t>
      </w:r>
      <w:r w:rsidRPr="00285D66">
        <w:rPr>
          <w:rFonts w:ascii="Consolas" w:eastAsia="Times New Roman" w:hAnsi="Consolas" w:cs="Times New Roman"/>
          <w:color w:val="D4D4D4"/>
          <w:sz w:val="21"/>
          <w:szCs w:val="21"/>
          <w:lang w:val="en-US"/>
        </w:rPr>
        <w:t xml:space="preserve"> paso = </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3A7E2C7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segundos=</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157DDCEE"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tiempofin;</w:t>
      </w:r>
    </w:p>
    <w:p w14:paraId="1891534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antes=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A359DB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despues=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5EF7EA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FDA56A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loop</w:t>
      </w:r>
      <w:r w:rsidRPr="003A63CD">
        <w:rPr>
          <w:rFonts w:ascii="Consolas" w:eastAsia="Times New Roman" w:hAnsi="Consolas" w:cs="Times New Roman"/>
          <w:color w:val="D4D4D4"/>
          <w:sz w:val="21"/>
          <w:szCs w:val="21"/>
          <w:lang w:val="en-US"/>
        </w:rPr>
        <w:t xml:space="preserve">() </w:t>
      </w:r>
    </w:p>
    <w:p w14:paraId="163A64C3"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w:t>
      </w:r>
    </w:p>
    <w:p w14:paraId="5938537F"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tiempoini = </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60E813FD"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w:t>
      </w:r>
      <w:r w:rsidRPr="00927ACA">
        <w:rPr>
          <w:rFonts w:ascii="Consolas" w:eastAsia="Times New Roman" w:hAnsi="Consolas" w:cs="Times New Roman"/>
          <w:color w:val="C586C0"/>
          <w:sz w:val="21"/>
          <w:szCs w:val="21"/>
        </w:rPr>
        <w:t>while</w:t>
      </w:r>
      <w:r w:rsidRPr="00927ACA">
        <w:rPr>
          <w:rFonts w:ascii="Consolas" w:eastAsia="Times New Roman" w:hAnsi="Consolas" w:cs="Times New Roman"/>
          <w:color w:val="D4D4D4"/>
          <w:sz w:val="21"/>
          <w:szCs w:val="21"/>
        </w:rPr>
        <w:t xml:space="preserve">(segundos &lt; </w:t>
      </w:r>
      <w:r w:rsidRPr="00927ACA">
        <w:rPr>
          <w:rFonts w:ascii="Consolas" w:eastAsia="Times New Roman" w:hAnsi="Consolas" w:cs="Times New Roman"/>
          <w:color w:val="B5CEA8"/>
          <w:sz w:val="21"/>
          <w:szCs w:val="21"/>
        </w:rPr>
        <w:t>1.0</w:t>
      </w:r>
      <w:r w:rsidRPr="00927ACA">
        <w:rPr>
          <w:rFonts w:ascii="Consolas" w:eastAsia="Times New Roman" w:hAnsi="Consolas" w:cs="Times New Roman"/>
          <w:color w:val="D4D4D4"/>
          <w:sz w:val="21"/>
          <w:szCs w:val="21"/>
        </w:rPr>
        <w:t>){</w:t>
      </w:r>
    </w:p>
    <w:p w14:paraId="4253BD7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antes=</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2198F91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27ACA">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lang w:val="en-US"/>
        </w:rPr>
        <w:t>if</w:t>
      </w:r>
      <w:r w:rsidRPr="003A63CD">
        <w:rPr>
          <w:rFonts w:ascii="Consolas" w:eastAsia="Times New Roman" w:hAnsi="Consolas" w:cs="Times New Roman"/>
          <w:color w:val="D4D4D4"/>
          <w:sz w:val="21"/>
          <w:szCs w:val="21"/>
          <w:lang w:val="en-US"/>
        </w:rPr>
        <w:t xml:space="preserve"> ( bluetooth.</w:t>
      </w:r>
      <w:r w:rsidRPr="003A63CD">
        <w:rPr>
          <w:rFonts w:ascii="Consolas" w:eastAsia="Times New Roman" w:hAnsi="Consolas" w:cs="Times New Roman"/>
          <w:color w:val="DCDCAA"/>
          <w:sz w:val="21"/>
          <w:szCs w:val="21"/>
          <w:lang w:val="en-US"/>
        </w:rPr>
        <w:t>available</w:t>
      </w:r>
      <w:r w:rsidRPr="003A63CD">
        <w:rPr>
          <w:rFonts w:ascii="Consolas" w:eastAsia="Times New Roman" w:hAnsi="Consolas" w:cs="Times New Roman"/>
          <w:color w:val="D4D4D4"/>
          <w:sz w:val="21"/>
          <w:szCs w:val="21"/>
          <w:lang w:val="en-US"/>
        </w:rPr>
        <w:t>()){</w:t>
      </w:r>
    </w:p>
    <w:p w14:paraId="0498C64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      </w:t>
      </w:r>
      <w:r w:rsidRPr="00927ACA">
        <w:rPr>
          <w:rFonts w:ascii="Consolas" w:eastAsia="Times New Roman" w:hAnsi="Consolas" w:cs="Times New Roman"/>
          <w:color w:val="D4D4D4"/>
          <w:sz w:val="21"/>
          <w:szCs w:val="21"/>
          <w:lang w:val="en-US"/>
        </w:rPr>
        <w:t>bluetooth.</w:t>
      </w:r>
      <w:r w:rsidRPr="00927ACA">
        <w:rPr>
          <w:rFonts w:ascii="Consolas" w:eastAsia="Times New Roman" w:hAnsi="Consolas" w:cs="Times New Roman"/>
          <w:color w:val="DCDCAA"/>
          <w:sz w:val="21"/>
          <w:szCs w:val="21"/>
          <w:lang w:val="en-US"/>
        </w:rPr>
        <w:t>read</w:t>
      </w:r>
      <w:r w:rsidRPr="00927ACA">
        <w:rPr>
          <w:rFonts w:ascii="Consolas" w:eastAsia="Times New Roman" w:hAnsi="Consolas" w:cs="Times New Roman"/>
          <w:color w:val="D4D4D4"/>
          <w:sz w:val="21"/>
          <w:szCs w:val="21"/>
          <w:lang w:val="en-US"/>
        </w:rPr>
        <w:t>();</w:t>
      </w:r>
    </w:p>
    <w:p w14:paraId="73FBE40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4D4D4"/>
          <w:sz w:val="21"/>
          <w:szCs w:val="21"/>
        </w:rPr>
        <w:t xml:space="preserve">despues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 antes;</w:t>
      </w:r>
    </w:p>
    <w:p w14:paraId="216847B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p>
    <w:p w14:paraId="38935F7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w:t>
      </w:r>
      <w:r w:rsidRPr="003A63CD">
        <w:rPr>
          <w:rFonts w:ascii="Consolas" w:eastAsia="Times New Roman" w:hAnsi="Consolas" w:cs="Times New Roman"/>
          <w:color w:val="B5CEA8"/>
          <w:sz w:val="21"/>
          <w:szCs w:val="21"/>
        </w:rPr>
        <w:t>1</w:t>
      </w:r>
      <w:r w:rsidRPr="003A63CD">
        <w:rPr>
          <w:rFonts w:ascii="Consolas" w:eastAsia="Times New Roman" w:hAnsi="Consolas" w:cs="Times New Roman"/>
          <w:color w:val="D4D4D4"/>
          <w:sz w:val="21"/>
          <w:szCs w:val="21"/>
        </w:rPr>
        <w:t>;</w:t>
      </w:r>
    </w:p>
    <w:p w14:paraId="08C13B7C"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7813B7D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tiempofin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tiempoini;</w:t>
      </w:r>
    </w:p>
    <w:p w14:paraId="277FE0D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 tiempofin/</w:t>
      </w:r>
      <w:r w:rsidRPr="003A63CD">
        <w:rPr>
          <w:rFonts w:ascii="Consolas" w:eastAsia="Times New Roman" w:hAnsi="Consolas" w:cs="Times New Roman"/>
          <w:color w:val="B5CEA8"/>
          <w:sz w:val="21"/>
          <w:szCs w:val="21"/>
        </w:rPr>
        <w:t>1000</w:t>
      </w:r>
      <w:r w:rsidRPr="003A63CD">
        <w:rPr>
          <w:rFonts w:ascii="Consolas" w:eastAsia="Times New Roman" w:hAnsi="Consolas" w:cs="Times New Roman"/>
          <w:color w:val="D4D4D4"/>
          <w:sz w:val="21"/>
          <w:szCs w:val="21"/>
        </w:rPr>
        <w:t>;</w:t>
      </w:r>
    </w:p>
    <w:p w14:paraId="6FE13AC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2E9981C5"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rPr>
        <w:t>if</w:t>
      </w:r>
      <w:r w:rsidRPr="003A63CD">
        <w:rPr>
          <w:rFonts w:ascii="Consolas" w:eastAsia="Times New Roman" w:hAnsi="Consolas" w:cs="Times New Roman"/>
          <w:color w:val="D4D4D4"/>
          <w:sz w:val="21"/>
          <w:szCs w:val="21"/>
        </w:rPr>
        <w:t xml:space="preserve"> (paso !=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52143E8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Serial.</w:t>
      </w:r>
      <w:r w:rsidRPr="003A63CD">
        <w:rPr>
          <w:rFonts w:ascii="Consolas" w:eastAsia="Times New Roman" w:hAnsi="Consolas" w:cs="Times New Roman"/>
          <w:color w:val="DCDCAA"/>
          <w:sz w:val="21"/>
          <w:szCs w:val="21"/>
        </w:rPr>
        <w:t>println</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CE9178"/>
          <w:sz w:val="21"/>
          <w:szCs w:val="21"/>
        </w:rPr>
        <w:t>"Bytes leidos:"</w:t>
      </w: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(cont)+</w:t>
      </w:r>
      <w:r w:rsidRPr="003A63CD">
        <w:rPr>
          <w:rFonts w:ascii="Consolas" w:eastAsia="Times New Roman" w:hAnsi="Consolas" w:cs="Times New Roman"/>
          <w:color w:val="CE9178"/>
          <w:sz w:val="21"/>
          <w:szCs w:val="21"/>
        </w:rPr>
        <w:t>" tiempo antesDespues micros:"</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(despues));</w:t>
      </w:r>
    </w:p>
    <w:p w14:paraId="6DAEAFD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619C577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45D46F6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1C1E5D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699FC9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w:t>
      </w:r>
    </w:p>
    <w:p w14:paraId="5C7AC2EE" w14:textId="77777777" w:rsidR="00285D66" w:rsidRDefault="00285D66" w:rsidP="00285D66"/>
    <w:p w14:paraId="4D22F286" w14:textId="77777777" w:rsidR="008F38A1" w:rsidRDefault="008F38A1" w:rsidP="008F38A1">
      <w:pPr>
        <w:pStyle w:val="AgustinTexto"/>
      </w:pPr>
    </w:p>
    <w:p w14:paraId="0FB6E015" w14:textId="77777777" w:rsidR="008F38A1" w:rsidRDefault="008F38A1" w:rsidP="008F38A1"/>
    <w:p w14:paraId="200523DE" w14:textId="77777777" w:rsidR="00FA1017" w:rsidRDefault="00FA1017">
      <w:pPr>
        <w:rPr>
          <w:rFonts w:ascii="Arial" w:eastAsia="Times New Roman" w:hAnsi="Arial" w:cs="Arial"/>
          <w:b/>
          <w:color w:val="auto"/>
          <w:sz w:val="24"/>
          <w:szCs w:val="24"/>
          <w:shd w:val="clear" w:color="auto" w:fill="FFFFFF"/>
        </w:rPr>
      </w:pPr>
      <w:r>
        <w:rPr>
          <w:rFonts w:ascii="Arial" w:eastAsia="Times New Roman" w:hAnsi="Arial" w:cs="Arial"/>
          <w:color w:val="auto"/>
          <w:sz w:val="24"/>
          <w:szCs w:val="24"/>
          <w:shd w:val="clear" w:color="auto" w:fill="FFFFFF"/>
        </w:rPr>
        <w:br w:type="page"/>
      </w:r>
    </w:p>
    <w:p w14:paraId="71C7AE73" w14:textId="02C022D6" w:rsidR="00651ECF" w:rsidRPr="00651ECF" w:rsidRDefault="00651ECF" w:rsidP="00651ECF">
      <w:pPr>
        <w:pStyle w:val="Ttulo1"/>
        <w:rPr>
          <w:sz w:val="36"/>
          <w:szCs w:val="36"/>
        </w:rPr>
      </w:pPr>
      <w:bookmarkStart w:id="523" w:name="_Toc510608616"/>
      <w:r w:rsidRPr="00651ECF">
        <w:rPr>
          <w:sz w:val="36"/>
          <w:szCs w:val="36"/>
        </w:rPr>
        <w:lastRenderedPageBreak/>
        <w:t>Glosario</w:t>
      </w:r>
      <w:bookmarkEnd w:id="523"/>
    </w:p>
    <w:p w14:paraId="147C6180" w14:textId="77777777" w:rsidR="00651ECF" w:rsidRPr="00B674A5" w:rsidRDefault="00651ECF" w:rsidP="00651ECF">
      <w:pPr>
        <w:rPr>
          <w:rStyle w:val="nfasissutil"/>
        </w:rPr>
      </w:pPr>
    </w:p>
    <w:p w14:paraId="059ADA41" w14:textId="2EE1EB6D" w:rsidR="009263C0" w:rsidRDefault="009263C0" w:rsidP="00FA1017">
      <w:pPr>
        <w:pStyle w:val="Ttulo2"/>
        <w:rPr>
          <w:b/>
          <w:i/>
          <w:sz w:val="32"/>
          <w:szCs w:val="32"/>
        </w:rPr>
      </w:pPr>
      <w:bookmarkStart w:id="524" w:name="_Ref508729438"/>
      <w:bookmarkStart w:id="525" w:name="_Toc510608617"/>
      <w:r>
        <w:rPr>
          <w:b/>
          <w:i/>
          <w:sz w:val="32"/>
          <w:szCs w:val="32"/>
        </w:rPr>
        <w:t>Amper</w:t>
      </w:r>
      <w:r w:rsidR="007E3FBE">
        <w:rPr>
          <w:b/>
          <w:i/>
          <w:sz w:val="32"/>
          <w:szCs w:val="32"/>
        </w:rPr>
        <w:t>e</w:t>
      </w:r>
      <w:bookmarkEnd w:id="524"/>
      <w:bookmarkEnd w:id="525"/>
    </w:p>
    <w:p w14:paraId="6EA83367" w14:textId="182440CC" w:rsidR="009263C0" w:rsidRPr="007E3FBE" w:rsidRDefault="007E3FBE" w:rsidP="009263C0">
      <w:pPr>
        <w:rPr>
          <w:rFonts w:ascii="Arial" w:hAnsi="Arial" w:cs="Arial"/>
          <w:sz w:val="24"/>
          <w:szCs w:val="24"/>
        </w:rPr>
      </w:pPr>
      <w:r w:rsidRPr="007E3FBE">
        <w:rPr>
          <w:rFonts w:ascii="Arial" w:hAnsi="Arial" w:cs="Arial"/>
          <w:sz w:val="24"/>
          <w:szCs w:val="24"/>
        </w:rPr>
        <w:t>Unidad de medida de</w:t>
      </w:r>
      <w:r w:rsidR="001C6C7E">
        <w:rPr>
          <w:rFonts w:ascii="Arial" w:hAnsi="Arial" w:cs="Arial"/>
          <w:sz w:val="24"/>
          <w:szCs w:val="24"/>
        </w:rPr>
        <w:t xml:space="preserve"> la</w:t>
      </w:r>
      <w:r w:rsidRPr="007E3FBE">
        <w:rPr>
          <w:rFonts w:ascii="Arial" w:hAnsi="Arial" w:cs="Arial"/>
          <w:sz w:val="24"/>
          <w:szCs w:val="24"/>
        </w:rPr>
        <w:t xml:space="preserve"> intensidad de corriente eléctrica.</w:t>
      </w:r>
    </w:p>
    <w:p w14:paraId="6399439A" w14:textId="5B3E71A6" w:rsidR="00FA1017" w:rsidRPr="00FA1017" w:rsidRDefault="00651ECF" w:rsidP="00FA1017">
      <w:pPr>
        <w:pStyle w:val="Ttulo2"/>
        <w:rPr>
          <w:b/>
          <w:i/>
          <w:sz w:val="32"/>
          <w:szCs w:val="32"/>
        </w:rPr>
      </w:pPr>
      <w:bookmarkStart w:id="526" w:name="_Ref509657629"/>
      <w:bookmarkStart w:id="527" w:name="_Toc510608618"/>
      <w:r w:rsidRPr="00FA1017">
        <w:rPr>
          <w:b/>
          <w:i/>
          <w:sz w:val="32"/>
          <w:szCs w:val="32"/>
        </w:rPr>
        <w:t>AP (Access Point)</w:t>
      </w:r>
      <w:bookmarkEnd w:id="526"/>
      <w:bookmarkEnd w:id="527"/>
    </w:p>
    <w:p w14:paraId="02B51863" w14:textId="663A3F3F" w:rsidR="00651ECF" w:rsidRPr="00651ECF" w:rsidRDefault="00651ECF" w:rsidP="00651ECF">
      <w:pPr>
        <w:rPr>
          <w:rFonts w:ascii="Arial" w:hAnsi="Arial" w:cs="Arial"/>
          <w:iCs/>
          <w:sz w:val="24"/>
          <w:szCs w:val="24"/>
        </w:rPr>
      </w:pPr>
      <w:r w:rsidRPr="00651ECF">
        <w:rPr>
          <w:rFonts w:ascii="Arial" w:hAnsi="Arial" w:cs="Arial"/>
          <w:iCs/>
          <w:sz w:val="24"/>
          <w:szCs w:val="24"/>
        </w:rPr>
        <w:t>O punto de acceso en castellano, se le denomina a un dispositivo de red utilizado para la conexión de dispositivos inalámbricos a una red, por lo general wifi.</w:t>
      </w:r>
    </w:p>
    <w:p w14:paraId="787539DF" w14:textId="77777777" w:rsidR="00651ECF" w:rsidRPr="00880C19" w:rsidRDefault="00651ECF" w:rsidP="00651ECF">
      <w:pPr>
        <w:rPr>
          <w:rStyle w:val="nfasissutil"/>
          <w:rFonts w:ascii="Arial" w:hAnsi="Arial" w:cs="Arial"/>
          <w:sz w:val="24"/>
          <w:szCs w:val="24"/>
        </w:rPr>
      </w:pPr>
    </w:p>
    <w:p w14:paraId="0F7E914A" w14:textId="77777777" w:rsidR="00FA1017" w:rsidRPr="00FA1017" w:rsidRDefault="00651ECF" w:rsidP="00FA1017">
      <w:pPr>
        <w:pStyle w:val="Ttulo2"/>
        <w:rPr>
          <w:b/>
          <w:i/>
          <w:sz w:val="32"/>
          <w:szCs w:val="32"/>
        </w:rPr>
      </w:pPr>
      <w:bookmarkStart w:id="528" w:name="_Ref508736466"/>
      <w:bookmarkStart w:id="529" w:name="_Ref508794735"/>
      <w:bookmarkStart w:id="530" w:name="_Ref508794753"/>
      <w:bookmarkStart w:id="531" w:name="_Ref508795067"/>
      <w:bookmarkStart w:id="532" w:name="_Ref508795073"/>
      <w:bookmarkStart w:id="533" w:name="_Ref508795669"/>
      <w:bookmarkStart w:id="534" w:name="_Toc510608619"/>
      <w:r w:rsidRPr="00FA1017">
        <w:rPr>
          <w:b/>
          <w:i/>
          <w:sz w:val="32"/>
          <w:szCs w:val="32"/>
        </w:rPr>
        <w:t>API (Application Programming Interface</w:t>
      </w:r>
      <w:r w:rsidR="00FA1017" w:rsidRPr="00FA1017">
        <w:rPr>
          <w:b/>
          <w:i/>
          <w:sz w:val="32"/>
          <w:szCs w:val="32"/>
        </w:rPr>
        <w:t>)</w:t>
      </w:r>
      <w:bookmarkEnd w:id="528"/>
      <w:bookmarkEnd w:id="529"/>
      <w:bookmarkEnd w:id="530"/>
      <w:bookmarkEnd w:id="531"/>
      <w:bookmarkEnd w:id="532"/>
      <w:bookmarkEnd w:id="533"/>
      <w:bookmarkEnd w:id="534"/>
    </w:p>
    <w:p w14:paraId="443A0AC9" w14:textId="383CCC83" w:rsidR="00651ECF" w:rsidRDefault="00651ECF" w:rsidP="00651ECF">
      <w:r w:rsidRPr="00651ECF">
        <w:rPr>
          <w:rFonts w:ascii="Arial" w:hAnsi="Arial" w:cs="Arial"/>
          <w:sz w:val="24"/>
          <w:szCs w:val="24"/>
        </w:rPr>
        <w:t>O interfaz de programación de aplicaciones en informática, se le llama a un conjunto de subrutinas, funciones y procedimientos utilizados para ofrecer una biblioteca a otro software como una capa de abstracción.</w:t>
      </w:r>
    </w:p>
    <w:p w14:paraId="01BCABA6" w14:textId="77777777" w:rsidR="00651ECF" w:rsidRPr="00880C19" w:rsidRDefault="00651ECF" w:rsidP="00651ECF">
      <w:pPr>
        <w:rPr>
          <w:rStyle w:val="nfasissutil"/>
          <w:i w:val="0"/>
          <w:iCs w:val="0"/>
        </w:rPr>
      </w:pPr>
    </w:p>
    <w:p w14:paraId="56C57F96" w14:textId="77777777" w:rsidR="00FA1017" w:rsidRPr="00FA1017" w:rsidRDefault="00651ECF" w:rsidP="00FA1017">
      <w:pPr>
        <w:pStyle w:val="Ttulo2"/>
        <w:rPr>
          <w:b/>
          <w:i/>
          <w:sz w:val="32"/>
          <w:szCs w:val="32"/>
        </w:rPr>
      </w:pPr>
      <w:bookmarkStart w:id="535" w:name="_Ref508794388"/>
      <w:bookmarkStart w:id="536" w:name="_Ref508794818"/>
      <w:bookmarkStart w:id="537" w:name="_Toc510608620"/>
      <w:r w:rsidRPr="00FA1017">
        <w:rPr>
          <w:b/>
          <w:i/>
          <w:sz w:val="32"/>
          <w:szCs w:val="32"/>
        </w:rPr>
        <w:t>Back-End</w:t>
      </w:r>
      <w:bookmarkEnd w:id="535"/>
      <w:bookmarkEnd w:id="536"/>
      <w:bookmarkEnd w:id="537"/>
    </w:p>
    <w:p w14:paraId="3E119EA0" w14:textId="0AD63540" w:rsidR="00651ECF" w:rsidRPr="00651ECF" w:rsidRDefault="00651ECF" w:rsidP="00651ECF">
      <w:pPr>
        <w:rPr>
          <w:rFonts w:ascii="Arial" w:hAnsi="Arial" w:cs="Arial"/>
          <w:sz w:val="24"/>
          <w:szCs w:val="24"/>
        </w:rPr>
      </w:pPr>
      <w:r w:rsidRPr="00651ECF">
        <w:rPr>
          <w:rFonts w:ascii="Arial" w:hAnsi="Arial" w:cs="Arial"/>
          <w:sz w:val="24"/>
          <w:szCs w:val="24"/>
        </w:rPr>
        <w:t>Es la parte que procesa la entrada desde el Front-End. Esta parte se aloja principalmente del lado del servidor, programado en lenguajes como Java, PHP, .Net, Python, etc. Se encarga principalmente de generar un medio para proporcionar datos a la vista (Front-End) a través de la manipulación de datos.</w:t>
      </w:r>
    </w:p>
    <w:p w14:paraId="44FF371E" w14:textId="77777777" w:rsidR="00651ECF" w:rsidRPr="00B674A5" w:rsidRDefault="00651ECF" w:rsidP="00651ECF">
      <w:pPr>
        <w:rPr>
          <w:rStyle w:val="nfasissutil"/>
          <w:rFonts w:ascii="Arial" w:hAnsi="Arial" w:cs="Arial"/>
          <w:sz w:val="24"/>
          <w:szCs w:val="24"/>
        </w:rPr>
      </w:pPr>
    </w:p>
    <w:p w14:paraId="16718498" w14:textId="77777777" w:rsidR="00FA1017" w:rsidRPr="00FA1017" w:rsidRDefault="00651ECF" w:rsidP="00FA1017">
      <w:pPr>
        <w:pStyle w:val="Ttulo2"/>
        <w:rPr>
          <w:b/>
          <w:i/>
          <w:sz w:val="32"/>
          <w:szCs w:val="32"/>
        </w:rPr>
      </w:pPr>
      <w:bookmarkStart w:id="538" w:name="_Toc510608621"/>
      <w:r w:rsidRPr="00FA1017">
        <w:rPr>
          <w:b/>
          <w:i/>
          <w:sz w:val="32"/>
          <w:szCs w:val="32"/>
        </w:rPr>
        <w:t>Open Source</w:t>
      </w:r>
      <w:bookmarkEnd w:id="538"/>
    </w:p>
    <w:p w14:paraId="0DF26653" w14:textId="14D6FB4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código abierto en castellano, es un modelo de desarrollo de software en el cual su base fundamental es permitir a sus usuarios el acceso al código fuente para la colaboración en la evolución de dicho software.</w:t>
      </w:r>
    </w:p>
    <w:p w14:paraId="274C2B43" w14:textId="77777777" w:rsidR="00651ECF" w:rsidRPr="000A03D9" w:rsidRDefault="00651ECF" w:rsidP="00651ECF">
      <w:pPr>
        <w:rPr>
          <w:rStyle w:val="nfasissutil"/>
          <w:rFonts w:ascii="Arial" w:hAnsi="Arial" w:cs="Arial"/>
          <w:i w:val="0"/>
          <w:sz w:val="24"/>
          <w:szCs w:val="24"/>
        </w:rPr>
      </w:pPr>
    </w:p>
    <w:p w14:paraId="3C31E1CE" w14:textId="77777777" w:rsidR="00FA1017" w:rsidRPr="00FA1017" w:rsidRDefault="00651ECF" w:rsidP="00FA1017">
      <w:pPr>
        <w:pStyle w:val="Ttulo2"/>
        <w:rPr>
          <w:b/>
          <w:i/>
          <w:sz w:val="32"/>
          <w:szCs w:val="32"/>
        </w:rPr>
      </w:pPr>
      <w:bookmarkStart w:id="539" w:name="_Toc510608622"/>
      <w:r w:rsidRPr="00FA1017">
        <w:rPr>
          <w:b/>
          <w:i/>
          <w:sz w:val="32"/>
          <w:szCs w:val="32"/>
        </w:rPr>
        <w:t>Daemon</w:t>
      </w:r>
      <w:bookmarkEnd w:id="539"/>
    </w:p>
    <w:p w14:paraId="30246A27" w14:textId="722623A2"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denomina así a un proceso informático que se ejecuta en segundo plano, y por lo general al iniciar el sistema operativo.</w:t>
      </w:r>
    </w:p>
    <w:p w14:paraId="00093895" w14:textId="77777777" w:rsidR="00651ECF" w:rsidRPr="00880C19" w:rsidRDefault="00651ECF" w:rsidP="00651ECF">
      <w:pPr>
        <w:rPr>
          <w:rFonts w:ascii="Arial" w:hAnsi="Arial" w:cs="Arial"/>
          <w:i/>
          <w:iCs/>
          <w:color w:val="222222"/>
          <w:sz w:val="24"/>
          <w:szCs w:val="24"/>
          <w:shd w:val="clear" w:color="auto" w:fill="FFFFFF"/>
        </w:rPr>
      </w:pPr>
    </w:p>
    <w:p w14:paraId="786676D8" w14:textId="77777777" w:rsidR="00FA1017" w:rsidRPr="00FA1017" w:rsidRDefault="00651ECF" w:rsidP="00FA1017">
      <w:pPr>
        <w:pStyle w:val="Ttulo2"/>
        <w:rPr>
          <w:b/>
          <w:i/>
          <w:sz w:val="32"/>
          <w:szCs w:val="32"/>
        </w:rPr>
      </w:pPr>
      <w:bookmarkStart w:id="540" w:name="_Toc510608623"/>
      <w:r w:rsidRPr="00FA1017">
        <w:rPr>
          <w:b/>
          <w:i/>
          <w:sz w:val="32"/>
          <w:szCs w:val="32"/>
        </w:rPr>
        <w:t>Datos raw</w:t>
      </w:r>
      <w:bookmarkEnd w:id="540"/>
    </w:p>
    <w:p w14:paraId="7CCC5A82" w14:textId="3ED7D07F"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O datos “crudos”, también conocidos como datos atomizados, se les denomina a los datos de dispositivos informáticos que no han sido procesados para ser utilizados.</w:t>
      </w:r>
    </w:p>
    <w:p w14:paraId="46B917C7" w14:textId="77777777" w:rsidR="00651ECF" w:rsidRPr="004144DF" w:rsidRDefault="00651ECF" w:rsidP="00651ECF">
      <w:pPr>
        <w:rPr>
          <w:rFonts w:ascii="Arial" w:hAnsi="Arial" w:cs="Arial"/>
          <w:iCs/>
          <w:color w:val="auto"/>
          <w:sz w:val="24"/>
          <w:szCs w:val="24"/>
          <w:shd w:val="clear" w:color="auto" w:fill="FFFFFF"/>
        </w:rPr>
      </w:pPr>
    </w:p>
    <w:p w14:paraId="671C1E50" w14:textId="77777777" w:rsidR="00FA1017" w:rsidRPr="009C7F04" w:rsidRDefault="00651ECF" w:rsidP="00FA1017">
      <w:pPr>
        <w:pStyle w:val="Ttulo2"/>
        <w:rPr>
          <w:b/>
          <w:i/>
          <w:sz w:val="32"/>
          <w:szCs w:val="32"/>
          <w:lang w:val="en-US"/>
        </w:rPr>
      </w:pPr>
      <w:bookmarkStart w:id="541" w:name="_Toc510608624"/>
      <w:r w:rsidRPr="009C7F04">
        <w:rPr>
          <w:b/>
          <w:i/>
          <w:sz w:val="32"/>
          <w:szCs w:val="32"/>
          <w:lang w:val="en-US"/>
        </w:rPr>
        <w:t>DHCP (Dynami</w:t>
      </w:r>
      <w:r w:rsidR="00FA1017" w:rsidRPr="009C7F04">
        <w:rPr>
          <w:b/>
          <w:i/>
          <w:sz w:val="32"/>
          <w:szCs w:val="32"/>
          <w:lang w:val="en-US"/>
        </w:rPr>
        <w:t>c Host Configuration Protocol)</w:t>
      </w:r>
      <w:bookmarkEnd w:id="541"/>
    </w:p>
    <w:p w14:paraId="45D1F9CB" w14:textId="6D300AD2"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protocolo de configuración dinámica de host en castellano, es un protocolo de red (que trabaja en la capa de aplicación del modelo TCP/IP) utilizado como servidor de direcciones ip dinámicas, para los hosts conectados a la respectiva red.</w:t>
      </w:r>
    </w:p>
    <w:p w14:paraId="2368CC0C" w14:textId="77777777" w:rsidR="00651ECF" w:rsidRPr="00B674A5" w:rsidRDefault="00651ECF" w:rsidP="00651ECF">
      <w:pPr>
        <w:rPr>
          <w:rFonts w:ascii="Arial" w:hAnsi="Arial" w:cs="Arial"/>
          <w:iCs/>
          <w:color w:val="auto"/>
          <w:sz w:val="24"/>
          <w:szCs w:val="24"/>
        </w:rPr>
      </w:pPr>
    </w:p>
    <w:p w14:paraId="547CCC3D" w14:textId="77777777" w:rsidR="00FA1017" w:rsidRPr="00FA1017" w:rsidRDefault="00651ECF" w:rsidP="00FA1017">
      <w:pPr>
        <w:pStyle w:val="Ttulo2"/>
        <w:rPr>
          <w:b/>
          <w:i/>
          <w:sz w:val="32"/>
          <w:szCs w:val="32"/>
        </w:rPr>
      </w:pPr>
      <w:bookmarkStart w:id="542" w:name="_Ref508796107"/>
      <w:bookmarkStart w:id="543" w:name="_Toc510608625"/>
      <w:r w:rsidRPr="00FA1017">
        <w:rPr>
          <w:b/>
          <w:i/>
          <w:sz w:val="32"/>
          <w:szCs w:val="32"/>
        </w:rPr>
        <w:lastRenderedPageBreak/>
        <w:t>DOM (Document object Model)</w:t>
      </w:r>
      <w:bookmarkEnd w:id="542"/>
      <w:bookmarkEnd w:id="543"/>
    </w:p>
    <w:p w14:paraId="0668A009" w14:textId="6F1A06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modelo de objetos del documento, es una API para la representación de documentos HTML, XML y XHTML, que facilita una representación estructurada del documento y define de qué manera los programas pueden acceder, al fin de modificar, tanto su estructura, estilo y contenido. </w:t>
      </w:r>
    </w:p>
    <w:p w14:paraId="76D02B2B" w14:textId="77777777" w:rsidR="00651ECF" w:rsidRPr="00C73EFB" w:rsidRDefault="00651ECF" w:rsidP="00651ECF">
      <w:pPr>
        <w:rPr>
          <w:rStyle w:val="nfasissutil"/>
          <w:rFonts w:ascii="Arial" w:hAnsi="Arial" w:cs="Arial"/>
          <w:i w:val="0"/>
          <w:color w:val="auto"/>
          <w:sz w:val="24"/>
          <w:szCs w:val="24"/>
        </w:rPr>
      </w:pPr>
    </w:p>
    <w:p w14:paraId="3642757E" w14:textId="77777777" w:rsidR="00FA1017" w:rsidRPr="00FA1017" w:rsidRDefault="00651ECF" w:rsidP="00FA1017">
      <w:pPr>
        <w:pStyle w:val="Ttulo2"/>
        <w:rPr>
          <w:b/>
          <w:i/>
          <w:sz w:val="32"/>
          <w:szCs w:val="32"/>
        </w:rPr>
      </w:pPr>
      <w:bookmarkStart w:id="544" w:name="_Ref508731667"/>
      <w:bookmarkStart w:id="545" w:name="_Toc510608626"/>
      <w:r w:rsidRPr="00FA1017">
        <w:rPr>
          <w:b/>
          <w:i/>
          <w:sz w:val="32"/>
          <w:szCs w:val="32"/>
        </w:rPr>
        <w:t>Framework</w:t>
      </w:r>
      <w:bookmarkEnd w:id="544"/>
      <w:bookmarkEnd w:id="545"/>
    </w:p>
    <w:p w14:paraId="2B150FC7" w14:textId="3EAAB73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trabajo, es un conjunto de herramientas informáticas que facilitan el desarrollo de software.</w:t>
      </w:r>
    </w:p>
    <w:p w14:paraId="620B0235" w14:textId="77777777" w:rsidR="00651ECF" w:rsidRPr="00142923" w:rsidRDefault="00651ECF" w:rsidP="00651ECF">
      <w:pPr>
        <w:rPr>
          <w:rStyle w:val="nfasissutil"/>
          <w:rFonts w:ascii="Arial" w:hAnsi="Arial" w:cs="Arial"/>
          <w:i w:val="0"/>
          <w:color w:val="auto"/>
          <w:sz w:val="24"/>
          <w:szCs w:val="24"/>
        </w:rPr>
      </w:pPr>
    </w:p>
    <w:p w14:paraId="2A299287" w14:textId="77777777" w:rsidR="00FA1017" w:rsidRPr="00FA1017" w:rsidRDefault="00651ECF" w:rsidP="00FA1017">
      <w:pPr>
        <w:pStyle w:val="Ttulo2"/>
        <w:rPr>
          <w:b/>
          <w:i/>
          <w:sz w:val="32"/>
          <w:szCs w:val="32"/>
        </w:rPr>
      </w:pPr>
      <w:bookmarkStart w:id="546" w:name="_Ref508731711"/>
      <w:bookmarkStart w:id="547" w:name="_Toc510608627"/>
      <w:r w:rsidRPr="00FA1017">
        <w:rPr>
          <w:b/>
          <w:i/>
          <w:sz w:val="32"/>
          <w:szCs w:val="32"/>
        </w:rPr>
        <w:t>Front-End</w:t>
      </w:r>
      <w:bookmarkEnd w:id="546"/>
      <w:bookmarkEnd w:id="547"/>
    </w:p>
    <w:p w14:paraId="5B609EF1" w14:textId="6555DDC4" w:rsidR="00651ECF" w:rsidRPr="00651ECF" w:rsidRDefault="00651ECF" w:rsidP="00651ECF">
      <w:pPr>
        <w:rPr>
          <w:rFonts w:ascii="Arial" w:hAnsi="Arial" w:cs="Arial"/>
          <w:sz w:val="24"/>
          <w:szCs w:val="24"/>
        </w:rPr>
      </w:pPr>
      <w:r w:rsidRPr="00651ECF">
        <w:rPr>
          <w:rFonts w:ascii="Arial" w:hAnsi="Arial" w:cs="Arial"/>
          <w:sz w:val="24"/>
          <w:szCs w:val="24"/>
        </w:rPr>
        <w:t>Es la parte del software que interactúa con los usuarios. Por otro lado, dentro de las tecnologías webs, el Front-end son todas aquellas tecnologías que corren del lado del cliente, es decir, todas aquellas tecnologías que corren del lado del navegador web, generalizándose más que nada en tres lenguajes, HTML, CSS Y JavaScript.</w:t>
      </w:r>
    </w:p>
    <w:p w14:paraId="24BE6EC6" w14:textId="77777777" w:rsidR="00651ECF" w:rsidRPr="004144DF" w:rsidRDefault="00651ECF" w:rsidP="00651ECF">
      <w:pPr>
        <w:rPr>
          <w:rStyle w:val="nfasissutil"/>
          <w:rFonts w:ascii="Arial" w:hAnsi="Arial" w:cs="Arial"/>
          <w:color w:val="auto"/>
          <w:sz w:val="24"/>
          <w:szCs w:val="24"/>
        </w:rPr>
      </w:pPr>
    </w:p>
    <w:p w14:paraId="47A4EC9B" w14:textId="77777777" w:rsidR="00FA1017" w:rsidRPr="00FA1017" w:rsidRDefault="00651ECF" w:rsidP="00FA1017">
      <w:pPr>
        <w:pStyle w:val="Ttulo2"/>
        <w:rPr>
          <w:b/>
          <w:i/>
          <w:sz w:val="32"/>
          <w:szCs w:val="32"/>
        </w:rPr>
      </w:pPr>
      <w:bookmarkStart w:id="548" w:name="_Ref509657771"/>
      <w:bookmarkStart w:id="549" w:name="_Toc510608628"/>
      <w:r w:rsidRPr="00FA1017">
        <w:rPr>
          <w:b/>
          <w:i/>
          <w:sz w:val="32"/>
          <w:szCs w:val="32"/>
        </w:rPr>
        <w:t>Host</w:t>
      </w:r>
      <w:bookmarkEnd w:id="548"/>
      <w:bookmarkEnd w:id="549"/>
    </w:p>
    <w:p w14:paraId="38AC78FF" w14:textId="40A2FBDC"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llama así, a todos los dispositivos de una red encargados de brindar y/o utilizar servicios en la misma.</w:t>
      </w:r>
    </w:p>
    <w:p w14:paraId="36CD6B52" w14:textId="77777777" w:rsidR="00651ECF" w:rsidRDefault="00651ECF" w:rsidP="00651ECF">
      <w:pPr>
        <w:rPr>
          <w:rStyle w:val="nfasissutil"/>
          <w:rFonts w:ascii="Arial" w:hAnsi="Arial" w:cs="Arial"/>
          <w:b/>
          <w:color w:val="auto"/>
          <w:sz w:val="24"/>
          <w:szCs w:val="24"/>
        </w:rPr>
      </w:pPr>
    </w:p>
    <w:p w14:paraId="16BCB712" w14:textId="77777777" w:rsidR="00F06F4C" w:rsidRPr="00F06F4C" w:rsidRDefault="00F06F4C" w:rsidP="00F06F4C">
      <w:pPr>
        <w:pStyle w:val="Ttulo2"/>
        <w:rPr>
          <w:b/>
          <w:i/>
          <w:sz w:val="32"/>
          <w:szCs w:val="32"/>
        </w:rPr>
      </w:pPr>
      <w:bookmarkStart w:id="550" w:name="_Ref508737417"/>
      <w:bookmarkStart w:id="551" w:name="_Toc510608629"/>
      <w:bookmarkStart w:id="552" w:name="_Ref510608964"/>
      <w:r w:rsidRPr="00F06F4C">
        <w:rPr>
          <w:b/>
          <w:i/>
          <w:sz w:val="32"/>
          <w:szCs w:val="32"/>
        </w:rPr>
        <w:t>HTML (HyperText Markup Language)</w:t>
      </w:r>
      <w:bookmarkEnd w:id="551"/>
      <w:bookmarkEnd w:id="552"/>
    </w:p>
    <w:p w14:paraId="6CDB3A42" w14:textId="7E72D75B" w:rsidR="00F06F4C" w:rsidRPr="006910E5" w:rsidRDefault="00F06F4C" w:rsidP="00F06F4C">
      <w:pPr>
        <w:rPr>
          <w:rStyle w:val="nfasissutil"/>
          <w:rFonts w:ascii="Arial" w:hAnsi="Arial" w:cs="Arial"/>
          <w:b/>
          <w:color w:val="auto"/>
          <w:sz w:val="24"/>
          <w:szCs w:val="24"/>
        </w:rPr>
      </w:pPr>
      <w:r w:rsidRPr="00ED13BD">
        <w:rPr>
          <w:rStyle w:val="nfasissutil"/>
          <w:rFonts w:ascii="Arial" w:hAnsi="Arial" w:cs="Arial"/>
          <w:i w:val="0"/>
          <w:color w:val="auto"/>
          <w:sz w:val="24"/>
          <w:szCs w:val="24"/>
        </w:rPr>
        <w:t>O lenguaje de marcas de hipertexto</w:t>
      </w:r>
      <w:r>
        <w:rPr>
          <w:rStyle w:val="nfasissutil"/>
          <w:rFonts w:ascii="Arial" w:hAnsi="Arial" w:cs="Arial"/>
          <w:i w:val="0"/>
          <w:color w:val="auto"/>
          <w:sz w:val="24"/>
          <w:szCs w:val="24"/>
        </w:rPr>
        <w:t>, es un lenguaje utilizado para la codificación de páginas web.</w:t>
      </w:r>
      <w:r>
        <w:rPr>
          <w:rStyle w:val="nfasissutil"/>
          <w:rFonts w:ascii="Arial" w:hAnsi="Arial" w:cs="Arial"/>
          <w:b/>
          <w:color w:val="auto"/>
          <w:sz w:val="24"/>
          <w:szCs w:val="24"/>
        </w:rPr>
        <w:t xml:space="preserve"> </w:t>
      </w:r>
    </w:p>
    <w:p w14:paraId="3156E4B9" w14:textId="77777777" w:rsidR="00F06F4C" w:rsidRDefault="00F06F4C" w:rsidP="00F06F4C">
      <w:pPr>
        <w:rPr>
          <w:rStyle w:val="nfasissutil"/>
          <w:rFonts w:ascii="Arial" w:hAnsi="Arial" w:cs="Arial"/>
          <w:b/>
          <w:color w:val="auto"/>
          <w:sz w:val="24"/>
          <w:szCs w:val="24"/>
        </w:rPr>
      </w:pPr>
    </w:p>
    <w:p w14:paraId="0A8BAAC3" w14:textId="77777777" w:rsidR="00F06F4C" w:rsidRPr="00F06F4C" w:rsidRDefault="00F06F4C" w:rsidP="00F06F4C">
      <w:pPr>
        <w:pStyle w:val="Ttulo2"/>
        <w:rPr>
          <w:b/>
          <w:i/>
          <w:sz w:val="32"/>
          <w:szCs w:val="32"/>
        </w:rPr>
      </w:pPr>
      <w:bookmarkStart w:id="553" w:name="_Ref509657965"/>
      <w:bookmarkStart w:id="554" w:name="_Toc510608630"/>
      <w:r w:rsidRPr="00F06F4C">
        <w:rPr>
          <w:b/>
          <w:i/>
          <w:sz w:val="32"/>
          <w:szCs w:val="32"/>
        </w:rPr>
        <w:t>HTTP (Hypertext Transfer Protocol)</w:t>
      </w:r>
      <w:bookmarkEnd w:id="553"/>
      <w:bookmarkEnd w:id="554"/>
    </w:p>
    <w:p w14:paraId="2E5ACF9B" w14:textId="3AA5ED41" w:rsidR="00F06F4C" w:rsidRPr="00F06F4C" w:rsidRDefault="00F06F4C" w:rsidP="00F06F4C">
      <w:pPr>
        <w:rPr>
          <w:rFonts w:ascii="Arial" w:hAnsi="Arial" w:cs="Arial"/>
          <w:i/>
          <w:iCs/>
          <w:color w:val="auto"/>
          <w:sz w:val="24"/>
          <w:szCs w:val="24"/>
        </w:rPr>
      </w:pPr>
      <w:r w:rsidRPr="000B78FA">
        <w:rPr>
          <w:rStyle w:val="nfasissutil"/>
          <w:rFonts w:ascii="Arial" w:hAnsi="Arial" w:cs="Arial"/>
          <w:i w:val="0"/>
          <w:color w:val="auto"/>
          <w:sz w:val="24"/>
          <w:szCs w:val="24"/>
        </w:rPr>
        <w:t xml:space="preserve">O protocolo </w:t>
      </w:r>
      <w:r>
        <w:rPr>
          <w:rStyle w:val="nfasissutil"/>
          <w:rFonts w:ascii="Arial" w:hAnsi="Arial" w:cs="Arial"/>
          <w:i w:val="0"/>
          <w:color w:val="auto"/>
          <w:sz w:val="24"/>
          <w:szCs w:val="24"/>
        </w:rPr>
        <w:t xml:space="preserve">de transferencia de hipertexto en castellano, es un protocolo de comunicación para transferencia de información en la </w:t>
      </w:r>
      <w:r w:rsidRPr="000B78FA">
        <w:rPr>
          <w:rStyle w:val="nfasissutil"/>
          <w:rFonts w:ascii="Arial" w:hAnsi="Arial" w:cs="Arial"/>
          <w:color w:val="auto"/>
          <w:sz w:val="24"/>
          <w:szCs w:val="24"/>
        </w:rPr>
        <w:t>World Wide Web</w:t>
      </w:r>
      <w:r>
        <w:rPr>
          <w:rStyle w:val="nfasissutil"/>
          <w:rFonts w:ascii="Arial" w:hAnsi="Arial" w:cs="Arial"/>
          <w:i w:val="0"/>
          <w:color w:val="auto"/>
          <w:sz w:val="24"/>
          <w:szCs w:val="24"/>
        </w:rPr>
        <w:t>.</w:t>
      </w:r>
    </w:p>
    <w:p w14:paraId="51C28FD9" w14:textId="2CB81DC5" w:rsidR="00FA1017" w:rsidRPr="00FA1017" w:rsidRDefault="00651ECF" w:rsidP="00FA1017">
      <w:pPr>
        <w:pStyle w:val="Ttulo2"/>
        <w:rPr>
          <w:b/>
          <w:i/>
          <w:sz w:val="32"/>
          <w:szCs w:val="32"/>
        </w:rPr>
      </w:pPr>
      <w:bookmarkStart w:id="555" w:name="_Toc510608631"/>
      <w:r w:rsidRPr="00FA1017">
        <w:rPr>
          <w:b/>
          <w:i/>
          <w:sz w:val="32"/>
          <w:szCs w:val="32"/>
        </w:rPr>
        <w:t>IDE (Integ</w:t>
      </w:r>
      <w:r w:rsidR="00FA1017" w:rsidRPr="00FA1017">
        <w:rPr>
          <w:b/>
          <w:i/>
          <w:sz w:val="32"/>
          <w:szCs w:val="32"/>
        </w:rPr>
        <w:t>rated Development Environment)</w:t>
      </w:r>
      <w:bookmarkEnd w:id="550"/>
      <w:bookmarkEnd w:id="555"/>
    </w:p>
    <w:p w14:paraId="4BAAAB06" w14:textId="4C3614A3"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desarrollo integrado en castellano, es una aplicación informática, que, mediante diversos servicios integrados, se utiliza para facilitar el desarrollo de software.</w:t>
      </w:r>
    </w:p>
    <w:p w14:paraId="6D6FDD98" w14:textId="77777777" w:rsidR="00651ECF" w:rsidRPr="004144DF" w:rsidRDefault="00651ECF" w:rsidP="00651ECF">
      <w:pPr>
        <w:rPr>
          <w:rStyle w:val="nfasissutil"/>
          <w:rFonts w:ascii="Arial" w:hAnsi="Arial" w:cs="Arial"/>
          <w:b/>
          <w:i w:val="0"/>
          <w:color w:val="auto"/>
          <w:sz w:val="24"/>
          <w:szCs w:val="24"/>
        </w:rPr>
      </w:pPr>
    </w:p>
    <w:p w14:paraId="64441D7D" w14:textId="77777777" w:rsidR="00FA1017" w:rsidRPr="00FA1017" w:rsidRDefault="00651ECF" w:rsidP="00FA1017">
      <w:pPr>
        <w:pStyle w:val="Ttulo2"/>
        <w:rPr>
          <w:b/>
          <w:i/>
          <w:iCs/>
          <w:sz w:val="32"/>
          <w:szCs w:val="32"/>
        </w:rPr>
      </w:pPr>
      <w:bookmarkStart w:id="556" w:name="_Ref508660221"/>
      <w:bookmarkStart w:id="557" w:name="_Toc510608632"/>
      <w:r w:rsidRPr="00FA1017">
        <w:rPr>
          <w:b/>
          <w:i/>
          <w:iCs/>
          <w:sz w:val="32"/>
          <w:szCs w:val="32"/>
        </w:rPr>
        <w:t>Inteligencia Artificial</w:t>
      </w:r>
      <w:bookmarkEnd w:id="556"/>
      <w:bookmarkEnd w:id="557"/>
    </w:p>
    <w:p w14:paraId="7794F6F1" w14:textId="17A9B2FC"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Es la inteligencia exhibida por máquinas. Una máquina ‘inteligente’ ideal es un agente racional flexible que percibe su entorno y lleva a cabo acciones que maximicen sus posibilidades de éxito en algún objetivo o tarea.</w:t>
      </w:r>
    </w:p>
    <w:p w14:paraId="28D27CF4" w14:textId="77777777" w:rsidR="00651ECF" w:rsidRPr="00651ECF" w:rsidRDefault="00651ECF" w:rsidP="00651ECF">
      <w:pPr>
        <w:rPr>
          <w:rStyle w:val="nfasissutil"/>
          <w:rFonts w:ascii="Arial" w:hAnsi="Arial" w:cs="Arial"/>
          <w:i w:val="0"/>
          <w:color w:val="auto"/>
          <w:sz w:val="24"/>
          <w:szCs w:val="24"/>
        </w:rPr>
      </w:pPr>
    </w:p>
    <w:p w14:paraId="5C1DD169" w14:textId="77777777" w:rsidR="00FA1017" w:rsidRPr="00FA1017" w:rsidRDefault="00651ECF" w:rsidP="00FA1017">
      <w:pPr>
        <w:pStyle w:val="Ttulo2"/>
        <w:rPr>
          <w:b/>
          <w:i/>
          <w:sz w:val="32"/>
          <w:szCs w:val="32"/>
        </w:rPr>
      </w:pPr>
      <w:bookmarkStart w:id="558" w:name="_Ref508731554"/>
      <w:bookmarkStart w:id="559" w:name="_Toc510608633"/>
      <w:r w:rsidRPr="00FA1017">
        <w:rPr>
          <w:b/>
          <w:i/>
          <w:sz w:val="32"/>
          <w:szCs w:val="32"/>
        </w:rPr>
        <w:lastRenderedPageBreak/>
        <w:t>Internet</w:t>
      </w:r>
      <w:bookmarkEnd w:id="558"/>
      <w:bookmarkEnd w:id="559"/>
    </w:p>
    <w:p w14:paraId="2E106ACB" w14:textId="19E75E6A"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conjunto descentralizado de redes mundiales interconectadas entre sí, las cuales utilizan la familia de protocolos TCP/IP para realizar sus comunicaciones.</w:t>
      </w:r>
    </w:p>
    <w:p w14:paraId="46DDB288" w14:textId="77777777" w:rsidR="00651ECF" w:rsidRPr="00651ECF" w:rsidRDefault="00651ECF" w:rsidP="00651ECF">
      <w:pPr>
        <w:rPr>
          <w:rStyle w:val="nfasissutil"/>
          <w:rFonts w:ascii="Arial" w:hAnsi="Arial" w:cs="Arial"/>
          <w:i w:val="0"/>
          <w:color w:val="auto"/>
          <w:sz w:val="24"/>
          <w:szCs w:val="24"/>
        </w:rPr>
      </w:pPr>
    </w:p>
    <w:p w14:paraId="0CC0164F" w14:textId="77777777" w:rsidR="00FA1017" w:rsidRPr="00FA1017" w:rsidRDefault="00651ECF" w:rsidP="00FA1017">
      <w:pPr>
        <w:pStyle w:val="Ttulo2"/>
        <w:rPr>
          <w:b/>
          <w:i/>
          <w:sz w:val="32"/>
          <w:szCs w:val="32"/>
        </w:rPr>
      </w:pPr>
      <w:bookmarkStart w:id="560" w:name="_Ref508704211"/>
      <w:bookmarkStart w:id="561" w:name="_Toc510608634"/>
      <w:r w:rsidRPr="00FA1017">
        <w:rPr>
          <w:b/>
          <w:i/>
          <w:sz w:val="32"/>
          <w:szCs w:val="32"/>
        </w:rPr>
        <w:t>Iot (Internet of Things)</w:t>
      </w:r>
      <w:bookmarkEnd w:id="560"/>
      <w:bookmarkEnd w:id="561"/>
    </w:p>
    <w:p w14:paraId="4216DB81" w14:textId="5070A6E9"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internet de las cosas en castellano, es el concepto que hace referencia a la conexión digital de objetos de uso cotidiano, para las personas, con internet.</w:t>
      </w:r>
    </w:p>
    <w:p w14:paraId="01EFC460" w14:textId="77777777" w:rsidR="00651ECF" w:rsidRPr="00651ECF" w:rsidRDefault="00651ECF" w:rsidP="00651ECF">
      <w:pPr>
        <w:rPr>
          <w:rStyle w:val="nfasissutil"/>
          <w:rFonts w:ascii="Arial" w:hAnsi="Arial" w:cs="Arial"/>
          <w:i w:val="0"/>
          <w:color w:val="auto"/>
          <w:sz w:val="24"/>
          <w:szCs w:val="24"/>
        </w:rPr>
      </w:pPr>
    </w:p>
    <w:p w14:paraId="31677608" w14:textId="77777777" w:rsidR="00FA1017" w:rsidRPr="00FA1017" w:rsidRDefault="00651ECF" w:rsidP="00FA1017">
      <w:pPr>
        <w:pStyle w:val="Ttulo2"/>
        <w:rPr>
          <w:b/>
          <w:i/>
          <w:iCs/>
          <w:sz w:val="32"/>
          <w:szCs w:val="32"/>
        </w:rPr>
      </w:pPr>
      <w:bookmarkStart w:id="562" w:name="_Toc510608635"/>
      <w:r w:rsidRPr="00FA1017">
        <w:rPr>
          <w:b/>
          <w:i/>
          <w:iCs/>
          <w:sz w:val="32"/>
          <w:szCs w:val="32"/>
        </w:rPr>
        <w:t>IP</w:t>
      </w:r>
      <w:r w:rsidR="00FA1017" w:rsidRPr="00FA1017">
        <w:rPr>
          <w:b/>
          <w:i/>
          <w:iCs/>
          <w:sz w:val="32"/>
          <w:szCs w:val="32"/>
        </w:rPr>
        <w:t xml:space="preserve"> (Internet Protocol)</w:t>
      </w:r>
      <w:bookmarkEnd w:id="562"/>
    </w:p>
    <w:p w14:paraId="664D488D" w14:textId="501E31C0" w:rsidR="00651ECF" w:rsidRPr="00651ECF" w:rsidRDefault="00651ECF" w:rsidP="00651ECF">
      <w:pPr>
        <w:rPr>
          <w:rFonts w:ascii="Arial" w:hAnsi="Arial" w:cs="Arial"/>
          <w:iCs/>
          <w:sz w:val="24"/>
          <w:szCs w:val="24"/>
        </w:rPr>
      </w:pPr>
      <w:r w:rsidRPr="00651ECF">
        <w:rPr>
          <w:rFonts w:ascii="Arial" w:hAnsi="Arial" w:cs="Arial"/>
          <w:iCs/>
          <w:sz w:val="24"/>
          <w:szCs w:val="24"/>
        </w:rPr>
        <w:t>O protocolo de internet en castellano, es el protocolo encargado del direccionamiento y enrutamiento de datos en una red. Para ello se utiliza una dirección IP, que no es más que un número que identifica a todos los dispositivos conectados en una red</w:t>
      </w:r>
    </w:p>
    <w:p w14:paraId="3DE53379" w14:textId="77777777" w:rsidR="00651ECF" w:rsidRPr="00651ECF" w:rsidRDefault="00651ECF" w:rsidP="00651ECF">
      <w:pPr>
        <w:rPr>
          <w:rFonts w:ascii="Arial" w:hAnsi="Arial" w:cs="Arial"/>
          <w:iCs/>
          <w:color w:val="auto"/>
          <w:sz w:val="24"/>
          <w:szCs w:val="24"/>
        </w:rPr>
      </w:pPr>
    </w:p>
    <w:p w14:paraId="59D0E674" w14:textId="77777777" w:rsidR="00FA1017" w:rsidRPr="00FA1017" w:rsidRDefault="00651ECF" w:rsidP="00FA1017">
      <w:pPr>
        <w:pStyle w:val="Ttulo2"/>
        <w:rPr>
          <w:b/>
          <w:i/>
          <w:iCs/>
          <w:sz w:val="32"/>
          <w:szCs w:val="32"/>
        </w:rPr>
      </w:pPr>
      <w:bookmarkStart w:id="563" w:name="_Ref509657919"/>
      <w:bookmarkStart w:id="564" w:name="_Toc510608636"/>
      <w:r w:rsidRPr="00FA1017">
        <w:rPr>
          <w:b/>
          <w:i/>
          <w:iCs/>
          <w:sz w:val="32"/>
          <w:szCs w:val="32"/>
        </w:rPr>
        <w:t>LAN (Local Area Network)</w:t>
      </w:r>
      <w:bookmarkEnd w:id="563"/>
      <w:bookmarkEnd w:id="564"/>
    </w:p>
    <w:p w14:paraId="1CF4892B" w14:textId="55D14F02" w:rsidR="00651ECF" w:rsidRPr="00651ECF" w:rsidRDefault="00651ECF" w:rsidP="00651ECF">
      <w:pPr>
        <w:rPr>
          <w:rFonts w:ascii="Arial" w:hAnsi="Arial" w:cs="Arial"/>
          <w:i/>
          <w:iCs/>
          <w:sz w:val="24"/>
          <w:szCs w:val="24"/>
          <w:shd w:val="clear" w:color="auto" w:fill="FFFFFF"/>
        </w:rPr>
      </w:pPr>
      <w:r w:rsidRPr="00651ECF">
        <w:rPr>
          <w:rFonts w:ascii="Arial" w:hAnsi="Arial" w:cs="Arial"/>
          <w:sz w:val="24"/>
          <w:szCs w:val="24"/>
        </w:rPr>
        <w:t>O red de área local en castellano, es una red de computadoras que abarca un área reducida como una casa, un departamento o un edificio.</w:t>
      </w:r>
    </w:p>
    <w:p w14:paraId="6C3EF2C9" w14:textId="77777777" w:rsidR="00651ECF" w:rsidRPr="004144DF" w:rsidRDefault="00651ECF" w:rsidP="00651ECF">
      <w:pPr>
        <w:rPr>
          <w:rFonts w:ascii="Arial" w:hAnsi="Arial" w:cs="Arial"/>
          <w:i/>
          <w:iCs/>
          <w:color w:val="auto"/>
          <w:sz w:val="24"/>
          <w:szCs w:val="24"/>
          <w:shd w:val="clear" w:color="auto" w:fill="FFFFFF"/>
        </w:rPr>
      </w:pPr>
    </w:p>
    <w:p w14:paraId="39BED027" w14:textId="77777777" w:rsidR="00FA1017" w:rsidRPr="00FA1017" w:rsidRDefault="00651ECF" w:rsidP="00FA1017">
      <w:pPr>
        <w:pStyle w:val="Ttulo2"/>
        <w:rPr>
          <w:b/>
          <w:i/>
          <w:sz w:val="32"/>
          <w:szCs w:val="32"/>
        </w:rPr>
      </w:pPr>
      <w:bookmarkStart w:id="565" w:name="_Toc510608637"/>
      <w:r w:rsidRPr="00FA1017">
        <w:rPr>
          <w:b/>
          <w:i/>
          <w:sz w:val="32"/>
          <w:szCs w:val="32"/>
        </w:rPr>
        <w:t>Lenguaje de programación</w:t>
      </w:r>
      <w:bookmarkEnd w:id="565"/>
    </w:p>
    <w:p w14:paraId="639DCAF8" w14:textId="09993B17" w:rsidR="00651ECF" w:rsidRPr="00B469BA" w:rsidRDefault="00651ECF" w:rsidP="00B469BA">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Es como se les denomina a los lenguajes formales de informática, diseñados para realizar procesos que puedan llevar a cabo las computadoras y, por ende, se pueden utilizar para el desarrollo de </w:t>
      </w:r>
      <w:r w:rsidR="00B469BA">
        <w:rPr>
          <w:rStyle w:val="nfasissutil"/>
          <w:rFonts w:ascii="Arial" w:hAnsi="Arial" w:cs="Arial"/>
          <w:i w:val="0"/>
          <w:color w:val="auto"/>
          <w:sz w:val="24"/>
          <w:szCs w:val="24"/>
        </w:rPr>
        <w:t>software.</w:t>
      </w:r>
    </w:p>
    <w:p w14:paraId="46985EB9" w14:textId="7FC69E9E" w:rsidR="00B469BA" w:rsidRPr="00B469BA" w:rsidRDefault="00B469BA" w:rsidP="00B469BA">
      <w:pPr>
        <w:pStyle w:val="Ttulo2"/>
        <w:rPr>
          <w:b/>
          <w:i/>
          <w:iCs/>
          <w:sz w:val="32"/>
          <w:szCs w:val="32"/>
        </w:rPr>
      </w:pPr>
      <w:bookmarkStart w:id="566" w:name="_Ref508795645"/>
      <w:bookmarkStart w:id="567" w:name="_Ref508795734"/>
      <w:bookmarkStart w:id="568" w:name="_Ref508732915"/>
      <w:bookmarkStart w:id="569" w:name="_Ref508733608"/>
      <w:bookmarkStart w:id="570" w:name="_Toc510608638"/>
      <w:r w:rsidRPr="00B469BA">
        <w:rPr>
          <w:b/>
          <w:i/>
          <w:iCs/>
          <w:sz w:val="32"/>
          <w:szCs w:val="32"/>
        </w:rPr>
        <w:t>L</w:t>
      </w:r>
      <w:bookmarkEnd w:id="566"/>
      <w:r w:rsidR="000B1150">
        <w:rPr>
          <w:b/>
          <w:i/>
          <w:iCs/>
          <w:sz w:val="32"/>
          <w:szCs w:val="32"/>
        </w:rPr>
        <w:t>ESS</w:t>
      </w:r>
      <w:bookmarkEnd w:id="567"/>
      <w:bookmarkEnd w:id="570"/>
    </w:p>
    <w:p w14:paraId="492C3A70" w14:textId="344B44BA" w:rsidR="00B469BA" w:rsidRPr="00990F3E" w:rsidRDefault="00B469BA" w:rsidP="00B469BA">
      <w:pPr>
        <w:rPr>
          <w:rFonts w:ascii="Arial" w:hAnsi="Arial" w:cs="Arial"/>
          <w:b/>
          <w:i/>
          <w:iCs/>
          <w:color w:val="auto"/>
          <w:sz w:val="24"/>
          <w:szCs w:val="24"/>
        </w:rPr>
      </w:pPr>
      <w:r w:rsidRPr="00990F3E">
        <w:rPr>
          <w:rStyle w:val="nfasissutil"/>
          <w:rFonts w:ascii="Arial" w:hAnsi="Arial" w:cs="Arial"/>
          <w:i w:val="0"/>
          <w:color w:val="auto"/>
          <w:sz w:val="24"/>
          <w:szCs w:val="24"/>
        </w:rPr>
        <w:t xml:space="preserve">Es un lenguaje dinámico de hojas de estilo que puede ser compilado como Hojas de Estilo en Cascada (CSS) y ejecutarse del lado del cliente o servidor. </w:t>
      </w:r>
    </w:p>
    <w:p w14:paraId="51C8E129" w14:textId="4B71007B" w:rsidR="00FA1017" w:rsidRPr="00FA1017" w:rsidRDefault="00651ECF" w:rsidP="00FA1017">
      <w:pPr>
        <w:pStyle w:val="Ttulo2"/>
        <w:rPr>
          <w:b/>
          <w:i/>
          <w:sz w:val="32"/>
          <w:szCs w:val="32"/>
        </w:rPr>
      </w:pPr>
      <w:bookmarkStart w:id="571" w:name="_Toc510608639"/>
      <w:r w:rsidRPr="00FA1017">
        <w:rPr>
          <w:b/>
          <w:i/>
          <w:sz w:val="32"/>
          <w:szCs w:val="32"/>
        </w:rPr>
        <w:t>Linux</w:t>
      </w:r>
      <w:bookmarkEnd w:id="568"/>
      <w:bookmarkEnd w:id="569"/>
      <w:bookmarkEnd w:id="571"/>
    </w:p>
    <w:p w14:paraId="37806D5A" w14:textId="11ED25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núcleo de sistema operativo basado en Unix y desarrollado por Linus Torvalds, el cual es de software libre y utilizado por un número considerable de sistemas operativos a los cuales se los denomina distribuciones Linux.</w:t>
      </w:r>
    </w:p>
    <w:p w14:paraId="54EFE6B1" w14:textId="77777777" w:rsidR="00651ECF" w:rsidRPr="00AA4C98" w:rsidRDefault="00651ECF" w:rsidP="00651ECF">
      <w:pPr>
        <w:rPr>
          <w:rStyle w:val="nfasissutil"/>
          <w:rFonts w:ascii="Arial" w:hAnsi="Arial" w:cs="Arial"/>
          <w:i w:val="0"/>
          <w:color w:val="auto"/>
          <w:sz w:val="24"/>
          <w:szCs w:val="24"/>
        </w:rPr>
      </w:pPr>
    </w:p>
    <w:p w14:paraId="4624125E" w14:textId="77777777" w:rsidR="00FA1017" w:rsidRPr="00FA1017" w:rsidRDefault="00651ECF" w:rsidP="00FA1017">
      <w:pPr>
        <w:pStyle w:val="Ttulo2"/>
        <w:rPr>
          <w:b/>
          <w:i/>
          <w:sz w:val="32"/>
          <w:szCs w:val="32"/>
        </w:rPr>
      </w:pPr>
      <w:bookmarkStart w:id="572" w:name="_Ref508795654"/>
      <w:bookmarkStart w:id="573" w:name="_Toc510608640"/>
      <w:r w:rsidRPr="00FA1017">
        <w:rPr>
          <w:b/>
          <w:i/>
          <w:sz w:val="32"/>
          <w:szCs w:val="32"/>
        </w:rPr>
        <w:t>Marshaling</w:t>
      </w:r>
      <w:bookmarkEnd w:id="572"/>
      <w:bookmarkEnd w:id="573"/>
    </w:p>
    <w:p w14:paraId="46BDF959" w14:textId="572FB91B" w:rsidR="00651ECF" w:rsidRPr="00EC25F9" w:rsidRDefault="00651ECF" w:rsidP="00651ECF">
      <w:pPr>
        <w:rPr>
          <w:rStyle w:val="nfasissutil"/>
          <w:rFonts w:ascii="Arial" w:hAnsi="Arial" w:cs="Arial"/>
          <w:b/>
          <w:color w:val="auto"/>
          <w:sz w:val="24"/>
          <w:szCs w:val="24"/>
        </w:rPr>
      </w:pPr>
      <w:r w:rsidRPr="00651ECF">
        <w:rPr>
          <w:rStyle w:val="nfasissutil"/>
          <w:rFonts w:ascii="Arial" w:hAnsi="Arial" w:cs="Arial"/>
          <w:i w:val="0"/>
          <w:color w:val="auto"/>
          <w:sz w:val="24"/>
          <w:szCs w:val="24"/>
        </w:rPr>
        <w:t>O serialización en castellano, es un proceso de codificación de un objeto, guardado en un medio de almacenamiento, para su transmisión a través de una conexión de red como una serie de bytes o en un formato legible por el humano (HTML, XML, entre otros).</w:t>
      </w:r>
    </w:p>
    <w:p w14:paraId="58A7A5CE" w14:textId="77777777" w:rsidR="00FA1017" w:rsidRPr="00FA1017" w:rsidRDefault="00FA1017" w:rsidP="00FA1017">
      <w:pPr>
        <w:pStyle w:val="Ttulo2"/>
        <w:rPr>
          <w:b/>
          <w:i/>
          <w:iCs/>
          <w:sz w:val="32"/>
          <w:szCs w:val="32"/>
        </w:rPr>
      </w:pPr>
      <w:bookmarkStart w:id="574" w:name="_Toc510608641"/>
      <w:r w:rsidRPr="00FA1017">
        <w:rPr>
          <w:b/>
          <w:i/>
          <w:iCs/>
          <w:sz w:val="32"/>
          <w:szCs w:val="32"/>
        </w:rPr>
        <w:t>Navegador web (browser)</w:t>
      </w:r>
      <w:bookmarkEnd w:id="574"/>
    </w:p>
    <w:p w14:paraId="0113B702" w14:textId="37D099C3"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Es un software que permite el acceso a la Web. Funciona en la capa de aplicación del modelo de red TCP/IP.</w:t>
      </w:r>
    </w:p>
    <w:p w14:paraId="6C607BE0" w14:textId="77777777" w:rsidR="00651ECF" w:rsidRPr="00EC25F9" w:rsidRDefault="00651ECF" w:rsidP="00651ECF">
      <w:pPr>
        <w:rPr>
          <w:rFonts w:ascii="Arial" w:hAnsi="Arial" w:cs="Arial"/>
          <w:b/>
          <w:i/>
          <w:iCs/>
          <w:color w:val="auto"/>
          <w:sz w:val="24"/>
          <w:szCs w:val="24"/>
          <w:shd w:val="clear" w:color="auto" w:fill="FFFFFF"/>
        </w:rPr>
      </w:pPr>
    </w:p>
    <w:p w14:paraId="2400504D" w14:textId="77777777" w:rsidR="00FA1017" w:rsidRPr="00FA1017" w:rsidRDefault="00FA1017" w:rsidP="00FA1017">
      <w:pPr>
        <w:pStyle w:val="Ttulo2"/>
        <w:rPr>
          <w:b/>
          <w:i/>
          <w:sz w:val="32"/>
          <w:szCs w:val="32"/>
        </w:rPr>
      </w:pPr>
      <w:bookmarkStart w:id="575" w:name="_Ref508728943"/>
      <w:bookmarkStart w:id="576" w:name="_Toc510608642"/>
      <w:r w:rsidRPr="00FA1017">
        <w:rPr>
          <w:b/>
          <w:i/>
          <w:sz w:val="32"/>
          <w:szCs w:val="32"/>
        </w:rPr>
        <w:t>Protoboard</w:t>
      </w:r>
      <w:bookmarkEnd w:id="575"/>
      <w:bookmarkEnd w:id="576"/>
    </w:p>
    <w:p w14:paraId="4C7D2A66" w14:textId="6CB62D9A" w:rsidR="00651ECF" w:rsidRPr="00651ECF" w:rsidRDefault="00651ECF" w:rsidP="00651ECF">
      <w:pPr>
        <w:rPr>
          <w:rFonts w:ascii="Arial" w:hAnsi="Arial" w:cs="Arial"/>
          <w:i/>
          <w:iCs/>
          <w:sz w:val="24"/>
          <w:szCs w:val="24"/>
        </w:rPr>
      </w:pPr>
      <w:r w:rsidRPr="00651ECF">
        <w:rPr>
          <w:rFonts w:ascii="Arial" w:hAnsi="Arial" w:cs="Arial"/>
          <w:sz w:val="24"/>
          <w:szCs w:val="24"/>
        </w:rPr>
        <w:t>O placa de pruebas en castellano, se le llama así a un tablero con orificios que se encuentran conectados eléctricamente entre si siguiendo un determinado patrón. Es utilizado para la conexión de componentes electrónicos.</w:t>
      </w:r>
    </w:p>
    <w:p w14:paraId="78D07154" w14:textId="77777777" w:rsidR="00651ECF" w:rsidRPr="00B674A5" w:rsidRDefault="00651ECF" w:rsidP="00651ECF">
      <w:pPr>
        <w:rPr>
          <w:rStyle w:val="nfasissutil"/>
          <w:rFonts w:ascii="Arial" w:hAnsi="Arial" w:cs="Arial"/>
          <w:color w:val="auto"/>
          <w:sz w:val="24"/>
          <w:szCs w:val="24"/>
        </w:rPr>
      </w:pPr>
    </w:p>
    <w:p w14:paraId="0333F8F2" w14:textId="77777777" w:rsidR="00FA1017" w:rsidRPr="00FA1017" w:rsidRDefault="00651ECF" w:rsidP="00FA1017">
      <w:pPr>
        <w:pStyle w:val="Ttulo2"/>
        <w:rPr>
          <w:b/>
          <w:i/>
          <w:sz w:val="32"/>
          <w:szCs w:val="32"/>
        </w:rPr>
      </w:pPr>
      <w:bookmarkStart w:id="577" w:name="_Ref508736582"/>
      <w:bookmarkStart w:id="578" w:name="_Toc510608643"/>
      <w:r w:rsidRPr="00FA1017">
        <w:rPr>
          <w:b/>
          <w:i/>
          <w:sz w:val="32"/>
          <w:szCs w:val="32"/>
        </w:rPr>
        <w:t>Query</w:t>
      </w:r>
      <w:bookmarkEnd w:id="577"/>
      <w:bookmarkEnd w:id="578"/>
    </w:p>
    <w:p w14:paraId="6F98A164" w14:textId="070C701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En informática, se le llama así a una consulta realizada mediante un lenguaje de consultas para bases de datos.</w:t>
      </w:r>
    </w:p>
    <w:p w14:paraId="4D747F86" w14:textId="77777777" w:rsidR="00651ECF" w:rsidRPr="00B674A5" w:rsidRDefault="00651ECF" w:rsidP="00651ECF">
      <w:pPr>
        <w:rPr>
          <w:rStyle w:val="nfasissutil"/>
          <w:rFonts w:ascii="Arial" w:hAnsi="Arial" w:cs="Arial"/>
          <w:b/>
          <w:color w:val="auto"/>
          <w:sz w:val="24"/>
          <w:szCs w:val="24"/>
        </w:rPr>
      </w:pPr>
    </w:p>
    <w:p w14:paraId="7AAFC1EB" w14:textId="52E1E52E" w:rsidR="00C132D9" w:rsidRDefault="00C132D9" w:rsidP="00FA1017">
      <w:pPr>
        <w:pStyle w:val="Ttulo2"/>
        <w:rPr>
          <w:b/>
          <w:i/>
          <w:sz w:val="32"/>
          <w:szCs w:val="32"/>
        </w:rPr>
      </w:pPr>
      <w:bookmarkStart w:id="579" w:name="_Ref509657895"/>
      <w:bookmarkStart w:id="580" w:name="_Ref508729026"/>
      <w:bookmarkStart w:id="581" w:name="_Toc510608644"/>
      <w:r>
        <w:rPr>
          <w:b/>
          <w:i/>
          <w:sz w:val="32"/>
          <w:szCs w:val="32"/>
        </w:rPr>
        <w:t>RAW</w:t>
      </w:r>
      <w:bookmarkEnd w:id="579"/>
      <w:bookmarkEnd w:id="581"/>
    </w:p>
    <w:p w14:paraId="56F720B2" w14:textId="0EBCC3C9" w:rsidR="00FA1017" w:rsidRPr="00FA1017" w:rsidRDefault="00651ECF" w:rsidP="00FA1017">
      <w:pPr>
        <w:pStyle w:val="Ttulo2"/>
        <w:rPr>
          <w:b/>
          <w:i/>
          <w:sz w:val="32"/>
          <w:szCs w:val="32"/>
        </w:rPr>
      </w:pPr>
      <w:bookmarkStart w:id="582" w:name="_Toc510608645"/>
      <w:r w:rsidRPr="00FA1017">
        <w:rPr>
          <w:b/>
          <w:i/>
          <w:sz w:val="32"/>
          <w:szCs w:val="32"/>
        </w:rPr>
        <w:t>Resolución de pantalla</w:t>
      </w:r>
      <w:bookmarkEnd w:id="580"/>
      <w:bookmarkEnd w:id="582"/>
    </w:p>
    <w:p w14:paraId="094D1DD0" w14:textId="12EADB98" w:rsidR="00651ECF" w:rsidRPr="00FA1017" w:rsidRDefault="00651ECF" w:rsidP="00651ECF">
      <w:pPr>
        <w:rPr>
          <w:rStyle w:val="nfasissutil"/>
          <w:rFonts w:ascii="Arial" w:hAnsi="Arial" w:cs="Arial"/>
          <w:i w:val="0"/>
          <w:color w:val="auto"/>
          <w:sz w:val="24"/>
          <w:szCs w:val="24"/>
        </w:rPr>
      </w:pPr>
      <w:r w:rsidRPr="00FA1017">
        <w:rPr>
          <w:rStyle w:val="nfasissutil"/>
          <w:rFonts w:ascii="Arial" w:hAnsi="Arial" w:cs="Arial"/>
          <w:i w:val="0"/>
          <w:color w:val="auto"/>
          <w:sz w:val="24"/>
          <w:szCs w:val="24"/>
        </w:rPr>
        <w:t>Número de pixeles que pueden ser mostrados por la pantalla de un dispositivo electrónico.</w:t>
      </w:r>
    </w:p>
    <w:p w14:paraId="098EC568" w14:textId="77777777" w:rsidR="00C132D9" w:rsidRDefault="00C132D9" w:rsidP="00651ECF">
      <w:pPr>
        <w:rPr>
          <w:rStyle w:val="nfasissutil"/>
          <w:rFonts w:ascii="Arial" w:hAnsi="Arial" w:cs="Arial"/>
          <w:b/>
          <w:iCs w:val="0"/>
          <w:color w:val="auto"/>
          <w:sz w:val="24"/>
          <w:szCs w:val="24"/>
        </w:rPr>
      </w:pPr>
    </w:p>
    <w:p w14:paraId="0BFBF94C" w14:textId="749EBFAC" w:rsidR="00C132D9" w:rsidRDefault="00C132D9" w:rsidP="00FA1017">
      <w:pPr>
        <w:pStyle w:val="Ttulo2"/>
        <w:rPr>
          <w:b/>
          <w:i/>
          <w:sz w:val="32"/>
          <w:szCs w:val="32"/>
          <w:lang w:val="en-US"/>
        </w:rPr>
      </w:pPr>
      <w:bookmarkStart w:id="583" w:name="_Ref509658089"/>
      <w:bookmarkStart w:id="584" w:name="_Ref508704142"/>
      <w:bookmarkStart w:id="585" w:name="_Toc510608646"/>
      <w:r>
        <w:rPr>
          <w:b/>
          <w:i/>
          <w:sz w:val="32"/>
          <w:szCs w:val="32"/>
          <w:lang w:val="en-US"/>
        </w:rPr>
        <w:t>Template</w:t>
      </w:r>
      <w:bookmarkEnd w:id="583"/>
      <w:bookmarkEnd w:id="585"/>
    </w:p>
    <w:p w14:paraId="66CFC2F1" w14:textId="4537E293" w:rsidR="00FA1017" w:rsidRPr="009C7F04" w:rsidRDefault="00651ECF" w:rsidP="00FA1017">
      <w:pPr>
        <w:pStyle w:val="Ttulo2"/>
        <w:rPr>
          <w:b/>
          <w:i/>
          <w:sz w:val="32"/>
          <w:szCs w:val="32"/>
          <w:lang w:val="en-US"/>
        </w:rPr>
      </w:pPr>
      <w:bookmarkStart w:id="586" w:name="_Toc510608647"/>
      <w:r w:rsidRPr="009C7F04">
        <w:rPr>
          <w:b/>
          <w:i/>
          <w:sz w:val="32"/>
          <w:szCs w:val="32"/>
          <w:lang w:val="en-US"/>
        </w:rPr>
        <w:t xml:space="preserve">UART </w:t>
      </w:r>
      <w:r w:rsidRPr="009C7F04">
        <w:rPr>
          <w:b/>
          <w:i/>
          <w:iCs/>
          <w:sz w:val="32"/>
          <w:szCs w:val="32"/>
          <w:lang w:val="en-US"/>
        </w:rPr>
        <w:t>(universally asynchronous receiver/transmitter)</w:t>
      </w:r>
      <w:bookmarkEnd w:id="584"/>
      <w:bookmarkEnd w:id="586"/>
    </w:p>
    <w:p w14:paraId="599D555E" w14:textId="370C1D60" w:rsidR="00651ECF" w:rsidRPr="00651ECF" w:rsidRDefault="00651ECF" w:rsidP="00651ECF">
      <w:pPr>
        <w:rPr>
          <w:rStyle w:val="nfasissutil"/>
          <w:rFonts w:ascii="Arial" w:hAnsi="Arial" w:cs="Arial"/>
          <w:b/>
          <w:iCs w:val="0"/>
          <w:color w:val="auto"/>
          <w:sz w:val="24"/>
          <w:szCs w:val="24"/>
        </w:rPr>
      </w:pPr>
      <w:r w:rsidRPr="00651ECF">
        <w:rPr>
          <w:rStyle w:val="nfasissutil"/>
          <w:rFonts w:ascii="Arial" w:hAnsi="Arial" w:cs="Arial"/>
          <w:i w:val="0"/>
          <w:color w:val="auto"/>
          <w:sz w:val="24"/>
          <w:szCs w:val="24"/>
        </w:rPr>
        <w:t>O receptor/transmisor asíncrono universal. E</w:t>
      </w:r>
      <w:r w:rsidRPr="00651ECF">
        <w:rPr>
          <w:rFonts w:ascii="Arial" w:hAnsi="Arial" w:cs="Arial"/>
          <w:i/>
          <w:sz w:val="24"/>
          <w:szCs w:val="24"/>
        </w:rPr>
        <w:t>s una unidad que incorporan ciertos procesadores, encargada de realizar la conversión de los datos a una secuencia de bits y transmitirlos o recibirlos a una velocidad determinada.</w:t>
      </w:r>
    </w:p>
    <w:p w14:paraId="03E0DC88" w14:textId="77777777" w:rsidR="00651ECF" w:rsidRPr="00651ECF" w:rsidRDefault="00651ECF" w:rsidP="00651ECF">
      <w:pPr>
        <w:rPr>
          <w:rStyle w:val="nfasissutil"/>
          <w:rFonts w:ascii="Arial" w:hAnsi="Arial" w:cs="Arial"/>
          <w:b/>
          <w:iCs w:val="0"/>
          <w:color w:val="auto"/>
          <w:sz w:val="24"/>
          <w:szCs w:val="24"/>
        </w:rPr>
      </w:pPr>
    </w:p>
    <w:p w14:paraId="0382B7E3" w14:textId="77777777" w:rsidR="00FA1017" w:rsidRPr="00FA1017" w:rsidRDefault="00651ECF" w:rsidP="00FA1017">
      <w:pPr>
        <w:pStyle w:val="Ttulo2"/>
        <w:rPr>
          <w:b/>
          <w:i/>
          <w:sz w:val="32"/>
          <w:szCs w:val="32"/>
        </w:rPr>
      </w:pPr>
      <w:bookmarkStart w:id="587" w:name="_Toc510608648"/>
      <w:r w:rsidRPr="00FA1017">
        <w:rPr>
          <w:b/>
          <w:i/>
          <w:sz w:val="32"/>
          <w:szCs w:val="32"/>
        </w:rPr>
        <w:t>WIFI</w:t>
      </w:r>
      <w:bookmarkEnd w:id="587"/>
    </w:p>
    <w:p w14:paraId="6478F7AA" w14:textId="6DA23972" w:rsidR="00651ECF" w:rsidRPr="00651ECF" w:rsidRDefault="00651ECF" w:rsidP="00651ECF">
      <w:pPr>
        <w:rPr>
          <w:rStyle w:val="nfasissutil"/>
          <w:rFonts w:ascii="Arial" w:hAnsi="Arial" w:cs="Arial"/>
          <w:i w:val="0"/>
          <w:iCs w:val="0"/>
          <w:color w:val="auto"/>
          <w:sz w:val="24"/>
          <w:szCs w:val="24"/>
        </w:rPr>
      </w:pPr>
      <w:r w:rsidRPr="00651ECF">
        <w:rPr>
          <w:rStyle w:val="nfasissutil"/>
          <w:rFonts w:ascii="Arial" w:hAnsi="Arial" w:cs="Arial"/>
          <w:i w:val="0"/>
          <w:color w:val="auto"/>
          <w:sz w:val="24"/>
          <w:szCs w:val="24"/>
        </w:rPr>
        <w:t>Tecnología inalámbrica que permite la interconexión de dispositivos electrónicos para conformar una red.</w:t>
      </w:r>
    </w:p>
    <w:p w14:paraId="0FC21FAF" w14:textId="77777777" w:rsidR="00651ECF" w:rsidRPr="00A16CFB" w:rsidRDefault="00651ECF" w:rsidP="00651ECF">
      <w:pPr>
        <w:rPr>
          <w:rStyle w:val="nfasissutil"/>
          <w:rFonts w:ascii="Arial" w:hAnsi="Arial" w:cs="Arial"/>
          <w:b/>
          <w:iCs w:val="0"/>
          <w:color w:val="auto"/>
          <w:sz w:val="24"/>
          <w:szCs w:val="24"/>
        </w:rPr>
      </w:pPr>
    </w:p>
    <w:p w14:paraId="254637C5" w14:textId="77777777" w:rsidR="00651ECF" w:rsidRPr="00A16CFB" w:rsidRDefault="00651ECF" w:rsidP="00651ECF">
      <w:pPr>
        <w:rPr>
          <w:rStyle w:val="nfasissutil"/>
        </w:rPr>
      </w:pPr>
    </w:p>
    <w:p w14:paraId="11D64714" w14:textId="77777777" w:rsidR="00651ECF" w:rsidRPr="00A16CFB" w:rsidRDefault="00651ECF" w:rsidP="00651ECF"/>
    <w:p w14:paraId="64717AD1" w14:textId="77777777" w:rsidR="00651ECF" w:rsidRPr="00A16CFB" w:rsidRDefault="00651ECF" w:rsidP="00651ECF"/>
    <w:p w14:paraId="4C7DE120" w14:textId="7ECD62F1" w:rsidR="00111F52" w:rsidRDefault="00111F52">
      <w:pPr>
        <w:rPr>
          <w:rFonts w:ascii="Arial" w:eastAsia="Times New Roman" w:hAnsi="Arial" w:cs="Arial"/>
          <w:color w:val="auto"/>
          <w:sz w:val="24"/>
          <w:szCs w:val="24"/>
          <w:shd w:val="clear" w:color="auto" w:fill="FFFFFF"/>
        </w:rPr>
      </w:pPr>
      <w:r>
        <w:rPr>
          <w:rFonts w:ascii="Arial" w:eastAsia="Times New Roman" w:hAnsi="Arial" w:cs="Arial"/>
          <w:color w:val="auto"/>
          <w:sz w:val="24"/>
          <w:szCs w:val="24"/>
          <w:shd w:val="clear" w:color="auto" w:fill="FFFFFF"/>
        </w:rPr>
        <w:br w:type="page"/>
      </w:r>
    </w:p>
    <w:p w14:paraId="2859A9AB" w14:textId="77777777" w:rsidR="00891EA5" w:rsidRDefault="00891EA5">
      <w:pPr>
        <w:rPr>
          <w:rFonts w:ascii="Arial" w:eastAsia="Times New Roman" w:hAnsi="Arial" w:cs="Arial"/>
          <w:color w:val="auto"/>
          <w:sz w:val="24"/>
          <w:szCs w:val="24"/>
          <w:shd w:val="clear" w:color="auto" w:fill="FFFFFF"/>
        </w:rPr>
      </w:pPr>
    </w:p>
    <w:bookmarkStart w:id="588" w:name="_Toc510608649" w:displacedByCustomXml="next"/>
    <w:sdt>
      <w:sdtPr>
        <w:rPr>
          <w:b w:val="0"/>
          <w:color w:val="000000"/>
          <w:sz w:val="22"/>
          <w:szCs w:val="22"/>
          <w:lang w:val="es-ES"/>
        </w:rPr>
        <w:id w:val="425383371"/>
        <w:docPartObj>
          <w:docPartGallery w:val="Bibliographies"/>
          <w:docPartUnique/>
        </w:docPartObj>
      </w:sdtPr>
      <w:sdtEndPr>
        <w:rPr>
          <w:lang w:val="es-AR"/>
        </w:rPr>
      </w:sdtEndPr>
      <w:sdtContent>
        <w:p w14:paraId="6FC6150C" w14:textId="0E23C0EE" w:rsidR="00891EA5" w:rsidRDefault="00891EA5">
          <w:pPr>
            <w:pStyle w:val="Ttulo1"/>
          </w:pPr>
          <w:r>
            <w:rPr>
              <w:lang w:val="es-ES"/>
            </w:rPr>
            <w:t>Bibliografía</w:t>
          </w:r>
          <w:bookmarkEnd w:id="588"/>
        </w:p>
        <w:sdt>
          <w:sdtPr>
            <w:id w:val="111145805"/>
            <w:bibliography/>
          </w:sdtPr>
          <w:sdtEndPr/>
          <w:sdtContent>
            <w:p w14:paraId="77331328" w14:textId="77777777" w:rsidR="005675C3" w:rsidRDefault="00891EA5" w:rsidP="00DE593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5675C3" w14:paraId="1CA3E3CA" w14:textId="77777777">
                <w:trPr>
                  <w:divId w:val="797718588"/>
                  <w:tblCellSpacing w:w="15" w:type="dxa"/>
                </w:trPr>
                <w:tc>
                  <w:tcPr>
                    <w:tcW w:w="50" w:type="pct"/>
                    <w:hideMark/>
                  </w:tcPr>
                  <w:p w14:paraId="6155DB2F" w14:textId="460CE17B" w:rsidR="005675C3" w:rsidRDefault="005675C3">
                    <w:pPr>
                      <w:pStyle w:val="Bibliografa"/>
                      <w:rPr>
                        <w:noProof/>
                        <w:sz w:val="24"/>
                        <w:szCs w:val="24"/>
                        <w:lang w:val="es-ES"/>
                      </w:rPr>
                    </w:pPr>
                    <w:r>
                      <w:rPr>
                        <w:noProof/>
                        <w:lang w:val="es-ES"/>
                      </w:rPr>
                      <w:t xml:space="preserve">[1] </w:t>
                    </w:r>
                  </w:p>
                </w:tc>
                <w:tc>
                  <w:tcPr>
                    <w:tcW w:w="0" w:type="auto"/>
                    <w:hideMark/>
                  </w:tcPr>
                  <w:p w14:paraId="35C689DE" w14:textId="77777777" w:rsidR="005675C3" w:rsidRDefault="005675C3">
                    <w:pPr>
                      <w:pStyle w:val="Bibliografa"/>
                      <w:rPr>
                        <w:noProof/>
                        <w:lang w:val="es-ES"/>
                      </w:rPr>
                    </w:pPr>
                    <w:r>
                      <w:rPr>
                        <w:noProof/>
                        <w:lang w:val="es-ES"/>
                      </w:rPr>
                      <w:t xml:space="preserve">Wikiepdia, «https://es.wikipedia.org/wiki/Arduino,» [En línea]. </w:t>
                    </w:r>
                    <w:r w:rsidRPr="005675C3">
                      <w:rPr>
                        <w:noProof/>
                        <w:lang w:val="en-US"/>
                      </w:rPr>
                      <w:t xml:space="preserve">Available: https://es.wikipedia.org/wiki/Arduino. </w:t>
                    </w:r>
                    <w:r>
                      <w:rPr>
                        <w:noProof/>
                        <w:lang w:val="es-ES"/>
                      </w:rPr>
                      <w:t>[Último acceso: Agosto 2017].</w:t>
                    </w:r>
                  </w:p>
                </w:tc>
              </w:tr>
              <w:tr w:rsidR="005675C3" w14:paraId="585295DA" w14:textId="77777777">
                <w:trPr>
                  <w:divId w:val="797718588"/>
                  <w:tblCellSpacing w:w="15" w:type="dxa"/>
                </w:trPr>
                <w:tc>
                  <w:tcPr>
                    <w:tcW w:w="50" w:type="pct"/>
                    <w:hideMark/>
                  </w:tcPr>
                  <w:p w14:paraId="56668390" w14:textId="77777777" w:rsidR="005675C3" w:rsidRDefault="005675C3">
                    <w:pPr>
                      <w:pStyle w:val="Bibliografa"/>
                      <w:rPr>
                        <w:noProof/>
                        <w:lang w:val="es-ES"/>
                      </w:rPr>
                    </w:pPr>
                    <w:r>
                      <w:rPr>
                        <w:noProof/>
                        <w:lang w:val="es-ES"/>
                      </w:rPr>
                      <w:t xml:space="preserve">[2] </w:t>
                    </w:r>
                  </w:p>
                </w:tc>
                <w:tc>
                  <w:tcPr>
                    <w:tcW w:w="0" w:type="auto"/>
                    <w:hideMark/>
                  </w:tcPr>
                  <w:p w14:paraId="35D21A95" w14:textId="77777777" w:rsidR="005675C3" w:rsidRDefault="005675C3">
                    <w:pPr>
                      <w:pStyle w:val="Bibliografa"/>
                      <w:rPr>
                        <w:noProof/>
                        <w:lang w:val="es-ES"/>
                      </w:rPr>
                    </w:pPr>
                    <w:r>
                      <w:rPr>
                        <w:noProof/>
                        <w:lang w:val="es-ES"/>
                      </w:rPr>
                      <w:t>RIA. [En línea]. Available: https://www.robotics.org/. [Último acceso: 20 Septiembre 2017].</w:t>
                    </w:r>
                  </w:p>
                </w:tc>
              </w:tr>
              <w:tr w:rsidR="005675C3" w14:paraId="58EDD038" w14:textId="77777777">
                <w:trPr>
                  <w:divId w:val="797718588"/>
                  <w:tblCellSpacing w:w="15" w:type="dxa"/>
                </w:trPr>
                <w:tc>
                  <w:tcPr>
                    <w:tcW w:w="50" w:type="pct"/>
                    <w:hideMark/>
                  </w:tcPr>
                  <w:p w14:paraId="734BB039" w14:textId="77777777" w:rsidR="005675C3" w:rsidRDefault="005675C3">
                    <w:pPr>
                      <w:pStyle w:val="Bibliografa"/>
                      <w:rPr>
                        <w:noProof/>
                        <w:lang w:val="es-ES"/>
                      </w:rPr>
                    </w:pPr>
                    <w:r>
                      <w:rPr>
                        <w:noProof/>
                        <w:lang w:val="es-ES"/>
                      </w:rPr>
                      <w:t xml:space="preserve">[3] </w:t>
                    </w:r>
                  </w:p>
                </w:tc>
                <w:tc>
                  <w:tcPr>
                    <w:tcW w:w="0" w:type="auto"/>
                    <w:hideMark/>
                  </w:tcPr>
                  <w:p w14:paraId="39B4675B" w14:textId="77777777" w:rsidR="005675C3" w:rsidRDefault="005675C3">
                    <w:pPr>
                      <w:pStyle w:val="Bibliografa"/>
                      <w:rPr>
                        <w:noProof/>
                        <w:lang w:val="es-ES"/>
                      </w:rPr>
                    </w:pPr>
                    <w:r>
                      <w:rPr>
                        <w:noProof/>
                        <w:lang w:val="es-ES"/>
                      </w:rPr>
                      <w:t>[En línea]. Available: http://www.educaciontrespuntocero.com/noticias/raspberry-pi-educacion/34377.html. [Último acceso: Septiembre 2017].</w:t>
                    </w:r>
                  </w:p>
                </w:tc>
              </w:tr>
              <w:tr w:rsidR="005675C3" w14:paraId="485D7305" w14:textId="77777777">
                <w:trPr>
                  <w:divId w:val="797718588"/>
                  <w:tblCellSpacing w:w="15" w:type="dxa"/>
                </w:trPr>
                <w:tc>
                  <w:tcPr>
                    <w:tcW w:w="50" w:type="pct"/>
                    <w:hideMark/>
                  </w:tcPr>
                  <w:p w14:paraId="3659DD18" w14:textId="77777777" w:rsidR="005675C3" w:rsidRDefault="005675C3">
                    <w:pPr>
                      <w:pStyle w:val="Bibliografa"/>
                      <w:rPr>
                        <w:noProof/>
                        <w:lang w:val="es-ES"/>
                      </w:rPr>
                    </w:pPr>
                    <w:r>
                      <w:rPr>
                        <w:noProof/>
                        <w:lang w:val="es-ES"/>
                      </w:rPr>
                      <w:t xml:space="preserve">[4] </w:t>
                    </w:r>
                  </w:p>
                </w:tc>
                <w:tc>
                  <w:tcPr>
                    <w:tcW w:w="0" w:type="auto"/>
                    <w:hideMark/>
                  </w:tcPr>
                  <w:p w14:paraId="3083B903" w14:textId="77777777" w:rsidR="005675C3" w:rsidRDefault="005675C3">
                    <w:pPr>
                      <w:pStyle w:val="Bibliografa"/>
                      <w:rPr>
                        <w:noProof/>
                        <w:lang w:val="es-ES"/>
                      </w:rPr>
                    </w:pPr>
                    <w:r>
                      <w:rPr>
                        <w:noProof/>
                        <w:lang w:val="es-ES"/>
                      </w:rPr>
                      <w:t>C. Angulo, «www.upc.edu,» 13 Enero 2017. [En línea]. Available: https://www.upc.edu/latevaupc/usos-y-beneficios-robotica-las-aulas/. [Último acceso: Septiembre 2017].</w:t>
                    </w:r>
                  </w:p>
                </w:tc>
              </w:tr>
              <w:tr w:rsidR="005675C3" w14:paraId="7C5A5CE5" w14:textId="77777777">
                <w:trPr>
                  <w:divId w:val="797718588"/>
                  <w:tblCellSpacing w:w="15" w:type="dxa"/>
                </w:trPr>
                <w:tc>
                  <w:tcPr>
                    <w:tcW w:w="50" w:type="pct"/>
                    <w:hideMark/>
                  </w:tcPr>
                  <w:p w14:paraId="441252DE" w14:textId="77777777" w:rsidR="005675C3" w:rsidRDefault="005675C3">
                    <w:pPr>
                      <w:pStyle w:val="Bibliografa"/>
                      <w:rPr>
                        <w:noProof/>
                        <w:lang w:val="es-ES"/>
                      </w:rPr>
                    </w:pPr>
                    <w:r>
                      <w:rPr>
                        <w:noProof/>
                        <w:lang w:val="es-ES"/>
                      </w:rPr>
                      <w:t xml:space="preserve">[5] </w:t>
                    </w:r>
                  </w:p>
                </w:tc>
                <w:tc>
                  <w:tcPr>
                    <w:tcW w:w="0" w:type="auto"/>
                    <w:hideMark/>
                  </w:tcPr>
                  <w:p w14:paraId="0E01F681" w14:textId="77777777" w:rsidR="005675C3" w:rsidRDefault="005675C3">
                    <w:pPr>
                      <w:pStyle w:val="Bibliografa"/>
                      <w:rPr>
                        <w:noProof/>
                        <w:lang w:val="es-ES"/>
                      </w:rPr>
                    </w:pPr>
                    <w:r>
                      <w:rPr>
                        <w:noProof/>
                        <w:lang w:val="es-ES"/>
                      </w:rPr>
                      <w:t xml:space="preserve">Wikipedia.org, «Wikipedia,» [En línea]. </w:t>
                    </w:r>
                    <w:r w:rsidRPr="005675C3">
                      <w:rPr>
                        <w:noProof/>
                        <w:lang w:val="en-US"/>
                      </w:rPr>
                      <w:t xml:space="preserve">Available: https://es.wikipedia.org/wiki/Arduino. </w:t>
                    </w:r>
                    <w:r>
                      <w:rPr>
                        <w:noProof/>
                        <w:lang w:val="es-ES"/>
                      </w:rPr>
                      <w:t>[Último acceso: 17 2 2018].</w:t>
                    </w:r>
                  </w:p>
                </w:tc>
              </w:tr>
              <w:tr w:rsidR="005675C3" w14:paraId="320AB9C1" w14:textId="77777777">
                <w:trPr>
                  <w:divId w:val="797718588"/>
                  <w:tblCellSpacing w:w="15" w:type="dxa"/>
                </w:trPr>
                <w:tc>
                  <w:tcPr>
                    <w:tcW w:w="50" w:type="pct"/>
                    <w:hideMark/>
                  </w:tcPr>
                  <w:p w14:paraId="31AAB993" w14:textId="77777777" w:rsidR="005675C3" w:rsidRDefault="005675C3">
                    <w:pPr>
                      <w:pStyle w:val="Bibliografa"/>
                      <w:rPr>
                        <w:noProof/>
                        <w:lang w:val="es-ES"/>
                      </w:rPr>
                    </w:pPr>
                    <w:r>
                      <w:rPr>
                        <w:noProof/>
                        <w:lang w:val="es-ES"/>
                      </w:rPr>
                      <w:t xml:space="preserve">[6] </w:t>
                    </w:r>
                  </w:p>
                </w:tc>
                <w:tc>
                  <w:tcPr>
                    <w:tcW w:w="0" w:type="auto"/>
                    <w:hideMark/>
                  </w:tcPr>
                  <w:p w14:paraId="7D9E03F5" w14:textId="77777777" w:rsidR="005675C3" w:rsidRDefault="005675C3">
                    <w:pPr>
                      <w:pStyle w:val="Bibliografa"/>
                      <w:rPr>
                        <w:noProof/>
                        <w:lang w:val="es-ES"/>
                      </w:rPr>
                    </w:pPr>
                    <w:r>
                      <w:rPr>
                        <w:noProof/>
                        <w:lang w:val="es-ES"/>
                      </w:rPr>
                      <w:t>[En línea]. Available: http://comoprogramarpic.blogspot.com.ar/2012/06/programando-un-atmel-mi-primer-programa.html. [Último acceso: Septiembre 2017].</w:t>
                    </w:r>
                  </w:p>
                </w:tc>
              </w:tr>
              <w:tr w:rsidR="005675C3" w14:paraId="0B56F711" w14:textId="77777777">
                <w:trPr>
                  <w:divId w:val="797718588"/>
                  <w:tblCellSpacing w:w="15" w:type="dxa"/>
                </w:trPr>
                <w:tc>
                  <w:tcPr>
                    <w:tcW w:w="50" w:type="pct"/>
                    <w:hideMark/>
                  </w:tcPr>
                  <w:p w14:paraId="6084DC61" w14:textId="77777777" w:rsidR="005675C3" w:rsidRDefault="005675C3">
                    <w:pPr>
                      <w:pStyle w:val="Bibliografa"/>
                      <w:rPr>
                        <w:noProof/>
                        <w:lang w:val="es-ES"/>
                      </w:rPr>
                    </w:pPr>
                    <w:r>
                      <w:rPr>
                        <w:noProof/>
                        <w:lang w:val="es-ES"/>
                      </w:rPr>
                      <w:t xml:space="preserve">[7] </w:t>
                    </w:r>
                  </w:p>
                </w:tc>
                <w:tc>
                  <w:tcPr>
                    <w:tcW w:w="0" w:type="auto"/>
                    <w:hideMark/>
                  </w:tcPr>
                  <w:p w14:paraId="64076913" w14:textId="77777777" w:rsidR="005675C3" w:rsidRDefault="005675C3">
                    <w:pPr>
                      <w:pStyle w:val="Bibliografa"/>
                      <w:rPr>
                        <w:noProof/>
                        <w:lang w:val="es-ES"/>
                      </w:rPr>
                    </w:pPr>
                    <w:r>
                      <w:rPr>
                        <w:noProof/>
                        <w:lang w:val="es-ES"/>
                      </w:rPr>
                      <w:t xml:space="preserve">Arduino, «https://www.arduino.cc/en/Main/Products,» [En línea]. </w:t>
                    </w:r>
                    <w:r w:rsidRPr="005675C3">
                      <w:rPr>
                        <w:noProof/>
                        <w:lang w:val="en-US"/>
                      </w:rPr>
                      <w:t xml:space="preserve">Available: https://www.arduino.cc/en/Main/Products. </w:t>
                    </w:r>
                    <w:r>
                      <w:rPr>
                        <w:noProof/>
                        <w:lang w:val="es-ES"/>
                      </w:rPr>
                      <w:t>[Último acceso: Septiembre 2017].</w:t>
                    </w:r>
                  </w:p>
                </w:tc>
              </w:tr>
              <w:tr w:rsidR="005675C3" w14:paraId="03A0D712" w14:textId="77777777">
                <w:trPr>
                  <w:divId w:val="797718588"/>
                  <w:tblCellSpacing w:w="15" w:type="dxa"/>
                </w:trPr>
                <w:tc>
                  <w:tcPr>
                    <w:tcW w:w="50" w:type="pct"/>
                    <w:hideMark/>
                  </w:tcPr>
                  <w:p w14:paraId="2250EFA4" w14:textId="77777777" w:rsidR="005675C3" w:rsidRDefault="005675C3">
                    <w:pPr>
                      <w:pStyle w:val="Bibliografa"/>
                      <w:rPr>
                        <w:noProof/>
                        <w:lang w:val="es-ES"/>
                      </w:rPr>
                    </w:pPr>
                    <w:r>
                      <w:rPr>
                        <w:noProof/>
                        <w:lang w:val="es-ES"/>
                      </w:rPr>
                      <w:t xml:space="preserve">[8] </w:t>
                    </w:r>
                  </w:p>
                </w:tc>
                <w:tc>
                  <w:tcPr>
                    <w:tcW w:w="0" w:type="auto"/>
                    <w:hideMark/>
                  </w:tcPr>
                  <w:p w14:paraId="16061D5B" w14:textId="77777777" w:rsidR="005675C3" w:rsidRDefault="005675C3">
                    <w:pPr>
                      <w:pStyle w:val="Bibliografa"/>
                      <w:rPr>
                        <w:noProof/>
                        <w:lang w:val="es-ES"/>
                      </w:rPr>
                    </w:pPr>
                    <w:r>
                      <w:rPr>
                        <w:noProof/>
                        <w:lang w:val="es-ES"/>
                      </w:rPr>
                      <w:t xml:space="preserve">Arduino, «https://www.arduino.cc/en/aug/,» [En línea]. </w:t>
                    </w:r>
                    <w:r w:rsidRPr="005675C3">
                      <w:rPr>
                        <w:noProof/>
                        <w:lang w:val="en-US"/>
                      </w:rPr>
                      <w:t xml:space="preserve">Available: https://www.arduino.cc/en/aug/. </w:t>
                    </w:r>
                    <w:r>
                      <w:rPr>
                        <w:noProof/>
                        <w:lang w:val="es-ES"/>
                      </w:rPr>
                      <w:t>[Último acceso: Septiembre 2017].</w:t>
                    </w:r>
                  </w:p>
                </w:tc>
              </w:tr>
              <w:tr w:rsidR="005675C3" w14:paraId="4C303A5D" w14:textId="77777777">
                <w:trPr>
                  <w:divId w:val="797718588"/>
                  <w:tblCellSpacing w:w="15" w:type="dxa"/>
                </w:trPr>
                <w:tc>
                  <w:tcPr>
                    <w:tcW w:w="50" w:type="pct"/>
                    <w:hideMark/>
                  </w:tcPr>
                  <w:p w14:paraId="4C678B0E" w14:textId="77777777" w:rsidR="005675C3" w:rsidRDefault="005675C3">
                    <w:pPr>
                      <w:pStyle w:val="Bibliografa"/>
                      <w:rPr>
                        <w:noProof/>
                        <w:lang w:val="es-ES"/>
                      </w:rPr>
                    </w:pPr>
                    <w:r>
                      <w:rPr>
                        <w:noProof/>
                        <w:lang w:val="es-ES"/>
                      </w:rPr>
                      <w:t xml:space="preserve">[9] </w:t>
                    </w:r>
                  </w:p>
                </w:tc>
                <w:tc>
                  <w:tcPr>
                    <w:tcW w:w="0" w:type="auto"/>
                    <w:hideMark/>
                  </w:tcPr>
                  <w:p w14:paraId="3B4E76CC" w14:textId="77777777" w:rsidR="005675C3" w:rsidRDefault="005675C3">
                    <w:pPr>
                      <w:pStyle w:val="Bibliografa"/>
                      <w:rPr>
                        <w:noProof/>
                        <w:lang w:val="es-ES"/>
                      </w:rPr>
                    </w:pPr>
                    <w:r>
                      <w:rPr>
                        <w:noProof/>
                        <w:lang w:val="es-ES"/>
                      </w:rPr>
                      <w:t xml:space="preserve">«http://playground.arduino.cc/,» [En línea]. </w:t>
                    </w:r>
                    <w:r w:rsidRPr="005675C3">
                      <w:rPr>
                        <w:noProof/>
                        <w:lang w:val="en-US"/>
                      </w:rPr>
                      <w:t xml:space="preserve">Available: http://playground.arduino.cc/. </w:t>
                    </w:r>
                    <w:r>
                      <w:rPr>
                        <w:noProof/>
                        <w:lang w:val="es-ES"/>
                      </w:rPr>
                      <w:t>[Último acceso: Septiembre 2017].</w:t>
                    </w:r>
                  </w:p>
                </w:tc>
              </w:tr>
              <w:tr w:rsidR="005675C3" w14:paraId="362C5B3F" w14:textId="77777777">
                <w:trPr>
                  <w:divId w:val="797718588"/>
                  <w:tblCellSpacing w:w="15" w:type="dxa"/>
                </w:trPr>
                <w:tc>
                  <w:tcPr>
                    <w:tcW w:w="50" w:type="pct"/>
                    <w:hideMark/>
                  </w:tcPr>
                  <w:p w14:paraId="713BDBD9" w14:textId="77777777" w:rsidR="005675C3" w:rsidRDefault="005675C3">
                    <w:pPr>
                      <w:pStyle w:val="Bibliografa"/>
                      <w:rPr>
                        <w:noProof/>
                        <w:lang w:val="es-ES"/>
                      </w:rPr>
                    </w:pPr>
                    <w:r>
                      <w:rPr>
                        <w:noProof/>
                        <w:lang w:val="es-ES"/>
                      </w:rPr>
                      <w:t xml:space="preserve">[10] </w:t>
                    </w:r>
                  </w:p>
                </w:tc>
                <w:tc>
                  <w:tcPr>
                    <w:tcW w:w="0" w:type="auto"/>
                    <w:hideMark/>
                  </w:tcPr>
                  <w:p w14:paraId="206DFA69" w14:textId="77777777" w:rsidR="005675C3" w:rsidRDefault="005675C3">
                    <w:pPr>
                      <w:pStyle w:val="Bibliografa"/>
                      <w:rPr>
                        <w:noProof/>
                        <w:lang w:val="es-ES"/>
                      </w:rPr>
                    </w:pPr>
                    <w:r>
                      <w:rPr>
                        <w:noProof/>
                        <w:lang w:val="es-ES"/>
                      </w:rPr>
                      <w:t xml:space="preserve">«https://playground.arduino.cc/Es/Es,» [En línea]. </w:t>
                    </w:r>
                    <w:r w:rsidRPr="005675C3">
                      <w:rPr>
                        <w:noProof/>
                        <w:lang w:val="en-US"/>
                      </w:rPr>
                      <w:t xml:space="preserve">Available: https://playground.arduino.cc/Es/Es. </w:t>
                    </w:r>
                    <w:r>
                      <w:rPr>
                        <w:noProof/>
                        <w:lang w:val="es-ES"/>
                      </w:rPr>
                      <w:t>[Último acceso: Septiembre 2017].</w:t>
                    </w:r>
                  </w:p>
                </w:tc>
              </w:tr>
              <w:tr w:rsidR="005675C3" w14:paraId="6A4EE10D" w14:textId="77777777">
                <w:trPr>
                  <w:divId w:val="797718588"/>
                  <w:tblCellSpacing w:w="15" w:type="dxa"/>
                </w:trPr>
                <w:tc>
                  <w:tcPr>
                    <w:tcW w:w="50" w:type="pct"/>
                    <w:hideMark/>
                  </w:tcPr>
                  <w:p w14:paraId="5EB55634" w14:textId="77777777" w:rsidR="005675C3" w:rsidRDefault="005675C3">
                    <w:pPr>
                      <w:pStyle w:val="Bibliografa"/>
                      <w:rPr>
                        <w:noProof/>
                        <w:lang w:val="es-ES"/>
                      </w:rPr>
                    </w:pPr>
                    <w:r>
                      <w:rPr>
                        <w:noProof/>
                        <w:lang w:val="es-ES"/>
                      </w:rPr>
                      <w:t xml:space="preserve">[11] </w:t>
                    </w:r>
                  </w:p>
                </w:tc>
                <w:tc>
                  <w:tcPr>
                    <w:tcW w:w="0" w:type="auto"/>
                    <w:hideMark/>
                  </w:tcPr>
                  <w:p w14:paraId="6DB8EC51" w14:textId="77777777" w:rsidR="005675C3" w:rsidRDefault="005675C3">
                    <w:pPr>
                      <w:pStyle w:val="Bibliografa"/>
                      <w:rPr>
                        <w:noProof/>
                        <w:lang w:val="es-ES"/>
                      </w:rPr>
                    </w:pPr>
                    <w:r>
                      <w:rPr>
                        <w:noProof/>
                        <w:lang w:val="es-ES"/>
                      </w:rPr>
                      <w:t>Arduino, «https://www.arduino.cc/en/Reference/PortManipulation,» [En línea]. Available: https://www.arduino.cc/en/Reference/PortManipulation. [Último acceso: Septiembre 2017].</w:t>
                    </w:r>
                  </w:p>
                </w:tc>
              </w:tr>
              <w:tr w:rsidR="005675C3" w14:paraId="01572988" w14:textId="77777777">
                <w:trPr>
                  <w:divId w:val="797718588"/>
                  <w:tblCellSpacing w:w="15" w:type="dxa"/>
                </w:trPr>
                <w:tc>
                  <w:tcPr>
                    <w:tcW w:w="50" w:type="pct"/>
                    <w:hideMark/>
                  </w:tcPr>
                  <w:p w14:paraId="6F1C92DA" w14:textId="77777777" w:rsidR="005675C3" w:rsidRDefault="005675C3">
                    <w:pPr>
                      <w:pStyle w:val="Bibliografa"/>
                      <w:rPr>
                        <w:noProof/>
                        <w:lang w:val="es-ES"/>
                      </w:rPr>
                    </w:pPr>
                    <w:r>
                      <w:rPr>
                        <w:noProof/>
                        <w:lang w:val="es-ES"/>
                      </w:rPr>
                      <w:t xml:space="preserve">[12] </w:t>
                    </w:r>
                  </w:p>
                </w:tc>
                <w:tc>
                  <w:tcPr>
                    <w:tcW w:w="0" w:type="auto"/>
                    <w:hideMark/>
                  </w:tcPr>
                  <w:p w14:paraId="363A9AF3" w14:textId="77777777" w:rsidR="005675C3" w:rsidRDefault="005675C3">
                    <w:pPr>
                      <w:pStyle w:val="Bibliografa"/>
                      <w:rPr>
                        <w:noProof/>
                        <w:lang w:val="es-ES"/>
                      </w:rPr>
                    </w:pPr>
                    <w:r>
                      <w:rPr>
                        <w:noProof/>
                        <w:lang w:val="es-ES"/>
                      </w:rPr>
                      <w:t>Wikipedia, «https://es.wikipedia.org/wiki/Raspberry_Pi,» [En línea]. Available: https://es.wikipedia.org/wiki/Raspberry_Pi. [Último acceso: Septiembre 2017].</w:t>
                    </w:r>
                  </w:p>
                </w:tc>
              </w:tr>
              <w:tr w:rsidR="005675C3" w14:paraId="57CE239F" w14:textId="77777777">
                <w:trPr>
                  <w:divId w:val="797718588"/>
                  <w:tblCellSpacing w:w="15" w:type="dxa"/>
                </w:trPr>
                <w:tc>
                  <w:tcPr>
                    <w:tcW w:w="50" w:type="pct"/>
                    <w:hideMark/>
                  </w:tcPr>
                  <w:p w14:paraId="07E1044D" w14:textId="77777777" w:rsidR="005675C3" w:rsidRDefault="005675C3">
                    <w:pPr>
                      <w:pStyle w:val="Bibliografa"/>
                      <w:rPr>
                        <w:noProof/>
                        <w:lang w:val="es-ES"/>
                      </w:rPr>
                    </w:pPr>
                    <w:r>
                      <w:rPr>
                        <w:noProof/>
                        <w:lang w:val="es-ES"/>
                      </w:rPr>
                      <w:t xml:space="preserve">[13] </w:t>
                    </w:r>
                  </w:p>
                </w:tc>
                <w:tc>
                  <w:tcPr>
                    <w:tcW w:w="0" w:type="auto"/>
                    <w:hideMark/>
                  </w:tcPr>
                  <w:p w14:paraId="5E6EB2CC" w14:textId="77777777" w:rsidR="005675C3" w:rsidRDefault="005675C3">
                    <w:pPr>
                      <w:pStyle w:val="Bibliografa"/>
                      <w:rPr>
                        <w:noProof/>
                        <w:lang w:val="es-ES"/>
                      </w:rPr>
                    </w:pPr>
                    <w:r>
                      <w:rPr>
                        <w:noProof/>
                        <w:lang w:val="es-ES"/>
                      </w:rPr>
                      <w:t>Raspberry Pi Foundation, «www.raspberrypi.org,» [En línea]. Available: https://www.raspberrypi.org/documentation/usage/gpio-plus-and-raspi2/ . [Último acceso: Octubre 2017].</w:t>
                    </w:r>
                  </w:p>
                </w:tc>
              </w:tr>
              <w:tr w:rsidR="005675C3" w14:paraId="6C667967" w14:textId="77777777">
                <w:trPr>
                  <w:divId w:val="797718588"/>
                  <w:tblCellSpacing w:w="15" w:type="dxa"/>
                </w:trPr>
                <w:tc>
                  <w:tcPr>
                    <w:tcW w:w="50" w:type="pct"/>
                    <w:hideMark/>
                  </w:tcPr>
                  <w:p w14:paraId="1A397550" w14:textId="77777777" w:rsidR="005675C3" w:rsidRDefault="005675C3">
                    <w:pPr>
                      <w:pStyle w:val="Bibliografa"/>
                      <w:rPr>
                        <w:noProof/>
                        <w:lang w:val="es-ES"/>
                      </w:rPr>
                    </w:pPr>
                    <w:r>
                      <w:rPr>
                        <w:noProof/>
                        <w:lang w:val="es-ES"/>
                      </w:rPr>
                      <w:t xml:space="preserve">[14] </w:t>
                    </w:r>
                  </w:p>
                </w:tc>
                <w:tc>
                  <w:tcPr>
                    <w:tcW w:w="0" w:type="auto"/>
                    <w:hideMark/>
                  </w:tcPr>
                  <w:p w14:paraId="29563CC7" w14:textId="77777777" w:rsidR="005675C3" w:rsidRDefault="005675C3">
                    <w:pPr>
                      <w:pStyle w:val="Bibliografa"/>
                      <w:rPr>
                        <w:noProof/>
                        <w:lang w:val="es-ES"/>
                      </w:rPr>
                    </w:pPr>
                    <w:r>
                      <w:rPr>
                        <w:noProof/>
                        <w:lang w:val="es-ES"/>
                      </w:rPr>
                      <w:t xml:space="preserve">«www.developereconomics.com,» [En línea]. </w:t>
                    </w:r>
                    <w:r w:rsidRPr="005675C3">
                      <w:rPr>
                        <w:noProof/>
                        <w:lang w:val="en-US"/>
                      </w:rPr>
                      <w:t xml:space="preserve">Available: https://www.developereconomics.com/graphs/de11. </w:t>
                    </w:r>
                    <w:r>
                      <w:rPr>
                        <w:noProof/>
                        <w:lang w:val="es-ES"/>
                      </w:rPr>
                      <w:t>[Último acceso: Octubre 2017].</w:t>
                    </w:r>
                  </w:p>
                </w:tc>
              </w:tr>
              <w:tr w:rsidR="005675C3" w14:paraId="56225795" w14:textId="77777777">
                <w:trPr>
                  <w:divId w:val="797718588"/>
                  <w:tblCellSpacing w:w="15" w:type="dxa"/>
                </w:trPr>
                <w:tc>
                  <w:tcPr>
                    <w:tcW w:w="50" w:type="pct"/>
                    <w:hideMark/>
                  </w:tcPr>
                  <w:p w14:paraId="324C5FD3" w14:textId="77777777" w:rsidR="005675C3" w:rsidRDefault="005675C3">
                    <w:pPr>
                      <w:pStyle w:val="Bibliografa"/>
                      <w:rPr>
                        <w:noProof/>
                        <w:lang w:val="es-ES"/>
                      </w:rPr>
                    </w:pPr>
                    <w:r>
                      <w:rPr>
                        <w:noProof/>
                        <w:lang w:val="es-ES"/>
                      </w:rPr>
                      <w:t xml:space="preserve">[15] </w:t>
                    </w:r>
                  </w:p>
                </w:tc>
                <w:tc>
                  <w:tcPr>
                    <w:tcW w:w="0" w:type="auto"/>
                    <w:hideMark/>
                  </w:tcPr>
                  <w:p w14:paraId="370501C9" w14:textId="77777777" w:rsidR="005675C3" w:rsidRDefault="005675C3">
                    <w:pPr>
                      <w:pStyle w:val="Bibliografa"/>
                      <w:rPr>
                        <w:noProof/>
                        <w:lang w:val="es-ES"/>
                      </w:rPr>
                    </w:pPr>
                    <w:r>
                      <w:rPr>
                        <w:noProof/>
                        <w:lang w:val="es-ES"/>
                      </w:rPr>
                      <w:t>J. Pastor, «www.xatakamovil.com,» 12 Marzo 2014. [En línea]. Available: https://www.xatakamovil.com/mercado/desarrollo-de-aplicaciones-moviles-i-asi-esta-el-mercado. [Último acceso: Octubre 2017].</w:t>
                    </w:r>
                  </w:p>
                </w:tc>
              </w:tr>
              <w:tr w:rsidR="005675C3" w14:paraId="381BFD90" w14:textId="77777777">
                <w:trPr>
                  <w:divId w:val="797718588"/>
                  <w:tblCellSpacing w:w="15" w:type="dxa"/>
                </w:trPr>
                <w:tc>
                  <w:tcPr>
                    <w:tcW w:w="50" w:type="pct"/>
                    <w:hideMark/>
                  </w:tcPr>
                  <w:p w14:paraId="7E86C79E" w14:textId="77777777" w:rsidR="005675C3" w:rsidRDefault="005675C3">
                    <w:pPr>
                      <w:pStyle w:val="Bibliografa"/>
                      <w:rPr>
                        <w:noProof/>
                        <w:lang w:val="es-ES"/>
                      </w:rPr>
                    </w:pPr>
                    <w:r>
                      <w:rPr>
                        <w:noProof/>
                        <w:lang w:val="es-ES"/>
                      </w:rPr>
                      <w:t xml:space="preserve">[16] </w:t>
                    </w:r>
                  </w:p>
                </w:tc>
                <w:tc>
                  <w:tcPr>
                    <w:tcW w:w="0" w:type="auto"/>
                    <w:hideMark/>
                  </w:tcPr>
                  <w:p w14:paraId="13A4E619" w14:textId="77777777" w:rsidR="005675C3" w:rsidRDefault="005675C3">
                    <w:pPr>
                      <w:pStyle w:val="Bibliografa"/>
                      <w:rPr>
                        <w:noProof/>
                        <w:lang w:val="es-ES"/>
                      </w:rPr>
                    </w:pPr>
                    <w:r>
                      <w:rPr>
                        <w:noProof/>
                        <w:lang w:val="es-ES"/>
                      </w:rPr>
                      <w:t xml:space="preserve">Wikipedia, «https://es.wikipedia.org/wiki/Aplicaci%C3%B3n_m%C3%B3vil,» [En línea]. </w:t>
                    </w:r>
                    <w:r w:rsidRPr="005675C3">
                      <w:rPr>
                        <w:noProof/>
                        <w:lang w:val="en-US"/>
                      </w:rPr>
                      <w:t xml:space="preserve">Available: https://es.wikipedia.org/wiki/Aplicaci%C3%B3n_m%C3%B3vil. </w:t>
                    </w:r>
                    <w:r>
                      <w:rPr>
                        <w:noProof/>
                        <w:lang w:val="es-ES"/>
                      </w:rPr>
                      <w:t>[Último acceso: Octubre 2017].</w:t>
                    </w:r>
                  </w:p>
                </w:tc>
              </w:tr>
              <w:tr w:rsidR="005675C3" w14:paraId="75196E48" w14:textId="77777777">
                <w:trPr>
                  <w:divId w:val="797718588"/>
                  <w:tblCellSpacing w:w="15" w:type="dxa"/>
                </w:trPr>
                <w:tc>
                  <w:tcPr>
                    <w:tcW w:w="50" w:type="pct"/>
                    <w:hideMark/>
                  </w:tcPr>
                  <w:p w14:paraId="24DB44CC" w14:textId="77777777" w:rsidR="005675C3" w:rsidRDefault="005675C3">
                    <w:pPr>
                      <w:pStyle w:val="Bibliografa"/>
                      <w:rPr>
                        <w:noProof/>
                        <w:lang w:val="es-ES"/>
                      </w:rPr>
                    </w:pPr>
                    <w:r>
                      <w:rPr>
                        <w:noProof/>
                        <w:lang w:val="es-ES"/>
                      </w:rPr>
                      <w:t xml:space="preserve">[17] </w:t>
                    </w:r>
                  </w:p>
                </w:tc>
                <w:tc>
                  <w:tcPr>
                    <w:tcW w:w="0" w:type="auto"/>
                    <w:hideMark/>
                  </w:tcPr>
                  <w:p w14:paraId="0AEB0487" w14:textId="77777777" w:rsidR="005675C3" w:rsidRDefault="005675C3">
                    <w:pPr>
                      <w:pStyle w:val="Bibliografa"/>
                      <w:rPr>
                        <w:noProof/>
                        <w:lang w:val="es-ES"/>
                      </w:rPr>
                    </w:pPr>
                    <w:r>
                      <w:rPr>
                        <w:noProof/>
                        <w:lang w:val="es-ES"/>
                      </w:rPr>
                      <w:t xml:space="preserve">Wikipedia, «https://es.wikipedia.org/wiki/Dise%C3%B1o_web_adaptable,» [En línea]. </w:t>
                    </w:r>
                    <w:r w:rsidRPr="005675C3">
                      <w:rPr>
                        <w:noProof/>
                        <w:lang w:val="en-US"/>
                      </w:rPr>
                      <w:t xml:space="preserve">Available: https://es.wikipedia.org/wiki/Dise%C3%B1o_web_adaptable. </w:t>
                    </w:r>
                    <w:r>
                      <w:rPr>
                        <w:noProof/>
                        <w:lang w:val="es-ES"/>
                      </w:rPr>
                      <w:t>[Último acceso: Octubre 2017].</w:t>
                    </w:r>
                  </w:p>
                </w:tc>
              </w:tr>
              <w:tr w:rsidR="005675C3" w14:paraId="6A131FFA" w14:textId="77777777">
                <w:trPr>
                  <w:divId w:val="797718588"/>
                  <w:tblCellSpacing w:w="15" w:type="dxa"/>
                </w:trPr>
                <w:tc>
                  <w:tcPr>
                    <w:tcW w:w="50" w:type="pct"/>
                    <w:hideMark/>
                  </w:tcPr>
                  <w:p w14:paraId="6BA8A5AF" w14:textId="77777777" w:rsidR="005675C3" w:rsidRDefault="005675C3">
                    <w:pPr>
                      <w:pStyle w:val="Bibliografa"/>
                      <w:rPr>
                        <w:noProof/>
                        <w:lang w:val="es-ES"/>
                      </w:rPr>
                    </w:pPr>
                    <w:r>
                      <w:rPr>
                        <w:noProof/>
                        <w:lang w:val="es-ES"/>
                      </w:rPr>
                      <w:t xml:space="preserve">[18] </w:t>
                    </w:r>
                  </w:p>
                </w:tc>
                <w:tc>
                  <w:tcPr>
                    <w:tcW w:w="0" w:type="auto"/>
                    <w:hideMark/>
                  </w:tcPr>
                  <w:p w14:paraId="3FE90936" w14:textId="77777777" w:rsidR="005675C3" w:rsidRDefault="005675C3">
                    <w:pPr>
                      <w:pStyle w:val="Bibliografa"/>
                      <w:rPr>
                        <w:noProof/>
                        <w:lang w:val="es-ES"/>
                      </w:rPr>
                    </w:pPr>
                    <w:r>
                      <w:rPr>
                        <w:noProof/>
                        <w:lang w:val="es-ES"/>
                      </w:rPr>
                      <w:t>Wikipedia, «https://es.wikipedia.org/wiki/PhoneGap,» [En línea]. Available: https://es.wikipedia.org/wiki/PhoneGap. [Último acceso: Octubre 2017].</w:t>
                    </w:r>
                  </w:p>
                </w:tc>
              </w:tr>
              <w:tr w:rsidR="005675C3" w14:paraId="6C19B721" w14:textId="77777777">
                <w:trPr>
                  <w:divId w:val="797718588"/>
                  <w:tblCellSpacing w:w="15" w:type="dxa"/>
                </w:trPr>
                <w:tc>
                  <w:tcPr>
                    <w:tcW w:w="50" w:type="pct"/>
                    <w:hideMark/>
                  </w:tcPr>
                  <w:p w14:paraId="7ABE9EF8" w14:textId="77777777" w:rsidR="005675C3" w:rsidRDefault="005675C3">
                    <w:pPr>
                      <w:pStyle w:val="Bibliografa"/>
                      <w:rPr>
                        <w:noProof/>
                        <w:lang w:val="es-ES"/>
                      </w:rPr>
                    </w:pPr>
                    <w:r>
                      <w:rPr>
                        <w:noProof/>
                        <w:lang w:val="es-ES"/>
                      </w:rPr>
                      <w:lastRenderedPageBreak/>
                      <w:t xml:space="preserve">[19] </w:t>
                    </w:r>
                  </w:p>
                </w:tc>
                <w:tc>
                  <w:tcPr>
                    <w:tcW w:w="0" w:type="auto"/>
                    <w:hideMark/>
                  </w:tcPr>
                  <w:p w14:paraId="7DE59889" w14:textId="77777777" w:rsidR="005675C3" w:rsidRDefault="005675C3">
                    <w:pPr>
                      <w:pStyle w:val="Bibliografa"/>
                      <w:rPr>
                        <w:noProof/>
                        <w:lang w:val="es-ES"/>
                      </w:rPr>
                    </w:pPr>
                    <w:r>
                      <w:rPr>
                        <w:noProof/>
                        <w:lang w:val="es-ES"/>
                      </w:rPr>
                      <w:t>Wikipedia, «https://es.wikipedia.org/wiki/Apache_Cordova,» [En línea]. Available: https://es.wikipedia.org/wiki/Apache_Cordova. [Último acceso: Octubre 2017].</w:t>
                    </w:r>
                  </w:p>
                </w:tc>
              </w:tr>
              <w:tr w:rsidR="005675C3" w14:paraId="5FFFD54C" w14:textId="77777777">
                <w:trPr>
                  <w:divId w:val="797718588"/>
                  <w:tblCellSpacing w:w="15" w:type="dxa"/>
                </w:trPr>
                <w:tc>
                  <w:tcPr>
                    <w:tcW w:w="50" w:type="pct"/>
                    <w:hideMark/>
                  </w:tcPr>
                  <w:p w14:paraId="31935477" w14:textId="77777777" w:rsidR="005675C3" w:rsidRDefault="005675C3">
                    <w:pPr>
                      <w:pStyle w:val="Bibliografa"/>
                      <w:rPr>
                        <w:noProof/>
                        <w:lang w:val="es-ES"/>
                      </w:rPr>
                    </w:pPr>
                    <w:r>
                      <w:rPr>
                        <w:noProof/>
                        <w:lang w:val="es-ES"/>
                      </w:rPr>
                      <w:t xml:space="preserve">[20] </w:t>
                    </w:r>
                  </w:p>
                </w:tc>
                <w:tc>
                  <w:tcPr>
                    <w:tcW w:w="0" w:type="auto"/>
                    <w:hideMark/>
                  </w:tcPr>
                  <w:p w14:paraId="7C1C2D39" w14:textId="77777777" w:rsidR="005675C3" w:rsidRDefault="005675C3">
                    <w:pPr>
                      <w:pStyle w:val="Bibliografa"/>
                      <w:rPr>
                        <w:noProof/>
                        <w:lang w:val="es-ES"/>
                      </w:rPr>
                    </w:pPr>
                    <w:r>
                      <w:rPr>
                        <w:noProof/>
                        <w:lang w:val="es-ES"/>
                      </w:rPr>
                      <w:t>Wikipedia, «https://es.wikipedia.org/wiki/Android_Studio,» [En línea]. Available: https://es.wikipedia.org/wiki/Android_Studio. [Último acceso: Octubre 2017].</w:t>
                    </w:r>
                  </w:p>
                </w:tc>
              </w:tr>
              <w:tr w:rsidR="005675C3" w14:paraId="62249FC2" w14:textId="77777777">
                <w:trPr>
                  <w:divId w:val="797718588"/>
                  <w:tblCellSpacing w:w="15" w:type="dxa"/>
                </w:trPr>
                <w:tc>
                  <w:tcPr>
                    <w:tcW w:w="50" w:type="pct"/>
                    <w:hideMark/>
                  </w:tcPr>
                  <w:p w14:paraId="74A6AC88" w14:textId="77777777" w:rsidR="005675C3" w:rsidRDefault="005675C3">
                    <w:pPr>
                      <w:pStyle w:val="Bibliografa"/>
                      <w:rPr>
                        <w:noProof/>
                        <w:lang w:val="es-ES"/>
                      </w:rPr>
                    </w:pPr>
                    <w:r>
                      <w:rPr>
                        <w:noProof/>
                        <w:lang w:val="es-ES"/>
                      </w:rPr>
                      <w:t xml:space="preserve">[21] </w:t>
                    </w:r>
                  </w:p>
                </w:tc>
                <w:tc>
                  <w:tcPr>
                    <w:tcW w:w="0" w:type="auto"/>
                    <w:hideMark/>
                  </w:tcPr>
                  <w:p w14:paraId="3935DB23" w14:textId="77777777" w:rsidR="005675C3" w:rsidRDefault="005675C3">
                    <w:pPr>
                      <w:pStyle w:val="Bibliografa"/>
                      <w:rPr>
                        <w:noProof/>
                        <w:lang w:val="es-ES"/>
                      </w:rPr>
                    </w:pPr>
                    <w:r>
                      <w:rPr>
                        <w:noProof/>
                        <w:lang w:val="es-ES"/>
                      </w:rPr>
                      <w:t>Google, «http://appinventor.mit.edu/explore/ai2/windows.html,» [En línea]. Available: http://appinventor.mit.edu/explore/ai2/windows.html. [Último acceso: Octubre 2017].</w:t>
                    </w:r>
                  </w:p>
                </w:tc>
              </w:tr>
              <w:tr w:rsidR="005675C3" w14:paraId="4ED4DC49" w14:textId="77777777">
                <w:trPr>
                  <w:divId w:val="797718588"/>
                  <w:tblCellSpacing w:w="15" w:type="dxa"/>
                </w:trPr>
                <w:tc>
                  <w:tcPr>
                    <w:tcW w:w="50" w:type="pct"/>
                    <w:hideMark/>
                  </w:tcPr>
                  <w:p w14:paraId="3211D1B5" w14:textId="77777777" w:rsidR="005675C3" w:rsidRDefault="005675C3">
                    <w:pPr>
                      <w:pStyle w:val="Bibliografa"/>
                      <w:rPr>
                        <w:noProof/>
                        <w:lang w:val="es-ES"/>
                      </w:rPr>
                    </w:pPr>
                    <w:r>
                      <w:rPr>
                        <w:noProof/>
                        <w:lang w:val="es-ES"/>
                      </w:rPr>
                      <w:t xml:space="preserve">[22] </w:t>
                    </w:r>
                  </w:p>
                </w:tc>
                <w:tc>
                  <w:tcPr>
                    <w:tcW w:w="0" w:type="auto"/>
                    <w:hideMark/>
                  </w:tcPr>
                  <w:p w14:paraId="70A6ECBC" w14:textId="77777777" w:rsidR="005675C3" w:rsidRDefault="005675C3">
                    <w:pPr>
                      <w:pStyle w:val="Bibliografa"/>
                      <w:rPr>
                        <w:noProof/>
                        <w:lang w:val="es-ES"/>
                      </w:rPr>
                    </w:pPr>
                    <w:r>
                      <w:rPr>
                        <w:noProof/>
                        <w:lang w:val="es-ES"/>
                      </w:rPr>
                      <w:t xml:space="preserve">Apache Cordova, «http://cordova.apache.org/,» [En línea]. </w:t>
                    </w:r>
                    <w:r w:rsidRPr="005675C3">
                      <w:rPr>
                        <w:noProof/>
                        <w:lang w:val="en-US"/>
                      </w:rPr>
                      <w:t xml:space="preserve">Available: http://cordova.apache.org/. </w:t>
                    </w:r>
                    <w:r>
                      <w:rPr>
                        <w:noProof/>
                        <w:lang w:val="es-ES"/>
                      </w:rPr>
                      <w:t>[Último acceso: Octubre 2017].</w:t>
                    </w:r>
                  </w:p>
                </w:tc>
              </w:tr>
              <w:tr w:rsidR="005675C3" w14:paraId="3DE2B50D" w14:textId="77777777">
                <w:trPr>
                  <w:divId w:val="797718588"/>
                  <w:tblCellSpacing w:w="15" w:type="dxa"/>
                </w:trPr>
                <w:tc>
                  <w:tcPr>
                    <w:tcW w:w="50" w:type="pct"/>
                    <w:hideMark/>
                  </w:tcPr>
                  <w:p w14:paraId="5713BD40" w14:textId="77777777" w:rsidR="005675C3" w:rsidRDefault="005675C3">
                    <w:pPr>
                      <w:pStyle w:val="Bibliografa"/>
                      <w:rPr>
                        <w:noProof/>
                        <w:lang w:val="es-ES"/>
                      </w:rPr>
                    </w:pPr>
                    <w:r>
                      <w:rPr>
                        <w:noProof/>
                        <w:lang w:val="es-ES"/>
                      </w:rPr>
                      <w:t xml:space="preserve">[23] </w:t>
                    </w:r>
                  </w:p>
                </w:tc>
                <w:tc>
                  <w:tcPr>
                    <w:tcW w:w="0" w:type="auto"/>
                    <w:hideMark/>
                  </w:tcPr>
                  <w:p w14:paraId="2B502D33" w14:textId="77777777" w:rsidR="005675C3" w:rsidRDefault="005675C3">
                    <w:pPr>
                      <w:pStyle w:val="Bibliografa"/>
                      <w:rPr>
                        <w:noProof/>
                        <w:lang w:val="es-ES"/>
                      </w:rPr>
                    </w:pPr>
                    <w:r>
                      <w:rPr>
                        <w:noProof/>
                        <w:lang w:val="es-ES"/>
                      </w:rPr>
                      <w:t>«www.campusmvp.es,» [En línea]. Available: https://www.campusmvp.es/recursos/post/Que-es-el-stack-MEAN-y-como-escoger-el-mejor-para-ti.aspx. [Último acceso: Noviembre 2017].</w:t>
                    </w:r>
                  </w:p>
                </w:tc>
              </w:tr>
              <w:tr w:rsidR="005675C3" w14:paraId="47CF6392" w14:textId="77777777">
                <w:trPr>
                  <w:divId w:val="797718588"/>
                  <w:tblCellSpacing w:w="15" w:type="dxa"/>
                </w:trPr>
                <w:tc>
                  <w:tcPr>
                    <w:tcW w:w="50" w:type="pct"/>
                    <w:hideMark/>
                  </w:tcPr>
                  <w:p w14:paraId="3D487E0D" w14:textId="77777777" w:rsidR="005675C3" w:rsidRDefault="005675C3">
                    <w:pPr>
                      <w:pStyle w:val="Bibliografa"/>
                      <w:rPr>
                        <w:noProof/>
                        <w:lang w:val="es-ES"/>
                      </w:rPr>
                    </w:pPr>
                    <w:r>
                      <w:rPr>
                        <w:noProof/>
                        <w:lang w:val="es-ES"/>
                      </w:rPr>
                      <w:t xml:space="preserve">[24] </w:t>
                    </w:r>
                  </w:p>
                </w:tc>
                <w:tc>
                  <w:tcPr>
                    <w:tcW w:w="0" w:type="auto"/>
                    <w:hideMark/>
                  </w:tcPr>
                  <w:p w14:paraId="211899C2" w14:textId="77777777" w:rsidR="005675C3" w:rsidRDefault="005675C3">
                    <w:pPr>
                      <w:pStyle w:val="Bibliografa"/>
                      <w:rPr>
                        <w:noProof/>
                        <w:lang w:val="es-ES"/>
                      </w:rPr>
                    </w:pPr>
                    <w:r>
                      <w:rPr>
                        <w:noProof/>
                        <w:lang w:val="es-ES"/>
                      </w:rPr>
                      <w:t xml:space="preserve">Wikipedia, «https://en.wikipedia.org/wiki/Libuv,» [En línea]. </w:t>
                    </w:r>
                    <w:r w:rsidRPr="005675C3">
                      <w:rPr>
                        <w:noProof/>
                        <w:lang w:val="en-US"/>
                      </w:rPr>
                      <w:t xml:space="preserve">Available: https://en.wikipedia.org/wiki/Libuv. </w:t>
                    </w:r>
                    <w:r>
                      <w:rPr>
                        <w:noProof/>
                        <w:lang w:val="es-ES"/>
                      </w:rPr>
                      <w:t>[Último acceso: Noviembre 2017].</w:t>
                    </w:r>
                  </w:p>
                </w:tc>
              </w:tr>
              <w:tr w:rsidR="005675C3" w14:paraId="1EACA9B0" w14:textId="77777777">
                <w:trPr>
                  <w:divId w:val="797718588"/>
                  <w:tblCellSpacing w:w="15" w:type="dxa"/>
                </w:trPr>
                <w:tc>
                  <w:tcPr>
                    <w:tcW w:w="50" w:type="pct"/>
                    <w:hideMark/>
                  </w:tcPr>
                  <w:p w14:paraId="7A2BA570" w14:textId="77777777" w:rsidR="005675C3" w:rsidRDefault="005675C3">
                    <w:pPr>
                      <w:pStyle w:val="Bibliografa"/>
                      <w:rPr>
                        <w:noProof/>
                        <w:lang w:val="es-ES"/>
                      </w:rPr>
                    </w:pPr>
                    <w:r>
                      <w:rPr>
                        <w:noProof/>
                        <w:lang w:val="es-ES"/>
                      </w:rPr>
                      <w:t xml:space="preserve">[25] </w:t>
                    </w:r>
                  </w:p>
                </w:tc>
                <w:tc>
                  <w:tcPr>
                    <w:tcW w:w="0" w:type="auto"/>
                    <w:hideMark/>
                  </w:tcPr>
                  <w:p w14:paraId="7776ABE0" w14:textId="77777777" w:rsidR="005675C3" w:rsidRDefault="005675C3">
                    <w:pPr>
                      <w:pStyle w:val="Bibliografa"/>
                      <w:rPr>
                        <w:noProof/>
                        <w:lang w:val="es-ES"/>
                      </w:rPr>
                    </w:pPr>
                    <w:r>
                      <w:rPr>
                        <w:noProof/>
                        <w:lang w:val="es-ES"/>
                      </w:rPr>
                      <w:t xml:space="preserve">github, «https://github.com/firmata/arduino,» [En línea]. </w:t>
                    </w:r>
                    <w:r w:rsidRPr="005675C3">
                      <w:rPr>
                        <w:noProof/>
                        <w:lang w:val="en-US"/>
                      </w:rPr>
                      <w:t xml:space="preserve">Available: https://github.com/firmata/arduino . </w:t>
                    </w:r>
                    <w:r>
                      <w:rPr>
                        <w:noProof/>
                        <w:lang w:val="es-ES"/>
                      </w:rPr>
                      <w:t>[Último acceso: Noviembre 2017].</w:t>
                    </w:r>
                  </w:p>
                </w:tc>
              </w:tr>
              <w:tr w:rsidR="005675C3" w14:paraId="1255E5BB" w14:textId="77777777">
                <w:trPr>
                  <w:divId w:val="797718588"/>
                  <w:tblCellSpacing w:w="15" w:type="dxa"/>
                </w:trPr>
                <w:tc>
                  <w:tcPr>
                    <w:tcW w:w="50" w:type="pct"/>
                    <w:hideMark/>
                  </w:tcPr>
                  <w:p w14:paraId="60F67B69" w14:textId="77777777" w:rsidR="005675C3" w:rsidRDefault="005675C3">
                    <w:pPr>
                      <w:pStyle w:val="Bibliografa"/>
                      <w:rPr>
                        <w:noProof/>
                        <w:lang w:val="es-ES"/>
                      </w:rPr>
                    </w:pPr>
                    <w:r>
                      <w:rPr>
                        <w:noProof/>
                        <w:lang w:val="es-ES"/>
                      </w:rPr>
                      <w:t xml:space="preserve">[26] </w:t>
                    </w:r>
                  </w:p>
                </w:tc>
                <w:tc>
                  <w:tcPr>
                    <w:tcW w:w="0" w:type="auto"/>
                    <w:hideMark/>
                  </w:tcPr>
                  <w:p w14:paraId="6AE94701" w14:textId="77777777" w:rsidR="005675C3" w:rsidRDefault="005675C3">
                    <w:pPr>
                      <w:pStyle w:val="Bibliografa"/>
                      <w:rPr>
                        <w:noProof/>
                        <w:lang w:val="es-ES"/>
                      </w:rPr>
                    </w:pPr>
                    <w:r>
                      <w:rPr>
                        <w:noProof/>
                        <w:lang w:val="es-ES"/>
                      </w:rPr>
                      <w:t xml:space="preserve">«https://programarfacil.com/,» [En línea]. </w:t>
                    </w:r>
                    <w:r w:rsidRPr="005675C3">
                      <w:rPr>
                        <w:noProof/>
                        <w:lang w:val="en-US"/>
                      </w:rPr>
                      <w:t xml:space="preserve">Available: https://programarfacil.com/podcast/arduino-day-protocolo-de-comunicaciones-firmata/. </w:t>
                    </w:r>
                    <w:r>
                      <w:rPr>
                        <w:noProof/>
                        <w:lang w:val="es-ES"/>
                      </w:rPr>
                      <w:t>[Último acceso: Noviembre 2017].</w:t>
                    </w:r>
                  </w:p>
                </w:tc>
              </w:tr>
              <w:tr w:rsidR="005675C3" w14:paraId="2244254A" w14:textId="77777777">
                <w:trPr>
                  <w:divId w:val="797718588"/>
                  <w:tblCellSpacing w:w="15" w:type="dxa"/>
                </w:trPr>
                <w:tc>
                  <w:tcPr>
                    <w:tcW w:w="50" w:type="pct"/>
                    <w:hideMark/>
                  </w:tcPr>
                  <w:p w14:paraId="045AEDDC" w14:textId="77777777" w:rsidR="005675C3" w:rsidRDefault="005675C3">
                    <w:pPr>
                      <w:pStyle w:val="Bibliografa"/>
                      <w:rPr>
                        <w:noProof/>
                        <w:lang w:val="es-ES"/>
                      </w:rPr>
                    </w:pPr>
                    <w:r>
                      <w:rPr>
                        <w:noProof/>
                        <w:lang w:val="es-ES"/>
                      </w:rPr>
                      <w:t xml:space="preserve">[27] </w:t>
                    </w:r>
                  </w:p>
                </w:tc>
                <w:tc>
                  <w:tcPr>
                    <w:tcW w:w="0" w:type="auto"/>
                    <w:hideMark/>
                  </w:tcPr>
                  <w:p w14:paraId="2F63C9DE" w14:textId="77777777" w:rsidR="005675C3" w:rsidRDefault="005675C3">
                    <w:pPr>
                      <w:pStyle w:val="Bibliografa"/>
                      <w:rPr>
                        <w:noProof/>
                        <w:lang w:val="es-ES"/>
                      </w:rPr>
                    </w:pPr>
                    <w:r>
                      <w:rPr>
                        <w:noProof/>
                        <w:lang w:val="es-ES"/>
                      </w:rPr>
                      <w:t>Arduino, «https://www.arduino.cc/en/Reference/Firmata,» [En línea]. Available: https://www.arduino.cc/en/Reference/Firmata. [Último acceso: Noviembre 2017].</w:t>
                    </w:r>
                  </w:p>
                </w:tc>
              </w:tr>
              <w:tr w:rsidR="005675C3" w14:paraId="286A19E9" w14:textId="77777777">
                <w:trPr>
                  <w:divId w:val="797718588"/>
                  <w:tblCellSpacing w:w="15" w:type="dxa"/>
                </w:trPr>
                <w:tc>
                  <w:tcPr>
                    <w:tcW w:w="50" w:type="pct"/>
                    <w:hideMark/>
                  </w:tcPr>
                  <w:p w14:paraId="2B5740FB" w14:textId="77777777" w:rsidR="005675C3" w:rsidRDefault="005675C3">
                    <w:pPr>
                      <w:pStyle w:val="Bibliografa"/>
                      <w:rPr>
                        <w:noProof/>
                        <w:lang w:val="es-ES"/>
                      </w:rPr>
                    </w:pPr>
                    <w:r>
                      <w:rPr>
                        <w:noProof/>
                        <w:lang w:val="es-ES"/>
                      </w:rPr>
                      <w:t xml:space="preserve">[28] </w:t>
                    </w:r>
                  </w:p>
                </w:tc>
                <w:tc>
                  <w:tcPr>
                    <w:tcW w:w="0" w:type="auto"/>
                    <w:hideMark/>
                  </w:tcPr>
                  <w:p w14:paraId="4D64A065" w14:textId="77777777" w:rsidR="005675C3" w:rsidRDefault="005675C3">
                    <w:pPr>
                      <w:pStyle w:val="Bibliografa"/>
                      <w:rPr>
                        <w:noProof/>
                        <w:lang w:val="es-ES"/>
                      </w:rPr>
                    </w:pPr>
                    <w:r>
                      <w:rPr>
                        <w:noProof/>
                        <w:lang w:val="es-ES"/>
                      </w:rPr>
                      <w:t>Wikipedia, «https://es.wikipedia.org/wiki/Apache_Cordova,» [En línea]. Available: https://es.wikipedia.org/wiki/Apache_Cordova. [Último acceso: Octubre 2017].</w:t>
                    </w:r>
                  </w:p>
                </w:tc>
              </w:tr>
            </w:tbl>
            <w:p w14:paraId="0970C39C" w14:textId="77777777" w:rsidR="005675C3" w:rsidRDefault="005675C3">
              <w:pPr>
                <w:divId w:val="797718588"/>
                <w:rPr>
                  <w:rFonts w:eastAsia="Times New Roman"/>
                  <w:noProof/>
                </w:rPr>
              </w:pPr>
            </w:p>
            <w:p w14:paraId="1D22518A" w14:textId="644D8CE9" w:rsidR="00891EA5" w:rsidRDefault="00891EA5" w:rsidP="00DE593E">
              <w:r>
                <w:rPr>
                  <w:b/>
                  <w:bCs/>
                </w:rPr>
                <w:fldChar w:fldCharType="end"/>
              </w:r>
            </w:p>
          </w:sdtContent>
        </w:sdt>
      </w:sdtContent>
    </w:sdt>
    <w:p w14:paraId="60BBEFC8" w14:textId="5F1AD51F" w:rsidR="0069282B" w:rsidRPr="0078650E" w:rsidRDefault="0069282B" w:rsidP="0069282B">
      <w:pPr>
        <w:rPr>
          <w:rFonts w:ascii="Arial" w:eastAsia="Times New Roman" w:hAnsi="Arial" w:cs="Arial"/>
          <w:color w:val="auto"/>
          <w:sz w:val="24"/>
          <w:szCs w:val="24"/>
          <w:shd w:val="clear" w:color="auto" w:fill="FFFFFF"/>
        </w:rPr>
      </w:pPr>
    </w:p>
    <w:p w14:paraId="24EAAECA" w14:textId="77777777" w:rsidR="0069282B" w:rsidRPr="0074188B" w:rsidRDefault="0069282B" w:rsidP="0069282B">
      <w:pPr>
        <w:rPr>
          <w:rFonts w:ascii="Arial" w:eastAsia="Times New Roman" w:hAnsi="Arial" w:cs="Arial"/>
          <w:color w:val="333333"/>
          <w:sz w:val="24"/>
          <w:szCs w:val="24"/>
          <w:shd w:val="clear" w:color="auto" w:fill="FFFFFF"/>
        </w:rPr>
      </w:pPr>
    </w:p>
    <w:p w14:paraId="5A403AC5" w14:textId="77777777" w:rsidR="0069282B" w:rsidRPr="0074188B" w:rsidRDefault="0069282B" w:rsidP="0069282B">
      <w:pPr>
        <w:rPr>
          <w:rFonts w:ascii="Arial" w:eastAsia="Times New Roman" w:hAnsi="Arial" w:cs="Arial"/>
          <w:color w:val="333333"/>
          <w:sz w:val="24"/>
          <w:szCs w:val="24"/>
          <w:shd w:val="clear" w:color="auto" w:fill="FFFFFF"/>
        </w:rPr>
      </w:pPr>
    </w:p>
    <w:bookmarkEnd w:id="79"/>
    <w:p w14:paraId="6D1B8B07" w14:textId="77777777" w:rsidR="0069282B" w:rsidRPr="0074188B" w:rsidRDefault="0069282B" w:rsidP="0069282B">
      <w:pPr>
        <w:rPr>
          <w:rFonts w:ascii="Arial" w:eastAsia="Times New Roman" w:hAnsi="Arial" w:cs="Arial"/>
          <w:color w:val="333333"/>
          <w:sz w:val="24"/>
          <w:szCs w:val="24"/>
          <w:shd w:val="clear" w:color="auto" w:fill="FFFFFF"/>
        </w:rPr>
      </w:pPr>
    </w:p>
    <w:p w14:paraId="54B18839" w14:textId="77777777" w:rsidR="0069282B" w:rsidRDefault="0069282B" w:rsidP="0069282B"/>
    <w:p w14:paraId="2875690D" w14:textId="3B0AF783" w:rsidR="00294A12" w:rsidRPr="00111F52" w:rsidRDefault="00294A12" w:rsidP="00111F52">
      <w:pPr>
        <w:rPr>
          <w:rFonts w:ascii="Arial" w:hAnsi="Arial" w:cs="Arial"/>
          <w:sz w:val="24"/>
          <w:szCs w:val="24"/>
        </w:rPr>
      </w:pPr>
    </w:p>
    <w:sectPr w:rsidR="00294A12" w:rsidRPr="00111F52">
      <w:headerReference w:type="default" r:id="rId171"/>
      <w:footerReference w:type="default" r:id="rId1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316B89" w14:textId="77777777" w:rsidR="009F3AB5" w:rsidRDefault="009F3AB5">
      <w:r>
        <w:separator/>
      </w:r>
    </w:p>
  </w:endnote>
  <w:endnote w:type="continuationSeparator" w:id="0">
    <w:p w14:paraId="65B863EF" w14:textId="77777777" w:rsidR="009F3AB5" w:rsidRDefault="009F3AB5">
      <w:r>
        <w:continuationSeparator/>
      </w:r>
    </w:p>
  </w:endnote>
  <w:endnote w:id="1">
    <w:p w14:paraId="2F725A93" w14:textId="77777777" w:rsidR="009225FD" w:rsidRDefault="009225FD" w:rsidP="0082601E">
      <w:pPr>
        <w:pStyle w:val="Textonotaalfinal"/>
      </w:pPr>
      <w:r>
        <w:rPr>
          <w:rStyle w:val="Refdenotaalfinal"/>
        </w:rPr>
        <w:endnoteRef/>
      </w:r>
      <w:r>
        <w:t xml:space="preserve"> </w:t>
      </w:r>
      <w:hyperlink r:id="rId1" w:history="1">
        <w:r w:rsidRPr="00D51FF5">
          <w:rPr>
            <w:rStyle w:val="Hipervnculo"/>
          </w:rPr>
          <w:t>https://www.raspberrypi.org/downloads/raspbian/</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Helvetica">
    <w:altName w:val="Sylfaen"/>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roid Sans Mono">
    <w:altName w:val="Times New Roman"/>
    <w:panose1 w:val="00000000000000000000"/>
    <w:charset w:val="00"/>
    <w:family w:val="modern"/>
    <w:notTrueType/>
    <w:pitch w:val="fixed"/>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04"/>
      <w:gridCol w:w="3530"/>
    </w:tblGrid>
    <w:tr w:rsidR="009225FD"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9225FD" w:rsidRDefault="009225FD">
          <w:pPr>
            <w:pStyle w:val="Encabezado"/>
            <w:rPr>
              <w:caps/>
              <w:sz w:val="18"/>
            </w:rPr>
          </w:pPr>
        </w:p>
      </w:tc>
      <w:tc>
        <w:tcPr>
          <w:tcW w:w="3757" w:type="dxa"/>
          <w:shd w:val="clear" w:color="auto" w:fill="4472C4" w:themeFill="accent1"/>
          <w:tcMar>
            <w:top w:w="0" w:type="dxa"/>
            <w:bottom w:w="0" w:type="dxa"/>
          </w:tcMar>
        </w:tcPr>
        <w:p w14:paraId="1B91474B" w14:textId="77777777" w:rsidR="009225FD" w:rsidRDefault="009225FD">
          <w:pPr>
            <w:pStyle w:val="Encabezado"/>
            <w:jc w:val="right"/>
            <w:rPr>
              <w:caps/>
              <w:sz w:val="18"/>
            </w:rPr>
          </w:pPr>
        </w:p>
      </w:tc>
    </w:tr>
    <w:tr w:rsidR="009225FD"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5502" w:type="dxa"/>
              <w:shd w:val="clear" w:color="auto" w:fill="auto"/>
              <w:vAlign w:val="center"/>
            </w:tcPr>
            <w:p w14:paraId="607AB3EE" w14:textId="4396E4B7" w:rsidR="009225FD" w:rsidRDefault="009225FD">
              <w:pPr>
                <w:pStyle w:val="Piedepgina"/>
                <w:rPr>
                  <w:caps/>
                  <w:color w:val="808080" w:themeColor="background1" w:themeShade="80"/>
                  <w:sz w:val="18"/>
                  <w:szCs w:val="18"/>
                </w:rPr>
              </w:pPr>
              <w:r>
                <w:t>Mansilla - Schlapp / Tutor: Lic. Defossé Nahuel</w:t>
              </w:r>
            </w:p>
          </w:tc>
        </w:sdtContent>
      </w:sdt>
      <w:tc>
        <w:tcPr>
          <w:tcW w:w="3757" w:type="dxa"/>
          <w:shd w:val="clear" w:color="auto" w:fill="auto"/>
          <w:vAlign w:val="center"/>
        </w:tcPr>
        <w:p w14:paraId="5E558D19" w14:textId="1D4BCEBD" w:rsidR="009225FD" w:rsidRDefault="009225FD">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Pr="008D6B3A">
            <w:rPr>
              <w:caps/>
              <w:noProof/>
              <w:color w:val="808080" w:themeColor="background1" w:themeShade="80"/>
              <w:sz w:val="18"/>
              <w:szCs w:val="18"/>
              <w:lang w:val="es-ES"/>
            </w:rPr>
            <w:t>80</w:t>
          </w:r>
          <w:r>
            <w:rPr>
              <w:caps/>
              <w:color w:val="808080" w:themeColor="background1" w:themeShade="80"/>
              <w:sz w:val="18"/>
              <w:szCs w:val="18"/>
            </w:rPr>
            <w:fldChar w:fldCharType="end"/>
          </w:r>
        </w:p>
      </w:tc>
    </w:tr>
  </w:tbl>
  <w:p w14:paraId="54E3B2B5" w14:textId="77777777" w:rsidR="009225FD" w:rsidRDefault="009225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7811D" w14:textId="77777777" w:rsidR="009F3AB5" w:rsidRDefault="009F3AB5">
      <w:r>
        <w:separator/>
      </w:r>
    </w:p>
  </w:footnote>
  <w:footnote w:type="continuationSeparator" w:id="0">
    <w:p w14:paraId="58C406BB" w14:textId="77777777" w:rsidR="009F3AB5" w:rsidRDefault="009F3AB5">
      <w:r>
        <w:continuationSeparator/>
      </w:r>
    </w:p>
  </w:footnote>
  <w:footnote w:id="1">
    <w:p w14:paraId="247C618E" w14:textId="77777777" w:rsidR="009225FD" w:rsidRPr="00767DAF" w:rsidRDefault="009225FD" w:rsidP="0069282B">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52B758A8" w14:textId="77777777" w:rsidR="009225FD" w:rsidRPr="006D1F71" w:rsidRDefault="009225FD" w:rsidP="0069282B">
      <w:pPr>
        <w:pStyle w:val="Textonotapie"/>
        <w:rPr>
          <w:sz w:val="20"/>
          <w:szCs w:val="20"/>
        </w:rPr>
      </w:pPr>
      <w:r w:rsidRPr="006D1F71">
        <w:rPr>
          <w:rStyle w:val="Refdenotaalpie"/>
          <w:sz w:val="20"/>
          <w:szCs w:val="20"/>
        </w:rPr>
        <w:footnoteRef/>
      </w:r>
      <w:r w:rsidRPr="006D1F71">
        <w:rPr>
          <w:sz w:val="20"/>
          <w:szCs w:val="20"/>
        </w:rPr>
        <w:t xml:space="preserve"> “Arduino nace como una solución para los diseñadores…”” Donde más se está potenciando es en la educación…” Matías Scovotti, director pedagógico y co-fundador de Educabot. </w:t>
      </w:r>
      <w:hyperlink r:id="rId1" w:history="1">
        <w:r w:rsidRPr="006D1F71">
          <w:rPr>
            <w:rStyle w:val="Hipervnculo"/>
            <w:sz w:val="20"/>
            <w:szCs w:val="20"/>
          </w:rPr>
          <w:t>http://www.telam.com.ar/notas/201704/184406-robotica-arduino-day.html</w:t>
        </w:r>
      </w:hyperlink>
      <w:r w:rsidRPr="006D1F71">
        <w:rPr>
          <w:sz w:val="20"/>
          <w:szCs w:val="20"/>
        </w:rPr>
        <w:t xml:space="preserve"> </w:t>
      </w:r>
    </w:p>
  </w:footnote>
  <w:footnote w:id="3">
    <w:p w14:paraId="3435455A" w14:textId="77777777" w:rsidR="009225FD" w:rsidRDefault="009225FD" w:rsidP="008F38A1">
      <w:pPr>
        <w:rPr>
          <w:rFonts w:ascii="Arial" w:hAnsi="Arial" w:cs="Arial"/>
          <w:sz w:val="24"/>
          <w:szCs w:val="24"/>
        </w:rPr>
      </w:pPr>
      <w:r>
        <w:rPr>
          <w:rStyle w:val="Refdenotaalpie"/>
        </w:rPr>
        <w:footnoteRef/>
      </w:r>
      <w:r>
        <w:t xml:space="preserve"> </w:t>
      </w:r>
      <w:r>
        <w:rPr>
          <w:rFonts w:ascii="Arial" w:hAnsi="Arial" w:cs="Arial"/>
          <w:sz w:val="24"/>
          <w:szCs w:val="24"/>
        </w:rPr>
        <w:t>El uso de algunos de estos módulos queda en forma tentativa, dado que existen también en la Raspberry y su uso puede ser complementario.</w:t>
      </w:r>
    </w:p>
    <w:p w14:paraId="7AB265E2" w14:textId="77777777" w:rsidR="009225FD" w:rsidRDefault="009225FD" w:rsidP="008F38A1">
      <w:pPr>
        <w:pStyle w:val="Textonotapie"/>
      </w:pPr>
    </w:p>
  </w:footnote>
  <w:footnote w:id="4">
    <w:p w14:paraId="03FA40AD" w14:textId="77777777" w:rsidR="009225FD" w:rsidRDefault="009225FD" w:rsidP="00DF3D9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 w:id="5">
    <w:p w14:paraId="6F653414" w14:textId="27AB6F06" w:rsidR="009225FD" w:rsidRDefault="009225FD" w:rsidP="00D75417">
      <w:pPr>
        <w:pStyle w:val="Textonotapie"/>
        <w:jc w:val="left"/>
      </w:pPr>
      <w:r>
        <w:rPr>
          <w:rStyle w:val="Refdenotaalpie"/>
        </w:rPr>
        <w:footnoteRef/>
      </w:r>
      <w:r>
        <w:t xml:space="preserve"> Se puede obtener del siguiente sitio web </w:t>
      </w:r>
      <w:hyperlink r:id="rId4" w:history="1">
        <w:r w:rsidRPr="007750A7">
          <w:rPr>
            <w:rStyle w:val="Hipervnculo"/>
          </w:rPr>
          <w:t>https://github.com/firmata/ConfigurableFirmata</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9225FD" w:rsidRDefault="009225FD">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3AF8139" w14:textId="77777777" w:rsidR="009225FD" w:rsidRDefault="009225FD">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5"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3AF8139" w14:textId="77777777" w:rsidR="009225FD" w:rsidRDefault="009225FD">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8543BBE"/>
    <w:multiLevelType w:val="hybridMultilevel"/>
    <w:tmpl w:val="3D649F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20BB2"/>
    <w:multiLevelType w:val="multilevel"/>
    <w:tmpl w:val="CB8E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D666D"/>
    <w:multiLevelType w:val="hybridMultilevel"/>
    <w:tmpl w:val="659A32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04C21"/>
    <w:multiLevelType w:val="hybridMultilevel"/>
    <w:tmpl w:val="887EE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E02D4E"/>
    <w:multiLevelType w:val="hybridMultilevel"/>
    <w:tmpl w:val="7B8AE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F945F0"/>
    <w:multiLevelType w:val="hybridMultilevel"/>
    <w:tmpl w:val="8038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DA73B1"/>
    <w:multiLevelType w:val="multilevel"/>
    <w:tmpl w:val="1EA0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2BE2459"/>
    <w:multiLevelType w:val="multilevel"/>
    <w:tmpl w:val="534E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B53E90"/>
    <w:multiLevelType w:val="multilevel"/>
    <w:tmpl w:val="A9F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EE3C1D"/>
    <w:multiLevelType w:val="multilevel"/>
    <w:tmpl w:val="B6B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9"/>
  </w:num>
  <w:num w:numId="2">
    <w:abstractNumId w:val="20"/>
  </w:num>
  <w:num w:numId="3">
    <w:abstractNumId w:val="18"/>
  </w:num>
  <w:num w:numId="4">
    <w:abstractNumId w:val="8"/>
  </w:num>
  <w:num w:numId="5">
    <w:abstractNumId w:val="26"/>
  </w:num>
  <w:num w:numId="6">
    <w:abstractNumId w:val="28"/>
  </w:num>
  <w:num w:numId="7">
    <w:abstractNumId w:val="17"/>
  </w:num>
  <w:num w:numId="8">
    <w:abstractNumId w:val="25"/>
  </w:num>
  <w:num w:numId="9">
    <w:abstractNumId w:val="6"/>
  </w:num>
  <w:num w:numId="10">
    <w:abstractNumId w:val="12"/>
  </w:num>
  <w:num w:numId="11">
    <w:abstractNumId w:val="23"/>
  </w:num>
  <w:num w:numId="12">
    <w:abstractNumId w:val="10"/>
  </w:num>
  <w:num w:numId="13">
    <w:abstractNumId w:val="15"/>
  </w:num>
  <w:num w:numId="14">
    <w:abstractNumId w:val="24"/>
  </w:num>
  <w:num w:numId="15">
    <w:abstractNumId w:val="11"/>
  </w:num>
  <w:num w:numId="16">
    <w:abstractNumId w:val="4"/>
  </w:num>
  <w:num w:numId="17">
    <w:abstractNumId w:val="2"/>
  </w:num>
  <w:num w:numId="18">
    <w:abstractNumId w:val="1"/>
  </w:num>
  <w:num w:numId="19">
    <w:abstractNumId w:val="0"/>
  </w:num>
  <w:num w:numId="20">
    <w:abstractNumId w:val="5"/>
  </w:num>
  <w:num w:numId="21">
    <w:abstractNumId w:val="13"/>
  </w:num>
  <w:num w:numId="22">
    <w:abstractNumId w:val="3"/>
  </w:num>
  <w:num w:numId="23">
    <w:abstractNumId w:val="16"/>
  </w:num>
  <w:num w:numId="24">
    <w:abstractNumId w:val="21"/>
  </w:num>
  <w:num w:numId="25">
    <w:abstractNumId w:val="19"/>
  </w:num>
  <w:num w:numId="26">
    <w:abstractNumId w:val="22"/>
  </w:num>
  <w:num w:numId="27">
    <w:abstractNumId w:val="27"/>
  </w:num>
  <w:num w:numId="28">
    <w:abstractNumId w:val="9"/>
  </w:num>
  <w:num w:numId="29">
    <w:abstractNumId w:val="7"/>
  </w:num>
  <w:num w:numId="30">
    <w:abstractNumId w:val="14"/>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gustin Schlapp">
    <w15:presenceInfo w15:providerId="Windows Live" w15:userId="ca6290dba34ea0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051DD"/>
    <w:rsid w:val="00005B5C"/>
    <w:rsid w:val="00030E3C"/>
    <w:rsid w:val="00034CD0"/>
    <w:rsid w:val="00035C2D"/>
    <w:rsid w:val="00035FC5"/>
    <w:rsid w:val="000365AD"/>
    <w:rsid w:val="00040E01"/>
    <w:rsid w:val="00043977"/>
    <w:rsid w:val="00044D0F"/>
    <w:rsid w:val="00052300"/>
    <w:rsid w:val="00054584"/>
    <w:rsid w:val="00054C39"/>
    <w:rsid w:val="00056A98"/>
    <w:rsid w:val="0005733A"/>
    <w:rsid w:val="00060E43"/>
    <w:rsid w:val="00063133"/>
    <w:rsid w:val="0006546A"/>
    <w:rsid w:val="000665A2"/>
    <w:rsid w:val="000801D6"/>
    <w:rsid w:val="000807EC"/>
    <w:rsid w:val="00083C34"/>
    <w:rsid w:val="000850CA"/>
    <w:rsid w:val="000A22C7"/>
    <w:rsid w:val="000B0A49"/>
    <w:rsid w:val="000B1150"/>
    <w:rsid w:val="000C1998"/>
    <w:rsid w:val="000C2FCC"/>
    <w:rsid w:val="000C4D75"/>
    <w:rsid w:val="000C73CB"/>
    <w:rsid w:val="000D0DC6"/>
    <w:rsid w:val="000D161B"/>
    <w:rsid w:val="000D681A"/>
    <w:rsid w:val="000D784C"/>
    <w:rsid w:val="000E38FB"/>
    <w:rsid w:val="000F7BE7"/>
    <w:rsid w:val="00110C16"/>
    <w:rsid w:val="00111E24"/>
    <w:rsid w:val="00111F52"/>
    <w:rsid w:val="00126B93"/>
    <w:rsid w:val="001313E5"/>
    <w:rsid w:val="00137D08"/>
    <w:rsid w:val="00146364"/>
    <w:rsid w:val="00146FF9"/>
    <w:rsid w:val="00152E42"/>
    <w:rsid w:val="001536AD"/>
    <w:rsid w:val="00157DFC"/>
    <w:rsid w:val="00160BB4"/>
    <w:rsid w:val="00163501"/>
    <w:rsid w:val="00163F4D"/>
    <w:rsid w:val="00165E39"/>
    <w:rsid w:val="0017267E"/>
    <w:rsid w:val="00173F4F"/>
    <w:rsid w:val="00177CE1"/>
    <w:rsid w:val="0018673B"/>
    <w:rsid w:val="001872BC"/>
    <w:rsid w:val="001909AE"/>
    <w:rsid w:val="0019110A"/>
    <w:rsid w:val="00194ED3"/>
    <w:rsid w:val="0019572A"/>
    <w:rsid w:val="001A78D3"/>
    <w:rsid w:val="001B0B38"/>
    <w:rsid w:val="001B4766"/>
    <w:rsid w:val="001B49FA"/>
    <w:rsid w:val="001C11FE"/>
    <w:rsid w:val="001C32CF"/>
    <w:rsid w:val="001C33FD"/>
    <w:rsid w:val="001C344F"/>
    <w:rsid w:val="001C6C7E"/>
    <w:rsid w:val="001D4021"/>
    <w:rsid w:val="001E18A5"/>
    <w:rsid w:val="001E2E1A"/>
    <w:rsid w:val="001E43E1"/>
    <w:rsid w:val="001E4EE3"/>
    <w:rsid w:val="001E5D7D"/>
    <w:rsid w:val="001E70C6"/>
    <w:rsid w:val="001F130F"/>
    <w:rsid w:val="001F53D0"/>
    <w:rsid w:val="001F5C12"/>
    <w:rsid w:val="001F7CDE"/>
    <w:rsid w:val="002036B9"/>
    <w:rsid w:val="00205B23"/>
    <w:rsid w:val="002113D4"/>
    <w:rsid w:val="00211686"/>
    <w:rsid w:val="00211F8A"/>
    <w:rsid w:val="00214F13"/>
    <w:rsid w:val="00222B70"/>
    <w:rsid w:val="00223672"/>
    <w:rsid w:val="00224885"/>
    <w:rsid w:val="00225E89"/>
    <w:rsid w:val="002268B3"/>
    <w:rsid w:val="002275F5"/>
    <w:rsid w:val="002319DD"/>
    <w:rsid w:val="002330FE"/>
    <w:rsid w:val="002333AE"/>
    <w:rsid w:val="00235114"/>
    <w:rsid w:val="00236A45"/>
    <w:rsid w:val="00240512"/>
    <w:rsid w:val="00241216"/>
    <w:rsid w:val="002451B8"/>
    <w:rsid w:val="00246091"/>
    <w:rsid w:val="002501D8"/>
    <w:rsid w:val="00261589"/>
    <w:rsid w:val="00272C38"/>
    <w:rsid w:val="00285D66"/>
    <w:rsid w:val="00286527"/>
    <w:rsid w:val="00287DD8"/>
    <w:rsid w:val="002914F6"/>
    <w:rsid w:val="00294A12"/>
    <w:rsid w:val="002A1880"/>
    <w:rsid w:val="002A378E"/>
    <w:rsid w:val="002A4B25"/>
    <w:rsid w:val="002A4FB3"/>
    <w:rsid w:val="002A5648"/>
    <w:rsid w:val="002B1367"/>
    <w:rsid w:val="002B3947"/>
    <w:rsid w:val="002B5362"/>
    <w:rsid w:val="002B7A41"/>
    <w:rsid w:val="002C26AF"/>
    <w:rsid w:val="002C59B5"/>
    <w:rsid w:val="002E148A"/>
    <w:rsid w:val="002E48E3"/>
    <w:rsid w:val="002E4FC0"/>
    <w:rsid w:val="002E56D9"/>
    <w:rsid w:val="002F193D"/>
    <w:rsid w:val="002F6454"/>
    <w:rsid w:val="002F6FD0"/>
    <w:rsid w:val="0030441E"/>
    <w:rsid w:val="00305DBF"/>
    <w:rsid w:val="00314F9F"/>
    <w:rsid w:val="00323158"/>
    <w:rsid w:val="00331377"/>
    <w:rsid w:val="00333C71"/>
    <w:rsid w:val="0033427A"/>
    <w:rsid w:val="00334896"/>
    <w:rsid w:val="00354647"/>
    <w:rsid w:val="00354B67"/>
    <w:rsid w:val="00355687"/>
    <w:rsid w:val="00360302"/>
    <w:rsid w:val="00362CF4"/>
    <w:rsid w:val="00362D11"/>
    <w:rsid w:val="00363164"/>
    <w:rsid w:val="003652B3"/>
    <w:rsid w:val="00370218"/>
    <w:rsid w:val="003728CE"/>
    <w:rsid w:val="00380002"/>
    <w:rsid w:val="0038164A"/>
    <w:rsid w:val="003821E3"/>
    <w:rsid w:val="003917AD"/>
    <w:rsid w:val="00393E1C"/>
    <w:rsid w:val="0039563B"/>
    <w:rsid w:val="003A3718"/>
    <w:rsid w:val="003A616E"/>
    <w:rsid w:val="003B0087"/>
    <w:rsid w:val="003B180E"/>
    <w:rsid w:val="003C1333"/>
    <w:rsid w:val="003D2B3E"/>
    <w:rsid w:val="003D4DCC"/>
    <w:rsid w:val="003D6AB4"/>
    <w:rsid w:val="003D7320"/>
    <w:rsid w:val="003E1CDD"/>
    <w:rsid w:val="00406496"/>
    <w:rsid w:val="004072AD"/>
    <w:rsid w:val="004119E0"/>
    <w:rsid w:val="004226B0"/>
    <w:rsid w:val="00425235"/>
    <w:rsid w:val="00427255"/>
    <w:rsid w:val="0043221E"/>
    <w:rsid w:val="004377B9"/>
    <w:rsid w:val="0044184A"/>
    <w:rsid w:val="004419AC"/>
    <w:rsid w:val="00441EB8"/>
    <w:rsid w:val="00445EEB"/>
    <w:rsid w:val="004533E2"/>
    <w:rsid w:val="0045415A"/>
    <w:rsid w:val="00455BF0"/>
    <w:rsid w:val="00464F9E"/>
    <w:rsid w:val="004744E5"/>
    <w:rsid w:val="00480DDB"/>
    <w:rsid w:val="00480F23"/>
    <w:rsid w:val="004854D0"/>
    <w:rsid w:val="004875F5"/>
    <w:rsid w:val="00491F27"/>
    <w:rsid w:val="00495B48"/>
    <w:rsid w:val="00495E81"/>
    <w:rsid w:val="004A392B"/>
    <w:rsid w:val="004A650B"/>
    <w:rsid w:val="004A6E44"/>
    <w:rsid w:val="004B03EA"/>
    <w:rsid w:val="004B2B87"/>
    <w:rsid w:val="004B61D1"/>
    <w:rsid w:val="004B6838"/>
    <w:rsid w:val="004B6B4A"/>
    <w:rsid w:val="004B70E9"/>
    <w:rsid w:val="004C7DEA"/>
    <w:rsid w:val="004D0171"/>
    <w:rsid w:val="004D273A"/>
    <w:rsid w:val="004D37FA"/>
    <w:rsid w:val="004D454F"/>
    <w:rsid w:val="004D4A3D"/>
    <w:rsid w:val="004E75B0"/>
    <w:rsid w:val="00511BA9"/>
    <w:rsid w:val="00514185"/>
    <w:rsid w:val="005314EC"/>
    <w:rsid w:val="00536607"/>
    <w:rsid w:val="005379D7"/>
    <w:rsid w:val="005459D9"/>
    <w:rsid w:val="005675C3"/>
    <w:rsid w:val="00574280"/>
    <w:rsid w:val="005747C8"/>
    <w:rsid w:val="005777BC"/>
    <w:rsid w:val="00580167"/>
    <w:rsid w:val="005801D0"/>
    <w:rsid w:val="00582294"/>
    <w:rsid w:val="00592161"/>
    <w:rsid w:val="0059497B"/>
    <w:rsid w:val="00597FAF"/>
    <w:rsid w:val="005A641A"/>
    <w:rsid w:val="005A674E"/>
    <w:rsid w:val="005A7426"/>
    <w:rsid w:val="005A7CA5"/>
    <w:rsid w:val="005B1E59"/>
    <w:rsid w:val="005B2BBC"/>
    <w:rsid w:val="005B2D67"/>
    <w:rsid w:val="005B55B3"/>
    <w:rsid w:val="005B58DC"/>
    <w:rsid w:val="005C0756"/>
    <w:rsid w:val="005C7038"/>
    <w:rsid w:val="005C72CC"/>
    <w:rsid w:val="005C7821"/>
    <w:rsid w:val="005C7DF5"/>
    <w:rsid w:val="005D0A91"/>
    <w:rsid w:val="005D526C"/>
    <w:rsid w:val="005D7016"/>
    <w:rsid w:val="005E7E1B"/>
    <w:rsid w:val="005F4A08"/>
    <w:rsid w:val="005F5B05"/>
    <w:rsid w:val="0060652A"/>
    <w:rsid w:val="006109F5"/>
    <w:rsid w:val="00612EA1"/>
    <w:rsid w:val="0061361E"/>
    <w:rsid w:val="00616710"/>
    <w:rsid w:val="00620978"/>
    <w:rsid w:val="00620CC5"/>
    <w:rsid w:val="00630BA3"/>
    <w:rsid w:val="00630D03"/>
    <w:rsid w:val="00631CF3"/>
    <w:rsid w:val="00634348"/>
    <w:rsid w:val="00637B58"/>
    <w:rsid w:val="006426B9"/>
    <w:rsid w:val="00642EE1"/>
    <w:rsid w:val="00646568"/>
    <w:rsid w:val="00651ECF"/>
    <w:rsid w:val="00656116"/>
    <w:rsid w:val="0066188E"/>
    <w:rsid w:val="0066259F"/>
    <w:rsid w:val="00662F22"/>
    <w:rsid w:val="0066568F"/>
    <w:rsid w:val="0066610C"/>
    <w:rsid w:val="006701C9"/>
    <w:rsid w:val="00670996"/>
    <w:rsid w:val="00673E7D"/>
    <w:rsid w:val="00680F01"/>
    <w:rsid w:val="00681FD0"/>
    <w:rsid w:val="00684A2E"/>
    <w:rsid w:val="0069282B"/>
    <w:rsid w:val="006936B7"/>
    <w:rsid w:val="006B6521"/>
    <w:rsid w:val="006C2FA0"/>
    <w:rsid w:val="006C4B3B"/>
    <w:rsid w:val="006C4BE2"/>
    <w:rsid w:val="006C746C"/>
    <w:rsid w:val="006D1DDA"/>
    <w:rsid w:val="006D5CC6"/>
    <w:rsid w:val="006D653B"/>
    <w:rsid w:val="006D6B4B"/>
    <w:rsid w:val="006E0F15"/>
    <w:rsid w:val="006E1039"/>
    <w:rsid w:val="006E13CC"/>
    <w:rsid w:val="006E2354"/>
    <w:rsid w:val="006E391D"/>
    <w:rsid w:val="006E5A54"/>
    <w:rsid w:val="006F3399"/>
    <w:rsid w:val="00702292"/>
    <w:rsid w:val="00703D42"/>
    <w:rsid w:val="007217F8"/>
    <w:rsid w:val="007257E5"/>
    <w:rsid w:val="007319E9"/>
    <w:rsid w:val="007335E8"/>
    <w:rsid w:val="00733AA4"/>
    <w:rsid w:val="007364F2"/>
    <w:rsid w:val="00744251"/>
    <w:rsid w:val="00745153"/>
    <w:rsid w:val="00746CFF"/>
    <w:rsid w:val="00757C36"/>
    <w:rsid w:val="00761CD9"/>
    <w:rsid w:val="00761EDE"/>
    <w:rsid w:val="007636B5"/>
    <w:rsid w:val="007640BC"/>
    <w:rsid w:val="00767DAF"/>
    <w:rsid w:val="00770B65"/>
    <w:rsid w:val="00776AEA"/>
    <w:rsid w:val="0078650E"/>
    <w:rsid w:val="00793828"/>
    <w:rsid w:val="007A4D3B"/>
    <w:rsid w:val="007A53EB"/>
    <w:rsid w:val="007A5909"/>
    <w:rsid w:val="007B6245"/>
    <w:rsid w:val="007C200B"/>
    <w:rsid w:val="007C4BCD"/>
    <w:rsid w:val="007C5379"/>
    <w:rsid w:val="007D2B60"/>
    <w:rsid w:val="007D39FA"/>
    <w:rsid w:val="007D5472"/>
    <w:rsid w:val="007E3FBE"/>
    <w:rsid w:val="007E4159"/>
    <w:rsid w:val="007F512D"/>
    <w:rsid w:val="00801308"/>
    <w:rsid w:val="0080447E"/>
    <w:rsid w:val="0080658D"/>
    <w:rsid w:val="0080782B"/>
    <w:rsid w:val="0081152E"/>
    <w:rsid w:val="008128BE"/>
    <w:rsid w:val="008159B7"/>
    <w:rsid w:val="0082288B"/>
    <w:rsid w:val="00822F62"/>
    <w:rsid w:val="0082601E"/>
    <w:rsid w:val="00827BEA"/>
    <w:rsid w:val="00830DFC"/>
    <w:rsid w:val="00833105"/>
    <w:rsid w:val="0083348D"/>
    <w:rsid w:val="0083456F"/>
    <w:rsid w:val="00834D14"/>
    <w:rsid w:val="0084385F"/>
    <w:rsid w:val="00844330"/>
    <w:rsid w:val="00853483"/>
    <w:rsid w:val="0087042B"/>
    <w:rsid w:val="00871ADA"/>
    <w:rsid w:val="0087434F"/>
    <w:rsid w:val="0087604A"/>
    <w:rsid w:val="00882DCD"/>
    <w:rsid w:val="008831B2"/>
    <w:rsid w:val="0088341F"/>
    <w:rsid w:val="008837ED"/>
    <w:rsid w:val="008843E9"/>
    <w:rsid w:val="00884CFC"/>
    <w:rsid w:val="008854F0"/>
    <w:rsid w:val="0088605B"/>
    <w:rsid w:val="00887CEE"/>
    <w:rsid w:val="00891E96"/>
    <w:rsid w:val="00891EA5"/>
    <w:rsid w:val="00894C5C"/>
    <w:rsid w:val="00894D02"/>
    <w:rsid w:val="008958F1"/>
    <w:rsid w:val="00897799"/>
    <w:rsid w:val="00897AEB"/>
    <w:rsid w:val="008A0191"/>
    <w:rsid w:val="008A0AAD"/>
    <w:rsid w:val="008A260A"/>
    <w:rsid w:val="008A5202"/>
    <w:rsid w:val="008B36AF"/>
    <w:rsid w:val="008B6A96"/>
    <w:rsid w:val="008C1EAC"/>
    <w:rsid w:val="008C1EE5"/>
    <w:rsid w:val="008D2800"/>
    <w:rsid w:val="008D3897"/>
    <w:rsid w:val="008D6B3A"/>
    <w:rsid w:val="008E10C8"/>
    <w:rsid w:val="008E36BA"/>
    <w:rsid w:val="008E438F"/>
    <w:rsid w:val="008F1AA2"/>
    <w:rsid w:val="008F38A1"/>
    <w:rsid w:val="008F3D32"/>
    <w:rsid w:val="008F5898"/>
    <w:rsid w:val="008F69AD"/>
    <w:rsid w:val="00902329"/>
    <w:rsid w:val="00904975"/>
    <w:rsid w:val="0090512F"/>
    <w:rsid w:val="00911078"/>
    <w:rsid w:val="0091190B"/>
    <w:rsid w:val="009225FD"/>
    <w:rsid w:val="009249C3"/>
    <w:rsid w:val="009263C0"/>
    <w:rsid w:val="00927ACA"/>
    <w:rsid w:val="009379B8"/>
    <w:rsid w:val="0094039A"/>
    <w:rsid w:val="009415C0"/>
    <w:rsid w:val="00941617"/>
    <w:rsid w:val="0094418C"/>
    <w:rsid w:val="00944EA3"/>
    <w:rsid w:val="009511BB"/>
    <w:rsid w:val="00951EBB"/>
    <w:rsid w:val="00953E88"/>
    <w:rsid w:val="00957AA8"/>
    <w:rsid w:val="00970676"/>
    <w:rsid w:val="009722B5"/>
    <w:rsid w:val="00974DCC"/>
    <w:rsid w:val="00975822"/>
    <w:rsid w:val="0097736E"/>
    <w:rsid w:val="00980ACB"/>
    <w:rsid w:val="00983065"/>
    <w:rsid w:val="00984219"/>
    <w:rsid w:val="009870EE"/>
    <w:rsid w:val="00990F3E"/>
    <w:rsid w:val="009A4F67"/>
    <w:rsid w:val="009A779E"/>
    <w:rsid w:val="009B5E50"/>
    <w:rsid w:val="009C3B0E"/>
    <w:rsid w:val="009C7F04"/>
    <w:rsid w:val="009E0758"/>
    <w:rsid w:val="009E2F34"/>
    <w:rsid w:val="009E477C"/>
    <w:rsid w:val="009F3AB5"/>
    <w:rsid w:val="009F5A81"/>
    <w:rsid w:val="00A01C5D"/>
    <w:rsid w:val="00A05517"/>
    <w:rsid w:val="00A059BC"/>
    <w:rsid w:val="00A069B5"/>
    <w:rsid w:val="00A14110"/>
    <w:rsid w:val="00A15DAE"/>
    <w:rsid w:val="00A20E6E"/>
    <w:rsid w:val="00A26C87"/>
    <w:rsid w:val="00A31791"/>
    <w:rsid w:val="00A3736B"/>
    <w:rsid w:val="00A37374"/>
    <w:rsid w:val="00A40C50"/>
    <w:rsid w:val="00A457C5"/>
    <w:rsid w:val="00A46A66"/>
    <w:rsid w:val="00A50DE7"/>
    <w:rsid w:val="00A52599"/>
    <w:rsid w:val="00A53718"/>
    <w:rsid w:val="00A87E1C"/>
    <w:rsid w:val="00AA0DB8"/>
    <w:rsid w:val="00AB0BEC"/>
    <w:rsid w:val="00AC7660"/>
    <w:rsid w:val="00AD51E2"/>
    <w:rsid w:val="00AD7C85"/>
    <w:rsid w:val="00AF11EE"/>
    <w:rsid w:val="00AF59F2"/>
    <w:rsid w:val="00AF7390"/>
    <w:rsid w:val="00AF792B"/>
    <w:rsid w:val="00B058CE"/>
    <w:rsid w:val="00B15600"/>
    <w:rsid w:val="00B27968"/>
    <w:rsid w:val="00B3149C"/>
    <w:rsid w:val="00B33A3A"/>
    <w:rsid w:val="00B36665"/>
    <w:rsid w:val="00B42D31"/>
    <w:rsid w:val="00B43654"/>
    <w:rsid w:val="00B469BA"/>
    <w:rsid w:val="00B531F8"/>
    <w:rsid w:val="00B53720"/>
    <w:rsid w:val="00B55176"/>
    <w:rsid w:val="00B55A9D"/>
    <w:rsid w:val="00B56778"/>
    <w:rsid w:val="00B57442"/>
    <w:rsid w:val="00B623F0"/>
    <w:rsid w:val="00B62F21"/>
    <w:rsid w:val="00B6785C"/>
    <w:rsid w:val="00B71D60"/>
    <w:rsid w:val="00B74AE1"/>
    <w:rsid w:val="00B76A3E"/>
    <w:rsid w:val="00B77519"/>
    <w:rsid w:val="00B83F1E"/>
    <w:rsid w:val="00B84420"/>
    <w:rsid w:val="00B86C28"/>
    <w:rsid w:val="00B8743E"/>
    <w:rsid w:val="00B87FE2"/>
    <w:rsid w:val="00B92710"/>
    <w:rsid w:val="00B961A9"/>
    <w:rsid w:val="00B961B5"/>
    <w:rsid w:val="00BA20EA"/>
    <w:rsid w:val="00BA684E"/>
    <w:rsid w:val="00BA72FD"/>
    <w:rsid w:val="00BB099C"/>
    <w:rsid w:val="00BB1A95"/>
    <w:rsid w:val="00BB44CB"/>
    <w:rsid w:val="00BB493A"/>
    <w:rsid w:val="00BB4B7E"/>
    <w:rsid w:val="00BC6E46"/>
    <w:rsid w:val="00BD0593"/>
    <w:rsid w:val="00BD20C9"/>
    <w:rsid w:val="00BD2854"/>
    <w:rsid w:val="00BF006B"/>
    <w:rsid w:val="00BF0932"/>
    <w:rsid w:val="00BF0F17"/>
    <w:rsid w:val="00BF407C"/>
    <w:rsid w:val="00C0050C"/>
    <w:rsid w:val="00C10128"/>
    <w:rsid w:val="00C1105C"/>
    <w:rsid w:val="00C132D9"/>
    <w:rsid w:val="00C13867"/>
    <w:rsid w:val="00C14534"/>
    <w:rsid w:val="00C2212A"/>
    <w:rsid w:val="00C23910"/>
    <w:rsid w:val="00C244FC"/>
    <w:rsid w:val="00C37BAF"/>
    <w:rsid w:val="00C416B6"/>
    <w:rsid w:val="00C41B6D"/>
    <w:rsid w:val="00C428B1"/>
    <w:rsid w:val="00C452CC"/>
    <w:rsid w:val="00C5340B"/>
    <w:rsid w:val="00C55288"/>
    <w:rsid w:val="00C565EC"/>
    <w:rsid w:val="00C61729"/>
    <w:rsid w:val="00C636AB"/>
    <w:rsid w:val="00C6632C"/>
    <w:rsid w:val="00C66DD5"/>
    <w:rsid w:val="00C70041"/>
    <w:rsid w:val="00C71751"/>
    <w:rsid w:val="00C72914"/>
    <w:rsid w:val="00C74C7F"/>
    <w:rsid w:val="00C74CB0"/>
    <w:rsid w:val="00C81480"/>
    <w:rsid w:val="00C9076D"/>
    <w:rsid w:val="00C927D7"/>
    <w:rsid w:val="00C94514"/>
    <w:rsid w:val="00C96CD5"/>
    <w:rsid w:val="00CA1138"/>
    <w:rsid w:val="00CA1EDE"/>
    <w:rsid w:val="00CA4CA0"/>
    <w:rsid w:val="00CA7184"/>
    <w:rsid w:val="00CA7869"/>
    <w:rsid w:val="00CB0564"/>
    <w:rsid w:val="00CB6879"/>
    <w:rsid w:val="00CB7067"/>
    <w:rsid w:val="00CC4B6C"/>
    <w:rsid w:val="00CC5B4B"/>
    <w:rsid w:val="00CD27C2"/>
    <w:rsid w:val="00CD3830"/>
    <w:rsid w:val="00CD51D7"/>
    <w:rsid w:val="00CD60D5"/>
    <w:rsid w:val="00CE3BB4"/>
    <w:rsid w:val="00CE5C56"/>
    <w:rsid w:val="00CF57F7"/>
    <w:rsid w:val="00D045EE"/>
    <w:rsid w:val="00D0593B"/>
    <w:rsid w:val="00D11B48"/>
    <w:rsid w:val="00D132EB"/>
    <w:rsid w:val="00D14530"/>
    <w:rsid w:val="00D15376"/>
    <w:rsid w:val="00D16442"/>
    <w:rsid w:val="00D20433"/>
    <w:rsid w:val="00D20F9C"/>
    <w:rsid w:val="00D22747"/>
    <w:rsid w:val="00D25EDC"/>
    <w:rsid w:val="00D2762B"/>
    <w:rsid w:val="00D30754"/>
    <w:rsid w:val="00D3353A"/>
    <w:rsid w:val="00D35F33"/>
    <w:rsid w:val="00D456A6"/>
    <w:rsid w:val="00D46AE6"/>
    <w:rsid w:val="00D65789"/>
    <w:rsid w:val="00D73CC9"/>
    <w:rsid w:val="00D75417"/>
    <w:rsid w:val="00D77265"/>
    <w:rsid w:val="00D86251"/>
    <w:rsid w:val="00D91F42"/>
    <w:rsid w:val="00D93D6B"/>
    <w:rsid w:val="00D96C8B"/>
    <w:rsid w:val="00DA1656"/>
    <w:rsid w:val="00DB1DBD"/>
    <w:rsid w:val="00DB29AE"/>
    <w:rsid w:val="00DB4C76"/>
    <w:rsid w:val="00DB5234"/>
    <w:rsid w:val="00DB7543"/>
    <w:rsid w:val="00DC00CE"/>
    <w:rsid w:val="00DC03CC"/>
    <w:rsid w:val="00DC3788"/>
    <w:rsid w:val="00DD05DD"/>
    <w:rsid w:val="00DD257C"/>
    <w:rsid w:val="00DD4FED"/>
    <w:rsid w:val="00DE1C24"/>
    <w:rsid w:val="00DE593E"/>
    <w:rsid w:val="00DF0D09"/>
    <w:rsid w:val="00DF2964"/>
    <w:rsid w:val="00DF2BA5"/>
    <w:rsid w:val="00DF3D92"/>
    <w:rsid w:val="00E02575"/>
    <w:rsid w:val="00E1639C"/>
    <w:rsid w:val="00E17D3F"/>
    <w:rsid w:val="00E2265A"/>
    <w:rsid w:val="00E235E4"/>
    <w:rsid w:val="00E33A8F"/>
    <w:rsid w:val="00E36D15"/>
    <w:rsid w:val="00E36F16"/>
    <w:rsid w:val="00E37D5E"/>
    <w:rsid w:val="00E50E85"/>
    <w:rsid w:val="00E517EE"/>
    <w:rsid w:val="00E5786B"/>
    <w:rsid w:val="00E61AFD"/>
    <w:rsid w:val="00E64E81"/>
    <w:rsid w:val="00E67C38"/>
    <w:rsid w:val="00E70606"/>
    <w:rsid w:val="00E7345E"/>
    <w:rsid w:val="00E75DBA"/>
    <w:rsid w:val="00E8133E"/>
    <w:rsid w:val="00E9050F"/>
    <w:rsid w:val="00E92EF7"/>
    <w:rsid w:val="00E97DD2"/>
    <w:rsid w:val="00EA0B66"/>
    <w:rsid w:val="00EA1018"/>
    <w:rsid w:val="00EA6B99"/>
    <w:rsid w:val="00EA7E77"/>
    <w:rsid w:val="00EB0014"/>
    <w:rsid w:val="00EB0431"/>
    <w:rsid w:val="00EB19E6"/>
    <w:rsid w:val="00EB3BC4"/>
    <w:rsid w:val="00EB43A0"/>
    <w:rsid w:val="00EB5EEA"/>
    <w:rsid w:val="00EB61FC"/>
    <w:rsid w:val="00EC3507"/>
    <w:rsid w:val="00EC613A"/>
    <w:rsid w:val="00EC7778"/>
    <w:rsid w:val="00ED3D26"/>
    <w:rsid w:val="00ED4E99"/>
    <w:rsid w:val="00ED67D4"/>
    <w:rsid w:val="00EE58CC"/>
    <w:rsid w:val="00EF10A2"/>
    <w:rsid w:val="00EF2AEA"/>
    <w:rsid w:val="00EF3E20"/>
    <w:rsid w:val="00EF7A60"/>
    <w:rsid w:val="00F049B7"/>
    <w:rsid w:val="00F05C0E"/>
    <w:rsid w:val="00F06CD3"/>
    <w:rsid w:val="00F06D19"/>
    <w:rsid w:val="00F06F4C"/>
    <w:rsid w:val="00F16B93"/>
    <w:rsid w:val="00F30B8C"/>
    <w:rsid w:val="00F324F4"/>
    <w:rsid w:val="00F3583F"/>
    <w:rsid w:val="00F3750F"/>
    <w:rsid w:val="00F37FB8"/>
    <w:rsid w:val="00F46662"/>
    <w:rsid w:val="00F53746"/>
    <w:rsid w:val="00F54EE7"/>
    <w:rsid w:val="00F626D4"/>
    <w:rsid w:val="00F6534F"/>
    <w:rsid w:val="00F73732"/>
    <w:rsid w:val="00F75F5D"/>
    <w:rsid w:val="00F8244C"/>
    <w:rsid w:val="00F93686"/>
    <w:rsid w:val="00F93F72"/>
    <w:rsid w:val="00F94D0B"/>
    <w:rsid w:val="00F97B11"/>
    <w:rsid w:val="00FA1017"/>
    <w:rsid w:val="00FA65D3"/>
    <w:rsid w:val="00FB5AF6"/>
    <w:rsid w:val="00FC6F5E"/>
    <w:rsid w:val="00FC725A"/>
    <w:rsid w:val="00FD36BA"/>
    <w:rsid w:val="00FD5CB2"/>
    <w:rsid w:val="00FD67DC"/>
    <w:rsid w:val="00FD67F4"/>
    <w:rsid w:val="00FE053D"/>
    <w:rsid w:val="00FE3100"/>
    <w:rsid w:val="00FE361A"/>
    <w:rsid w:val="00FE39DF"/>
    <w:rsid w:val="00FE424D"/>
    <w:rsid w:val="00FF1BDF"/>
    <w:rsid w:val="00FF26D6"/>
    <w:rsid w:val="00FF29C8"/>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link w:val="Ttulo2Car"/>
    <w:pPr>
      <w:keepNext/>
      <w:keepLines/>
      <w:spacing w:before="200"/>
      <w:outlineLvl w:val="1"/>
    </w:pPr>
    <w:rPr>
      <w:color w:val="666666"/>
      <w:sz w:val="28"/>
      <w:szCs w:val="28"/>
    </w:rPr>
  </w:style>
  <w:style w:type="paragraph" w:styleId="Ttulo3">
    <w:name w:val="heading 3"/>
    <w:basedOn w:val="Normal"/>
    <w:next w:val="Normal"/>
    <w:link w:val="Ttulo3Car"/>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7C5"/>
    <w:rPr>
      <w:b/>
      <w:color w:val="434343"/>
      <w:sz w:val="32"/>
      <w:szCs w:val="32"/>
    </w:rPr>
  </w:style>
  <w:style w:type="character" w:customStyle="1" w:styleId="Ttulo2Car">
    <w:name w:val="Título 2 Car"/>
    <w:basedOn w:val="Fuentedeprrafopredeter"/>
    <w:link w:val="Ttulo2"/>
    <w:rsid w:val="0069282B"/>
    <w:rPr>
      <w:color w:val="666666"/>
      <w:sz w:val="28"/>
      <w:szCs w:val="28"/>
    </w:rPr>
  </w:style>
  <w:style w:type="character" w:customStyle="1" w:styleId="Ttulo3Car">
    <w:name w:val="Título 3 Car"/>
    <w:basedOn w:val="Fuentedeprrafopredeter"/>
    <w:link w:val="Ttulo3"/>
    <w:rsid w:val="0069282B"/>
    <w:rPr>
      <w:rFonts w:ascii="Trebuchet MS" w:eastAsia="Trebuchet MS" w:hAnsi="Trebuchet MS" w:cs="Trebuchet MS"/>
      <w:b/>
      <w:color w:val="666666"/>
      <w:sz w:val="24"/>
      <w:szCs w:val="24"/>
    </w:rPr>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pPr>
      <w:keepNext/>
      <w:keepLines/>
    </w:pPr>
    <w:rPr>
      <w:rFonts w:ascii="Trebuchet MS" w:eastAsia="Trebuchet MS" w:hAnsi="Trebuchet MS" w:cs="Trebuchet MS"/>
      <w:sz w:val="42"/>
      <w:szCs w:val="42"/>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unhideWhenUsed/>
    <w:rsid w:val="0084385F"/>
    <w:rPr>
      <w:sz w:val="16"/>
      <w:szCs w:val="16"/>
    </w:rPr>
  </w:style>
  <w:style w:type="paragraph" w:styleId="Textocomentario">
    <w:name w:val="annotation text"/>
    <w:basedOn w:val="Normal"/>
    <w:link w:val="TextocomentarioCar"/>
    <w:uiPriority w:val="99"/>
    <w:unhideWhenUsed/>
    <w:rsid w:val="0084385F"/>
    <w:rPr>
      <w:sz w:val="20"/>
      <w:szCs w:val="20"/>
    </w:rPr>
  </w:style>
  <w:style w:type="character" w:customStyle="1" w:styleId="TextocomentarioCar">
    <w:name w:val="Texto comentario Car"/>
    <w:basedOn w:val="Fuentedeprrafopredeter"/>
    <w:link w:val="Textocomentario"/>
    <w:uiPriority w:val="99"/>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unhideWhenUsed/>
    <w:rsid w:val="00FE3100"/>
    <w:rPr>
      <w:sz w:val="20"/>
      <w:szCs w:val="20"/>
    </w:rPr>
  </w:style>
  <w:style w:type="character" w:customStyle="1" w:styleId="TextonotaalfinalCar">
    <w:name w:val="Texto nota al final Car"/>
    <w:basedOn w:val="Fuentedeprrafopredeter"/>
    <w:link w:val="Textonotaalfinal"/>
    <w:uiPriority w:val="99"/>
    <w:rsid w:val="00FE3100"/>
    <w:rPr>
      <w:sz w:val="20"/>
      <w:szCs w:val="20"/>
    </w:rPr>
  </w:style>
  <w:style w:type="character" w:styleId="Refdenotaalfinal">
    <w:name w:val="endnote reference"/>
    <w:basedOn w:val="Fuentedeprrafopredeter"/>
    <w:uiPriority w:val="99"/>
    <w:unhideWhenUsed/>
    <w:rsid w:val="00FE3100"/>
    <w:rPr>
      <w:vertAlign w:val="superscript"/>
    </w:rPr>
  </w:style>
  <w:style w:type="character" w:customStyle="1" w:styleId="Mencinsinresolver1">
    <w:name w:val="Mención sin resolver1"/>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 w:type="character" w:styleId="Mencinsinresolver">
    <w:name w:val="Unresolved Mention"/>
    <w:basedOn w:val="Fuentedeprrafopredeter"/>
    <w:uiPriority w:val="99"/>
    <w:semiHidden/>
    <w:unhideWhenUsed/>
    <w:rsid w:val="00111F52"/>
    <w:rPr>
      <w:color w:val="808080"/>
      <w:shd w:val="clear" w:color="auto" w:fill="E6E6E6"/>
    </w:rPr>
  </w:style>
  <w:style w:type="paragraph" w:customStyle="1" w:styleId="AgustinTexto">
    <w:name w:val="AgustinTexto"/>
    <w:basedOn w:val="Normal"/>
    <w:link w:val="AgustinTextoCar"/>
    <w:qFormat/>
    <w:rsid w:val="008F38A1"/>
    <w:rPr>
      <w:rFonts w:ascii="Arial" w:hAnsi="Arial" w:cs="Arial"/>
      <w:sz w:val="24"/>
      <w:szCs w:val="24"/>
    </w:rPr>
  </w:style>
  <w:style w:type="character" w:customStyle="1" w:styleId="AgustinTextoCar">
    <w:name w:val="AgustinTexto Car"/>
    <w:basedOn w:val="Fuentedeprrafopredeter"/>
    <w:link w:val="AgustinTexto"/>
    <w:rsid w:val="008F38A1"/>
    <w:rPr>
      <w:rFonts w:ascii="Arial" w:hAnsi="Arial" w:cs="Arial"/>
      <w:sz w:val="24"/>
      <w:szCs w:val="24"/>
    </w:rPr>
  </w:style>
  <w:style w:type="paragraph" w:customStyle="1" w:styleId="TituloAgustin">
    <w:name w:val="TituloAgustin"/>
    <w:basedOn w:val="Ttulo2"/>
    <w:link w:val="TituloAgustinCar"/>
    <w:qFormat/>
    <w:rsid w:val="008F38A1"/>
    <w:rPr>
      <w:b/>
      <w:sz w:val="32"/>
      <w:szCs w:val="32"/>
    </w:rPr>
  </w:style>
  <w:style w:type="character" w:customStyle="1" w:styleId="TituloAgustinCar">
    <w:name w:val="TituloAgustin Car"/>
    <w:basedOn w:val="Ttulo2Car"/>
    <w:link w:val="TituloAgustin"/>
    <w:rsid w:val="008F38A1"/>
    <w:rPr>
      <w:b/>
      <w:color w:val="666666"/>
      <w:sz w:val="32"/>
      <w:szCs w:val="32"/>
    </w:rPr>
  </w:style>
  <w:style w:type="paragraph" w:customStyle="1" w:styleId="AgustinTitulos">
    <w:name w:val="AgustinTitulos"/>
    <w:basedOn w:val="Ttulo2"/>
    <w:link w:val="AgustinTitulosCar"/>
    <w:qFormat/>
    <w:rsid w:val="00EB0431"/>
    <w:rPr>
      <w:b/>
      <w:sz w:val="32"/>
      <w:szCs w:val="32"/>
    </w:rPr>
  </w:style>
  <w:style w:type="character" w:customStyle="1" w:styleId="AgustinTitulosCar">
    <w:name w:val="AgustinTitulos Car"/>
    <w:basedOn w:val="Ttulo2Car"/>
    <w:link w:val="AgustinTitulos"/>
    <w:rsid w:val="00EB0431"/>
    <w:rPr>
      <w:b/>
      <w:color w:val="666666"/>
      <w:sz w:val="32"/>
      <w:szCs w:val="32"/>
    </w:rPr>
  </w:style>
  <w:style w:type="paragraph" w:styleId="Sinespaciado">
    <w:name w:val="No Spacing"/>
    <w:uiPriority w:val="1"/>
    <w:qFormat/>
    <w:rsid w:val="009511BB"/>
  </w:style>
  <w:style w:type="paragraph" w:customStyle="1" w:styleId="texto">
    <w:name w:val="texto"/>
    <w:basedOn w:val="Normal"/>
    <w:link w:val="textoCar"/>
    <w:qFormat/>
    <w:rsid w:val="00B74AE1"/>
    <w:rPr>
      <w:rFonts w:ascii="Arial" w:hAnsi="Arial" w:cs="Arial"/>
      <w:color w:val="222222"/>
      <w:sz w:val="24"/>
      <w:szCs w:val="24"/>
      <w:shd w:val="clear" w:color="auto" w:fill="FFFFFF"/>
    </w:rPr>
  </w:style>
  <w:style w:type="character" w:customStyle="1" w:styleId="textoCar">
    <w:name w:val="texto Car"/>
    <w:basedOn w:val="Fuentedeprrafopredeter"/>
    <w:link w:val="texto"/>
    <w:rsid w:val="00B74AE1"/>
    <w:rPr>
      <w:rFonts w:ascii="Arial" w:hAnsi="Arial" w:cs="Arial"/>
      <w:color w:val="222222"/>
      <w:sz w:val="24"/>
      <w:szCs w:val="24"/>
    </w:rPr>
  </w:style>
  <w:style w:type="paragraph" w:styleId="HTMLconformatoprevio">
    <w:name w:val="HTML Preformatted"/>
    <w:basedOn w:val="Normal"/>
    <w:link w:val="HTMLconformatoprevioCar"/>
    <w:uiPriority w:val="99"/>
    <w:unhideWhenUsed/>
    <w:rsid w:val="00897A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rPr>
  </w:style>
  <w:style w:type="character" w:customStyle="1" w:styleId="HTMLconformatoprevioCar">
    <w:name w:val="HTML con formato previo Car"/>
    <w:basedOn w:val="Fuentedeprrafopredeter"/>
    <w:link w:val="HTMLconformatoprevio"/>
    <w:uiPriority w:val="99"/>
    <w:rsid w:val="00897AEB"/>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362">
      <w:bodyDiv w:val="1"/>
      <w:marLeft w:val="0"/>
      <w:marRight w:val="0"/>
      <w:marTop w:val="0"/>
      <w:marBottom w:val="0"/>
      <w:divBdr>
        <w:top w:val="none" w:sz="0" w:space="0" w:color="auto"/>
        <w:left w:val="none" w:sz="0" w:space="0" w:color="auto"/>
        <w:bottom w:val="none" w:sz="0" w:space="0" w:color="auto"/>
        <w:right w:val="none" w:sz="0" w:space="0" w:color="auto"/>
      </w:divBdr>
    </w:div>
    <w:div w:id="23098094">
      <w:bodyDiv w:val="1"/>
      <w:marLeft w:val="0"/>
      <w:marRight w:val="0"/>
      <w:marTop w:val="0"/>
      <w:marBottom w:val="0"/>
      <w:divBdr>
        <w:top w:val="none" w:sz="0" w:space="0" w:color="auto"/>
        <w:left w:val="none" w:sz="0" w:space="0" w:color="auto"/>
        <w:bottom w:val="none" w:sz="0" w:space="0" w:color="auto"/>
        <w:right w:val="none" w:sz="0" w:space="0" w:color="auto"/>
      </w:divBdr>
    </w:div>
    <w:div w:id="28461177">
      <w:bodyDiv w:val="1"/>
      <w:marLeft w:val="0"/>
      <w:marRight w:val="0"/>
      <w:marTop w:val="0"/>
      <w:marBottom w:val="0"/>
      <w:divBdr>
        <w:top w:val="none" w:sz="0" w:space="0" w:color="auto"/>
        <w:left w:val="none" w:sz="0" w:space="0" w:color="auto"/>
        <w:bottom w:val="none" w:sz="0" w:space="0" w:color="auto"/>
        <w:right w:val="none" w:sz="0" w:space="0" w:color="auto"/>
      </w:divBdr>
    </w:div>
    <w:div w:id="29765589">
      <w:bodyDiv w:val="1"/>
      <w:marLeft w:val="0"/>
      <w:marRight w:val="0"/>
      <w:marTop w:val="0"/>
      <w:marBottom w:val="0"/>
      <w:divBdr>
        <w:top w:val="none" w:sz="0" w:space="0" w:color="auto"/>
        <w:left w:val="none" w:sz="0" w:space="0" w:color="auto"/>
        <w:bottom w:val="none" w:sz="0" w:space="0" w:color="auto"/>
        <w:right w:val="none" w:sz="0" w:space="0" w:color="auto"/>
      </w:divBdr>
    </w:div>
    <w:div w:id="45446874">
      <w:bodyDiv w:val="1"/>
      <w:marLeft w:val="0"/>
      <w:marRight w:val="0"/>
      <w:marTop w:val="0"/>
      <w:marBottom w:val="0"/>
      <w:divBdr>
        <w:top w:val="none" w:sz="0" w:space="0" w:color="auto"/>
        <w:left w:val="none" w:sz="0" w:space="0" w:color="auto"/>
        <w:bottom w:val="none" w:sz="0" w:space="0" w:color="auto"/>
        <w:right w:val="none" w:sz="0" w:space="0" w:color="auto"/>
      </w:divBdr>
    </w:div>
    <w:div w:id="62803471">
      <w:bodyDiv w:val="1"/>
      <w:marLeft w:val="0"/>
      <w:marRight w:val="0"/>
      <w:marTop w:val="0"/>
      <w:marBottom w:val="0"/>
      <w:divBdr>
        <w:top w:val="none" w:sz="0" w:space="0" w:color="auto"/>
        <w:left w:val="none" w:sz="0" w:space="0" w:color="auto"/>
        <w:bottom w:val="none" w:sz="0" w:space="0" w:color="auto"/>
        <w:right w:val="none" w:sz="0" w:space="0" w:color="auto"/>
      </w:divBdr>
    </w:div>
    <w:div w:id="91515429">
      <w:bodyDiv w:val="1"/>
      <w:marLeft w:val="0"/>
      <w:marRight w:val="0"/>
      <w:marTop w:val="0"/>
      <w:marBottom w:val="0"/>
      <w:divBdr>
        <w:top w:val="none" w:sz="0" w:space="0" w:color="auto"/>
        <w:left w:val="none" w:sz="0" w:space="0" w:color="auto"/>
        <w:bottom w:val="none" w:sz="0" w:space="0" w:color="auto"/>
        <w:right w:val="none" w:sz="0" w:space="0" w:color="auto"/>
      </w:divBdr>
    </w:div>
    <w:div w:id="94400299">
      <w:bodyDiv w:val="1"/>
      <w:marLeft w:val="0"/>
      <w:marRight w:val="0"/>
      <w:marTop w:val="0"/>
      <w:marBottom w:val="0"/>
      <w:divBdr>
        <w:top w:val="none" w:sz="0" w:space="0" w:color="auto"/>
        <w:left w:val="none" w:sz="0" w:space="0" w:color="auto"/>
        <w:bottom w:val="none" w:sz="0" w:space="0" w:color="auto"/>
        <w:right w:val="none" w:sz="0" w:space="0" w:color="auto"/>
      </w:divBdr>
    </w:div>
    <w:div w:id="109052077">
      <w:bodyDiv w:val="1"/>
      <w:marLeft w:val="0"/>
      <w:marRight w:val="0"/>
      <w:marTop w:val="0"/>
      <w:marBottom w:val="0"/>
      <w:divBdr>
        <w:top w:val="none" w:sz="0" w:space="0" w:color="auto"/>
        <w:left w:val="none" w:sz="0" w:space="0" w:color="auto"/>
        <w:bottom w:val="none" w:sz="0" w:space="0" w:color="auto"/>
        <w:right w:val="none" w:sz="0" w:space="0" w:color="auto"/>
      </w:divBdr>
    </w:div>
    <w:div w:id="111482346">
      <w:bodyDiv w:val="1"/>
      <w:marLeft w:val="0"/>
      <w:marRight w:val="0"/>
      <w:marTop w:val="0"/>
      <w:marBottom w:val="0"/>
      <w:divBdr>
        <w:top w:val="none" w:sz="0" w:space="0" w:color="auto"/>
        <w:left w:val="none" w:sz="0" w:space="0" w:color="auto"/>
        <w:bottom w:val="none" w:sz="0" w:space="0" w:color="auto"/>
        <w:right w:val="none" w:sz="0" w:space="0" w:color="auto"/>
      </w:divBdr>
    </w:div>
    <w:div w:id="123164463">
      <w:bodyDiv w:val="1"/>
      <w:marLeft w:val="0"/>
      <w:marRight w:val="0"/>
      <w:marTop w:val="0"/>
      <w:marBottom w:val="0"/>
      <w:divBdr>
        <w:top w:val="none" w:sz="0" w:space="0" w:color="auto"/>
        <w:left w:val="none" w:sz="0" w:space="0" w:color="auto"/>
        <w:bottom w:val="none" w:sz="0" w:space="0" w:color="auto"/>
        <w:right w:val="none" w:sz="0" w:space="0" w:color="auto"/>
      </w:divBdr>
    </w:div>
    <w:div w:id="143863253">
      <w:bodyDiv w:val="1"/>
      <w:marLeft w:val="0"/>
      <w:marRight w:val="0"/>
      <w:marTop w:val="0"/>
      <w:marBottom w:val="0"/>
      <w:divBdr>
        <w:top w:val="none" w:sz="0" w:space="0" w:color="auto"/>
        <w:left w:val="none" w:sz="0" w:space="0" w:color="auto"/>
        <w:bottom w:val="none" w:sz="0" w:space="0" w:color="auto"/>
        <w:right w:val="none" w:sz="0" w:space="0" w:color="auto"/>
      </w:divBdr>
    </w:div>
    <w:div w:id="145319383">
      <w:bodyDiv w:val="1"/>
      <w:marLeft w:val="0"/>
      <w:marRight w:val="0"/>
      <w:marTop w:val="0"/>
      <w:marBottom w:val="0"/>
      <w:divBdr>
        <w:top w:val="none" w:sz="0" w:space="0" w:color="auto"/>
        <w:left w:val="none" w:sz="0" w:space="0" w:color="auto"/>
        <w:bottom w:val="none" w:sz="0" w:space="0" w:color="auto"/>
        <w:right w:val="none" w:sz="0" w:space="0" w:color="auto"/>
      </w:divBdr>
    </w:div>
    <w:div w:id="152720121">
      <w:bodyDiv w:val="1"/>
      <w:marLeft w:val="0"/>
      <w:marRight w:val="0"/>
      <w:marTop w:val="0"/>
      <w:marBottom w:val="0"/>
      <w:divBdr>
        <w:top w:val="none" w:sz="0" w:space="0" w:color="auto"/>
        <w:left w:val="none" w:sz="0" w:space="0" w:color="auto"/>
        <w:bottom w:val="none" w:sz="0" w:space="0" w:color="auto"/>
        <w:right w:val="none" w:sz="0" w:space="0" w:color="auto"/>
      </w:divBdr>
    </w:div>
    <w:div w:id="154494273">
      <w:bodyDiv w:val="1"/>
      <w:marLeft w:val="0"/>
      <w:marRight w:val="0"/>
      <w:marTop w:val="0"/>
      <w:marBottom w:val="0"/>
      <w:divBdr>
        <w:top w:val="none" w:sz="0" w:space="0" w:color="auto"/>
        <w:left w:val="none" w:sz="0" w:space="0" w:color="auto"/>
        <w:bottom w:val="none" w:sz="0" w:space="0" w:color="auto"/>
        <w:right w:val="none" w:sz="0" w:space="0" w:color="auto"/>
      </w:divBdr>
    </w:div>
    <w:div w:id="173811725">
      <w:bodyDiv w:val="1"/>
      <w:marLeft w:val="0"/>
      <w:marRight w:val="0"/>
      <w:marTop w:val="0"/>
      <w:marBottom w:val="0"/>
      <w:divBdr>
        <w:top w:val="none" w:sz="0" w:space="0" w:color="auto"/>
        <w:left w:val="none" w:sz="0" w:space="0" w:color="auto"/>
        <w:bottom w:val="none" w:sz="0" w:space="0" w:color="auto"/>
        <w:right w:val="none" w:sz="0" w:space="0" w:color="auto"/>
      </w:divBdr>
    </w:div>
    <w:div w:id="176964502">
      <w:bodyDiv w:val="1"/>
      <w:marLeft w:val="0"/>
      <w:marRight w:val="0"/>
      <w:marTop w:val="0"/>
      <w:marBottom w:val="0"/>
      <w:divBdr>
        <w:top w:val="none" w:sz="0" w:space="0" w:color="auto"/>
        <w:left w:val="none" w:sz="0" w:space="0" w:color="auto"/>
        <w:bottom w:val="none" w:sz="0" w:space="0" w:color="auto"/>
        <w:right w:val="none" w:sz="0" w:space="0" w:color="auto"/>
      </w:divBdr>
    </w:div>
    <w:div w:id="186061642">
      <w:bodyDiv w:val="1"/>
      <w:marLeft w:val="0"/>
      <w:marRight w:val="0"/>
      <w:marTop w:val="0"/>
      <w:marBottom w:val="0"/>
      <w:divBdr>
        <w:top w:val="none" w:sz="0" w:space="0" w:color="auto"/>
        <w:left w:val="none" w:sz="0" w:space="0" w:color="auto"/>
        <w:bottom w:val="none" w:sz="0" w:space="0" w:color="auto"/>
        <w:right w:val="none" w:sz="0" w:space="0" w:color="auto"/>
      </w:divBdr>
    </w:div>
    <w:div w:id="193076627">
      <w:bodyDiv w:val="1"/>
      <w:marLeft w:val="0"/>
      <w:marRight w:val="0"/>
      <w:marTop w:val="0"/>
      <w:marBottom w:val="0"/>
      <w:divBdr>
        <w:top w:val="none" w:sz="0" w:space="0" w:color="auto"/>
        <w:left w:val="none" w:sz="0" w:space="0" w:color="auto"/>
        <w:bottom w:val="none" w:sz="0" w:space="0" w:color="auto"/>
        <w:right w:val="none" w:sz="0" w:space="0" w:color="auto"/>
      </w:divBdr>
    </w:div>
    <w:div w:id="196087997">
      <w:bodyDiv w:val="1"/>
      <w:marLeft w:val="0"/>
      <w:marRight w:val="0"/>
      <w:marTop w:val="0"/>
      <w:marBottom w:val="0"/>
      <w:divBdr>
        <w:top w:val="none" w:sz="0" w:space="0" w:color="auto"/>
        <w:left w:val="none" w:sz="0" w:space="0" w:color="auto"/>
        <w:bottom w:val="none" w:sz="0" w:space="0" w:color="auto"/>
        <w:right w:val="none" w:sz="0" w:space="0" w:color="auto"/>
      </w:divBdr>
    </w:div>
    <w:div w:id="216627091">
      <w:bodyDiv w:val="1"/>
      <w:marLeft w:val="0"/>
      <w:marRight w:val="0"/>
      <w:marTop w:val="0"/>
      <w:marBottom w:val="0"/>
      <w:divBdr>
        <w:top w:val="none" w:sz="0" w:space="0" w:color="auto"/>
        <w:left w:val="none" w:sz="0" w:space="0" w:color="auto"/>
        <w:bottom w:val="none" w:sz="0" w:space="0" w:color="auto"/>
        <w:right w:val="none" w:sz="0" w:space="0" w:color="auto"/>
      </w:divBdr>
    </w:div>
    <w:div w:id="230191952">
      <w:bodyDiv w:val="1"/>
      <w:marLeft w:val="0"/>
      <w:marRight w:val="0"/>
      <w:marTop w:val="0"/>
      <w:marBottom w:val="0"/>
      <w:divBdr>
        <w:top w:val="none" w:sz="0" w:space="0" w:color="auto"/>
        <w:left w:val="none" w:sz="0" w:space="0" w:color="auto"/>
        <w:bottom w:val="none" w:sz="0" w:space="0" w:color="auto"/>
        <w:right w:val="none" w:sz="0" w:space="0" w:color="auto"/>
      </w:divBdr>
    </w:div>
    <w:div w:id="237247130">
      <w:bodyDiv w:val="1"/>
      <w:marLeft w:val="0"/>
      <w:marRight w:val="0"/>
      <w:marTop w:val="0"/>
      <w:marBottom w:val="0"/>
      <w:divBdr>
        <w:top w:val="none" w:sz="0" w:space="0" w:color="auto"/>
        <w:left w:val="none" w:sz="0" w:space="0" w:color="auto"/>
        <w:bottom w:val="none" w:sz="0" w:space="0" w:color="auto"/>
        <w:right w:val="none" w:sz="0" w:space="0" w:color="auto"/>
      </w:divBdr>
    </w:div>
    <w:div w:id="237710410">
      <w:bodyDiv w:val="1"/>
      <w:marLeft w:val="0"/>
      <w:marRight w:val="0"/>
      <w:marTop w:val="0"/>
      <w:marBottom w:val="0"/>
      <w:divBdr>
        <w:top w:val="none" w:sz="0" w:space="0" w:color="auto"/>
        <w:left w:val="none" w:sz="0" w:space="0" w:color="auto"/>
        <w:bottom w:val="none" w:sz="0" w:space="0" w:color="auto"/>
        <w:right w:val="none" w:sz="0" w:space="0" w:color="auto"/>
      </w:divBdr>
    </w:div>
    <w:div w:id="255141493">
      <w:bodyDiv w:val="1"/>
      <w:marLeft w:val="0"/>
      <w:marRight w:val="0"/>
      <w:marTop w:val="0"/>
      <w:marBottom w:val="0"/>
      <w:divBdr>
        <w:top w:val="none" w:sz="0" w:space="0" w:color="auto"/>
        <w:left w:val="none" w:sz="0" w:space="0" w:color="auto"/>
        <w:bottom w:val="none" w:sz="0" w:space="0" w:color="auto"/>
        <w:right w:val="none" w:sz="0" w:space="0" w:color="auto"/>
      </w:divBdr>
    </w:div>
    <w:div w:id="262616320">
      <w:bodyDiv w:val="1"/>
      <w:marLeft w:val="0"/>
      <w:marRight w:val="0"/>
      <w:marTop w:val="0"/>
      <w:marBottom w:val="0"/>
      <w:divBdr>
        <w:top w:val="none" w:sz="0" w:space="0" w:color="auto"/>
        <w:left w:val="none" w:sz="0" w:space="0" w:color="auto"/>
        <w:bottom w:val="none" w:sz="0" w:space="0" w:color="auto"/>
        <w:right w:val="none" w:sz="0" w:space="0" w:color="auto"/>
      </w:divBdr>
    </w:div>
    <w:div w:id="264771675">
      <w:bodyDiv w:val="1"/>
      <w:marLeft w:val="0"/>
      <w:marRight w:val="0"/>
      <w:marTop w:val="0"/>
      <w:marBottom w:val="0"/>
      <w:divBdr>
        <w:top w:val="none" w:sz="0" w:space="0" w:color="auto"/>
        <w:left w:val="none" w:sz="0" w:space="0" w:color="auto"/>
        <w:bottom w:val="none" w:sz="0" w:space="0" w:color="auto"/>
        <w:right w:val="none" w:sz="0" w:space="0" w:color="auto"/>
      </w:divBdr>
    </w:div>
    <w:div w:id="281496180">
      <w:bodyDiv w:val="1"/>
      <w:marLeft w:val="0"/>
      <w:marRight w:val="0"/>
      <w:marTop w:val="0"/>
      <w:marBottom w:val="0"/>
      <w:divBdr>
        <w:top w:val="none" w:sz="0" w:space="0" w:color="auto"/>
        <w:left w:val="none" w:sz="0" w:space="0" w:color="auto"/>
        <w:bottom w:val="none" w:sz="0" w:space="0" w:color="auto"/>
        <w:right w:val="none" w:sz="0" w:space="0" w:color="auto"/>
      </w:divBdr>
    </w:div>
    <w:div w:id="307710784">
      <w:bodyDiv w:val="1"/>
      <w:marLeft w:val="0"/>
      <w:marRight w:val="0"/>
      <w:marTop w:val="0"/>
      <w:marBottom w:val="0"/>
      <w:divBdr>
        <w:top w:val="none" w:sz="0" w:space="0" w:color="auto"/>
        <w:left w:val="none" w:sz="0" w:space="0" w:color="auto"/>
        <w:bottom w:val="none" w:sz="0" w:space="0" w:color="auto"/>
        <w:right w:val="none" w:sz="0" w:space="0" w:color="auto"/>
      </w:divBdr>
    </w:div>
    <w:div w:id="309097055">
      <w:bodyDiv w:val="1"/>
      <w:marLeft w:val="0"/>
      <w:marRight w:val="0"/>
      <w:marTop w:val="0"/>
      <w:marBottom w:val="0"/>
      <w:divBdr>
        <w:top w:val="none" w:sz="0" w:space="0" w:color="auto"/>
        <w:left w:val="none" w:sz="0" w:space="0" w:color="auto"/>
        <w:bottom w:val="none" w:sz="0" w:space="0" w:color="auto"/>
        <w:right w:val="none" w:sz="0" w:space="0" w:color="auto"/>
      </w:divBdr>
    </w:div>
    <w:div w:id="327947869">
      <w:bodyDiv w:val="1"/>
      <w:marLeft w:val="0"/>
      <w:marRight w:val="0"/>
      <w:marTop w:val="0"/>
      <w:marBottom w:val="0"/>
      <w:divBdr>
        <w:top w:val="none" w:sz="0" w:space="0" w:color="auto"/>
        <w:left w:val="none" w:sz="0" w:space="0" w:color="auto"/>
        <w:bottom w:val="none" w:sz="0" w:space="0" w:color="auto"/>
        <w:right w:val="none" w:sz="0" w:space="0" w:color="auto"/>
      </w:divBdr>
    </w:div>
    <w:div w:id="331224267">
      <w:bodyDiv w:val="1"/>
      <w:marLeft w:val="0"/>
      <w:marRight w:val="0"/>
      <w:marTop w:val="0"/>
      <w:marBottom w:val="0"/>
      <w:divBdr>
        <w:top w:val="none" w:sz="0" w:space="0" w:color="auto"/>
        <w:left w:val="none" w:sz="0" w:space="0" w:color="auto"/>
        <w:bottom w:val="none" w:sz="0" w:space="0" w:color="auto"/>
        <w:right w:val="none" w:sz="0" w:space="0" w:color="auto"/>
      </w:divBdr>
    </w:div>
    <w:div w:id="338848952">
      <w:bodyDiv w:val="1"/>
      <w:marLeft w:val="0"/>
      <w:marRight w:val="0"/>
      <w:marTop w:val="0"/>
      <w:marBottom w:val="0"/>
      <w:divBdr>
        <w:top w:val="none" w:sz="0" w:space="0" w:color="auto"/>
        <w:left w:val="none" w:sz="0" w:space="0" w:color="auto"/>
        <w:bottom w:val="none" w:sz="0" w:space="0" w:color="auto"/>
        <w:right w:val="none" w:sz="0" w:space="0" w:color="auto"/>
      </w:divBdr>
    </w:div>
    <w:div w:id="341125266">
      <w:bodyDiv w:val="1"/>
      <w:marLeft w:val="0"/>
      <w:marRight w:val="0"/>
      <w:marTop w:val="0"/>
      <w:marBottom w:val="0"/>
      <w:divBdr>
        <w:top w:val="none" w:sz="0" w:space="0" w:color="auto"/>
        <w:left w:val="none" w:sz="0" w:space="0" w:color="auto"/>
        <w:bottom w:val="none" w:sz="0" w:space="0" w:color="auto"/>
        <w:right w:val="none" w:sz="0" w:space="0" w:color="auto"/>
      </w:divBdr>
    </w:div>
    <w:div w:id="343630254">
      <w:bodyDiv w:val="1"/>
      <w:marLeft w:val="0"/>
      <w:marRight w:val="0"/>
      <w:marTop w:val="0"/>
      <w:marBottom w:val="0"/>
      <w:divBdr>
        <w:top w:val="none" w:sz="0" w:space="0" w:color="auto"/>
        <w:left w:val="none" w:sz="0" w:space="0" w:color="auto"/>
        <w:bottom w:val="none" w:sz="0" w:space="0" w:color="auto"/>
        <w:right w:val="none" w:sz="0" w:space="0" w:color="auto"/>
      </w:divBdr>
    </w:div>
    <w:div w:id="349263023">
      <w:bodyDiv w:val="1"/>
      <w:marLeft w:val="0"/>
      <w:marRight w:val="0"/>
      <w:marTop w:val="0"/>
      <w:marBottom w:val="0"/>
      <w:divBdr>
        <w:top w:val="none" w:sz="0" w:space="0" w:color="auto"/>
        <w:left w:val="none" w:sz="0" w:space="0" w:color="auto"/>
        <w:bottom w:val="none" w:sz="0" w:space="0" w:color="auto"/>
        <w:right w:val="none" w:sz="0" w:space="0" w:color="auto"/>
      </w:divBdr>
    </w:div>
    <w:div w:id="351608229">
      <w:bodyDiv w:val="1"/>
      <w:marLeft w:val="0"/>
      <w:marRight w:val="0"/>
      <w:marTop w:val="0"/>
      <w:marBottom w:val="0"/>
      <w:divBdr>
        <w:top w:val="none" w:sz="0" w:space="0" w:color="auto"/>
        <w:left w:val="none" w:sz="0" w:space="0" w:color="auto"/>
        <w:bottom w:val="none" w:sz="0" w:space="0" w:color="auto"/>
        <w:right w:val="none" w:sz="0" w:space="0" w:color="auto"/>
      </w:divBdr>
    </w:div>
    <w:div w:id="366564668">
      <w:bodyDiv w:val="1"/>
      <w:marLeft w:val="0"/>
      <w:marRight w:val="0"/>
      <w:marTop w:val="0"/>
      <w:marBottom w:val="0"/>
      <w:divBdr>
        <w:top w:val="none" w:sz="0" w:space="0" w:color="auto"/>
        <w:left w:val="none" w:sz="0" w:space="0" w:color="auto"/>
        <w:bottom w:val="none" w:sz="0" w:space="0" w:color="auto"/>
        <w:right w:val="none" w:sz="0" w:space="0" w:color="auto"/>
      </w:divBdr>
    </w:div>
    <w:div w:id="379017745">
      <w:bodyDiv w:val="1"/>
      <w:marLeft w:val="0"/>
      <w:marRight w:val="0"/>
      <w:marTop w:val="0"/>
      <w:marBottom w:val="0"/>
      <w:divBdr>
        <w:top w:val="none" w:sz="0" w:space="0" w:color="auto"/>
        <w:left w:val="none" w:sz="0" w:space="0" w:color="auto"/>
        <w:bottom w:val="none" w:sz="0" w:space="0" w:color="auto"/>
        <w:right w:val="none" w:sz="0" w:space="0" w:color="auto"/>
      </w:divBdr>
    </w:div>
    <w:div w:id="380590695">
      <w:bodyDiv w:val="1"/>
      <w:marLeft w:val="0"/>
      <w:marRight w:val="0"/>
      <w:marTop w:val="0"/>
      <w:marBottom w:val="0"/>
      <w:divBdr>
        <w:top w:val="none" w:sz="0" w:space="0" w:color="auto"/>
        <w:left w:val="none" w:sz="0" w:space="0" w:color="auto"/>
        <w:bottom w:val="none" w:sz="0" w:space="0" w:color="auto"/>
        <w:right w:val="none" w:sz="0" w:space="0" w:color="auto"/>
      </w:divBdr>
    </w:div>
    <w:div w:id="392973818">
      <w:bodyDiv w:val="1"/>
      <w:marLeft w:val="0"/>
      <w:marRight w:val="0"/>
      <w:marTop w:val="0"/>
      <w:marBottom w:val="0"/>
      <w:divBdr>
        <w:top w:val="none" w:sz="0" w:space="0" w:color="auto"/>
        <w:left w:val="none" w:sz="0" w:space="0" w:color="auto"/>
        <w:bottom w:val="none" w:sz="0" w:space="0" w:color="auto"/>
        <w:right w:val="none" w:sz="0" w:space="0" w:color="auto"/>
      </w:divBdr>
    </w:div>
    <w:div w:id="410274632">
      <w:bodyDiv w:val="1"/>
      <w:marLeft w:val="0"/>
      <w:marRight w:val="0"/>
      <w:marTop w:val="0"/>
      <w:marBottom w:val="0"/>
      <w:divBdr>
        <w:top w:val="none" w:sz="0" w:space="0" w:color="auto"/>
        <w:left w:val="none" w:sz="0" w:space="0" w:color="auto"/>
        <w:bottom w:val="none" w:sz="0" w:space="0" w:color="auto"/>
        <w:right w:val="none" w:sz="0" w:space="0" w:color="auto"/>
      </w:divBdr>
    </w:div>
    <w:div w:id="415132803">
      <w:bodyDiv w:val="1"/>
      <w:marLeft w:val="0"/>
      <w:marRight w:val="0"/>
      <w:marTop w:val="0"/>
      <w:marBottom w:val="0"/>
      <w:divBdr>
        <w:top w:val="none" w:sz="0" w:space="0" w:color="auto"/>
        <w:left w:val="none" w:sz="0" w:space="0" w:color="auto"/>
        <w:bottom w:val="none" w:sz="0" w:space="0" w:color="auto"/>
        <w:right w:val="none" w:sz="0" w:space="0" w:color="auto"/>
      </w:divBdr>
    </w:div>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418988975">
      <w:bodyDiv w:val="1"/>
      <w:marLeft w:val="0"/>
      <w:marRight w:val="0"/>
      <w:marTop w:val="0"/>
      <w:marBottom w:val="0"/>
      <w:divBdr>
        <w:top w:val="none" w:sz="0" w:space="0" w:color="auto"/>
        <w:left w:val="none" w:sz="0" w:space="0" w:color="auto"/>
        <w:bottom w:val="none" w:sz="0" w:space="0" w:color="auto"/>
        <w:right w:val="none" w:sz="0" w:space="0" w:color="auto"/>
      </w:divBdr>
    </w:div>
    <w:div w:id="422149065">
      <w:bodyDiv w:val="1"/>
      <w:marLeft w:val="0"/>
      <w:marRight w:val="0"/>
      <w:marTop w:val="0"/>
      <w:marBottom w:val="0"/>
      <w:divBdr>
        <w:top w:val="none" w:sz="0" w:space="0" w:color="auto"/>
        <w:left w:val="none" w:sz="0" w:space="0" w:color="auto"/>
        <w:bottom w:val="none" w:sz="0" w:space="0" w:color="auto"/>
        <w:right w:val="none" w:sz="0" w:space="0" w:color="auto"/>
      </w:divBdr>
    </w:div>
    <w:div w:id="433593002">
      <w:bodyDiv w:val="1"/>
      <w:marLeft w:val="0"/>
      <w:marRight w:val="0"/>
      <w:marTop w:val="0"/>
      <w:marBottom w:val="0"/>
      <w:divBdr>
        <w:top w:val="none" w:sz="0" w:space="0" w:color="auto"/>
        <w:left w:val="none" w:sz="0" w:space="0" w:color="auto"/>
        <w:bottom w:val="none" w:sz="0" w:space="0" w:color="auto"/>
        <w:right w:val="none" w:sz="0" w:space="0" w:color="auto"/>
      </w:divBdr>
    </w:div>
    <w:div w:id="434519330">
      <w:bodyDiv w:val="1"/>
      <w:marLeft w:val="0"/>
      <w:marRight w:val="0"/>
      <w:marTop w:val="0"/>
      <w:marBottom w:val="0"/>
      <w:divBdr>
        <w:top w:val="none" w:sz="0" w:space="0" w:color="auto"/>
        <w:left w:val="none" w:sz="0" w:space="0" w:color="auto"/>
        <w:bottom w:val="none" w:sz="0" w:space="0" w:color="auto"/>
        <w:right w:val="none" w:sz="0" w:space="0" w:color="auto"/>
      </w:divBdr>
    </w:div>
    <w:div w:id="435949734">
      <w:bodyDiv w:val="1"/>
      <w:marLeft w:val="0"/>
      <w:marRight w:val="0"/>
      <w:marTop w:val="0"/>
      <w:marBottom w:val="0"/>
      <w:divBdr>
        <w:top w:val="none" w:sz="0" w:space="0" w:color="auto"/>
        <w:left w:val="none" w:sz="0" w:space="0" w:color="auto"/>
        <w:bottom w:val="none" w:sz="0" w:space="0" w:color="auto"/>
        <w:right w:val="none" w:sz="0" w:space="0" w:color="auto"/>
      </w:divBdr>
    </w:div>
    <w:div w:id="455563640">
      <w:bodyDiv w:val="1"/>
      <w:marLeft w:val="0"/>
      <w:marRight w:val="0"/>
      <w:marTop w:val="0"/>
      <w:marBottom w:val="0"/>
      <w:divBdr>
        <w:top w:val="none" w:sz="0" w:space="0" w:color="auto"/>
        <w:left w:val="none" w:sz="0" w:space="0" w:color="auto"/>
        <w:bottom w:val="none" w:sz="0" w:space="0" w:color="auto"/>
        <w:right w:val="none" w:sz="0" w:space="0" w:color="auto"/>
      </w:divBdr>
    </w:div>
    <w:div w:id="465122262">
      <w:bodyDiv w:val="1"/>
      <w:marLeft w:val="0"/>
      <w:marRight w:val="0"/>
      <w:marTop w:val="0"/>
      <w:marBottom w:val="0"/>
      <w:divBdr>
        <w:top w:val="none" w:sz="0" w:space="0" w:color="auto"/>
        <w:left w:val="none" w:sz="0" w:space="0" w:color="auto"/>
        <w:bottom w:val="none" w:sz="0" w:space="0" w:color="auto"/>
        <w:right w:val="none" w:sz="0" w:space="0" w:color="auto"/>
      </w:divBdr>
    </w:div>
    <w:div w:id="487795641">
      <w:bodyDiv w:val="1"/>
      <w:marLeft w:val="0"/>
      <w:marRight w:val="0"/>
      <w:marTop w:val="0"/>
      <w:marBottom w:val="0"/>
      <w:divBdr>
        <w:top w:val="none" w:sz="0" w:space="0" w:color="auto"/>
        <w:left w:val="none" w:sz="0" w:space="0" w:color="auto"/>
        <w:bottom w:val="none" w:sz="0" w:space="0" w:color="auto"/>
        <w:right w:val="none" w:sz="0" w:space="0" w:color="auto"/>
      </w:divBdr>
    </w:div>
    <w:div w:id="492844186">
      <w:bodyDiv w:val="1"/>
      <w:marLeft w:val="0"/>
      <w:marRight w:val="0"/>
      <w:marTop w:val="0"/>
      <w:marBottom w:val="0"/>
      <w:divBdr>
        <w:top w:val="none" w:sz="0" w:space="0" w:color="auto"/>
        <w:left w:val="none" w:sz="0" w:space="0" w:color="auto"/>
        <w:bottom w:val="none" w:sz="0" w:space="0" w:color="auto"/>
        <w:right w:val="none" w:sz="0" w:space="0" w:color="auto"/>
      </w:divBdr>
    </w:div>
    <w:div w:id="497499139">
      <w:bodyDiv w:val="1"/>
      <w:marLeft w:val="0"/>
      <w:marRight w:val="0"/>
      <w:marTop w:val="0"/>
      <w:marBottom w:val="0"/>
      <w:divBdr>
        <w:top w:val="none" w:sz="0" w:space="0" w:color="auto"/>
        <w:left w:val="none" w:sz="0" w:space="0" w:color="auto"/>
        <w:bottom w:val="none" w:sz="0" w:space="0" w:color="auto"/>
        <w:right w:val="none" w:sz="0" w:space="0" w:color="auto"/>
      </w:divBdr>
    </w:div>
    <w:div w:id="544489405">
      <w:bodyDiv w:val="1"/>
      <w:marLeft w:val="0"/>
      <w:marRight w:val="0"/>
      <w:marTop w:val="0"/>
      <w:marBottom w:val="0"/>
      <w:divBdr>
        <w:top w:val="none" w:sz="0" w:space="0" w:color="auto"/>
        <w:left w:val="none" w:sz="0" w:space="0" w:color="auto"/>
        <w:bottom w:val="none" w:sz="0" w:space="0" w:color="auto"/>
        <w:right w:val="none" w:sz="0" w:space="0" w:color="auto"/>
      </w:divBdr>
    </w:div>
    <w:div w:id="545338638">
      <w:bodyDiv w:val="1"/>
      <w:marLeft w:val="0"/>
      <w:marRight w:val="0"/>
      <w:marTop w:val="0"/>
      <w:marBottom w:val="0"/>
      <w:divBdr>
        <w:top w:val="none" w:sz="0" w:space="0" w:color="auto"/>
        <w:left w:val="none" w:sz="0" w:space="0" w:color="auto"/>
        <w:bottom w:val="none" w:sz="0" w:space="0" w:color="auto"/>
        <w:right w:val="none" w:sz="0" w:space="0" w:color="auto"/>
      </w:divBdr>
    </w:div>
    <w:div w:id="562102784">
      <w:bodyDiv w:val="1"/>
      <w:marLeft w:val="0"/>
      <w:marRight w:val="0"/>
      <w:marTop w:val="0"/>
      <w:marBottom w:val="0"/>
      <w:divBdr>
        <w:top w:val="none" w:sz="0" w:space="0" w:color="auto"/>
        <w:left w:val="none" w:sz="0" w:space="0" w:color="auto"/>
        <w:bottom w:val="none" w:sz="0" w:space="0" w:color="auto"/>
        <w:right w:val="none" w:sz="0" w:space="0" w:color="auto"/>
      </w:divBdr>
    </w:div>
    <w:div w:id="579102021">
      <w:bodyDiv w:val="1"/>
      <w:marLeft w:val="0"/>
      <w:marRight w:val="0"/>
      <w:marTop w:val="0"/>
      <w:marBottom w:val="0"/>
      <w:divBdr>
        <w:top w:val="none" w:sz="0" w:space="0" w:color="auto"/>
        <w:left w:val="none" w:sz="0" w:space="0" w:color="auto"/>
        <w:bottom w:val="none" w:sz="0" w:space="0" w:color="auto"/>
        <w:right w:val="none" w:sz="0" w:space="0" w:color="auto"/>
      </w:divBdr>
    </w:div>
    <w:div w:id="581180553">
      <w:bodyDiv w:val="1"/>
      <w:marLeft w:val="0"/>
      <w:marRight w:val="0"/>
      <w:marTop w:val="0"/>
      <w:marBottom w:val="0"/>
      <w:divBdr>
        <w:top w:val="none" w:sz="0" w:space="0" w:color="auto"/>
        <w:left w:val="none" w:sz="0" w:space="0" w:color="auto"/>
        <w:bottom w:val="none" w:sz="0" w:space="0" w:color="auto"/>
        <w:right w:val="none" w:sz="0" w:space="0" w:color="auto"/>
      </w:divBdr>
    </w:div>
    <w:div w:id="584072711">
      <w:bodyDiv w:val="1"/>
      <w:marLeft w:val="0"/>
      <w:marRight w:val="0"/>
      <w:marTop w:val="0"/>
      <w:marBottom w:val="0"/>
      <w:divBdr>
        <w:top w:val="none" w:sz="0" w:space="0" w:color="auto"/>
        <w:left w:val="none" w:sz="0" w:space="0" w:color="auto"/>
        <w:bottom w:val="none" w:sz="0" w:space="0" w:color="auto"/>
        <w:right w:val="none" w:sz="0" w:space="0" w:color="auto"/>
      </w:divBdr>
    </w:div>
    <w:div w:id="585185458">
      <w:bodyDiv w:val="1"/>
      <w:marLeft w:val="0"/>
      <w:marRight w:val="0"/>
      <w:marTop w:val="0"/>
      <w:marBottom w:val="0"/>
      <w:divBdr>
        <w:top w:val="none" w:sz="0" w:space="0" w:color="auto"/>
        <w:left w:val="none" w:sz="0" w:space="0" w:color="auto"/>
        <w:bottom w:val="none" w:sz="0" w:space="0" w:color="auto"/>
        <w:right w:val="none" w:sz="0" w:space="0" w:color="auto"/>
      </w:divBdr>
    </w:div>
    <w:div w:id="586966458">
      <w:bodyDiv w:val="1"/>
      <w:marLeft w:val="0"/>
      <w:marRight w:val="0"/>
      <w:marTop w:val="0"/>
      <w:marBottom w:val="0"/>
      <w:divBdr>
        <w:top w:val="none" w:sz="0" w:space="0" w:color="auto"/>
        <w:left w:val="none" w:sz="0" w:space="0" w:color="auto"/>
        <w:bottom w:val="none" w:sz="0" w:space="0" w:color="auto"/>
        <w:right w:val="none" w:sz="0" w:space="0" w:color="auto"/>
      </w:divBdr>
    </w:div>
    <w:div w:id="590358969">
      <w:bodyDiv w:val="1"/>
      <w:marLeft w:val="0"/>
      <w:marRight w:val="0"/>
      <w:marTop w:val="0"/>
      <w:marBottom w:val="0"/>
      <w:divBdr>
        <w:top w:val="none" w:sz="0" w:space="0" w:color="auto"/>
        <w:left w:val="none" w:sz="0" w:space="0" w:color="auto"/>
        <w:bottom w:val="none" w:sz="0" w:space="0" w:color="auto"/>
        <w:right w:val="none" w:sz="0" w:space="0" w:color="auto"/>
      </w:divBdr>
    </w:div>
    <w:div w:id="604310910">
      <w:bodyDiv w:val="1"/>
      <w:marLeft w:val="0"/>
      <w:marRight w:val="0"/>
      <w:marTop w:val="0"/>
      <w:marBottom w:val="0"/>
      <w:divBdr>
        <w:top w:val="none" w:sz="0" w:space="0" w:color="auto"/>
        <w:left w:val="none" w:sz="0" w:space="0" w:color="auto"/>
        <w:bottom w:val="none" w:sz="0" w:space="0" w:color="auto"/>
        <w:right w:val="none" w:sz="0" w:space="0" w:color="auto"/>
      </w:divBdr>
    </w:div>
    <w:div w:id="612514624">
      <w:bodyDiv w:val="1"/>
      <w:marLeft w:val="0"/>
      <w:marRight w:val="0"/>
      <w:marTop w:val="0"/>
      <w:marBottom w:val="0"/>
      <w:divBdr>
        <w:top w:val="none" w:sz="0" w:space="0" w:color="auto"/>
        <w:left w:val="none" w:sz="0" w:space="0" w:color="auto"/>
        <w:bottom w:val="none" w:sz="0" w:space="0" w:color="auto"/>
        <w:right w:val="none" w:sz="0" w:space="0" w:color="auto"/>
      </w:divBdr>
    </w:div>
    <w:div w:id="625359014">
      <w:bodyDiv w:val="1"/>
      <w:marLeft w:val="0"/>
      <w:marRight w:val="0"/>
      <w:marTop w:val="0"/>
      <w:marBottom w:val="0"/>
      <w:divBdr>
        <w:top w:val="none" w:sz="0" w:space="0" w:color="auto"/>
        <w:left w:val="none" w:sz="0" w:space="0" w:color="auto"/>
        <w:bottom w:val="none" w:sz="0" w:space="0" w:color="auto"/>
        <w:right w:val="none" w:sz="0" w:space="0" w:color="auto"/>
      </w:divBdr>
    </w:div>
    <w:div w:id="627902984">
      <w:bodyDiv w:val="1"/>
      <w:marLeft w:val="0"/>
      <w:marRight w:val="0"/>
      <w:marTop w:val="0"/>
      <w:marBottom w:val="0"/>
      <w:divBdr>
        <w:top w:val="none" w:sz="0" w:space="0" w:color="auto"/>
        <w:left w:val="none" w:sz="0" w:space="0" w:color="auto"/>
        <w:bottom w:val="none" w:sz="0" w:space="0" w:color="auto"/>
        <w:right w:val="none" w:sz="0" w:space="0" w:color="auto"/>
      </w:divBdr>
    </w:div>
    <w:div w:id="634022316">
      <w:bodyDiv w:val="1"/>
      <w:marLeft w:val="0"/>
      <w:marRight w:val="0"/>
      <w:marTop w:val="0"/>
      <w:marBottom w:val="0"/>
      <w:divBdr>
        <w:top w:val="none" w:sz="0" w:space="0" w:color="auto"/>
        <w:left w:val="none" w:sz="0" w:space="0" w:color="auto"/>
        <w:bottom w:val="none" w:sz="0" w:space="0" w:color="auto"/>
        <w:right w:val="none" w:sz="0" w:space="0" w:color="auto"/>
      </w:divBdr>
    </w:div>
    <w:div w:id="634218420">
      <w:bodyDiv w:val="1"/>
      <w:marLeft w:val="0"/>
      <w:marRight w:val="0"/>
      <w:marTop w:val="0"/>
      <w:marBottom w:val="0"/>
      <w:divBdr>
        <w:top w:val="none" w:sz="0" w:space="0" w:color="auto"/>
        <w:left w:val="none" w:sz="0" w:space="0" w:color="auto"/>
        <w:bottom w:val="none" w:sz="0" w:space="0" w:color="auto"/>
        <w:right w:val="none" w:sz="0" w:space="0" w:color="auto"/>
      </w:divBdr>
    </w:div>
    <w:div w:id="640117257">
      <w:bodyDiv w:val="1"/>
      <w:marLeft w:val="0"/>
      <w:marRight w:val="0"/>
      <w:marTop w:val="0"/>
      <w:marBottom w:val="0"/>
      <w:divBdr>
        <w:top w:val="none" w:sz="0" w:space="0" w:color="auto"/>
        <w:left w:val="none" w:sz="0" w:space="0" w:color="auto"/>
        <w:bottom w:val="none" w:sz="0" w:space="0" w:color="auto"/>
        <w:right w:val="none" w:sz="0" w:space="0" w:color="auto"/>
      </w:divBdr>
    </w:div>
    <w:div w:id="645084978">
      <w:bodyDiv w:val="1"/>
      <w:marLeft w:val="0"/>
      <w:marRight w:val="0"/>
      <w:marTop w:val="0"/>
      <w:marBottom w:val="0"/>
      <w:divBdr>
        <w:top w:val="none" w:sz="0" w:space="0" w:color="auto"/>
        <w:left w:val="none" w:sz="0" w:space="0" w:color="auto"/>
        <w:bottom w:val="none" w:sz="0" w:space="0" w:color="auto"/>
        <w:right w:val="none" w:sz="0" w:space="0" w:color="auto"/>
      </w:divBdr>
    </w:div>
    <w:div w:id="688259314">
      <w:bodyDiv w:val="1"/>
      <w:marLeft w:val="0"/>
      <w:marRight w:val="0"/>
      <w:marTop w:val="0"/>
      <w:marBottom w:val="0"/>
      <w:divBdr>
        <w:top w:val="none" w:sz="0" w:space="0" w:color="auto"/>
        <w:left w:val="none" w:sz="0" w:space="0" w:color="auto"/>
        <w:bottom w:val="none" w:sz="0" w:space="0" w:color="auto"/>
        <w:right w:val="none" w:sz="0" w:space="0" w:color="auto"/>
      </w:divBdr>
    </w:div>
    <w:div w:id="698161876">
      <w:bodyDiv w:val="1"/>
      <w:marLeft w:val="0"/>
      <w:marRight w:val="0"/>
      <w:marTop w:val="0"/>
      <w:marBottom w:val="0"/>
      <w:divBdr>
        <w:top w:val="none" w:sz="0" w:space="0" w:color="auto"/>
        <w:left w:val="none" w:sz="0" w:space="0" w:color="auto"/>
        <w:bottom w:val="none" w:sz="0" w:space="0" w:color="auto"/>
        <w:right w:val="none" w:sz="0" w:space="0" w:color="auto"/>
      </w:divBdr>
    </w:div>
    <w:div w:id="701131447">
      <w:bodyDiv w:val="1"/>
      <w:marLeft w:val="0"/>
      <w:marRight w:val="0"/>
      <w:marTop w:val="0"/>
      <w:marBottom w:val="0"/>
      <w:divBdr>
        <w:top w:val="none" w:sz="0" w:space="0" w:color="auto"/>
        <w:left w:val="none" w:sz="0" w:space="0" w:color="auto"/>
        <w:bottom w:val="none" w:sz="0" w:space="0" w:color="auto"/>
        <w:right w:val="none" w:sz="0" w:space="0" w:color="auto"/>
      </w:divBdr>
    </w:div>
    <w:div w:id="717708026">
      <w:bodyDiv w:val="1"/>
      <w:marLeft w:val="0"/>
      <w:marRight w:val="0"/>
      <w:marTop w:val="0"/>
      <w:marBottom w:val="0"/>
      <w:divBdr>
        <w:top w:val="none" w:sz="0" w:space="0" w:color="auto"/>
        <w:left w:val="none" w:sz="0" w:space="0" w:color="auto"/>
        <w:bottom w:val="none" w:sz="0" w:space="0" w:color="auto"/>
        <w:right w:val="none" w:sz="0" w:space="0" w:color="auto"/>
      </w:divBdr>
    </w:div>
    <w:div w:id="730930425">
      <w:bodyDiv w:val="1"/>
      <w:marLeft w:val="0"/>
      <w:marRight w:val="0"/>
      <w:marTop w:val="0"/>
      <w:marBottom w:val="0"/>
      <w:divBdr>
        <w:top w:val="none" w:sz="0" w:space="0" w:color="auto"/>
        <w:left w:val="none" w:sz="0" w:space="0" w:color="auto"/>
        <w:bottom w:val="none" w:sz="0" w:space="0" w:color="auto"/>
        <w:right w:val="none" w:sz="0" w:space="0" w:color="auto"/>
      </w:divBdr>
    </w:div>
    <w:div w:id="741105422">
      <w:bodyDiv w:val="1"/>
      <w:marLeft w:val="0"/>
      <w:marRight w:val="0"/>
      <w:marTop w:val="0"/>
      <w:marBottom w:val="0"/>
      <w:divBdr>
        <w:top w:val="none" w:sz="0" w:space="0" w:color="auto"/>
        <w:left w:val="none" w:sz="0" w:space="0" w:color="auto"/>
        <w:bottom w:val="none" w:sz="0" w:space="0" w:color="auto"/>
        <w:right w:val="none" w:sz="0" w:space="0" w:color="auto"/>
      </w:divBdr>
    </w:div>
    <w:div w:id="741412095">
      <w:bodyDiv w:val="1"/>
      <w:marLeft w:val="0"/>
      <w:marRight w:val="0"/>
      <w:marTop w:val="0"/>
      <w:marBottom w:val="0"/>
      <w:divBdr>
        <w:top w:val="none" w:sz="0" w:space="0" w:color="auto"/>
        <w:left w:val="none" w:sz="0" w:space="0" w:color="auto"/>
        <w:bottom w:val="none" w:sz="0" w:space="0" w:color="auto"/>
        <w:right w:val="none" w:sz="0" w:space="0" w:color="auto"/>
      </w:divBdr>
    </w:div>
    <w:div w:id="747313762">
      <w:bodyDiv w:val="1"/>
      <w:marLeft w:val="0"/>
      <w:marRight w:val="0"/>
      <w:marTop w:val="0"/>
      <w:marBottom w:val="0"/>
      <w:divBdr>
        <w:top w:val="none" w:sz="0" w:space="0" w:color="auto"/>
        <w:left w:val="none" w:sz="0" w:space="0" w:color="auto"/>
        <w:bottom w:val="none" w:sz="0" w:space="0" w:color="auto"/>
        <w:right w:val="none" w:sz="0" w:space="0" w:color="auto"/>
      </w:divBdr>
    </w:div>
    <w:div w:id="759640359">
      <w:bodyDiv w:val="1"/>
      <w:marLeft w:val="0"/>
      <w:marRight w:val="0"/>
      <w:marTop w:val="0"/>
      <w:marBottom w:val="0"/>
      <w:divBdr>
        <w:top w:val="none" w:sz="0" w:space="0" w:color="auto"/>
        <w:left w:val="none" w:sz="0" w:space="0" w:color="auto"/>
        <w:bottom w:val="none" w:sz="0" w:space="0" w:color="auto"/>
        <w:right w:val="none" w:sz="0" w:space="0" w:color="auto"/>
      </w:divBdr>
    </w:div>
    <w:div w:id="762336840">
      <w:bodyDiv w:val="1"/>
      <w:marLeft w:val="0"/>
      <w:marRight w:val="0"/>
      <w:marTop w:val="0"/>
      <w:marBottom w:val="0"/>
      <w:divBdr>
        <w:top w:val="none" w:sz="0" w:space="0" w:color="auto"/>
        <w:left w:val="none" w:sz="0" w:space="0" w:color="auto"/>
        <w:bottom w:val="none" w:sz="0" w:space="0" w:color="auto"/>
        <w:right w:val="none" w:sz="0" w:space="0" w:color="auto"/>
      </w:divBdr>
    </w:div>
    <w:div w:id="766583334">
      <w:bodyDiv w:val="1"/>
      <w:marLeft w:val="0"/>
      <w:marRight w:val="0"/>
      <w:marTop w:val="0"/>
      <w:marBottom w:val="0"/>
      <w:divBdr>
        <w:top w:val="none" w:sz="0" w:space="0" w:color="auto"/>
        <w:left w:val="none" w:sz="0" w:space="0" w:color="auto"/>
        <w:bottom w:val="none" w:sz="0" w:space="0" w:color="auto"/>
        <w:right w:val="none" w:sz="0" w:space="0" w:color="auto"/>
      </w:divBdr>
    </w:div>
    <w:div w:id="768159211">
      <w:bodyDiv w:val="1"/>
      <w:marLeft w:val="0"/>
      <w:marRight w:val="0"/>
      <w:marTop w:val="0"/>
      <w:marBottom w:val="0"/>
      <w:divBdr>
        <w:top w:val="none" w:sz="0" w:space="0" w:color="auto"/>
        <w:left w:val="none" w:sz="0" w:space="0" w:color="auto"/>
        <w:bottom w:val="none" w:sz="0" w:space="0" w:color="auto"/>
        <w:right w:val="none" w:sz="0" w:space="0" w:color="auto"/>
      </w:divBdr>
    </w:div>
    <w:div w:id="778257356">
      <w:bodyDiv w:val="1"/>
      <w:marLeft w:val="0"/>
      <w:marRight w:val="0"/>
      <w:marTop w:val="0"/>
      <w:marBottom w:val="0"/>
      <w:divBdr>
        <w:top w:val="none" w:sz="0" w:space="0" w:color="auto"/>
        <w:left w:val="none" w:sz="0" w:space="0" w:color="auto"/>
        <w:bottom w:val="none" w:sz="0" w:space="0" w:color="auto"/>
        <w:right w:val="none" w:sz="0" w:space="0" w:color="auto"/>
      </w:divBdr>
    </w:div>
    <w:div w:id="782916354">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786198054">
      <w:bodyDiv w:val="1"/>
      <w:marLeft w:val="0"/>
      <w:marRight w:val="0"/>
      <w:marTop w:val="0"/>
      <w:marBottom w:val="0"/>
      <w:divBdr>
        <w:top w:val="none" w:sz="0" w:space="0" w:color="auto"/>
        <w:left w:val="none" w:sz="0" w:space="0" w:color="auto"/>
        <w:bottom w:val="none" w:sz="0" w:space="0" w:color="auto"/>
        <w:right w:val="none" w:sz="0" w:space="0" w:color="auto"/>
      </w:divBdr>
    </w:div>
    <w:div w:id="789056414">
      <w:bodyDiv w:val="1"/>
      <w:marLeft w:val="0"/>
      <w:marRight w:val="0"/>
      <w:marTop w:val="0"/>
      <w:marBottom w:val="0"/>
      <w:divBdr>
        <w:top w:val="none" w:sz="0" w:space="0" w:color="auto"/>
        <w:left w:val="none" w:sz="0" w:space="0" w:color="auto"/>
        <w:bottom w:val="none" w:sz="0" w:space="0" w:color="auto"/>
        <w:right w:val="none" w:sz="0" w:space="0" w:color="auto"/>
      </w:divBdr>
    </w:div>
    <w:div w:id="797718588">
      <w:bodyDiv w:val="1"/>
      <w:marLeft w:val="0"/>
      <w:marRight w:val="0"/>
      <w:marTop w:val="0"/>
      <w:marBottom w:val="0"/>
      <w:divBdr>
        <w:top w:val="none" w:sz="0" w:space="0" w:color="auto"/>
        <w:left w:val="none" w:sz="0" w:space="0" w:color="auto"/>
        <w:bottom w:val="none" w:sz="0" w:space="0" w:color="auto"/>
        <w:right w:val="none" w:sz="0" w:space="0" w:color="auto"/>
      </w:divBdr>
    </w:div>
    <w:div w:id="802581650">
      <w:bodyDiv w:val="1"/>
      <w:marLeft w:val="0"/>
      <w:marRight w:val="0"/>
      <w:marTop w:val="0"/>
      <w:marBottom w:val="0"/>
      <w:divBdr>
        <w:top w:val="none" w:sz="0" w:space="0" w:color="auto"/>
        <w:left w:val="none" w:sz="0" w:space="0" w:color="auto"/>
        <w:bottom w:val="none" w:sz="0" w:space="0" w:color="auto"/>
        <w:right w:val="none" w:sz="0" w:space="0" w:color="auto"/>
      </w:divBdr>
    </w:div>
    <w:div w:id="805468606">
      <w:bodyDiv w:val="1"/>
      <w:marLeft w:val="0"/>
      <w:marRight w:val="0"/>
      <w:marTop w:val="0"/>
      <w:marBottom w:val="0"/>
      <w:divBdr>
        <w:top w:val="none" w:sz="0" w:space="0" w:color="auto"/>
        <w:left w:val="none" w:sz="0" w:space="0" w:color="auto"/>
        <w:bottom w:val="none" w:sz="0" w:space="0" w:color="auto"/>
        <w:right w:val="none" w:sz="0" w:space="0" w:color="auto"/>
      </w:divBdr>
    </w:div>
    <w:div w:id="817454538">
      <w:bodyDiv w:val="1"/>
      <w:marLeft w:val="0"/>
      <w:marRight w:val="0"/>
      <w:marTop w:val="0"/>
      <w:marBottom w:val="0"/>
      <w:divBdr>
        <w:top w:val="none" w:sz="0" w:space="0" w:color="auto"/>
        <w:left w:val="none" w:sz="0" w:space="0" w:color="auto"/>
        <w:bottom w:val="none" w:sz="0" w:space="0" w:color="auto"/>
        <w:right w:val="none" w:sz="0" w:space="0" w:color="auto"/>
      </w:divBdr>
    </w:div>
    <w:div w:id="823081924">
      <w:bodyDiv w:val="1"/>
      <w:marLeft w:val="0"/>
      <w:marRight w:val="0"/>
      <w:marTop w:val="0"/>
      <w:marBottom w:val="0"/>
      <w:divBdr>
        <w:top w:val="none" w:sz="0" w:space="0" w:color="auto"/>
        <w:left w:val="none" w:sz="0" w:space="0" w:color="auto"/>
        <w:bottom w:val="none" w:sz="0" w:space="0" w:color="auto"/>
        <w:right w:val="none" w:sz="0" w:space="0" w:color="auto"/>
      </w:divBdr>
    </w:div>
    <w:div w:id="824318661">
      <w:bodyDiv w:val="1"/>
      <w:marLeft w:val="0"/>
      <w:marRight w:val="0"/>
      <w:marTop w:val="0"/>
      <w:marBottom w:val="0"/>
      <w:divBdr>
        <w:top w:val="none" w:sz="0" w:space="0" w:color="auto"/>
        <w:left w:val="none" w:sz="0" w:space="0" w:color="auto"/>
        <w:bottom w:val="none" w:sz="0" w:space="0" w:color="auto"/>
        <w:right w:val="none" w:sz="0" w:space="0" w:color="auto"/>
      </w:divBdr>
    </w:div>
    <w:div w:id="839082956">
      <w:bodyDiv w:val="1"/>
      <w:marLeft w:val="0"/>
      <w:marRight w:val="0"/>
      <w:marTop w:val="0"/>
      <w:marBottom w:val="0"/>
      <w:divBdr>
        <w:top w:val="none" w:sz="0" w:space="0" w:color="auto"/>
        <w:left w:val="none" w:sz="0" w:space="0" w:color="auto"/>
        <w:bottom w:val="none" w:sz="0" w:space="0" w:color="auto"/>
        <w:right w:val="none" w:sz="0" w:space="0" w:color="auto"/>
      </w:divBdr>
    </w:div>
    <w:div w:id="861481475">
      <w:bodyDiv w:val="1"/>
      <w:marLeft w:val="0"/>
      <w:marRight w:val="0"/>
      <w:marTop w:val="0"/>
      <w:marBottom w:val="0"/>
      <w:divBdr>
        <w:top w:val="none" w:sz="0" w:space="0" w:color="auto"/>
        <w:left w:val="none" w:sz="0" w:space="0" w:color="auto"/>
        <w:bottom w:val="none" w:sz="0" w:space="0" w:color="auto"/>
        <w:right w:val="none" w:sz="0" w:space="0" w:color="auto"/>
      </w:divBdr>
    </w:div>
    <w:div w:id="864486073">
      <w:bodyDiv w:val="1"/>
      <w:marLeft w:val="0"/>
      <w:marRight w:val="0"/>
      <w:marTop w:val="0"/>
      <w:marBottom w:val="0"/>
      <w:divBdr>
        <w:top w:val="none" w:sz="0" w:space="0" w:color="auto"/>
        <w:left w:val="none" w:sz="0" w:space="0" w:color="auto"/>
        <w:bottom w:val="none" w:sz="0" w:space="0" w:color="auto"/>
        <w:right w:val="none" w:sz="0" w:space="0" w:color="auto"/>
      </w:divBdr>
    </w:div>
    <w:div w:id="891427075">
      <w:bodyDiv w:val="1"/>
      <w:marLeft w:val="0"/>
      <w:marRight w:val="0"/>
      <w:marTop w:val="0"/>
      <w:marBottom w:val="0"/>
      <w:divBdr>
        <w:top w:val="none" w:sz="0" w:space="0" w:color="auto"/>
        <w:left w:val="none" w:sz="0" w:space="0" w:color="auto"/>
        <w:bottom w:val="none" w:sz="0" w:space="0" w:color="auto"/>
        <w:right w:val="none" w:sz="0" w:space="0" w:color="auto"/>
      </w:divBdr>
    </w:div>
    <w:div w:id="900335094">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
    <w:div w:id="945818626">
      <w:bodyDiv w:val="1"/>
      <w:marLeft w:val="0"/>
      <w:marRight w:val="0"/>
      <w:marTop w:val="0"/>
      <w:marBottom w:val="0"/>
      <w:divBdr>
        <w:top w:val="none" w:sz="0" w:space="0" w:color="auto"/>
        <w:left w:val="none" w:sz="0" w:space="0" w:color="auto"/>
        <w:bottom w:val="none" w:sz="0" w:space="0" w:color="auto"/>
        <w:right w:val="none" w:sz="0" w:space="0" w:color="auto"/>
      </w:divBdr>
    </w:div>
    <w:div w:id="978151128">
      <w:bodyDiv w:val="1"/>
      <w:marLeft w:val="0"/>
      <w:marRight w:val="0"/>
      <w:marTop w:val="0"/>
      <w:marBottom w:val="0"/>
      <w:divBdr>
        <w:top w:val="none" w:sz="0" w:space="0" w:color="auto"/>
        <w:left w:val="none" w:sz="0" w:space="0" w:color="auto"/>
        <w:bottom w:val="none" w:sz="0" w:space="0" w:color="auto"/>
        <w:right w:val="none" w:sz="0" w:space="0" w:color="auto"/>
      </w:divBdr>
    </w:div>
    <w:div w:id="985890410">
      <w:bodyDiv w:val="1"/>
      <w:marLeft w:val="0"/>
      <w:marRight w:val="0"/>
      <w:marTop w:val="0"/>
      <w:marBottom w:val="0"/>
      <w:divBdr>
        <w:top w:val="none" w:sz="0" w:space="0" w:color="auto"/>
        <w:left w:val="none" w:sz="0" w:space="0" w:color="auto"/>
        <w:bottom w:val="none" w:sz="0" w:space="0" w:color="auto"/>
        <w:right w:val="none" w:sz="0" w:space="0" w:color="auto"/>
      </w:divBdr>
    </w:div>
    <w:div w:id="987975344">
      <w:bodyDiv w:val="1"/>
      <w:marLeft w:val="0"/>
      <w:marRight w:val="0"/>
      <w:marTop w:val="0"/>
      <w:marBottom w:val="0"/>
      <w:divBdr>
        <w:top w:val="none" w:sz="0" w:space="0" w:color="auto"/>
        <w:left w:val="none" w:sz="0" w:space="0" w:color="auto"/>
        <w:bottom w:val="none" w:sz="0" w:space="0" w:color="auto"/>
        <w:right w:val="none" w:sz="0" w:space="0" w:color="auto"/>
      </w:divBdr>
    </w:div>
    <w:div w:id="991366749">
      <w:bodyDiv w:val="1"/>
      <w:marLeft w:val="0"/>
      <w:marRight w:val="0"/>
      <w:marTop w:val="0"/>
      <w:marBottom w:val="0"/>
      <w:divBdr>
        <w:top w:val="none" w:sz="0" w:space="0" w:color="auto"/>
        <w:left w:val="none" w:sz="0" w:space="0" w:color="auto"/>
        <w:bottom w:val="none" w:sz="0" w:space="0" w:color="auto"/>
        <w:right w:val="none" w:sz="0" w:space="0" w:color="auto"/>
      </w:divBdr>
    </w:div>
    <w:div w:id="992951511">
      <w:bodyDiv w:val="1"/>
      <w:marLeft w:val="0"/>
      <w:marRight w:val="0"/>
      <w:marTop w:val="0"/>
      <w:marBottom w:val="0"/>
      <w:divBdr>
        <w:top w:val="none" w:sz="0" w:space="0" w:color="auto"/>
        <w:left w:val="none" w:sz="0" w:space="0" w:color="auto"/>
        <w:bottom w:val="none" w:sz="0" w:space="0" w:color="auto"/>
        <w:right w:val="none" w:sz="0" w:space="0" w:color="auto"/>
      </w:divBdr>
    </w:div>
    <w:div w:id="1005209180">
      <w:bodyDiv w:val="1"/>
      <w:marLeft w:val="0"/>
      <w:marRight w:val="0"/>
      <w:marTop w:val="0"/>
      <w:marBottom w:val="0"/>
      <w:divBdr>
        <w:top w:val="none" w:sz="0" w:space="0" w:color="auto"/>
        <w:left w:val="none" w:sz="0" w:space="0" w:color="auto"/>
        <w:bottom w:val="none" w:sz="0" w:space="0" w:color="auto"/>
        <w:right w:val="none" w:sz="0" w:space="0" w:color="auto"/>
      </w:divBdr>
    </w:div>
    <w:div w:id="1030760072">
      <w:bodyDiv w:val="1"/>
      <w:marLeft w:val="0"/>
      <w:marRight w:val="0"/>
      <w:marTop w:val="0"/>
      <w:marBottom w:val="0"/>
      <w:divBdr>
        <w:top w:val="none" w:sz="0" w:space="0" w:color="auto"/>
        <w:left w:val="none" w:sz="0" w:space="0" w:color="auto"/>
        <w:bottom w:val="none" w:sz="0" w:space="0" w:color="auto"/>
        <w:right w:val="none" w:sz="0" w:space="0" w:color="auto"/>
      </w:divBdr>
    </w:div>
    <w:div w:id="1038892720">
      <w:bodyDiv w:val="1"/>
      <w:marLeft w:val="0"/>
      <w:marRight w:val="0"/>
      <w:marTop w:val="0"/>
      <w:marBottom w:val="0"/>
      <w:divBdr>
        <w:top w:val="none" w:sz="0" w:space="0" w:color="auto"/>
        <w:left w:val="none" w:sz="0" w:space="0" w:color="auto"/>
        <w:bottom w:val="none" w:sz="0" w:space="0" w:color="auto"/>
        <w:right w:val="none" w:sz="0" w:space="0" w:color="auto"/>
      </w:divBdr>
    </w:div>
    <w:div w:id="1039940395">
      <w:bodyDiv w:val="1"/>
      <w:marLeft w:val="0"/>
      <w:marRight w:val="0"/>
      <w:marTop w:val="0"/>
      <w:marBottom w:val="0"/>
      <w:divBdr>
        <w:top w:val="none" w:sz="0" w:space="0" w:color="auto"/>
        <w:left w:val="none" w:sz="0" w:space="0" w:color="auto"/>
        <w:bottom w:val="none" w:sz="0" w:space="0" w:color="auto"/>
        <w:right w:val="none" w:sz="0" w:space="0" w:color="auto"/>
      </w:divBdr>
    </w:div>
    <w:div w:id="1044256953">
      <w:bodyDiv w:val="1"/>
      <w:marLeft w:val="0"/>
      <w:marRight w:val="0"/>
      <w:marTop w:val="0"/>
      <w:marBottom w:val="0"/>
      <w:divBdr>
        <w:top w:val="none" w:sz="0" w:space="0" w:color="auto"/>
        <w:left w:val="none" w:sz="0" w:space="0" w:color="auto"/>
        <w:bottom w:val="none" w:sz="0" w:space="0" w:color="auto"/>
        <w:right w:val="none" w:sz="0" w:space="0" w:color="auto"/>
      </w:divBdr>
    </w:div>
    <w:div w:id="1050836685">
      <w:bodyDiv w:val="1"/>
      <w:marLeft w:val="0"/>
      <w:marRight w:val="0"/>
      <w:marTop w:val="0"/>
      <w:marBottom w:val="0"/>
      <w:divBdr>
        <w:top w:val="none" w:sz="0" w:space="0" w:color="auto"/>
        <w:left w:val="none" w:sz="0" w:space="0" w:color="auto"/>
        <w:bottom w:val="none" w:sz="0" w:space="0" w:color="auto"/>
        <w:right w:val="none" w:sz="0" w:space="0" w:color="auto"/>
      </w:divBdr>
    </w:div>
    <w:div w:id="1068042502">
      <w:bodyDiv w:val="1"/>
      <w:marLeft w:val="0"/>
      <w:marRight w:val="0"/>
      <w:marTop w:val="0"/>
      <w:marBottom w:val="0"/>
      <w:divBdr>
        <w:top w:val="none" w:sz="0" w:space="0" w:color="auto"/>
        <w:left w:val="none" w:sz="0" w:space="0" w:color="auto"/>
        <w:bottom w:val="none" w:sz="0" w:space="0" w:color="auto"/>
        <w:right w:val="none" w:sz="0" w:space="0" w:color="auto"/>
      </w:divBdr>
    </w:div>
    <w:div w:id="1070540399">
      <w:bodyDiv w:val="1"/>
      <w:marLeft w:val="0"/>
      <w:marRight w:val="0"/>
      <w:marTop w:val="0"/>
      <w:marBottom w:val="0"/>
      <w:divBdr>
        <w:top w:val="none" w:sz="0" w:space="0" w:color="auto"/>
        <w:left w:val="none" w:sz="0" w:space="0" w:color="auto"/>
        <w:bottom w:val="none" w:sz="0" w:space="0" w:color="auto"/>
        <w:right w:val="none" w:sz="0" w:space="0" w:color="auto"/>
      </w:divBdr>
    </w:div>
    <w:div w:id="1076591107">
      <w:bodyDiv w:val="1"/>
      <w:marLeft w:val="0"/>
      <w:marRight w:val="0"/>
      <w:marTop w:val="0"/>
      <w:marBottom w:val="0"/>
      <w:divBdr>
        <w:top w:val="none" w:sz="0" w:space="0" w:color="auto"/>
        <w:left w:val="none" w:sz="0" w:space="0" w:color="auto"/>
        <w:bottom w:val="none" w:sz="0" w:space="0" w:color="auto"/>
        <w:right w:val="none" w:sz="0" w:space="0" w:color="auto"/>
      </w:divBdr>
    </w:div>
    <w:div w:id="1080568313">
      <w:bodyDiv w:val="1"/>
      <w:marLeft w:val="0"/>
      <w:marRight w:val="0"/>
      <w:marTop w:val="0"/>
      <w:marBottom w:val="0"/>
      <w:divBdr>
        <w:top w:val="none" w:sz="0" w:space="0" w:color="auto"/>
        <w:left w:val="none" w:sz="0" w:space="0" w:color="auto"/>
        <w:bottom w:val="none" w:sz="0" w:space="0" w:color="auto"/>
        <w:right w:val="none" w:sz="0" w:space="0" w:color="auto"/>
      </w:divBdr>
    </w:div>
    <w:div w:id="1089497536">
      <w:bodyDiv w:val="1"/>
      <w:marLeft w:val="0"/>
      <w:marRight w:val="0"/>
      <w:marTop w:val="0"/>
      <w:marBottom w:val="0"/>
      <w:divBdr>
        <w:top w:val="none" w:sz="0" w:space="0" w:color="auto"/>
        <w:left w:val="none" w:sz="0" w:space="0" w:color="auto"/>
        <w:bottom w:val="none" w:sz="0" w:space="0" w:color="auto"/>
        <w:right w:val="none" w:sz="0" w:space="0" w:color="auto"/>
      </w:divBdr>
    </w:div>
    <w:div w:id="1103912471">
      <w:bodyDiv w:val="1"/>
      <w:marLeft w:val="0"/>
      <w:marRight w:val="0"/>
      <w:marTop w:val="0"/>
      <w:marBottom w:val="0"/>
      <w:divBdr>
        <w:top w:val="none" w:sz="0" w:space="0" w:color="auto"/>
        <w:left w:val="none" w:sz="0" w:space="0" w:color="auto"/>
        <w:bottom w:val="none" w:sz="0" w:space="0" w:color="auto"/>
        <w:right w:val="none" w:sz="0" w:space="0" w:color="auto"/>
      </w:divBdr>
    </w:div>
    <w:div w:id="1104883673">
      <w:bodyDiv w:val="1"/>
      <w:marLeft w:val="0"/>
      <w:marRight w:val="0"/>
      <w:marTop w:val="0"/>
      <w:marBottom w:val="0"/>
      <w:divBdr>
        <w:top w:val="none" w:sz="0" w:space="0" w:color="auto"/>
        <w:left w:val="none" w:sz="0" w:space="0" w:color="auto"/>
        <w:bottom w:val="none" w:sz="0" w:space="0" w:color="auto"/>
        <w:right w:val="none" w:sz="0" w:space="0" w:color="auto"/>
      </w:divBdr>
    </w:div>
    <w:div w:id="1106076780">
      <w:bodyDiv w:val="1"/>
      <w:marLeft w:val="0"/>
      <w:marRight w:val="0"/>
      <w:marTop w:val="0"/>
      <w:marBottom w:val="0"/>
      <w:divBdr>
        <w:top w:val="none" w:sz="0" w:space="0" w:color="auto"/>
        <w:left w:val="none" w:sz="0" w:space="0" w:color="auto"/>
        <w:bottom w:val="none" w:sz="0" w:space="0" w:color="auto"/>
        <w:right w:val="none" w:sz="0" w:space="0" w:color="auto"/>
      </w:divBdr>
    </w:div>
    <w:div w:id="1110465337">
      <w:bodyDiv w:val="1"/>
      <w:marLeft w:val="0"/>
      <w:marRight w:val="0"/>
      <w:marTop w:val="0"/>
      <w:marBottom w:val="0"/>
      <w:divBdr>
        <w:top w:val="none" w:sz="0" w:space="0" w:color="auto"/>
        <w:left w:val="none" w:sz="0" w:space="0" w:color="auto"/>
        <w:bottom w:val="none" w:sz="0" w:space="0" w:color="auto"/>
        <w:right w:val="none" w:sz="0" w:space="0" w:color="auto"/>
      </w:divBdr>
    </w:div>
    <w:div w:id="1113207854">
      <w:bodyDiv w:val="1"/>
      <w:marLeft w:val="0"/>
      <w:marRight w:val="0"/>
      <w:marTop w:val="0"/>
      <w:marBottom w:val="0"/>
      <w:divBdr>
        <w:top w:val="none" w:sz="0" w:space="0" w:color="auto"/>
        <w:left w:val="none" w:sz="0" w:space="0" w:color="auto"/>
        <w:bottom w:val="none" w:sz="0" w:space="0" w:color="auto"/>
        <w:right w:val="none" w:sz="0" w:space="0" w:color="auto"/>
      </w:divBdr>
    </w:div>
    <w:div w:id="1115179549">
      <w:bodyDiv w:val="1"/>
      <w:marLeft w:val="0"/>
      <w:marRight w:val="0"/>
      <w:marTop w:val="0"/>
      <w:marBottom w:val="0"/>
      <w:divBdr>
        <w:top w:val="none" w:sz="0" w:space="0" w:color="auto"/>
        <w:left w:val="none" w:sz="0" w:space="0" w:color="auto"/>
        <w:bottom w:val="none" w:sz="0" w:space="0" w:color="auto"/>
        <w:right w:val="none" w:sz="0" w:space="0" w:color="auto"/>
      </w:divBdr>
    </w:div>
    <w:div w:id="1124932643">
      <w:bodyDiv w:val="1"/>
      <w:marLeft w:val="0"/>
      <w:marRight w:val="0"/>
      <w:marTop w:val="0"/>
      <w:marBottom w:val="0"/>
      <w:divBdr>
        <w:top w:val="none" w:sz="0" w:space="0" w:color="auto"/>
        <w:left w:val="none" w:sz="0" w:space="0" w:color="auto"/>
        <w:bottom w:val="none" w:sz="0" w:space="0" w:color="auto"/>
        <w:right w:val="none" w:sz="0" w:space="0" w:color="auto"/>
      </w:divBdr>
    </w:div>
    <w:div w:id="1125779833">
      <w:bodyDiv w:val="1"/>
      <w:marLeft w:val="0"/>
      <w:marRight w:val="0"/>
      <w:marTop w:val="0"/>
      <w:marBottom w:val="0"/>
      <w:divBdr>
        <w:top w:val="none" w:sz="0" w:space="0" w:color="auto"/>
        <w:left w:val="none" w:sz="0" w:space="0" w:color="auto"/>
        <w:bottom w:val="none" w:sz="0" w:space="0" w:color="auto"/>
        <w:right w:val="none" w:sz="0" w:space="0" w:color="auto"/>
      </w:divBdr>
    </w:div>
    <w:div w:id="1129129744">
      <w:bodyDiv w:val="1"/>
      <w:marLeft w:val="0"/>
      <w:marRight w:val="0"/>
      <w:marTop w:val="0"/>
      <w:marBottom w:val="0"/>
      <w:divBdr>
        <w:top w:val="none" w:sz="0" w:space="0" w:color="auto"/>
        <w:left w:val="none" w:sz="0" w:space="0" w:color="auto"/>
        <w:bottom w:val="none" w:sz="0" w:space="0" w:color="auto"/>
        <w:right w:val="none" w:sz="0" w:space="0" w:color="auto"/>
      </w:divBdr>
    </w:div>
    <w:div w:id="1133326489">
      <w:bodyDiv w:val="1"/>
      <w:marLeft w:val="0"/>
      <w:marRight w:val="0"/>
      <w:marTop w:val="0"/>
      <w:marBottom w:val="0"/>
      <w:divBdr>
        <w:top w:val="none" w:sz="0" w:space="0" w:color="auto"/>
        <w:left w:val="none" w:sz="0" w:space="0" w:color="auto"/>
        <w:bottom w:val="none" w:sz="0" w:space="0" w:color="auto"/>
        <w:right w:val="none" w:sz="0" w:space="0" w:color="auto"/>
      </w:divBdr>
    </w:div>
    <w:div w:id="1137145720">
      <w:bodyDiv w:val="1"/>
      <w:marLeft w:val="0"/>
      <w:marRight w:val="0"/>
      <w:marTop w:val="0"/>
      <w:marBottom w:val="0"/>
      <w:divBdr>
        <w:top w:val="none" w:sz="0" w:space="0" w:color="auto"/>
        <w:left w:val="none" w:sz="0" w:space="0" w:color="auto"/>
        <w:bottom w:val="none" w:sz="0" w:space="0" w:color="auto"/>
        <w:right w:val="none" w:sz="0" w:space="0" w:color="auto"/>
      </w:divBdr>
    </w:div>
    <w:div w:id="1152286407">
      <w:bodyDiv w:val="1"/>
      <w:marLeft w:val="0"/>
      <w:marRight w:val="0"/>
      <w:marTop w:val="0"/>
      <w:marBottom w:val="0"/>
      <w:divBdr>
        <w:top w:val="none" w:sz="0" w:space="0" w:color="auto"/>
        <w:left w:val="none" w:sz="0" w:space="0" w:color="auto"/>
        <w:bottom w:val="none" w:sz="0" w:space="0" w:color="auto"/>
        <w:right w:val="none" w:sz="0" w:space="0" w:color="auto"/>
      </w:divBdr>
    </w:div>
    <w:div w:id="1166439882">
      <w:bodyDiv w:val="1"/>
      <w:marLeft w:val="0"/>
      <w:marRight w:val="0"/>
      <w:marTop w:val="0"/>
      <w:marBottom w:val="0"/>
      <w:divBdr>
        <w:top w:val="none" w:sz="0" w:space="0" w:color="auto"/>
        <w:left w:val="none" w:sz="0" w:space="0" w:color="auto"/>
        <w:bottom w:val="none" w:sz="0" w:space="0" w:color="auto"/>
        <w:right w:val="none" w:sz="0" w:space="0" w:color="auto"/>
      </w:divBdr>
    </w:div>
    <w:div w:id="1170873711">
      <w:bodyDiv w:val="1"/>
      <w:marLeft w:val="0"/>
      <w:marRight w:val="0"/>
      <w:marTop w:val="0"/>
      <w:marBottom w:val="0"/>
      <w:divBdr>
        <w:top w:val="none" w:sz="0" w:space="0" w:color="auto"/>
        <w:left w:val="none" w:sz="0" w:space="0" w:color="auto"/>
        <w:bottom w:val="none" w:sz="0" w:space="0" w:color="auto"/>
        <w:right w:val="none" w:sz="0" w:space="0" w:color="auto"/>
      </w:divBdr>
    </w:div>
    <w:div w:id="1174340417">
      <w:bodyDiv w:val="1"/>
      <w:marLeft w:val="0"/>
      <w:marRight w:val="0"/>
      <w:marTop w:val="0"/>
      <w:marBottom w:val="0"/>
      <w:divBdr>
        <w:top w:val="none" w:sz="0" w:space="0" w:color="auto"/>
        <w:left w:val="none" w:sz="0" w:space="0" w:color="auto"/>
        <w:bottom w:val="none" w:sz="0" w:space="0" w:color="auto"/>
        <w:right w:val="none" w:sz="0" w:space="0" w:color="auto"/>
      </w:divBdr>
    </w:div>
    <w:div w:id="1179272112">
      <w:bodyDiv w:val="1"/>
      <w:marLeft w:val="0"/>
      <w:marRight w:val="0"/>
      <w:marTop w:val="0"/>
      <w:marBottom w:val="0"/>
      <w:divBdr>
        <w:top w:val="none" w:sz="0" w:space="0" w:color="auto"/>
        <w:left w:val="none" w:sz="0" w:space="0" w:color="auto"/>
        <w:bottom w:val="none" w:sz="0" w:space="0" w:color="auto"/>
        <w:right w:val="none" w:sz="0" w:space="0" w:color="auto"/>
      </w:divBdr>
    </w:div>
    <w:div w:id="1182085207">
      <w:bodyDiv w:val="1"/>
      <w:marLeft w:val="0"/>
      <w:marRight w:val="0"/>
      <w:marTop w:val="0"/>
      <w:marBottom w:val="0"/>
      <w:divBdr>
        <w:top w:val="none" w:sz="0" w:space="0" w:color="auto"/>
        <w:left w:val="none" w:sz="0" w:space="0" w:color="auto"/>
        <w:bottom w:val="none" w:sz="0" w:space="0" w:color="auto"/>
        <w:right w:val="none" w:sz="0" w:space="0" w:color="auto"/>
      </w:divBdr>
    </w:div>
    <w:div w:id="1187863604">
      <w:bodyDiv w:val="1"/>
      <w:marLeft w:val="0"/>
      <w:marRight w:val="0"/>
      <w:marTop w:val="0"/>
      <w:marBottom w:val="0"/>
      <w:divBdr>
        <w:top w:val="none" w:sz="0" w:space="0" w:color="auto"/>
        <w:left w:val="none" w:sz="0" w:space="0" w:color="auto"/>
        <w:bottom w:val="none" w:sz="0" w:space="0" w:color="auto"/>
        <w:right w:val="none" w:sz="0" w:space="0" w:color="auto"/>
      </w:divBdr>
    </w:div>
    <w:div w:id="1191797142">
      <w:bodyDiv w:val="1"/>
      <w:marLeft w:val="0"/>
      <w:marRight w:val="0"/>
      <w:marTop w:val="0"/>
      <w:marBottom w:val="0"/>
      <w:divBdr>
        <w:top w:val="none" w:sz="0" w:space="0" w:color="auto"/>
        <w:left w:val="none" w:sz="0" w:space="0" w:color="auto"/>
        <w:bottom w:val="none" w:sz="0" w:space="0" w:color="auto"/>
        <w:right w:val="none" w:sz="0" w:space="0" w:color="auto"/>
      </w:divBdr>
    </w:div>
    <w:div w:id="1198087098">
      <w:bodyDiv w:val="1"/>
      <w:marLeft w:val="0"/>
      <w:marRight w:val="0"/>
      <w:marTop w:val="0"/>
      <w:marBottom w:val="0"/>
      <w:divBdr>
        <w:top w:val="none" w:sz="0" w:space="0" w:color="auto"/>
        <w:left w:val="none" w:sz="0" w:space="0" w:color="auto"/>
        <w:bottom w:val="none" w:sz="0" w:space="0" w:color="auto"/>
        <w:right w:val="none" w:sz="0" w:space="0" w:color="auto"/>
      </w:divBdr>
    </w:div>
    <w:div w:id="1209995634">
      <w:bodyDiv w:val="1"/>
      <w:marLeft w:val="0"/>
      <w:marRight w:val="0"/>
      <w:marTop w:val="0"/>
      <w:marBottom w:val="0"/>
      <w:divBdr>
        <w:top w:val="none" w:sz="0" w:space="0" w:color="auto"/>
        <w:left w:val="none" w:sz="0" w:space="0" w:color="auto"/>
        <w:bottom w:val="none" w:sz="0" w:space="0" w:color="auto"/>
        <w:right w:val="none" w:sz="0" w:space="0" w:color="auto"/>
      </w:divBdr>
    </w:div>
    <w:div w:id="1215238560">
      <w:bodyDiv w:val="1"/>
      <w:marLeft w:val="0"/>
      <w:marRight w:val="0"/>
      <w:marTop w:val="0"/>
      <w:marBottom w:val="0"/>
      <w:divBdr>
        <w:top w:val="none" w:sz="0" w:space="0" w:color="auto"/>
        <w:left w:val="none" w:sz="0" w:space="0" w:color="auto"/>
        <w:bottom w:val="none" w:sz="0" w:space="0" w:color="auto"/>
        <w:right w:val="none" w:sz="0" w:space="0" w:color="auto"/>
      </w:divBdr>
    </w:div>
    <w:div w:id="1216627727">
      <w:bodyDiv w:val="1"/>
      <w:marLeft w:val="0"/>
      <w:marRight w:val="0"/>
      <w:marTop w:val="0"/>
      <w:marBottom w:val="0"/>
      <w:divBdr>
        <w:top w:val="none" w:sz="0" w:space="0" w:color="auto"/>
        <w:left w:val="none" w:sz="0" w:space="0" w:color="auto"/>
        <w:bottom w:val="none" w:sz="0" w:space="0" w:color="auto"/>
        <w:right w:val="none" w:sz="0" w:space="0" w:color="auto"/>
      </w:divBdr>
    </w:div>
    <w:div w:id="1218319444">
      <w:bodyDiv w:val="1"/>
      <w:marLeft w:val="0"/>
      <w:marRight w:val="0"/>
      <w:marTop w:val="0"/>
      <w:marBottom w:val="0"/>
      <w:divBdr>
        <w:top w:val="none" w:sz="0" w:space="0" w:color="auto"/>
        <w:left w:val="none" w:sz="0" w:space="0" w:color="auto"/>
        <w:bottom w:val="none" w:sz="0" w:space="0" w:color="auto"/>
        <w:right w:val="none" w:sz="0" w:space="0" w:color="auto"/>
      </w:divBdr>
    </w:div>
    <w:div w:id="1228227494">
      <w:bodyDiv w:val="1"/>
      <w:marLeft w:val="0"/>
      <w:marRight w:val="0"/>
      <w:marTop w:val="0"/>
      <w:marBottom w:val="0"/>
      <w:divBdr>
        <w:top w:val="none" w:sz="0" w:space="0" w:color="auto"/>
        <w:left w:val="none" w:sz="0" w:space="0" w:color="auto"/>
        <w:bottom w:val="none" w:sz="0" w:space="0" w:color="auto"/>
        <w:right w:val="none" w:sz="0" w:space="0" w:color="auto"/>
      </w:divBdr>
    </w:div>
    <w:div w:id="1231579667">
      <w:bodyDiv w:val="1"/>
      <w:marLeft w:val="0"/>
      <w:marRight w:val="0"/>
      <w:marTop w:val="0"/>
      <w:marBottom w:val="0"/>
      <w:divBdr>
        <w:top w:val="none" w:sz="0" w:space="0" w:color="auto"/>
        <w:left w:val="none" w:sz="0" w:space="0" w:color="auto"/>
        <w:bottom w:val="none" w:sz="0" w:space="0" w:color="auto"/>
        <w:right w:val="none" w:sz="0" w:space="0" w:color="auto"/>
      </w:divBdr>
    </w:div>
    <w:div w:id="1244414209">
      <w:bodyDiv w:val="1"/>
      <w:marLeft w:val="0"/>
      <w:marRight w:val="0"/>
      <w:marTop w:val="0"/>
      <w:marBottom w:val="0"/>
      <w:divBdr>
        <w:top w:val="none" w:sz="0" w:space="0" w:color="auto"/>
        <w:left w:val="none" w:sz="0" w:space="0" w:color="auto"/>
        <w:bottom w:val="none" w:sz="0" w:space="0" w:color="auto"/>
        <w:right w:val="none" w:sz="0" w:space="0" w:color="auto"/>
      </w:divBdr>
    </w:div>
    <w:div w:id="1247954105">
      <w:bodyDiv w:val="1"/>
      <w:marLeft w:val="0"/>
      <w:marRight w:val="0"/>
      <w:marTop w:val="0"/>
      <w:marBottom w:val="0"/>
      <w:divBdr>
        <w:top w:val="none" w:sz="0" w:space="0" w:color="auto"/>
        <w:left w:val="none" w:sz="0" w:space="0" w:color="auto"/>
        <w:bottom w:val="none" w:sz="0" w:space="0" w:color="auto"/>
        <w:right w:val="none" w:sz="0" w:space="0" w:color="auto"/>
      </w:divBdr>
    </w:div>
    <w:div w:id="1251936688">
      <w:bodyDiv w:val="1"/>
      <w:marLeft w:val="0"/>
      <w:marRight w:val="0"/>
      <w:marTop w:val="0"/>
      <w:marBottom w:val="0"/>
      <w:divBdr>
        <w:top w:val="none" w:sz="0" w:space="0" w:color="auto"/>
        <w:left w:val="none" w:sz="0" w:space="0" w:color="auto"/>
        <w:bottom w:val="none" w:sz="0" w:space="0" w:color="auto"/>
        <w:right w:val="none" w:sz="0" w:space="0" w:color="auto"/>
      </w:divBdr>
    </w:div>
    <w:div w:id="1275944457">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293904673">
      <w:bodyDiv w:val="1"/>
      <w:marLeft w:val="0"/>
      <w:marRight w:val="0"/>
      <w:marTop w:val="0"/>
      <w:marBottom w:val="0"/>
      <w:divBdr>
        <w:top w:val="none" w:sz="0" w:space="0" w:color="auto"/>
        <w:left w:val="none" w:sz="0" w:space="0" w:color="auto"/>
        <w:bottom w:val="none" w:sz="0" w:space="0" w:color="auto"/>
        <w:right w:val="none" w:sz="0" w:space="0" w:color="auto"/>
      </w:divBdr>
    </w:div>
    <w:div w:id="1301766543">
      <w:bodyDiv w:val="1"/>
      <w:marLeft w:val="0"/>
      <w:marRight w:val="0"/>
      <w:marTop w:val="0"/>
      <w:marBottom w:val="0"/>
      <w:divBdr>
        <w:top w:val="none" w:sz="0" w:space="0" w:color="auto"/>
        <w:left w:val="none" w:sz="0" w:space="0" w:color="auto"/>
        <w:bottom w:val="none" w:sz="0" w:space="0" w:color="auto"/>
        <w:right w:val="none" w:sz="0" w:space="0" w:color="auto"/>
      </w:divBdr>
    </w:div>
    <w:div w:id="1303003064">
      <w:bodyDiv w:val="1"/>
      <w:marLeft w:val="0"/>
      <w:marRight w:val="0"/>
      <w:marTop w:val="0"/>
      <w:marBottom w:val="0"/>
      <w:divBdr>
        <w:top w:val="none" w:sz="0" w:space="0" w:color="auto"/>
        <w:left w:val="none" w:sz="0" w:space="0" w:color="auto"/>
        <w:bottom w:val="none" w:sz="0" w:space="0" w:color="auto"/>
        <w:right w:val="none" w:sz="0" w:space="0" w:color="auto"/>
      </w:divBdr>
    </w:div>
    <w:div w:id="1303846781">
      <w:bodyDiv w:val="1"/>
      <w:marLeft w:val="0"/>
      <w:marRight w:val="0"/>
      <w:marTop w:val="0"/>
      <w:marBottom w:val="0"/>
      <w:divBdr>
        <w:top w:val="none" w:sz="0" w:space="0" w:color="auto"/>
        <w:left w:val="none" w:sz="0" w:space="0" w:color="auto"/>
        <w:bottom w:val="none" w:sz="0" w:space="0" w:color="auto"/>
        <w:right w:val="none" w:sz="0" w:space="0" w:color="auto"/>
      </w:divBdr>
    </w:div>
    <w:div w:id="1304769119">
      <w:bodyDiv w:val="1"/>
      <w:marLeft w:val="0"/>
      <w:marRight w:val="0"/>
      <w:marTop w:val="0"/>
      <w:marBottom w:val="0"/>
      <w:divBdr>
        <w:top w:val="none" w:sz="0" w:space="0" w:color="auto"/>
        <w:left w:val="none" w:sz="0" w:space="0" w:color="auto"/>
        <w:bottom w:val="none" w:sz="0" w:space="0" w:color="auto"/>
        <w:right w:val="none" w:sz="0" w:space="0" w:color="auto"/>
      </w:divBdr>
    </w:div>
    <w:div w:id="1305428637">
      <w:bodyDiv w:val="1"/>
      <w:marLeft w:val="0"/>
      <w:marRight w:val="0"/>
      <w:marTop w:val="0"/>
      <w:marBottom w:val="0"/>
      <w:divBdr>
        <w:top w:val="none" w:sz="0" w:space="0" w:color="auto"/>
        <w:left w:val="none" w:sz="0" w:space="0" w:color="auto"/>
        <w:bottom w:val="none" w:sz="0" w:space="0" w:color="auto"/>
        <w:right w:val="none" w:sz="0" w:space="0" w:color="auto"/>
      </w:divBdr>
    </w:div>
    <w:div w:id="1308242420">
      <w:bodyDiv w:val="1"/>
      <w:marLeft w:val="0"/>
      <w:marRight w:val="0"/>
      <w:marTop w:val="0"/>
      <w:marBottom w:val="0"/>
      <w:divBdr>
        <w:top w:val="none" w:sz="0" w:space="0" w:color="auto"/>
        <w:left w:val="none" w:sz="0" w:space="0" w:color="auto"/>
        <w:bottom w:val="none" w:sz="0" w:space="0" w:color="auto"/>
        <w:right w:val="none" w:sz="0" w:space="0" w:color="auto"/>
      </w:divBdr>
    </w:div>
    <w:div w:id="1313439170">
      <w:bodyDiv w:val="1"/>
      <w:marLeft w:val="0"/>
      <w:marRight w:val="0"/>
      <w:marTop w:val="0"/>
      <w:marBottom w:val="0"/>
      <w:divBdr>
        <w:top w:val="none" w:sz="0" w:space="0" w:color="auto"/>
        <w:left w:val="none" w:sz="0" w:space="0" w:color="auto"/>
        <w:bottom w:val="none" w:sz="0" w:space="0" w:color="auto"/>
        <w:right w:val="none" w:sz="0" w:space="0" w:color="auto"/>
      </w:divBdr>
    </w:div>
    <w:div w:id="1325814527">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50058988">
      <w:bodyDiv w:val="1"/>
      <w:marLeft w:val="0"/>
      <w:marRight w:val="0"/>
      <w:marTop w:val="0"/>
      <w:marBottom w:val="0"/>
      <w:divBdr>
        <w:top w:val="none" w:sz="0" w:space="0" w:color="auto"/>
        <w:left w:val="none" w:sz="0" w:space="0" w:color="auto"/>
        <w:bottom w:val="none" w:sz="0" w:space="0" w:color="auto"/>
        <w:right w:val="none" w:sz="0" w:space="0" w:color="auto"/>
      </w:divBdr>
    </w:div>
    <w:div w:id="1361780615">
      <w:bodyDiv w:val="1"/>
      <w:marLeft w:val="0"/>
      <w:marRight w:val="0"/>
      <w:marTop w:val="0"/>
      <w:marBottom w:val="0"/>
      <w:divBdr>
        <w:top w:val="none" w:sz="0" w:space="0" w:color="auto"/>
        <w:left w:val="none" w:sz="0" w:space="0" w:color="auto"/>
        <w:bottom w:val="none" w:sz="0" w:space="0" w:color="auto"/>
        <w:right w:val="none" w:sz="0" w:space="0" w:color="auto"/>
      </w:divBdr>
    </w:div>
    <w:div w:id="1373339427">
      <w:bodyDiv w:val="1"/>
      <w:marLeft w:val="0"/>
      <w:marRight w:val="0"/>
      <w:marTop w:val="0"/>
      <w:marBottom w:val="0"/>
      <w:divBdr>
        <w:top w:val="none" w:sz="0" w:space="0" w:color="auto"/>
        <w:left w:val="none" w:sz="0" w:space="0" w:color="auto"/>
        <w:bottom w:val="none" w:sz="0" w:space="0" w:color="auto"/>
        <w:right w:val="none" w:sz="0" w:space="0" w:color="auto"/>
      </w:divBdr>
    </w:div>
    <w:div w:id="1375885217">
      <w:bodyDiv w:val="1"/>
      <w:marLeft w:val="0"/>
      <w:marRight w:val="0"/>
      <w:marTop w:val="0"/>
      <w:marBottom w:val="0"/>
      <w:divBdr>
        <w:top w:val="none" w:sz="0" w:space="0" w:color="auto"/>
        <w:left w:val="none" w:sz="0" w:space="0" w:color="auto"/>
        <w:bottom w:val="none" w:sz="0" w:space="0" w:color="auto"/>
        <w:right w:val="none" w:sz="0" w:space="0" w:color="auto"/>
      </w:divBdr>
    </w:div>
    <w:div w:id="1376933380">
      <w:bodyDiv w:val="1"/>
      <w:marLeft w:val="0"/>
      <w:marRight w:val="0"/>
      <w:marTop w:val="0"/>
      <w:marBottom w:val="0"/>
      <w:divBdr>
        <w:top w:val="none" w:sz="0" w:space="0" w:color="auto"/>
        <w:left w:val="none" w:sz="0" w:space="0" w:color="auto"/>
        <w:bottom w:val="none" w:sz="0" w:space="0" w:color="auto"/>
        <w:right w:val="none" w:sz="0" w:space="0" w:color="auto"/>
      </w:divBdr>
    </w:div>
    <w:div w:id="1377505119">
      <w:bodyDiv w:val="1"/>
      <w:marLeft w:val="0"/>
      <w:marRight w:val="0"/>
      <w:marTop w:val="0"/>
      <w:marBottom w:val="0"/>
      <w:divBdr>
        <w:top w:val="none" w:sz="0" w:space="0" w:color="auto"/>
        <w:left w:val="none" w:sz="0" w:space="0" w:color="auto"/>
        <w:bottom w:val="none" w:sz="0" w:space="0" w:color="auto"/>
        <w:right w:val="none" w:sz="0" w:space="0" w:color="auto"/>
      </w:divBdr>
    </w:div>
    <w:div w:id="1392466354">
      <w:bodyDiv w:val="1"/>
      <w:marLeft w:val="0"/>
      <w:marRight w:val="0"/>
      <w:marTop w:val="0"/>
      <w:marBottom w:val="0"/>
      <w:divBdr>
        <w:top w:val="none" w:sz="0" w:space="0" w:color="auto"/>
        <w:left w:val="none" w:sz="0" w:space="0" w:color="auto"/>
        <w:bottom w:val="none" w:sz="0" w:space="0" w:color="auto"/>
        <w:right w:val="none" w:sz="0" w:space="0" w:color="auto"/>
      </w:divBdr>
    </w:div>
    <w:div w:id="1395620628">
      <w:bodyDiv w:val="1"/>
      <w:marLeft w:val="0"/>
      <w:marRight w:val="0"/>
      <w:marTop w:val="0"/>
      <w:marBottom w:val="0"/>
      <w:divBdr>
        <w:top w:val="none" w:sz="0" w:space="0" w:color="auto"/>
        <w:left w:val="none" w:sz="0" w:space="0" w:color="auto"/>
        <w:bottom w:val="none" w:sz="0" w:space="0" w:color="auto"/>
        <w:right w:val="none" w:sz="0" w:space="0" w:color="auto"/>
      </w:divBdr>
    </w:div>
    <w:div w:id="1403142442">
      <w:bodyDiv w:val="1"/>
      <w:marLeft w:val="0"/>
      <w:marRight w:val="0"/>
      <w:marTop w:val="0"/>
      <w:marBottom w:val="0"/>
      <w:divBdr>
        <w:top w:val="none" w:sz="0" w:space="0" w:color="auto"/>
        <w:left w:val="none" w:sz="0" w:space="0" w:color="auto"/>
        <w:bottom w:val="none" w:sz="0" w:space="0" w:color="auto"/>
        <w:right w:val="none" w:sz="0" w:space="0" w:color="auto"/>
      </w:divBdr>
    </w:div>
    <w:div w:id="1407266550">
      <w:bodyDiv w:val="1"/>
      <w:marLeft w:val="0"/>
      <w:marRight w:val="0"/>
      <w:marTop w:val="0"/>
      <w:marBottom w:val="0"/>
      <w:divBdr>
        <w:top w:val="none" w:sz="0" w:space="0" w:color="auto"/>
        <w:left w:val="none" w:sz="0" w:space="0" w:color="auto"/>
        <w:bottom w:val="none" w:sz="0" w:space="0" w:color="auto"/>
        <w:right w:val="none" w:sz="0" w:space="0" w:color="auto"/>
      </w:divBdr>
    </w:div>
    <w:div w:id="1409767302">
      <w:bodyDiv w:val="1"/>
      <w:marLeft w:val="0"/>
      <w:marRight w:val="0"/>
      <w:marTop w:val="0"/>
      <w:marBottom w:val="0"/>
      <w:divBdr>
        <w:top w:val="none" w:sz="0" w:space="0" w:color="auto"/>
        <w:left w:val="none" w:sz="0" w:space="0" w:color="auto"/>
        <w:bottom w:val="none" w:sz="0" w:space="0" w:color="auto"/>
        <w:right w:val="none" w:sz="0" w:space="0" w:color="auto"/>
      </w:divBdr>
    </w:div>
    <w:div w:id="1431388543">
      <w:bodyDiv w:val="1"/>
      <w:marLeft w:val="0"/>
      <w:marRight w:val="0"/>
      <w:marTop w:val="0"/>
      <w:marBottom w:val="0"/>
      <w:divBdr>
        <w:top w:val="none" w:sz="0" w:space="0" w:color="auto"/>
        <w:left w:val="none" w:sz="0" w:space="0" w:color="auto"/>
        <w:bottom w:val="none" w:sz="0" w:space="0" w:color="auto"/>
        <w:right w:val="none" w:sz="0" w:space="0" w:color="auto"/>
      </w:divBdr>
    </w:div>
    <w:div w:id="1440568300">
      <w:bodyDiv w:val="1"/>
      <w:marLeft w:val="0"/>
      <w:marRight w:val="0"/>
      <w:marTop w:val="0"/>
      <w:marBottom w:val="0"/>
      <w:divBdr>
        <w:top w:val="none" w:sz="0" w:space="0" w:color="auto"/>
        <w:left w:val="none" w:sz="0" w:space="0" w:color="auto"/>
        <w:bottom w:val="none" w:sz="0" w:space="0" w:color="auto"/>
        <w:right w:val="none" w:sz="0" w:space="0" w:color="auto"/>
      </w:divBdr>
    </w:div>
    <w:div w:id="1474519720">
      <w:bodyDiv w:val="1"/>
      <w:marLeft w:val="0"/>
      <w:marRight w:val="0"/>
      <w:marTop w:val="0"/>
      <w:marBottom w:val="0"/>
      <w:divBdr>
        <w:top w:val="none" w:sz="0" w:space="0" w:color="auto"/>
        <w:left w:val="none" w:sz="0" w:space="0" w:color="auto"/>
        <w:bottom w:val="none" w:sz="0" w:space="0" w:color="auto"/>
        <w:right w:val="none" w:sz="0" w:space="0" w:color="auto"/>
      </w:divBdr>
    </w:div>
    <w:div w:id="1477994197">
      <w:bodyDiv w:val="1"/>
      <w:marLeft w:val="0"/>
      <w:marRight w:val="0"/>
      <w:marTop w:val="0"/>
      <w:marBottom w:val="0"/>
      <w:divBdr>
        <w:top w:val="none" w:sz="0" w:space="0" w:color="auto"/>
        <w:left w:val="none" w:sz="0" w:space="0" w:color="auto"/>
        <w:bottom w:val="none" w:sz="0" w:space="0" w:color="auto"/>
        <w:right w:val="none" w:sz="0" w:space="0" w:color="auto"/>
      </w:divBdr>
    </w:div>
    <w:div w:id="1508329215">
      <w:bodyDiv w:val="1"/>
      <w:marLeft w:val="0"/>
      <w:marRight w:val="0"/>
      <w:marTop w:val="0"/>
      <w:marBottom w:val="0"/>
      <w:divBdr>
        <w:top w:val="none" w:sz="0" w:space="0" w:color="auto"/>
        <w:left w:val="none" w:sz="0" w:space="0" w:color="auto"/>
        <w:bottom w:val="none" w:sz="0" w:space="0" w:color="auto"/>
        <w:right w:val="none" w:sz="0" w:space="0" w:color="auto"/>
      </w:divBdr>
    </w:div>
    <w:div w:id="1511292112">
      <w:bodyDiv w:val="1"/>
      <w:marLeft w:val="0"/>
      <w:marRight w:val="0"/>
      <w:marTop w:val="0"/>
      <w:marBottom w:val="0"/>
      <w:divBdr>
        <w:top w:val="none" w:sz="0" w:space="0" w:color="auto"/>
        <w:left w:val="none" w:sz="0" w:space="0" w:color="auto"/>
        <w:bottom w:val="none" w:sz="0" w:space="0" w:color="auto"/>
        <w:right w:val="none" w:sz="0" w:space="0" w:color="auto"/>
      </w:divBdr>
    </w:div>
    <w:div w:id="1537808916">
      <w:bodyDiv w:val="1"/>
      <w:marLeft w:val="0"/>
      <w:marRight w:val="0"/>
      <w:marTop w:val="0"/>
      <w:marBottom w:val="0"/>
      <w:divBdr>
        <w:top w:val="none" w:sz="0" w:space="0" w:color="auto"/>
        <w:left w:val="none" w:sz="0" w:space="0" w:color="auto"/>
        <w:bottom w:val="none" w:sz="0" w:space="0" w:color="auto"/>
        <w:right w:val="none" w:sz="0" w:space="0" w:color="auto"/>
      </w:divBdr>
    </w:div>
    <w:div w:id="1538544572">
      <w:bodyDiv w:val="1"/>
      <w:marLeft w:val="0"/>
      <w:marRight w:val="0"/>
      <w:marTop w:val="0"/>
      <w:marBottom w:val="0"/>
      <w:divBdr>
        <w:top w:val="none" w:sz="0" w:space="0" w:color="auto"/>
        <w:left w:val="none" w:sz="0" w:space="0" w:color="auto"/>
        <w:bottom w:val="none" w:sz="0" w:space="0" w:color="auto"/>
        <w:right w:val="none" w:sz="0" w:space="0" w:color="auto"/>
      </w:divBdr>
    </w:div>
    <w:div w:id="1538931875">
      <w:bodyDiv w:val="1"/>
      <w:marLeft w:val="0"/>
      <w:marRight w:val="0"/>
      <w:marTop w:val="0"/>
      <w:marBottom w:val="0"/>
      <w:divBdr>
        <w:top w:val="none" w:sz="0" w:space="0" w:color="auto"/>
        <w:left w:val="none" w:sz="0" w:space="0" w:color="auto"/>
        <w:bottom w:val="none" w:sz="0" w:space="0" w:color="auto"/>
        <w:right w:val="none" w:sz="0" w:space="0" w:color="auto"/>
      </w:divBdr>
    </w:div>
    <w:div w:id="1542787690">
      <w:bodyDiv w:val="1"/>
      <w:marLeft w:val="0"/>
      <w:marRight w:val="0"/>
      <w:marTop w:val="0"/>
      <w:marBottom w:val="0"/>
      <w:divBdr>
        <w:top w:val="none" w:sz="0" w:space="0" w:color="auto"/>
        <w:left w:val="none" w:sz="0" w:space="0" w:color="auto"/>
        <w:bottom w:val="none" w:sz="0" w:space="0" w:color="auto"/>
        <w:right w:val="none" w:sz="0" w:space="0" w:color="auto"/>
      </w:divBdr>
    </w:div>
    <w:div w:id="1547796253">
      <w:bodyDiv w:val="1"/>
      <w:marLeft w:val="0"/>
      <w:marRight w:val="0"/>
      <w:marTop w:val="0"/>
      <w:marBottom w:val="0"/>
      <w:divBdr>
        <w:top w:val="none" w:sz="0" w:space="0" w:color="auto"/>
        <w:left w:val="none" w:sz="0" w:space="0" w:color="auto"/>
        <w:bottom w:val="none" w:sz="0" w:space="0" w:color="auto"/>
        <w:right w:val="none" w:sz="0" w:space="0" w:color="auto"/>
      </w:divBdr>
    </w:div>
    <w:div w:id="1551186098">
      <w:bodyDiv w:val="1"/>
      <w:marLeft w:val="0"/>
      <w:marRight w:val="0"/>
      <w:marTop w:val="0"/>
      <w:marBottom w:val="0"/>
      <w:divBdr>
        <w:top w:val="none" w:sz="0" w:space="0" w:color="auto"/>
        <w:left w:val="none" w:sz="0" w:space="0" w:color="auto"/>
        <w:bottom w:val="none" w:sz="0" w:space="0" w:color="auto"/>
        <w:right w:val="none" w:sz="0" w:space="0" w:color="auto"/>
      </w:divBdr>
    </w:div>
    <w:div w:id="1565330920">
      <w:bodyDiv w:val="1"/>
      <w:marLeft w:val="0"/>
      <w:marRight w:val="0"/>
      <w:marTop w:val="0"/>
      <w:marBottom w:val="0"/>
      <w:divBdr>
        <w:top w:val="none" w:sz="0" w:space="0" w:color="auto"/>
        <w:left w:val="none" w:sz="0" w:space="0" w:color="auto"/>
        <w:bottom w:val="none" w:sz="0" w:space="0" w:color="auto"/>
        <w:right w:val="none" w:sz="0" w:space="0" w:color="auto"/>
      </w:divBdr>
    </w:div>
    <w:div w:id="1576163352">
      <w:bodyDiv w:val="1"/>
      <w:marLeft w:val="0"/>
      <w:marRight w:val="0"/>
      <w:marTop w:val="0"/>
      <w:marBottom w:val="0"/>
      <w:divBdr>
        <w:top w:val="none" w:sz="0" w:space="0" w:color="auto"/>
        <w:left w:val="none" w:sz="0" w:space="0" w:color="auto"/>
        <w:bottom w:val="none" w:sz="0" w:space="0" w:color="auto"/>
        <w:right w:val="none" w:sz="0" w:space="0" w:color="auto"/>
      </w:divBdr>
    </w:div>
    <w:div w:id="1576545772">
      <w:bodyDiv w:val="1"/>
      <w:marLeft w:val="0"/>
      <w:marRight w:val="0"/>
      <w:marTop w:val="0"/>
      <w:marBottom w:val="0"/>
      <w:divBdr>
        <w:top w:val="none" w:sz="0" w:space="0" w:color="auto"/>
        <w:left w:val="none" w:sz="0" w:space="0" w:color="auto"/>
        <w:bottom w:val="none" w:sz="0" w:space="0" w:color="auto"/>
        <w:right w:val="none" w:sz="0" w:space="0" w:color="auto"/>
      </w:divBdr>
    </w:div>
    <w:div w:id="1578175885">
      <w:bodyDiv w:val="1"/>
      <w:marLeft w:val="0"/>
      <w:marRight w:val="0"/>
      <w:marTop w:val="0"/>
      <w:marBottom w:val="0"/>
      <w:divBdr>
        <w:top w:val="none" w:sz="0" w:space="0" w:color="auto"/>
        <w:left w:val="none" w:sz="0" w:space="0" w:color="auto"/>
        <w:bottom w:val="none" w:sz="0" w:space="0" w:color="auto"/>
        <w:right w:val="none" w:sz="0" w:space="0" w:color="auto"/>
      </w:divBdr>
    </w:div>
    <w:div w:id="1592004927">
      <w:bodyDiv w:val="1"/>
      <w:marLeft w:val="0"/>
      <w:marRight w:val="0"/>
      <w:marTop w:val="0"/>
      <w:marBottom w:val="0"/>
      <w:divBdr>
        <w:top w:val="none" w:sz="0" w:space="0" w:color="auto"/>
        <w:left w:val="none" w:sz="0" w:space="0" w:color="auto"/>
        <w:bottom w:val="none" w:sz="0" w:space="0" w:color="auto"/>
        <w:right w:val="none" w:sz="0" w:space="0" w:color="auto"/>
      </w:divBdr>
    </w:div>
    <w:div w:id="1600068221">
      <w:bodyDiv w:val="1"/>
      <w:marLeft w:val="0"/>
      <w:marRight w:val="0"/>
      <w:marTop w:val="0"/>
      <w:marBottom w:val="0"/>
      <w:divBdr>
        <w:top w:val="none" w:sz="0" w:space="0" w:color="auto"/>
        <w:left w:val="none" w:sz="0" w:space="0" w:color="auto"/>
        <w:bottom w:val="none" w:sz="0" w:space="0" w:color="auto"/>
        <w:right w:val="none" w:sz="0" w:space="0" w:color="auto"/>
      </w:divBdr>
    </w:div>
    <w:div w:id="1620575006">
      <w:bodyDiv w:val="1"/>
      <w:marLeft w:val="0"/>
      <w:marRight w:val="0"/>
      <w:marTop w:val="0"/>
      <w:marBottom w:val="0"/>
      <w:divBdr>
        <w:top w:val="none" w:sz="0" w:space="0" w:color="auto"/>
        <w:left w:val="none" w:sz="0" w:space="0" w:color="auto"/>
        <w:bottom w:val="none" w:sz="0" w:space="0" w:color="auto"/>
        <w:right w:val="none" w:sz="0" w:space="0" w:color="auto"/>
      </w:divBdr>
    </w:div>
    <w:div w:id="1630091247">
      <w:bodyDiv w:val="1"/>
      <w:marLeft w:val="0"/>
      <w:marRight w:val="0"/>
      <w:marTop w:val="0"/>
      <w:marBottom w:val="0"/>
      <w:divBdr>
        <w:top w:val="none" w:sz="0" w:space="0" w:color="auto"/>
        <w:left w:val="none" w:sz="0" w:space="0" w:color="auto"/>
        <w:bottom w:val="none" w:sz="0" w:space="0" w:color="auto"/>
        <w:right w:val="none" w:sz="0" w:space="0" w:color="auto"/>
      </w:divBdr>
    </w:div>
    <w:div w:id="1646740725">
      <w:bodyDiv w:val="1"/>
      <w:marLeft w:val="0"/>
      <w:marRight w:val="0"/>
      <w:marTop w:val="0"/>
      <w:marBottom w:val="0"/>
      <w:divBdr>
        <w:top w:val="none" w:sz="0" w:space="0" w:color="auto"/>
        <w:left w:val="none" w:sz="0" w:space="0" w:color="auto"/>
        <w:bottom w:val="none" w:sz="0" w:space="0" w:color="auto"/>
        <w:right w:val="none" w:sz="0" w:space="0" w:color="auto"/>
      </w:divBdr>
    </w:div>
    <w:div w:id="1649628578">
      <w:bodyDiv w:val="1"/>
      <w:marLeft w:val="0"/>
      <w:marRight w:val="0"/>
      <w:marTop w:val="0"/>
      <w:marBottom w:val="0"/>
      <w:divBdr>
        <w:top w:val="none" w:sz="0" w:space="0" w:color="auto"/>
        <w:left w:val="none" w:sz="0" w:space="0" w:color="auto"/>
        <w:bottom w:val="none" w:sz="0" w:space="0" w:color="auto"/>
        <w:right w:val="none" w:sz="0" w:space="0" w:color="auto"/>
      </w:divBdr>
    </w:div>
    <w:div w:id="1650330869">
      <w:bodyDiv w:val="1"/>
      <w:marLeft w:val="0"/>
      <w:marRight w:val="0"/>
      <w:marTop w:val="0"/>
      <w:marBottom w:val="0"/>
      <w:divBdr>
        <w:top w:val="none" w:sz="0" w:space="0" w:color="auto"/>
        <w:left w:val="none" w:sz="0" w:space="0" w:color="auto"/>
        <w:bottom w:val="none" w:sz="0" w:space="0" w:color="auto"/>
        <w:right w:val="none" w:sz="0" w:space="0" w:color="auto"/>
      </w:divBdr>
    </w:div>
    <w:div w:id="1653867278">
      <w:bodyDiv w:val="1"/>
      <w:marLeft w:val="0"/>
      <w:marRight w:val="0"/>
      <w:marTop w:val="0"/>
      <w:marBottom w:val="0"/>
      <w:divBdr>
        <w:top w:val="none" w:sz="0" w:space="0" w:color="auto"/>
        <w:left w:val="none" w:sz="0" w:space="0" w:color="auto"/>
        <w:bottom w:val="none" w:sz="0" w:space="0" w:color="auto"/>
        <w:right w:val="none" w:sz="0" w:space="0" w:color="auto"/>
      </w:divBdr>
    </w:div>
    <w:div w:id="1658150088">
      <w:bodyDiv w:val="1"/>
      <w:marLeft w:val="0"/>
      <w:marRight w:val="0"/>
      <w:marTop w:val="0"/>
      <w:marBottom w:val="0"/>
      <w:divBdr>
        <w:top w:val="none" w:sz="0" w:space="0" w:color="auto"/>
        <w:left w:val="none" w:sz="0" w:space="0" w:color="auto"/>
        <w:bottom w:val="none" w:sz="0" w:space="0" w:color="auto"/>
        <w:right w:val="none" w:sz="0" w:space="0" w:color="auto"/>
      </w:divBdr>
    </w:div>
    <w:div w:id="1664620332">
      <w:bodyDiv w:val="1"/>
      <w:marLeft w:val="0"/>
      <w:marRight w:val="0"/>
      <w:marTop w:val="0"/>
      <w:marBottom w:val="0"/>
      <w:divBdr>
        <w:top w:val="none" w:sz="0" w:space="0" w:color="auto"/>
        <w:left w:val="none" w:sz="0" w:space="0" w:color="auto"/>
        <w:bottom w:val="none" w:sz="0" w:space="0" w:color="auto"/>
        <w:right w:val="none" w:sz="0" w:space="0" w:color="auto"/>
      </w:divBdr>
    </w:div>
    <w:div w:id="1672444302">
      <w:bodyDiv w:val="1"/>
      <w:marLeft w:val="0"/>
      <w:marRight w:val="0"/>
      <w:marTop w:val="0"/>
      <w:marBottom w:val="0"/>
      <w:divBdr>
        <w:top w:val="none" w:sz="0" w:space="0" w:color="auto"/>
        <w:left w:val="none" w:sz="0" w:space="0" w:color="auto"/>
        <w:bottom w:val="none" w:sz="0" w:space="0" w:color="auto"/>
        <w:right w:val="none" w:sz="0" w:space="0" w:color="auto"/>
      </w:divBdr>
    </w:div>
    <w:div w:id="1680933638">
      <w:bodyDiv w:val="1"/>
      <w:marLeft w:val="0"/>
      <w:marRight w:val="0"/>
      <w:marTop w:val="0"/>
      <w:marBottom w:val="0"/>
      <w:divBdr>
        <w:top w:val="none" w:sz="0" w:space="0" w:color="auto"/>
        <w:left w:val="none" w:sz="0" w:space="0" w:color="auto"/>
        <w:bottom w:val="none" w:sz="0" w:space="0" w:color="auto"/>
        <w:right w:val="none" w:sz="0" w:space="0" w:color="auto"/>
      </w:divBdr>
    </w:div>
    <w:div w:id="1731686480">
      <w:bodyDiv w:val="1"/>
      <w:marLeft w:val="0"/>
      <w:marRight w:val="0"/>
      <w:marTop w:val="0"/>
      <w:marBottom w:val="0"/>
      <w:divBdr>
        <w:top w:val="none" w:sz="0" w:space="0" w:color="auto"/>
        <w:left w:val="none" w:sz="0" w:space="0" w:color="auto"/>
        <w:bottom w:val="none" w:sz="0" w:space="0" w:color="auto"/>
        <w:right w:val="none" w:sz="0" w:space="0" w:color="auto"/>
      </w:divBdr>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34961664">
      <w:bodyDiv w:val="1"/>
      <w:marLeft w:val="0"/>
      <w:marRight w:val="0"/>
      <w:marTop w:val="0"/>
      <w:marBottom w:val="0"/>
      <w:divBdr>
        <w:top w:val="none" w:sz="0" w:space="0" w:color="auto"/>
        <w:left w:val="none" w:sz="0" w:space="0" w:color="auto"/>
        <w:bottom w:val="none" w:sz="0" w:space="0" w:color="auto"/>
        <w:right w:val="none" w:sz="0" w:space="0" w:color="auto"/>
      </w:divBdr>
    </w:div>
    <w:div w:id="1735810248">
      <w:bodyDiv w:val="1"/>
      <w:marLeft w:val="0"/>
      <w:marRight w:val="0"/>
      <w:marTop w:val="0"/>
      <w:marBottom w:val="0"/>
      <w:divBdr>
        <w:top w:val="none" w:sz="0" w:space="0" w:color="auto"/>
        <w:left w:val="none" w:sz="0" w:space="0" w:color="auto"/>
        <w:bottom w:val="none" w:sz="0" w:space="0" w:color="auto"/>
        <w:right w:val="none" w:sz="0" w:space="0" w:color="auto"/>
      </w:divBdr>
    </w:div>
    <w:div w:id="1735858651">
      <w:bodyDiv w:val="1"/>
      <w:marLeft w:val="0"/>
      <w:marRight w:val="0"/>
      <w:marTop w:val="0"/>
      <w:marBottom w:val="0"/>
      <w:divBdr>
        <w:top w:val="none" w:sz="0" w:space="0" w:color="auto"/>
        <w:left w:val="none" w:sz="0" w:space="0" w:color="auto"/>
        <w:bottom w:val="none" w:sz="0" w:space="0" w:color="auto"/>
        <w:right w:val="none" w:sz="0" w:space="0" w:color="auto"/>
      </w:divBdr>
    </w:div>
    <w:div w:id="1736315635">
      <w:bodyDiv w:val="1"/>
      <w:marLeft w:val="0"/>
      <w:marRight w:val="0"/>
      <w:marTop w:val="0"/>
      <w:marBottom w:val="0"/>
      <w:divBdr>
        <w:top w:val="none" w:sz="0" w:space="0" w:color="auto"/>
        <w:left w:val="none" w:sz="0" w:space="0" w:color="auto"/>
        <w:bottom w:val="none" w:sz="0" w:space="0" w:color="auto"/>
        <w:right w:val="none" w:sz="0" w:space="0" w:color="auto"/>
      </w:divBdr>
    </w:div>
    <w:div w:id="1744454112">
      <w:bodyDiv w:val="1"/>
      <w:marLeft w:val="0"/>
      <w:marRight w:val="0"/>
      <w:marTop w:val="0"/>
      <w:marBottom w:val="0"/>
      <w:divBdr>
        <w:top w:val="none" w:sz="0" w:space="0" w:color="auto"/>
        <w:left w:val="none" w:sz="0" w:space="0" w:color="auto"/>
        <w:bottom w:val="none" w:sz="0" w:space="0" w:color="auto"/>
        <w:right w:val="none" w:sz="0" w:space="0" w:color="auto"/>
      </w:divBdr>
    </w:div>
    <w:div w:id="1749114317">
      <w:bodyDiv w:val="1"/>
      <w:marLeft w:val="0"/>
      <w:marRight w:val="0"/>
      <w:marTop w:val="0"/>
      <w:marBottom w:val="0"/>
      <w:divBdr>
        <w:top w:val="none" w:sz="0" w:space="0" w:color="auto"/>
        <w:left w:val="none" w:sz="0" w:space="0" w:color="auto"/>
        <w:bottom w:val="none" w:sz="0" w:space="0" w:color="auto"/>
        <w:right w:val="none" w:sz="0" w:space="0" w:color="auto"/>
      </w:divBdr>
    </w:div>
    <w:div w:id="1753041763">
      <w:bodyDiv w:val="1"/>
      <w:marLeft w:val="0"/>
      <w:marRight w:val="0"/>
      <w:marTop w:val="0"/>
      <w:marBottom w:val="0"/>
      <w:divBdr>
        <w:top w:val="none" w:sz="0" w:space="0" w:color="auto"/>
        <w:left w:val="none" w:sz="0" w:space="0" w:color="auto"/>
        <w:bottom w:val="none" w:sz="0" w:space="0" w:color="auto"/>
        <w:right w:val="none" w:sz="0" w:space="0" w:color="auto"/>
      </w:divBdr>
    </w:div>
    <w:div w:id="1761442942">
      <w:bodyDiv w:val="1"/>
      <w:marLeft w:val="0"/>
      <w:marRight w:val="0"/>
      <w:marTop w:val="0"/>
      <w:marBottom w:val="0"/>
      <w:divBdr>
        <w:top w:val="none" w:sz="0" w:space="0" w:color="auto"/>
        <w:left w:val="none" w:sz="0" w:space="0" w:color="auto"/>
        <w:bottom w:val="none" w:sz="0" w:space="0" w:color="auto"/>
        <w:right w:val="none" w:sz="0" w:space="0" w:color="auto"/>
      </w:divBdr>
    </w:div>
    <w:div w:id="1765608431">
      <w:bodyDiv w:val="1"/>
      <w:marLeft w:val="0"/>
      <w:marRight w:val="0"/>
      <w:marTop w:val="0"/>
      <w:marBottom w:val="0"/>
      <w:divBdr>
        <w:top w:val="none" w:sz="0" w:space="0" w:color="auto"/>
        <w:left w:val="none" w:sz="0" w:space="0" w:color="auto"/>
        <w:bottom w:val="none" w:sz="0" w:space="0" w:color="auto"/>
        <w:right w:val="none" w:sz="0" w:space="0" w:color="auto"/>
      </w:divBdr>
    </w:div>
    <w:div w:id="1766877100">
      <w:bodyDiv w:val="1"/>
      <w:marLeft w:val="0"/>
      <w:marRight w:val="0"/>
      <w:marTop w:val="0"/>
      <w:marBottom w:val="0"/>
      <w:divBdr>
        <w:top w:val="none" w:sz="0" w:space="0" w:color="auto"/>
        <w:left w:val="none" w:sz="0" w:space="0" w:color="auto"/>
        <w:bottom w:val="none" w:sz="0" w:space="0" w:color="auto"/>
        <w:right w:val="none" w:sz="0" w:space="0" w:color="auto"/>
      </w:divBdr>
    </w:div>
    <w:div w:id="1769304215">
      <w:bodyDiv w:val="1"/>
      <w:marLeft w:val="0"/>
      <w:marRight w:val="0"/>
      <w:marTop w:val="0"/>
      <w:marBottom w:val="0"/>
      <w:divBdr>
        <w:top w:val="none" w:sz="0" w:space="0" w:color="auto"/>
        <w:left w:val="none" w:sz="0" w:space="0" w:color="auto"/>
        <w:bottom w:val="none" w:sz="0" w:space="0" w:color="auto"/>
        <w:right w:val="none" w:sz="0" w:space="0" w:color="auto"/>
      </w:divBdr>
    </w:div>
    <w:div w:id="1783452456">
      <w:bodyDiv w:val="1"/>
      <w:marLeft w:val="0"/>
      <w:marRight w:val="0"/>
      <w:marTop w:val="0"/>
      <w:marBottom w:val="0"/>
      <w:divBdr>
        <w:top w:val="none" w:sz="0" w:space="0" w:color="auto"/>
        <w:left w:val="none" w:sz="0" w:space="0" w:color="auto"/>
        <w:bottom w:val="none" w:sz="0" w:space="0" w:color="auto"/>
        <w:right w:val="none" w:sz="0" w:space="0" w:color="auto"/>
      </w:divBdr>
    </w:div>
    <w:div w:id="1789740942">
      <w:bodyDiv w:val="1"/>
      <w:marLeft w:val="0"/>
      <w:marRight w:val="0"/>
      <w:marTop w:val="0"/>
      <w:marBottom w:val="0"/>
      <w:divBdr>
        <w:top w:val="none" w:sz="0" w:space="0" w:color="auto"/>
        <w:left w:val="none" w:sz="0" w:space="0" w:color="auto"/>
        <w:bottom w:val="none" w:sz="0" w:space="0" w:color="auto"/>
        <w:right w:val="none" w:sz="0" w:space="0" w:color="auto"/>
      </w:divBdr>
    </w:div>
    <w:div w:id="1796293347">
      <w:bodyDiv w:val="1"/>
      <w:marLeft w:val="0"/>
      <w:marRight w:val="0"/>
      <w:marTop w:val="0"/>
      <w:marBottom w:val="0"/>
      <w:divBdr>
        <w:top w:val="none" w:sz="0" w:space="0" w:color="auto"/>
        <w:left w:val="none" w:sz="0" w:space="0" w:color="auto"/>
        <w:bottom w:val="none" w:sz="0" w:space="0" w:color="auto"/>
        <w:right w:val="none" w:sz="0" w:space="0" w:color="auto"/>
      </w:divBdr>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 w:id="1801875593">
      <w:bodyDiv w:val="1"/>
      <w:marLeft w:val="0"/>
      <w:marRight w:val="0"/>
      <w:marTop w:val="0"/>
      <w:marBottom w:val="0"/>
      <w:divBdr>
        <w:top w:val="none" w:sz="0" w:space="0" w:color="auto"/>
        <w:left w:val="none" w:sz="0" w:space="0" w:color="auto"/>
        <w:bottom w:val="none" w:sz="0" w:space="0" w:color="auto"/>
        <w:right w:val="none" w:sz="0" w:space="0" w:color="auto"/>
      </w:divBdr>
    </w:div>
    <w:div w:id="1811895444">
      <w:bodyDiv w:val="1"/>
      <w:marLeft w:val="0"/>
      <w:marRight w:val="0"/>
      <w:marTop w:val="0"/>
      <w:marBottom w:val="0"/>
      <w:divBdr>
        <w:top w:val="none" w:sz="0" w:space="0" w:color="auto"/>
        <w:left w:val="none" w:sz="0" w:space="0" w:color="auto"/>
        <w:bottom w:val="none" w:sz="0" w:space="0" w:color="auto"/>
        <w:right w:val="none" w:sz="0" w:space="0" w:color="auto"/>
      </w:divBdr>
    </w:div>
    <w:div w:id="1814828290">
      <w:bodyDiv w:val="1"/>
      <w:marLeft w:val="0"/>
      <w:marRight w:val="0"/>
      <w:marTop w:val="0"/>
      <w:marBottom w:val="0"/>
      <w:divBdr>
        <w:top w:val="none" w:sz="0" w:space="0" w:color="auto"/>
        <w:left w:val="none" w:sz="0" w:space="0" w:color="auto"/>
        <w:bottom w:val="none" w:sz="0" w:space="0" w:color="auto"/>
        <w:right w:val="none" w:sz="0" w:space="0" w:color="auto"/>
      </w:divBdr>
    </w:div>
    <w:div w:id="1817606291">
      <w:bodyDiv w:val="1"/>
      <w:marLeft w:val="0"/>
      <w:marRight w:val="0"/>
      <w:marTop w:val="0"/>
      <w:marBottom w:val="0"/>
      <w:divBdr>
        <w:top w:val="none" w:sz="0" w:space="0" w:color="auto"/>
        <w:left w:val="none" w:sz="0" w:space="0" w:color="auto"/>
        <w:bottom w:val="none" w:sz="0" w:space="0" w:color="auto"/>
        <w:right w:val="none" w:sz="0" w:space="0" w:color="auto"/>
      </w:divBdr>
    </w:div>
    <w:div w:id="1826773861">
      <w:bodyDiv w:val="1"/>
      <w:marLeft w:val="0"/>
      <w:marRight w:val="0"/>
      <w:marTop w:val="0"/>
      <w:marBottom w:val="0"/>
      <w:divBdr>
        <w:top w:val="none" w:sz="0" w:space="0" w:color="auto"/>
        <w:left w:val="none" w:sz="0" w:space="0" w:color="auto"/>
        <w:bottom w:val="none" w:sz="0" w:space="0" w:color="auto"/>
        <w:right w:val="none" w:sz="0" w:space="0" w:color="auto"/>
      </w:divBdr>
    </w:div>
    <w:div w:id="1832140124">
      <w:bodyDiv w:val="1"/>
      <w:marLeft w:val="0"/>
      <w:marRight w:val="0"/>
      <w:marTop w:val="0"/>
      <w:marBottom w:val="0"/>
      <w:divBdr>
        <w:top w:val="none" w:sz="0" w:space="0" w:color="auto"/>
        <w:left w:val="none" w:sz="0" w:space="0" w:color="auto"/>
        <w:bottom w:val="none" w:sz="0" w:space="0" w:color="auto"/>
        <w:right w:val="none" w:sz="0" w:space="0" w:color="auto"/>
      </w:divBdr>
    </w:div>
    <w:div w:id="1836532444">
      <w:bodyDiv w:val="1"/>
      <w:marLeft w:val="0"/>
      <w:marRight w:val="0"/>
      <w:marTop w:val="0"/>
      <w:marBottom w:val="0"/>
      <w:divBdr>
        <w:top w:val="none" w:sz="0" w:space="0" w:color="auto"/>
        <w:left w:val="none" w:sz="0" w:space="0" w:color="auto"/>
        <w:bottom w:val="none" w:sz="0" w:space="0" w:color="auto"/>
        <w:right w:val="none" w:sz="0" w:space="0" w:color="auto"/>
      </w:divBdr>
    </w:div>
    <w:div w:id="1839032471">
      <w:bodyDiv w:val="1"/>
      <w:marLeft w:val="0"/>
      <w:marRight w:val="0"/>
      <w:marTop w:val="0"/>
      <w:marBottom w:val="0"/>
      <w:divBdr>
        <w:top w:val="none" w:sz="0" w:space="0" w:color="auto"/>
        <w:left w:val="none" w:sz="0" w:space="0" w:color="auto"/>
        <w:bottom w:val="none" w:sz="0" w:space="0" w:color="auto"/>
        <w:right w:val="none" w:sz="0" w:space="0" w:color="auto"/>
      </w:divBdr>
    </w:div>
    <w:div w:id="1843736862">
      <w:bodyDiv w:val="1"/>
      <w:marLeft w:val="0"/>
      <w:marRight w:val="0"/>
      <w:marTop w:val="0"/>
      <w:marBottom w:val="0"/>
      <w:divBdr>
        <w:top w:val="none" w:sz="0" w:space="0" w:color="auto"/>
        <w:left w:val="none" w:sz="0" w:space="0" w:color="auto"/>
        <w:bottom w:val="none" w:sz="0" w:space="0" w:color="auto"/>
        <w:right w:val="none" w:sz="0" w:space="0" w:color="auto"/>
      </w:divBdr>
    </w:div>
    <w:div w:id="1845784867">
      <w:bodyDiv w:val="1"/>
      <w:marLeft w:val="0"/>
      <w:marRight w:val="0"/>
      <w:marTop w:val="0"/>
      <w:marBottom w:val="0"/>
      <w:divBdr>
        <w:top w:val="none" w:sz="0" w:space="0" w:color="auto"/>
        <w:left w:val="none" w:sz="0" w:space="0" w:color="auto"/>
        <w:bottom w:val="none" w:sz="0" w:space="0" w:color="auto"/>
        <w:right w:val="none" w:sz="0" w:space="0" w:color="auto"/>
      </w:divBdr>
    </w:div>
    <w:div w:id="1849905500">
      <w:bodyDiv w:val="1"/>
      <w:marLeft w:val="0"/>
      <w:marRight w:val="0"/>
      <w:marTop w:val="0"/>
      <w:marBottom w:val="0"/>
      <w:divBdr>
        <w:top w:val="none" w:sz="0" w:space="0" w:color="auto"/>
        <w:left w:val="none" w:sz="0" w:space="0" w:color="auto"/>
        <w:bottom w:val="none" w:sz="0" w:space="0" w:color="auto"/>
        <w:right w:val="none" w:sz="0" w:space="0" w:color="auto"/>
      </w:divBdr>
    </w:div>
    <w:div w:id="1852063448">
      <w:bodyDiv w:val="1"/>
      <w:marLeft w:val="0"/>
      <w:marRight w:val="0"/>
      <w:marTop w:val="0"/>
      <w:marBottom w:val="0"/>
      <w:divBdr>
        <w:top w:val="none" w:sz="0" w:space="0" w:color="auto"/>
        <w:left w:val="none" w:sz="0" w:space="0" w:color="auto"/>
        <w:bottom w:val="none" w:sz="0" w:space="0" w:color="auto"/>
        <w:right w:val="none" w:sz="0" w:space="0" w:color="auto"/>
      </w:divBdr>
    </w:div>
    <w:div w:id="1854420757">
      <w:bodyDiv w:val="1"/>
      <w:marLeft w:val="0"/>
      <w:marRight w:val="0"/>
      <w:marTop w:val="0"/>
      <w:marBottom w:val="0"/>
      <w:divBdr>
        <w:top w:val="none" w:sz="0" w:space="0" w:color="auto"/>
        <w:left w:val="none" w:sz="0" w:space="0" w:color="auto"/>
        <w:bottom w:val="none" w:sz="0" w:space="0" w:color="auto"/>
        <w:right w:val="none" w:sz="0" w:space="0" w:color="auto"/>
      </w:divBdr>
    </w:div>
    <w:div w:id="1855994914">
      <w:bodyDiv w:val="1"/>
      <w:marLeft w:val="0"/>
      <w:marRight w:val="0"/>
      <w:marTop w:val="0"/>
      <w:marBottom w:val="0"/>
      <w:divBdr>
        <w:top w:val="none" w:sz="0" w:space="0" w:color="auto"/>
        <w:left w:val="none" w:sz="0" w:space="0" w:color="auto"/>
        <w:bottom w:val="none" w:sz="0" w:space="0" w:color="auto"/>
        <w:right w:val="none" w:sz="0" w:space="0" w:color="auto"/>
      </w:divBdr>
    </w:div>
    <w:div w:id="1860006417">
      <w:bodyDiv w:val="1"/>
      <w:marLeft w:val="0"/>
      <w:marRight w:val="0"/>
      <w:marTop w:val="0"/>
      <w:marBottom w:val="0"/>
      <w:divBdr>
        <w:top w:val="none" w:sz="0" w:space="0" w:color="auto"/>
        <w:left w:val="none" w:sz="0" w:space="0" w:color="auto"/>
        <w:bottom w:val="none" w:sz="0" w:space="0" w:color="auto"/>
        <w:right w:val="none" w:sz="0" w:space="0" w:color="auto"/>
      </w:divBdr>
    </w:div>
    <w:div w:id="1860271706">
      <w:bodyDiv w:val="1"/>
      <w:marLeft w:val="0"/>
      <w:marRight w:val="0"/>
      <w:marTop w:val="0"/>
      <w:marBottom w:val="0"/>
      <w:divBdr>
        <w:top w:val="none" w:sz="0" w:space="0" w:color="auto"/>
        <w:left w:val="none" w:sz="0" w:space="0" w:color="auto"/>
        <w:bottom w:val="none" w:sz="0" w:space="0" w:color="auto"/>
        <w:right w:val="none" w:sz="0" w:space="0" w:color="auto"/>
      </w:divBdr>
    </w:div>
    <w:div w:id="1861047446">
      <w:bodyDiv w:val="1"/>
      <w:marLeft w:val="0"/>
      <w:marRight w:val="0"/>
      <w:marTop w:val="0"/>
      <w:marBottom w:val="0"/>
      <w:divBdr>
        <w:top w:val="none" w:sz="0" w:space="0" w:color="auto"/>
        <w:left w:val="none" w:sz="0" w:space="0" w:color="auto"/>
        <w:bottom w:val="none" w:sz="0" w:space="0" w:color="auto"/>
        <w:right w:val="none" w:sz="0" w:space="0" w:color="auto"/>
      </w:divBdr>
    </w:div>
    <w:div w:id="1868635876">
      <w:bodyDiv w:val="1"/>
      <w:marLeft w:val="0"/>
      <w:marRight w:val="0"/>
      <w:marTop w:val="0"/>
      <w:marBottom w:val="0"/>
      <w:divBdr>
        <w:top w:val="none" w:sz="0" w:space="0" w:color="auto"/>
        <w:left w:val="none" w:sz="0" w:space="0" w:color="auto"/>
        <w:bottom w:val="none" w:sz="0" w:space="0" w:color="auto"/>
        <w:right w:val="none" w:sz="0" w:space="0" w:color="auto"/>
      </w:divBdr>
    </w:div>
    <w:div w:id="1876238124">
      <w:bodyDiv w:val="1"/>
      <w:marLeft w:val="0"/>
      <w:marRight w:val="0"/>
      <w:marTop w:val="0"/>
      <w:marBottom w:val="0"/>
      <w:divBdr>
        <w:top w:val="none" w:sz="0" w:space="0" w:color="auto"/>
        <w:left w:val="none" w:sz="0" w:space="0" w:color="auto"/>
        <w:bottom w:val="none" w:sz="0" w:space="0" w:color="auto"/>
        <w:right w:val="none" w:sz="0" w:space="0" w:color="auto"/>
      </w:divBdr>
    </w:div>
    <w:div w:id="1885872168">
      <w:bodyDiv w:val="1"/>
      <w:marLeft w:val="0"/>
      <w:marRight w:val="0"/>
      <w:marTop w:val="0"/>
      <w:marBottom w:val="0"/>
      <w:divBdr>
        <w:top w:val="none" w:sz="0" w:space="0" w:color="auto"/>
        <w:left w:val="none" w:sz="0" w:space="0" w:color="auto"/>
        <w:bottom w:val="none" w:sz="0" w:space="0" w:color="auto"/>
        <w:right w:val="none" w:sz="0" w:space="0" w:color="auto"/>
      </w:divBdr>
    </w:div>
    <w:div w:id="1896159532">
      <w:bodyDiv w:val="1"/>
      <w:marLeft w:val="0"/>
      <w:marRight w:val="0"/>
      <w:marTop w:val="0"/>
      <w:marBottom w:val="0"/>
      <w:divBdr>
        <w:top w:val="none" w:sz="0" w:space="0" w:color="auto"/>
        <w:left w:val="none" w:sz="0" w:space="0" w:color="auto"/>
        <w:bottom w:val="none" w:sz="0" w:space="0" w:color="auto"/>
        <w:right w:val="none" w:sz="0" w:space="0" w:color="auto"/>
      </w:divBdr>
    </w:div>
    <w:div w:id="1897277969">
      <w:bodyDiv w:val="1"/>
      <w:marLeft w:val="0"/>
      <w:marRight w:val="0"/>
      <w:marTop w:val="0"/>
      <w:marBottom w:val="0"/>
      <w:divBdr>
        <w:top w:val="none" w:sz="0" w:space="0" w:color="auto"/>
        <w:left w:val="none" w:sz="0" w:space="0" w:color="auto"/>
        <w:bottom w:val="none" w:sz="0" w:space="0" w:color="auto"/>
        <w:right w:val="none" w:sz="0" w:space="0" w:color="auto"/>
      </w:divBdr>
    </w:div>
    <w:div w:id="1899432040">
      <w:bodyDiv w:val="1"/>
      <w:marLeft w:val="0"/>
      <w:marRight w:val="0"/>
      <w:marTop w:val="0"/>
      <w:marBottom w:val="0"/>
      <w:divBdr>
        <w:top w:val="none" w:sz="0" w:space="0" w:color="auto"/>
        <w:left w:val="none" w:sz="0" w:space="0" w:color="auto"/>
        <w:bottom w:val="none" w:sz="0" w:space="0" w:color="auto"/>
        <w:right w:val="none" w:sz="0" w:space="0" w:color="auto"/>
      </w:divBdr>
    </w:div>
    <w:div w:id="1907252963">
      <w:bodyDiv w:val="1"/>
      <w:marLeft w:val="0"/>
      <w:marRight w:val="0"/>
      <w:marTop w:val="0"/>
      <w:marBottom w:val="0"/>
      <w:divBdr>
        <w:top w:val="none" w:sz="0" w:space="0" w:color="auto"/>
        <w:left w:val="none" w:sz="0" w:space="0" w:color="auto"/>
        <w:bottom w:val="none" w:sz="0" w:space="0" w:color="auto"/>
        <w:right w:val="none" w:sz="0" w:space="0" w:color="auto"/>
      </w:divBdr>
    </w:div>
    <w:div w:id="1913272776">
      <w:bodyDiv w:val="1"/>
      <w:marLeft w:val="0"/>
      <w:marRight w:val="0"/>
      <w:marTop w:val="0"/>
      <w:marBottom w:val="0"/>
      <w:divBdr>
        <w:top w:val="none" w:sz="0" w:space="0" w:color="auto"/>
        <w:left w:val="none" w:sz="0" w:space="0" w:color="auto"/>
        <w:bottom w:val="none" w:sz="0" w:space="0" w:color="auto"/>
        <w:right w:val="none" w:sz="0" w:space="0" w:color="auto"/>
      </w:divBdr>
    </w:div>
    <w:div w:id="1925803057">
      <w:bodyDiv w:val="1"/>
      <w:marLeft w:val="0"/>
      <w:marRight w:val="0"/>
      <w:marTop w:val="0"/>
      <w:marBottom w:val="0"/>
      <w:divBdr>
        <w:top w:val="none" w:sz="0" w:space="0" w:color="auto"/>
        <w:left w:val="none" w:sz="0" w:space="0" w:color="auto"/>
        <w:bottom w:val="none" w:sz="0" w:space="0" w:color="auto"/>
        <w:right w:val="none" w:sz="0" w:space="0" w:color="auto"/>
      </w:divBdr>
    </w:div>
    <w:div w:id="1927416350">
      <w:bodyDiv w:val="1"/>
      <w:marLeft w:val="0"/>
      <w:marRight w:val="0"/>
      <w:marTop w:val="0"/>
      <w:marBottom w:val="0"/>
      <w:divBdr>
        <w:top w:val="none" w:sz="0" w:space="0" w:color="auto"/>
        <w:left w:val="none" w:sz="0" w:space="0" w:color="auto"/>
        <w:bottom w:val="none" w:sz="0" w:space="0" w:color="auto"/>
        <w:right w:val="none" w:sz="0" w:space="0" w:color="auto"/>
      </w:divBdr>
    </w:div>
    <w:div w:id="1973511348">
      <w:bodyDiv w:val="1"/>
      <w:marLeft w:val="0"/>
      <w:marRight w:val="0"/>
      <w:marTop w:val="0"/>
      <w:marBottom w:val="0"/>
      <w:divBdr>
        <w:top w:val="none" w:sz="0" w:space="0" w:color="auto"/>
        <w:left w:val="none" w:sz="0" w:space="0" w:color="auto"/>
        <w:bottom w:val="none" w:sz="0" w:space="0" w:color="auto"/>
        <w:right w:val="none" w:sz="0" w:space="0" w:color="auto"/>
      </w:divBdr>
    </w:div>
    <w:div w:id="1973898371">
      <w:bodyDiv w:val="1"/>
      <w:marLeft w:val="0"/>
      <w:marRight w:val="0"/>
      <w:marTop w:val="0"/>
      <w:marBottom w:val="0"/>
      <w:divBdr>
        <w:top w:val="none" w:sz="0" w:space="0" w:color="auto"/>
        <w:left w:val="none" w:sz="0" w:space="0" w:color="auto"/>
        <w:bottom w:val="none" w:sz="0" w:space="0" w:color="auto"/>
        <w:right w:val="none" w:sz="0" w:space="0" w:color="auto"/>
      </w:divBdr>
    </w:div>
    <w:div w:id="1984263532">
      <w:bodyDiv w:val="1"/>
      <w:marLeft w:val="0"/>
      <w:marRight w:val="0"/>
      <w:marTop w:val="0"/>
      <w:marBottom w:val="0"/>
      <w:divBdr>
        <w:top w:val="none" w:sz="0" w:space="0" w:color="auto"/>
        <w:left w:val="none" w:sz="0" w:space="0" w:color="auto"/>
        <w:bottom w:val="none" w:sz="0" w:space="0" w:color="auto"/>
        <w:right w:val="none" w:sz="0" w:space="0" w:color="auto"/>
      </w:divBdr>
    </w:div>
    <w:div w:id="2012835603">
      <w:bodyDiv w:val="1"/>
      <w:marLeft w:val="0"/>
      <w:marRight w:val="0"/>
      <w:marTop w:val="0"/>
      <w:marBottom w:val="0"/>
      <w:divBdr>
        <w:top w:val="none" w:sz="0" w:space="0" w:color="auto"/>
        <w:left w:val="none" w:sz="0" w:space="0" w:color="auto"/>
        <w:bottom w:val="none" w:sz="0" w:space="0" w:color="auto"/>
        <w:right w:val="none" w:sz="0" w:space="0" w:color="auto"/>
      </w:divBdr>
    </w:div>
    <w:div w:id="2014453064">
      <w:bodyDiv w:val="1"/>
      <w:marLeft w:val="0"/>
      <w:marRight w:val="0"/>
      <w:marTop w:val="0"/>
      <w:marBottom w:val="0"/>
      <w:divBdr>
        <w:top w:val="none" w:sz="0" w:space="0" w:color="auto"/>
        <w:left w:val="none" w:sz="0" w:space="0" w:color="auto"/>
        <w:bottom w:val="none" w:sz="0" w:space="0" w:color="auto"/>
        <w:right w:val="none" w:sz="0" w:space="0" w:color="auto"/>
      </w:divBdr>
    </w:div>
    <w:div w:id="2016833240">
      <w:bodyDiv w:val="1"/>
      <w:marLeft w:val="0"/>
      <w:marRight w:val="0"/>
      <w:marTop w:val="0"/>
      <w:marBottom w:val="0"/>
      <w:divBdr>
        <w:top w:val="none" w:sz="0" w:space="0" w:color="auto"/>
        <w:left w:val="none" w:sz="0" w:space="0" w:color="auto"/>
        <w:bottom w:val="none" w:sz="0" w:space="0" w:color="auto"/>
        <w:right w:val="none" w:sz="0" w:space="0" w:color="auto"/>
      </w:divBdr>
    </w:div>
    <w:div w:id="2018576644">
      <w:bodyDiv w:val="1"/>
      <w:marLeft w:val="0"/>
      <w:marRight w:val="0"/>
      <w:marTop w:val="0"/>
      <w:marBottom w:val="0"/>
      <w:divBdr>
        <w:top w:val="none" w:sz="0" w:space="0" w:color="auto"/>
        <w:left w:val="none" w:sz="0" w:space="0" w:color="auto"/>
        <w:bottom w:val="none" w:sz="0" w:space="0" w:color="auto"/>
        <w:right w:val="none" w:sz="0" w:space="0" w:color="auto"/>
      </w:divBdr>
    </w:div>
    <w:div w:id="2019458379">
      <w:bodyDiv w:val="1"/>
      <w:marLeft w:val="0"/>
      <w:marRight w:val="0"/>
      <w:marTop w:val="0"/>
      <w:marBottom w:val="0"/>
      <w:divBdr>
        <w:top w:val="none" w:sz="0" w:space="0" w:color="auto"/>
        <w:left w:val="none" w:sz="0" w:space="0" w:color="auto"/>
        <w:bottom w:val="none" w:sz="0" w:space="0" w:color="auto"/>
        <w:right w:val="none" w:sz="0" w:space="0" w:color="auto"/>
      </w:divBdr>
    </w:div>
    <w:div w:id="2023047571">
      <w:bodyDiv w:val="1"/>
      <w:marLeft w:val="0"/>
      <w:marRight w:val="0"/>
      <w:marTop w:val="0"/>
      <w:marBottom w:val="0"/>
      <w:divBdr>
        <w:top w:val="none" w:sz="0" w:space="0" w:color="auto"/>
        <w:left w:val="none" w:sz="0" w:space="0" w:color="auto"/>
        <w:bottom w:val="none" w:sz="0" w:space="0" w:color="auto"/>
        <w:right w:val="none" w:sz="0" w:space="0" w:color="auto"/>
      </w:divBdr>
    </w:div>
    <w:div w:id="2024086046">
      <w:bodyDiv w:val="1"/>
      <w:marLeft w:val="0"/>
      <w:marRight w:val="0"/>
      <w:marTop w:val="0"/>
      <w:marBottom w:val="0"/>
      <w:divBdr>
        <w:top w:val="none" w:sz="0" w:space="0" w:color="auto"/>
        <w:left w:val="none" w:sz="0" w:space="0" w:color="auto"/>
        <w:bottom w:val="none" w:sz="0" w:space="0" w:color="auto"/>
        <w:right w:val="none" w:sz="0" w:space="0" w:color="auto"/>
      </w:divBdr>
    </w:div>
    <w:div w:id="2028553882">
      <w:bodyDiv w:val="1"/>
      <w:marLeft w:val="0"/>
      <w:marRight w:val="0"/>
      <w:marTop w:val="0"/>
      <w:marBottom w:val="0"/>
      <w:divBdr>
        <w:top w:val="none" w:sz="0" w:space="0" w:color="auto"/>
        <w:left w:val="none" w:sz="0" w:space="0" w:color="auto"/>
        <w:bottom w:val="none" w:sz="0" w:space="0" w:color="auto"/>
        <w:right w:val="none" w:sz="0" w:space="0" w:color="auto"/>
      </w:divBdr>
    </w:div>
    <w:div w:id="2032339348">
      <w:bodyDiv w:val="1"/>
      <w:marLeft w:val="0"/>
      <w:marRight w:val="0"/>
      <w:marTop w:val="0"/>
      <w:marBottom w:val="0"/>
      <w:divBdr>
        <w:top w:val="none" w:sz="0" w:space="0" w:color="auto"/>
        <w:left w:val="none" w:sz="0" w:space="0" w:color="auto"/>
        <w:bottom w:val="none" w:sz="0" w:space="0" w:color="auto"/>
        <w:right w:val="none" w:sz="0" w:space="0" w:color="auto"/>
      </w:divBdr>
    </w:div>
    <w:div w:id="2046171206">
      <w:bodyDiv w:val="1"/>
      <w:marLeft w:val="0"/>
      <w:marRight w:val="0"/>
      <w:marTop w:val="0"/>
      <w:marBottom w:val="0"/>
      <w:divBdr>
        <w:top w:val="none" w:sz="0" w:space="0" w:color="auto"/>
        <w:left w:val="none" w:sz="0" w:space="0" w:color="auto"/>
        <w:bottom w:val="none" w:sz="0" w:space="0" w:color="auto"/>
        <w:right w:val="none" w:sz="0" w:space="0" w:color="auto"/>
      </w:divBdr>
    </w:div>
    <w:div w:id="2048334858">
      <w:bodyDiv w:val="1"/>
      <w:marLeft w:val="0"/>
      <w:marRight w:val="0"/>
      <w:marTop w:val="0"/>
      <w:marBottom w:val="0"/>
      <w:divBdr>
        <w:top w:val="none" w:sz="0" w:space="0" w:color="auto"/>
        <w:left w:val="none" w:sz="0" w:space="0" w:color="auto"/>
        <w:bottom w:val="none" w:sz="0" w:space="0" w:color="auto"/>
        <w:right w:val="none" w:sz="0" w:space="0" w:color="auto"/>
      </w:divBdr>
    </w:div>
    <w:div w:id="2049797062">
      <w:bodyDiv w:val="1"/>
      <w:marLeft w:val="0"/>
      <w:marRight w:val="0"/>
      <w:marTop w:val="0"/>
      <w:marBottom w:val="0"/>
      <w:divBdr>
        <w:top w:val="none" w:sz="0" w:space="0" w:color="auto"/>
        <w:left w:val="none" w:sz="0" w:space="0" w:color="auto"/>
        <w:bottom w:val="none" w:sz="0" w:space="0" w:color="auto"/>
        <w:right w:val="none" w:sz="0" w:space="0" w:color="auto"/>
      </w:divBdr>
    </w:div>
    <w:div w:id="2061246057">
      <w:bodyDiv w:val="1"/>
      <w:marLeft w:val="0"/>
      <w:marRight w:val="0"/>
      <w:marTop w:val="0"/>
      <w:marBottom w:val="0"/>
      <w:divBdr>
        <w:top w:val="none" w:sz="0" w:space="0" w:color="auto"/>
        <w:left w:val="none" w:sz="0" w:space="0" w:color="auto"/>
        <w:bottom w:val="none" w:sz="0" w:space="0" w:color="auto"/>
        <w:right w:val="none" w:sz="0" w:space="0" w:color="auto"/>
      </w:divBdr>
    </w:div>
    <w:div w:id="2065986985">
      <w:bodyDiv w:val="1"/>
      <w:marLeft w:val="0"/>
      <w:marRight w:val="0"/>
      <w:marTop w:val="0"/>
      <w:marBottom w:val="0"/>
      <w:divBdr>
        <w:top w:val="none" w:sz="0" w:space="0" w:color="auto"/>
        <w:left w:val="none" w:sz="0" w:space="0" w:color="auto"/>
        <w:bottom w:val="none" w:sz="0" w:space="0" w:color="auto"/>
        <w:right w:val="none" w:sz="0" w:space="0" w:color="auto"/>
      </w:divBdr>
    </w:div>
    <w:div w:id="2079472072">
      <w:bodyDiv w:val="1"/>
      <w:marLeft w:val="0"/>
      <w:marRight w:val="0"/>
      <w:marTop w:val="0"/>
      <w:marBottom w:val="0"/>
      <w:divBdr>
        <w:top w:val="none" w:sz="0" w:space="0" w:color="auto"/>
        <w:left w:val="none" w:sz="0" w:space="0" w:color="auto"/>
        <w:bottom w:val="none" w:sz="0" w:space="0" w:color="auto"/>
        <w:right w:val="none" w:sz="0" w:space="0" w:color="auto"/>
      </w:divBdr>
    </w:div>
    <w:div w:id="2115124003">
      <w:bodyDiv w:val="1"/>
      <w:marLeft w:val="0"/>
      <w:marRight w:val="0"/>
      <w:marTop w:val="0"/>
      <w:marBottom w:val="0"/>
      <w:divBdr>
        <w:top w:val="none" w:sz="0" w:space="0" w:color="auto"/>
        <w:left w:val="none" w:sz="0" w:space="0" w:color="auto"/>
        <w:bottom w:val="none" w:sz="0" w:space="0" w:color="auto"/>
        <w:right w:val="none" w:sz="0" w:space="0" w:color="auto"/>
      </w:divBdr>
    </w:div>
    <w:div w:id="2128889311">
      <w:bodyDiv w:val="1"/>
      <w:marLeft w:val="0"/>
      <w:marRight w:val="0"/>
      <w:marTop w:val="0"/>
      <w:marBottom w:val="0"/>
      <w:divBdr>
        <w:top w:val="none" w:sz="0" w:space="0" w:color="auto"/>
        <w:left w:val="none" w:sz="0" w:space="0" w:color="auto"/>
        <w:bottom w:val="none" w:sz="0" w:space="0" w:color="auto"/>
        <w:right w:val="none" w:sz="0" w:space="0" w:color="auto"/>
      </w:divBdr>
    </w:div>
    <w:div w:id="21353259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file:///C:\Users\Agustin\Documents\Agustin\Universidad\Tesina\Proyecto%20de%20tesina\sar\Informe%20tesina\Borrador%20Final%20-%20Tesina%20Mansilla-Schlapp.docx.docx" TargetMode="External"/><Relationship Id="rId42" Type="http://schemas.openxmlformats.org/officeDocument/2006/relationships/image" Target="media/image9.jpeg"/><Relationship Id="rId63" Type="http://schemas.openxmlformats.org/officeDocument/2006/relationships/image" Target="media/image25.jpeg"/><Relationship Id="rId84" Type="http://schemas.openxmlformats.org/officeDocument/2006/relationships/image" Target="media/image39.jpeg"/><Relationship Id="rId138" Type="http://schemas.openxmlformats.org/officeDocument/2006/relationships/image" Target="media/image79.png"/><Relationship Id="rId159" Type="http://schemas.openxmlformats.org/officeDocument/2006/relationships/image" Target="media/image100.png"/><Relationship Id="rId170" Type="http://schemas.openxmlformats.org/officeDocument/2006/relationships/image" Target="media/image111.png"/><Relationship Id="rId107" Type="http://schemas.openxmlformats.org/officeDocument/2006/relationships/image" Target="media/image58.jpeg"/><Relationship Id="rId11" Type="http://schemas.openxmlformats.org/officeDocument/2006/relationships/hyperlink" Target="file:///C:\Users\Agustin\Documents\Agustin\Universidad\Tesina\Proyecto%20de%20tesina\sar\Informe%20tesina\Borrador%20Final%20-%20Tesina%20Mansilla-Schlapp.docx.docx" TargetMode="External"/><Relationship Id="rId32" Type="http://schemas.openxmlformats.org/officeDocument/2006/relationships/hyperlink" Target="file:///C:\Users\Agustin\Documents\Agustin\Universidad\Tesina\Proyecto%20de%20tesina\sar\Informe%20tesina\Borrador%20Final%20-%20Tesina%20Mansilla-Schlapp.docx.docx" TargetMode="External"/><Relationship Id="rId53" Type="http://schemas.openxmlformats.org/officeDocument/2006/relationships/image" Target="media/image20.png"/><Relationship Id="rId74" Type="http://schemas.openxmlformats.org/officeDocument/2006/relationships/image" Target="media/image36.jpeg"/><Relationship Id="rId128" Type="http://schemas.openxmlformats.org/officeDocument/2006/relationships/diagramColors" Target="diagrams/colors2.xml"/><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6.jpeg"/><Relationship Id="rId160" Type="http://schemas.openxmlformats.org/officeDocument/2006/relationships/image" Target="media/image101.png"/><Relationship Id="rId22" Type="http://schemas.openxmlformats.org/officeDocument/2006/relationships/hyperlink" Target="file:///C:\Users\Agustin\Documents\Agustin\Universidad\Tesina\Proyecto%20de%20tesina\sar\Informe%20tesina\Borrador%20Final%20-%20Tesina%20Mansilla-Schlapp.docx.docx" TargetMode="External"/><Relationship Id="rId43" Type="http://schemas.openxmlformats.org/officeDocument/2006/relationships/image" Target="media/image10.png"/><Relationship Id="rId64" Type="http://schemas.openxmlformats.org/officeDocument/2006/relationships/image" Target="media/image26.png"/><Relationship Id="rId118" Type="http://schemas.openxmlformats.org/officeDocument/2006/relationships/image" Target="media/image69.jpeg"/><Relationship Id="rId139" Type="http://schemas.openxmlformats.org/officeDocument/2006/relationships/image" Target="media/image80.png"/><Relationship Id="rId85" Type="http://schemas.openxmlformats.org/officeDocument/2006/relationships/image" Target="media/image40.png"/><Relationship Id="rId150" Type="http://schemas.openxmlformats.org/officeDocument/2006/relationships/image" Target="media/image91.png"/><Relationship Id="rId171" Type="http://schemas.openxmlformats.org/officeDocument/2006/relationships/header" Target="header1.xml"/><Relationship Id="rId12" Type="http://schemas.openxmlformats.org/officeDocument/2006/relationships/hyperlink" Target="file:///C:\Users\Agustin\Documents\Agustin\Universidad\Tesina\Proyecto%20de%20tesina\sar\Informe%20tesina\Borrador%20Final%20-%20Tesina%20Mansilla-Schlapp.docx.docx" TargetMode="External"/><Relationship Id="rId33" Type="http://schemas.openxmlformats.org/officeDocument/2006/relationships/hyperlink" Target="file:///C:\Users\Agustin\Documents\Agustin\Universidad\Tesina\Proyecto%20de%20tesina\sar\Informe%20tesina\Borrador%20Final%20-%20Tesina%20Mansilla-Schlapp.docx.docx" TargetMode="External"/><Relationship Id="rId108" Type="http://schemas.openxmlformats.org/officeDocument/2006/relationships/image" Target="media/image59.jpeg"/><Relationship Id="rId129" Type="http://schemas.microsoft.com/office/2007/relationships/diagramDrawing" Target="diagrams/drawing2.xml"/><Relationship Id="rId54" Type="http://schemas.openxmlformats.org/officeDocument/2006/relationships/image" Target="media/image21.jpeg"/><Relationship Id="rId75" Type="http://schemas.openxmlformats.org/officeDocument/2006/relationships/image" Target="media/image37.png"/><Relationship Id="rId96" Type="http://schemas.openxmlformats.org/officeDocument/2006/relationships/image" Target="media/image47.png"/><Relationship Id="rId140" Type="http://schemas.openxmlformats.org/officeDocument/2006/relationships/image" Target="media/image81.png"/><Relationship Id="rId16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Informe%20tesina\Borrador%20Final%20-%20Tesina%20Mansilla-Schlapp.docx.docx" TargetMode="External"/><Relationship Id="rId28" Type="http://schemas.openxmlformats.org/officeDocument/2006/relationships/hyperlink" Target="file:///C:\Users\Agustin\Documents\Agustin\Universidad\Tesina\Proyecto%20de%20tesina\sar\Informe%20tesina\Borrador%20Final%20-%20Tesina%20Mansilla-Schlapp.docx.docx" TargetMode="External"/><Relationship Id="rId49" Type="http://schemas.openxmlformats.org/officeDocument/2006/relationships/image" Target="media/image16.png"/><Relationship Id="rId114" Type="http://schemas.openxmlformats.org/officeDocument/2006/relationships/image" Target="media/image65.png"/><Relationship Id="rId119" Type="http://schemas.openxmlformats.org/officeDocument/2006/relationships/image" Target="media/image70.jpeg"/><Relationship Id="rId44" Type="http://schemas.openxmlformats.org/officeDocument/2006/relationships/image" Target="media/image11.jpeg"/><Relationship Id="rId60" Type="http://schemas.openxmlformats.org/officeDocument/2006/relationships/hyperlink" Target="https://es.wikipedia.org/wiki/SDRAM" TargetMode="External"/><Relationship Id="rId65" Type="http://schemas.openxmlformats.org/officeDocument/2006/relationships/image" Target="media/image27.jpeg"/><Relationship Id="rId81" Type="http://schemas.microsoft.com/office/2007/relationships/diagramDrawing" Target="diagrams/drawing1.xml"/><Relationship Id="rId86" Type="http://schemas.openxmlformats.org/officeDocument/2006/relationships/hyperlink" Target="https://es.wikipedia.org/wiki/TypeScript" TargetMode="External"/><Relationship Id="rId130" Type="http://schemas.openxmlformats.org/officeDocument/2006/relationships/image" Target="media/image76.jpeg"/><Relationship Id="rId135" Type="http://schemas.microsoft.com/office/2007/relationships/diagramDrawing" Target="diagrams/drawing3.xml"/><Relationship Id="rId151" Type="http://schemas.openxmlformats.org/officeDocument/2006/relationships/image" Target="media/image92.png"/><Relationship Id="rId156" Type="http://schemas.openxmlformats.org/officeDocument/2006/relationships/image" Target="media/image97.png"/><Relationship Id="rId172" Type="http://schemas.openxmlformats.org/officeDocument/2006/relationships/footer" Target="footer1.xml"/><Relationship Id="rId13" Type="http://schemas.openxmlformats.org/officeDocument/2006/relationships/hyperlink" Target="file:///C:\Users\Agustin\Documents\Agustin\Universidad\Tesina\Proyecto%20de%20tesina\sar\Informe%20tesina\Borrador%20Final%20-%20Tesina%20Mansilla-Schlapp.docx.docx" TargetMode="External"/><Relationship Id="rId18" Type="http://schemas.openxmlformats.org/officeDocument/2006/relationships/hyperlink" Target="file:///C:\Users\Agustin\Documents\Agustin\Universidad\Tesina\Proyecto%20de%20tesina\sar\Informe%20tesina\Borrador%20Final%20-%20Tesina%20Mansilla-Schlapp.docx.docx" TargetMode="External"/><Relationship Id="rId39" Type="http://schemas.openxmlformats.org/officeDocument/2006/relationships/image" Target="media/image6.png"/><Relationship Id="rId109" Type="http://schemas.openxmlformats.org/officeDocument/2006/relationships/image" Target="media/image60.jpeg"/><Relationship Id="rId34" Type="http://schemas.openxmlformats.org/officeDocument/2006/relationships/hyperlink" Target="file:///C:\Users\Agustin\Documents\Agustin\Universidad\Tesina\Proyecto%20de%20tesina\sar\Informe%20tesina\Borrador%20Final%20-%20Tesina%20Mansilla-Schlapp.docx.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48.png"/><Relationship Id="rId104" Type="http://schemas.openxmlformats.org/officeDocument/2006/relationships/image" Target="media/image55.jpeg"/><Relationship Id="rId120" Type="http://schemas.openxmlformats.org/officeDocument/2006/relationships/image" Target="media/image71.jpeg"/><Relationship Id="rId125" Type="http://schemas.openxmlformats.org/officeDocument/2006/relationships/diagramData" Target="diagrams/data2.xml"/><Relationship Id="rId141" Type="http://schemas.openxmlformats.org/officeDocument/2006/relationships/image" Target="media/image82.jpeg"/><Relationship Id="rId146" Type="http://schemas.openxmlformats.org/officeDocument/2006/relationships/image" Target="media/image87.png"/><Relationship Id="rId167"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johnny-five.io/" TargetMode="External"/><Relationship Id="rId162"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Informe%20tesina\Borrador%20Final%20-%20Tesina%20Mansilla-Schlapp.docx.docx" TargetMode="External"/><Relationship Id="rId24" Type="http://schemas.openxmlformats.org/officeDocument/2006/relationships/hyperlink" Target="file:///C:\Users\Agustin\Documents\Agustin\Universidad\Tesina\Proyecto%20de%20tesina\sar\Informe%20tesina\Borrador%20Final%20-%20Tesina%20Mansilla-Schlapp.docx.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8.jpeg"/><Relationship Id="rId87" Type="http://schemas.openxmlformats.org/officeDocument/2006/relationships/image" Target="media/image41.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diagramData" Target="diagrams/data3.xml"/><Relationship Id="rId136" Type="http://schemas.openxmlformats.org/officeDocument/2006/relationships/image" Target="media/image77.jpeg"/><Relationship Id="rId157" Type="http://schemas.openxmlformats.org/officeDocument/2006/relationships/image" Target="media/image98.png"/><Relationship Id="rId61" Type="http://schemas.openxmlformats.org/officeDocument/2006/relationships/hyperlink" Target="https://es.wikipedia.org/w/index.php?title=VideoCore&amp;action=edit&amp;redlink=1" TargetMode="External"/><Relationship Id="rId82" Type="http://schemas.openxmlformats.org/officeDocument/2006/relationships/hyperlink" Target="https://es.wikipedia.org/wiki/Lenguaje_de_marcado" TargetMode="External"/><Relationship Id="rId152" Type="http://schemas.openxmlformats.org/officeDocument/2006/relationships/image" Target="media/image93.png"/><Relationship Id="rId173" Type="http://schemas.openxmlformats.org/officeDocument/2006/relationships/fontTable" Target="fontTable.xml"/><Relationship Id="rId19" Type="http://schemas.openxmlformats.org/officeDocument/2006/relationships/hyperlink" Target="file:///C:\Users\Agustin\Documents\Agustin\Universidad\Tesina\Proyecto%20de%20tesina\sar\Informe%20tesina\Borrador%20Final%20-%20Tesina%20Mansilla-Schlapp.docx.docx" TargetMode="External"/><Relationship Id="rId14" Type="http://schemas.openxmlformats.org/officeDocument/2006/relationships/hyperlink" Target="file:///C:\Users\Agustin\Documents\Agustin\Universidad\Tesina\Proyecto%20de%20tesina\sar\Informe%20tesina\Borrador%20Final%20-%20Tesina%20Mansilla-Schlapp.docx.docx" TargetMode="External"/><Relationship Id="rId30" Type="http://schemas.openxmlformats.org/officeDocument/2006/relationships/hyperlink" Target="file:///C:\Users\Agustin\Documents\Agustin\Universidad\Tesina\Proyecto%20de%20tesina\sar\Informe%20tesina\Borrador%20Final%20-%20Tesina%20Mansilla-Schlapp.docx.docx"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diagramData" Target="diagrams/data1.xml"/><Relationship Id="rId100" Type="http://schemas.openxmlformats.org/officeDocument/2006/relationships/image" Target="media/image51.jpeg"/><Relationship Id="rId105" Type="http://schemas.openxmlformats.org/officeDocument/2006/relationships/image" Target="media/image56.jpeg"/><Relationship Id="rId126" Type="http://schemas.openxmlformats.org/officeDocument/2006/relationships/diagramLayout" Target="diagrams/layout2.xml"/><Relationship Id="rId147" Type="http://schemas.openxmlformats.org/officeDocument/2006/relationships/image" Target="media/image88.png"/><Relationship Id="rId16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18.jpeg"/><Relationship Id="rId72" Type="http://schemas.openxmlformats.org/officeDocument/2006/relationships/image" Target="media/image34.png"/><Relationship Id="rId93" Type="http://schemas.openxmlformats.org/officeDocument/2006/relationships/hyperlink" Target="http://johnny-five.io/" TargetMode="External"/><Relationship Id="rId98" Type="http://schemas.openxmlformats.org/officeDocument/2006/relationships/image" Target="media/image49.png"/><Relationship Id="rId121" Type="http://schemas.openxmlformats.org/officeDocument/2006/relationships/image" Target="media/image72.jpeg"/><Relationship Id="rId142" Type="http://schemas.openxmlformats.org/officeDocument/2006/relationships/image" Target="media/image83.jpeg"/><Relationship Id="rId163"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hyperlink" Target="file:///C:\Users\Agustin\Documents\Agustin\Universidad\Tesina\Proyecto%20de%20tesina\sar\Informe%20tesina\Borrador%20Final%20-%20Tesina%20Mansilla-Schlapp.docx.docx" TargetMode="External"/><Relationship Id="rId46" Type="http://schemas.openxmlformats.org/officeDocument/2006/relationships/image" Target="media/image13.png"/><Relationship Id="rId67" Type="http://schemas.openxmlformats.org/officeDocument/2006/relationships/image" Target="media/image29.jpeg"/><Relationship Id="rId116" Type="http://schemas.openxmlformats.org/officeDocument/2006/relationships/image" Target="media/image67.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hyperlink" Target="file:///C:\Users\Agustin\Documents\Agustin\Universidad\Tesina\Proyecto%20de%20tesina\sar\Informe%20tesina\Borrador%20Final%20-%20Tesina%20Mansilla-Schlapp.docx.docx" TargetMode="External"/><Relationship Id="rId41" Type="http://schemas.openxmlformats.org/officeDocument/2006/relationships/image" Target="media/image8.png"/><Relationship Id="rId62" Type="http://schemas.openxmlformats.org/officeDocument/2006/relationships/image" Target="media/image24.jpeg"/><Relationship Id="rId83" Type="http://schemas.openxmlformats.org/officeDocument/2006/relationships/hyperlink" Target="https://es.wikipedia.org/wiki/P%C3%A1gina_web" TargetMode="External"/><Relationship Id="rId88" Type="http://schemas.openxmlformats.org/officeDocument/2006/relationships/hyperlink" Target="https://developers.google.com/v8/intro" TargetMode="External"/><Relationship Id="rId111" Type="http://schemas.openxmlformats.org/officeDocument/2006/relationships/image" Target="media/image62.png"/><Relationship Id="rId132" Type="http://schemas.openxmlformats.org/officeDocument/2006/relationships/diagramLayout" Target="diagrams/layout3.xml"/><Relationship Id="rId153" Type="http://schemas.openxmlformats.org/officeDocument/2006/relationships/image" Target="media/image94.png"/><Relationship Id="rId174" Type="http://schemas.microsoft.com/office/2011/relationships/people" Target="people.xml"/><Relationship Id="rId15" Type="http://schemas.openxmlformats.org/officeDocument/2006/relationships/hyperlink" Target="file:///C:\Users\Agustin\Documents\Agustin\Universidad\Tesina\Proyecto%20de%20tesina\sar\Informe%20tesina\Borrador%20Final%20-%20Tesina%20Mansilla-Schlapp.docx.docx" TargetMode="External"/><Relationship Id="rId36" Type="http://schemas.openxmlformats.org/officeDocument/2006/relationships/image" Target="media/image3.png"/><Relationship Id="rId57" Type="http://schemas.openxmlformats.org/officeDocument/2006/relationships/hyperlink" Target="https://es.wikipedia.org/wiki/CPU" TargetMode="External"/><Relationship Id="rId106" Type="http://schemas.openxmlformats.org/officeDocument/2006/relationships/image" Target="media/image57.jpeg"/><Relationship Id="rId127" Type="http://schemas.openxmlformats.org/officeDocument/2006/relationships/diagramQuickStyle" Target="diagrams/quickStyle2.xml"/><Relationship Id="rId10" Type="http://schemas.openxmlformats.org/officeDocument/2006/relationships/hyperlink" Target="file:///C:\Users\Agustin\Documents\Agustin\Universidad\Tesina\Proyecto%20de%20tesina\sar\Informe%20tesina\Borrador%20Final%20-%20Tesina%20Mansilla-Schlapp.docx.docx" TargetMode="External"/><Relationship Id="rId31" Type="http://schemas.openxmlformats.org/officeDocument/2006/relationships/hyperlink" Target="file:///C:\Users\Agustin\Documents\Agustin\Universidad\Tesina\Proyecto%20de%20tesina\sar\Informe%20tesina\Borrador%20Final%20-%20Tesina%20Mansilla-Schlapp.docx.docx" TargetMode="External"/><Relationship Id="rId52" Type="http://schemas.openxmlformats.org/officeDocument/2006/relationships/image" Target="media/image19.jpeg"/><Relationship Id="rId73" Type="http://schemas.openxmlformats.org/officeDocument/2006/relationships/image" Target="media/image35.png"/><Relationship Id="rId78" Type="http://schemas.openxmlformats.org/officeDocument/2006/relationships/diagramLayout" Target="diagrams/layout1.xml"/><Relationship Id="rId94" Type="http://schemas.openxmlformats.org/officeDocument/2006/relationships/image" Target="media/image45.png"/><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image" Target="media/image73.jpe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5.png"/><Relationship Id="rId169"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Informe%20tesina\Borrador%20Final%20-%20Tesina%20Mansilla-Schlapp.docx.docx" TargetMode="External"/><Relationship Id="rId26" Type="http://schemas.openxmlformats.org/officeDocument/2006/relationships/hyperlink" Target="file:///C:\Users\Agustin\Documents\Agustin\Universidad\Tesina\Proyecto%20de%20tesina\sar\Informe%20tesina\Borrador%20Final%20-%20Tesina%20Mansilla-Schlapp.docx.docx" TargetMode="External"/><Relationship Id="rId47" Type="http://schemas.openxmlformats.org/officeDocument/2006/relationships/image" Target="media/image14.gif"/><Relationship Id="rId68" Type="http://schemas.openxmlformats.org/officeDocument/2006/relationships/image" Target="media/image30.jpeg"/><Relationship Id="rId89" Type="http://schemas.openxmlformats.org/officeDocument/2006/relationships/image" Target="media/image42.png"/><Relationship Id="rId112" Type="http://schemas.openxmlformats.org/officeDocument/2006/relationships/image" Target="media/image63.jpeg"/><Relationship Id="rId133" Type="http://schemas.openxmlformats.org/officeDocument/2006/relationships/diagramQuickStyle" Target="diagrams/quickStyle3.xml"/><Relationship Id="rId154" Type="http://schemas.openxmlformats.org/officeDocument/2006/relationships/image" Target="media/image95.png"/><Relationship Id="rId175" Type="http://schemas.openxmlformats.org/officeDocument/2006/relationships/theme" Target="theme/theme1.xml"/><Relationship Id="rId16" Type="http://schemas.openxmlformats.org/officeDocument/2006/relationships/hyperlink" Target="file:///C:\Users\Agustin\Documents\Agustin\Universidad\Tesina\Proyecto%20de%20tesina\sar\Informe%20tesina\Borrador%20Final%20-%20Tesina%20Mansilla-Schlapp.docx.docx" TargetMode="External"/><Relationship Id="rId37" Type="http://schemas.openxmlformats.org/officeDocument/2006/relationships/image" Target="media/image4.png"/><Relationship Id="rId58" Type="http://schemas.openxmlformats.org/officeDocument/2006/relationships/hyperlink" Target="https://es.wikipedia.org/wiki/GPU" TargetMode="External"/><Relationship Id="rId79" Type="http://schemas.openxmlformats.org/officeDocument/2006/relationships/diagramQuickStyle" Target="diagrams/quickStyle1.xml"/><Relationship Id="rId102" Type="http://schemas.openxmlformats.org/officeDocument/2006/relationships/image" Target="media/image53.png"/><Relationship Id="rId123" Type="http://schemas.openxmlformats.org/officeDocument/2006/relationships/image" Target="media/image74.jpeg"/><Relationship Id="rId144" Type="http://schemas.openxmlformats.org/officeDocument/2006/relationships/image" Target="media/image85.png"/><Relationship Id="rId90" Type="http://schemas.openxmlformats.org/officeDocument/2006/relationships/image" Target="media/image43.png"/><Relationship Id="rId165" Type="http://schemas.openxmlformats.org/officeDocument/2006/relationships/image" Target="media/image106.png"/><Relationship Id="rId27" Type="http://schemas.openxmlformats.org/officeDocument/2006/relationships/hyperlink" Target="file:///C:\Users\Agustin\Documents\Agustin\Universidad\Tesina\Proyecto%20de%20tesina\sar\Informe%20tesina\Borrador%20Final%20-%20Tesina%20Mansilla-Schlapp.docx.docx" TargetMode="External"/><Relationship Id="rId48" Type="http://schemas.openxmlformats.org/officeDocument/2006/relationships/image" Target="media/image15.png"/><Relationship Id="rId69" Type="http://schemas.openxmlformats.org/officeDocument/2006/relationships/image" Target="media/image31.jpeg"/><Relationship Id="rId113" Type="http://schemas.openxmlformats.org/officeDocument/2006/relationships/image" Target="media/image64.png"/><Relationship Id="rId134" Type="http://schemas.openxmlformats.org/officeDocument/2006/relationships/diagramColors" Target="diagrams/colors3.xml"/><Relationship Id="rId80" Type="http://schemas.openxmlformats.org/officeDocument/2006/relationships/diagramColors" Target="diagrams/colors1.xml"/><Relationship Id="rId155" Type="http://schemas.openxmlformats.org/officeDocument/2006/relationships/image" Target="media/image96.png"/><Relationship Id="rId17" Type="http://schemas.openxmlformats.org/officeDocument/2006/relationships/hyperlink" Target="file:///C:\Users\Agustin\Documents\Agustin\Universidad\Tesina\Proyecto%20de%20tesina\sar\Informe%20tesina\Borrador%20Final%20-%20Tesina%20Mansilla-Schlapp.docx.docx" TargetMode="External"/><Relationship Id="rId38" Type="http://schemas.openxmlformats.org/officeDocument/2006/relationships/image" Target="media/image5.png"/><Relationship Id="rId59" Type="http://schemas.openxmlformats.org/officeDocument/2006/relationships/hyperlink" Target="https://es.wikipedia.org/wiki/Procesamiento_digital_de_se%C3%B1ales" TargetMode="External"/><Relationship Id="rId103" Type="http://schemas.openxmlformats.org/officeDocument/2006/relationships/image" Target="media/image54.jpeg"/><Relationship Id="rId124" Type="http://schemas.openxmlformats.org/officeDocument/2006/relationships/image" Target="media/image75.jpeg"/><Relationship Id="rId70" Type="http://schemas.openxmlformats.org/officeDocument/2006/relationships/image" Target="media/image32.png"/><Relationship Id="rId91" Type="http://schemas.openxmlformats.org/officeDocument/2006/relationships/image" Target="media/image44.png"/><Relationship Id="rId145" Type="http://schemas.openxmlformats.org/officeDocument/2006/relationships/image" Target="media/image86.png"/><Relationship Id="rId166" Type="http://schemas.openxmlformats.org/officeDocument/2006/relationships/image" Target="media/image107.png"/></Relationships>
</file>

<file path=word/_rels/endnotes.xml.rels><?xml version="1.0" encoding="UTF-8" standalone="yes"?>
<Relationships xmlns="http://schemas.openxmlformats.org/package/2006/relationships"><Relationship Id="rId1" Type="http://schemas.openxmlformats.org/officeDocument/2006/relationships/hyperlink" Target="https://www.raspberrypi.org/downloads/raspbia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www.telam.com.ar/notas/201704/184406-robotica-arduino-day.html" TargetMode="External"/><Relationship Id="rId4" Type="http://schemas.openxmlformats.org/officeDocument/2006/relationships/hyperlink" Target="https://github.com/firmata/ConfigurableFirmata"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9F1DDF31-FA66-40C6-930C-ED49E3268AC2}">
      <dgm:prSet phldrT="[Texto]"/>
      <dgm:spPr/>
      <dgm:t>
        <a:bodyPr/>
        <a:lstStyle/>
        <a:p>
          <a:r>
            <a:rPr lang="es-ES"/>
            <a:t>MEAN</a:t>
          </a:r>
        </a:p>
      </dgm:t>
    </dgm:pt>
    <dgm:pt modelId="{8EBE24CE-01FE-4683-B28C-0713AA48125C}" type="parTrans" cxnId="{D1AE2B9E-F161-4D5A-A198-1D32322F5BA9}">
      <dgm:prSet/>
      <dgm:spPr/>
    </dgm:pt>
    <dgm:pt modelId="{30F2E404-43FF-46E4-9D93-8B240DEE5748}" type="sibTrans" cxnId="{D1AE2B9E-F161-4D5A-A198-1D32322F5BA9}">
      <dgm:prSet/>
      <dgm:spPr/>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7">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7">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7">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7">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7">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7">
        <dgm:presLayoutVars>
          <dgm:chPref val="3"/>
        </dgm:presLayoutVars>
      </dgm:prSet>
      <dgm:spPr/>
    </dgm:pt>
    <dgm:pt modelId="{5C54CCB3-67B2-4184-806C-F07E0D93D2EC}" type="pres">
      <dgm:prSet presAssocID="{5D4A7312-FFAC-401D-B462-E7AE09111D0A}" presName="horzThree" presStyleCnt="0"/>
      <dgm:spPr/>
    </dgm:pt>
    <dgm:pt modelId="{3B7E87D9-DF71-4449-AA8D-7C8256163AE8}" type="pres">
      <dgm:prSet presAssocID="{6E279297-8BAC-4347-991E-C4F227CCD34C}" presName="sibSpaceThree" presStyleCnt="0"/>
      <dgm:spPr/>
    </dgm:pt>
    <dgm:pt modelId="{DC1607BB-97D1-435A-819D-53F358D81BC0}" type="pres">
      <dgm:prSet presAssocID="{9F1DDF31-FA66-40C6-930C-ED49E3268AC2}" presName="vertThree" presStyleCnt="0"/>
      <dgm:spPr/>
    </dgm:pt>
    <dgm:pt modelId="{FFB3F7E1-9544-4C45-9349-D5443C586BA4}" type="pres">
      <dgm:prSet presAssocID="{9F1DDF31-FA66-40C6-930C-ED49E3268AC2}" presName="txThree" presStyleLbl="node3" presStyleIdx="6" presStyleCnt="7">
        <dgm:presLayoutVars>
          <dgm:chPref val="3"/>
        </dgm:presLayoutVars>
      </dgm:prSet>
      <dgm:spPr/>
    </dgm:pt>
    <dgm:pt modelId="{3F773D55-BE94-4596-AFC5-F98D9CD6A9DD}" type="pres">
      <dgm:prSet presAssocID="{9F1DDF31-FA66-40C6-930C-ED49E3268AC2}" presName="horzThree" presStyleCnt="0"/>
      <dgm:spPr/>
    </dgm:pt>
  </dgm:ptLst>
  <dgm:cxnLst>
    <dgm:cxn modelId="{164DEE10-08CA-4F4E-9CBD-F291CC4DADB3}"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BCB04333-FCE3-D54B-8438-FAA65FCA67DE}" type="presOf" srcId="{D46A7B91-2352-4C8E-8539-D1867045B345}" destId="{7E2196A2-44EA-4637-B7B0-359AB53FCC7D}" srcOrd="0" destOrd="0" presId="urn:microsoft.com/office/officeart/2005/8/layout/hierarchy4"/>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A863F741-D5D1-9F42-9CC3-A0A2998FFA5B}" type="presOf" srcId="{38396EBB-6B75-47E9-BB94-7667036D7466}" destId="{E500F195-B527-474E-80F6-F5902361C8E0}"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94792C66-68F4-A046-A2C7-4678A8A616C9}" type="presOf" srcId="{D1F14595-F594-45E4-B67F-63B79BF46F30}" destId="{959975DB-1713-46CA-BF13-9FCA317502B3}"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19D33C71-9318-DB4A-A67B-48F1787CB3F4}" type="presOf" srcId="{DD2DA599-D7B8-46C1-B30A-4F99F0F7D2AF}" destId="{C28DB3A2-6A57-4AEF-B604-D412863C32B6}"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D1AE2B9E-F161-4D5A-A198-1D32322F5BA9}" srcId="{D1F14595-F594-45E4-B67F-63B79BF46F30}" destId="{9F1DDF31-FA66-40C6-930C-ED49E3268AC2}" srcOrd="1" destOrd="0" parTransId="{8EBE24CE-01FE-4683-B28C-0713AA48125C}" sibTransId="{30F2E404-43FF-46E4-9D93-8B240DEE5748}"/>
    <dgm:cxn modelId="{9109A4B5-395B-D040-918F-75B000E5D183}" type="presOf" srcId="{659944B2-3C8D-4255-8F0D-AC8D1DA60BEE}" destId="{CF1833DE-6328-403C-B561-6CFD650DF3FB}"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69C671DF-8E22-7140-B17F-049B11D86B3B}" type="presOf" srcId="{C596150E-25A6-4A74-897F-6E796D3E09AD}" destId="{8EFDCFD1-440F-4AB2-9004-BB2958746612}"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7A93E6F9-EC5C-4551-B6B1-4EA282187635}" type="presOf" srcId="{9F1DDF31-FA66-40C6-930C-ED49E3268AC2}" destId="{FFB3F7E1-9544-4C45-9349-D5443C586BA4}" srcOrd="0" destOrd="0" presId="urn:microsoft.com/office/officeart/2005/8/layout/hierarchy4"/>
    <dgm:cxn modelId="{576303FF-5B62-2A4A-BB68-413FD0E688B2}" type="presOf" srcId="{D6192EF1-5E01-41D7-93CC-A135AFF2E49B}" destId="{DD65A683-152C-4777-A405-840E492390F2}"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 modelId="{0F2D3EBF-C9CF-4CBC-A1E0-E138333A3B01}" type="presParOf" srcId="{2072C61E-1A47-4F8D-BC49-D56AEBF88C1B}" destId="{3B7E87D9-DF71-4449-AA8D-7C8256163AE8}" srcOrd="1" destOrd="0" presId="urn:microsoft.com/office/officeart/2005/8/layout/hierarchy4"/>
    <dgm:cxn modelId="{194DAB27-EC60-4D25-BE86-C5DE2ADE6524}" type="presParOf" srcId="{2072C61E-1A47-4F8D-BC49-D56AEBF88C1B}" destId="{DC1607BB-97D1-435A-819D-53F358D81BC0}" srcOrd="2" destOrd="0" presId="urn:microsoft.com/office/officeart/2005/8/layout/hierarchy4"/>
    <dgm:cxn modelId="{88040259-BC63-42E8-B788-74312027AA84}" type="presParOf" srcId="{DC1607BB-97D1-435A-819D-53F358D81BC0}" destId="{FFB3F7E1-9544-4C45-9349-D5443C586BA4}" srcOrd="0" destOrd="0" presId="urn:microsoft.com/office/officeart/2005/8/layout/hierarchy4"/>
    <dgm:cxn modelId="{84E72F92-8B51-4CA6-87E5-4B4209A59C4F}" type="presParOf" srcId="{DC1607BB-97D1-435A-819D-53F358D81BC0}" destId="{3F773D55-BE94-4596-AFC5-F98D9CD6A9DD}" srcOrd="1" destOrd="0" presId="urn:microsoft.com/office/officeart/2005/8/layout/hierarchy4"/>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F41B3A14-8C93-1544-A15C-17F4E0161782}" type="presOf" srcId="{805D8F81-2A7F-49A3-BF75-99B9D82450FE}" destId="{5C5EB3AE-E224-4CE6-AF75-727E0AADC8D4}"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E9D2661F-DA97-8F40-92E8-CF6E71D144DF}" type="presOf" srcId="{59100914-678A-4E36-BF17-CB0F6B3C3DE2}" destId="{0CF60BD0-FC9A-439D-91BB-CB022353A1D7}"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F5F05721-B762-574A-9021-70675C795019}" type="presOf" srcId="{0CCABDB1-C410-4699-AC6D-5B1461A57B10}" destId="{E3C81AE3-4E02-46C6-99DA-965BE14A7647}" srcOrd="0" destOrd="0" presId="urn:microsoft.com/office/officeart/2005/8/layout/hierarchy6"/>
    <dgm:cxn modelId="{14F8A822-9084-A44F-9884-E26E8074217F}" type="presOf" srcId="{7862E5A5-C2BB-451B-A3EA-70B8B51D3242}" destId="{789B4EC4-AF93-4C35-90CE-4CF3A67A2388}"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F64E623F-1D3D-1E4E-8071-5A6CDDA60661}" type="presOf" srcId="{D148909A-6A33-43E6-9A88-C8AC85F1F574}" destId="{5D288F7A-C74B-4414-9BD8-4095B58BF1CE}"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7A51E15D-ACF9-AA40-AAC8-BA3B07AF0AF3}" type="presOf" srcId="{4F3AA406-A585-4214-A2C0-26D6CAD89BA9}" destId="{B4BDF7F5-C29A-4AAF-9A3E-61F49FF5ADC6}" srcOrd="0" destOrd="0" presId="urn:microsoft.com/office/officeart/2005/8/layout/hierarchy6"/>
    <dgm:cxn modelId="{69C15F5E-4AE7-2C4F-9350-CD37F60054B9}" type="presOf" srcId="{5FC9AEBC-C7AD-45FE-A3A9-AC43BF7920C8}" destId="{068E79D4-0150-4F21-B792-73243A2B92AD}" srcOrd="0" destOrd="0" presId="urn:microsoft.com/office/officeart/2005/8/layout/hierarchy6"/>
    <dgm:cxn modelId="{0370A45E-431A-4C39-AEDC-3B78D1AAE687}" srcId="{A7F151C1-40F9-4AEB-ADEB-BF8CBEF4386A}" destId="{5FC9AEBC-C7AD-45FE-A3A9-AC43BF7920C8}" srcOrd="0" destOrd="0" parTransId="{F01C91A4-68BB-4F03-AB4A-2A4ABB04F3CB}" sibTransId="{C01AFE4F-CF24-48E4-9918-B5FCD4ADA8A1}"/>
    <dgm:cxn modelId="{D9B3034C-78AA-0644-9CF4-4F92ED964AC0}" type="presOf" srcId="{ECE59B93-A56F-43FD-8880-F3C4C460BCBD}" destId="{124E09C6-61C7-4F20-AEB8-1A13E319856C}"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314D5472-CBB6-4142-BD2E-DF7C3ED9928D}" type="presOf" srcId="{EF6FD839-B8BA-4DE8-BD7C-E51F4C1D3DC5}" destId="{AE8B8585-76BB-4F20-A39A-21F89166A5E8}" srcOrd="0" destOrd="0" presId="urn:microsoft.com/office/officeart/2005/8/layout/hierarchy6"/>
    <dgm:cxn modelId="{5D9C6E75-0694-C446-BE65-CD0227E68E7C}" type="presOf" srcId="{27553B14-FE0D-48C9-BD87-F21D6789ACB8}" destId="{EA1E6A2B-77F5-4835-A71E-ADBFB661A43B}"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7EB3AC88-B446-4823-95BE-566771D18277}" srcId="{5B21B32E-051C-4F60-ABD1-41BAE3C54820}" destId="{805D8F81-2A7F-49A3-BF75-99B9D82450FE}" srcOrd="0" destOrd="0" parTransId="{0CCABDB1-C410-4699-AC6D-5B1461A57B10}" sibTransId="{59A02AAF-EE42-47DE-8A1E-B8EE28A45D8B}"/>
    <dgm:cxn modelId="{5CE35389-D143-A547-A7EC-CEDF6A25F9E4}" type="presOf" srcId="{68F5F409-3BD5-4664-B19E-F2EB694E9249}" destId="{EE80FCCF-E1A3-4EB5-8194-CFF6B50249BA}" srcOrd="0" destOrd="0" presId="urn:microsoft.com/office/officeart/2005/8/layout/hierarchy6"/>
    <dgm:cxn modelId="{053F2590-F110-E345-A897-A7C774DF727E}" type="presOf" srcId="{5490BFA2-1073-4FA2-9C6C-9C87E3AFB461}" destId="{24E905B3-4273-4E02-B234-3F89C5D94607}"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AA728596-050F-DE44-9DBA-225CA0A1CA19}" type="presOf" srcId="{17446E0B-ABC5-45A9-B935-AEB88AC086C0}" destId="{58619D40-599D-44E9-8F80-62CC3A35C618}"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33B99A7-0E34-46C1-B82C-DA131714B429}" srcId="{4F3AA406-A585-4214-A2C0-26D6CAD89BA9}" destId="{D1B8A72B-4588-4804-877E-143897B4B136}" srcOrd="0" destOrd="0" parTransId="{3AADD106-3CAF-405D-8D79-05494BF41E79}" sibTransId="{BCF86F69-F52B-4FA1-A387-E26E16430AB4}"/>
    <dgm:cxn modelId="{7AD831A8-B4FD-3D4D-B7BC-7B2EEB0BD425}" type="presOf" srcId="{5B21B32E-051C-4F60-ABD1-41BAE3C54820}" destId="{4EAE5F5C-F26B-47E1-B43C-9B4A1E1D5A48}" srcOrd="0" destOrd="0" presId="urn:microsoft.com/office/officeart/2005/8/layout/hierarchy6"/>
    <dgm:cxn modelId="{AF90E7B3-B5E3-4049-80D8-705C3AB525DA}" type="presOf" srcId="{C054D606-FB81-41B2-8E59-EDB600E21547}" destId="{2AD3F849-E85A-4BCA-883C-88E4F61C03B3}"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53E6E9BB-229E-AC47-BA06-67F89D7E426B}" type="presOf" srcId="{3B44D526-0CED-4639-B091-640532A6D8F8}" destId="{BD2FB3EF-7DFE-46C3-9B07-94F512572D2A}"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01B366C4-3E0C-9A49-B80F-8AA28C8D467D}"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5BA684D7-DBD7-D34E-86E4-F5BF82881BB8}" type="presOf" srcId="{E304F27F-F78F-40A3-98BE-98A6171E7A3E}" destId="{FEC4F245-3EA5-4722-82E3-609BDEC02EBC}"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254413E6-5D78-8546-BB51-37C73D734A9D}" type="presOf" srcId="{5617944B-FAB4-4107-9B6C-02D2FDE05010}" destId="{0ADCCCCB-8BF5-4B4F-9D72-74152C220B93}"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EFDD8F9-D683-B547-B978-0CEBF3696906}" type="presOf" srcId="{A7F151C1-40F9-4AEB-ADEB-BF8CBEF4386A}" destId="{DA3F1F50-53CC-45F0-B97B-F396CB880164}"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C5E6522-E2E7-46BD-9F4A-1720336BB9E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s-ES"/>
        </a:p>
      </dgm:t>
    </dgm:pt>
    <dgm:pt modelId="{DE4BE044-758C-4F60-A60F-D4CD446E2032}">
      <dgm:prSet phldrT="[Texto]"/>
      <dgm:spPr/>
      <dgm:t>
        <a:bodyPr/>
        <a:lstStyle/>
        <a:p>
          <a:r>
            <a:rPr lang="es-ES"/>
            <a:t>SAR</a:t>
          </a:r>
        </a:p>
      </dgm:t>
    </dgm:pt>
    <dgm:pt modelId="{8A55E839-1818-4823-87D1-4F5C591ECDAD}" type="parTrans" cxnId="{BA94B254-3553-472B-B7B2-A9101573EB10}">
      <dgm:prSet/>
      <dgm:spPr/>
      <dgm:t>
        <a:bodyPr/>
        <a:lstStyle/>
        <a:p>
          <a:endParaRPr lang="es-ES"/>
        </a:p>
      </dgm:t>
    </dgm:pt>
    <dgm:pt modelId="{E1C489DF-CFF4-432A-AA7C-7E71C477099F}" type="sibTrans" cxnId="{BA94B254-3553-472B-B7B2-A9101573EB10}">
      <dgm:prSet/>
      <dgm:spPr/>
      <dgm:t>
        <a:bodyPr/>
        <a:lstStyle/>
        <a:p>
          <a:endParaRPr lang="es-ES"/>
        </a:p>
      </dgm:t>
    </dgm:pt>
    <dgm:pt modelId="{A1A7761B-E041-4A05-B06D-231C338B0968}">
      <dgm:prSet phldrT="[Texto]"/>
      <dgm:spPr/>
      <dgm:t>
        <a:bodyPr/>
        <a:lstStyle/>
        <a:p>
          <a:r>
            <a:rPr lang="es-ES"/>
            <a:t>Servidor</a:t>
          </a:r>
        </a:p>
      </dgm:t>
    </dgm:pt>
    <dgm:pt modelId="{88AF8C7F-D009-4896-BB74-F4BA34796BBA}" type="parTrans" cxnId="{45A0881E-BC5B-46FD-B16D-EA9E95A9A792}">
      <dgm:prSet/>
      <dgm:spPr/>
      <dgm:t>
        <a:bodyPr/>
        <a:lstStyle/>
        <a:p>
          <a:endParaRPr lang="es-ES"/>
        </a:p>
      </dgm:t>
    </dgm:pt>
    <dgm:pt modelId="{114797FA-4F52-40CF-ACF9-0A74B7AC7B3B}" type="sibTrans" cxnId="{45A0881E-BC5B-46FD-B16D-EA9E95A9A792}">
      <dgm:prSet/>
      <dgm:spPr/>
      <dgm:t>
        <a:bodyPr/>
        <a:lstStyle/>
        <a:p>
          <a:endParaRPr lang="es-ES"/>
        </a:p>
      </dgm:t>
    </dgm:pt>
    <dgm:pt modelId="{C0B81E99-4BE5-478B-AC17-F4AF621A1C3E}">
      <dgm:prSet phldrT="[Texto]"/>
      <dgm:spPr/>
      <dgm:t>
        <a:bodyPr/>
        <a:lstStyle/>
        <a:p>
          <a:r>
            <a:rPr lang="es-ES"/>
            <a:t>Server.js</a:t>
          </a:r>
        </a:p>
      </dgm:t>
    </dgm:pt>
    <dgm:pt modelId="{DA52BE67-E201-40D0-8BE5-0D28FDBAD8C3}" type="parTrans" cxnId="{A3F92CB3-289B-41A3-A6B5-FF1C6FF1EF36}">
      <dgm:prSet/>
      <dgm:spPr/>
      <dgm:t>
        <a:bodyPr/>
        <a:lstStyle/>
        <a:p>
          <a:endParaRPr lang="es-ES"/>
        </a:p>
      </dgm:t>
    </dgm:pt>
    <dgm:pt modelId="{A2CF8B84-2DDC-4679-80EC-19F464362E80}" type="sibTrans" cxnId="{A3F92CB3-289B-41A3-A6B5-FF1C6FF1EF36}">
      <dgm:prSet/>
      <dgm:spPr/>
      <dgm:t>
        <a:bodyPr/>
        <a:lstStyle/>
        <a:p>
          <a:endParaRPr lang="es-ES"/>
        </a:p>
      </dgm:t>
    </dgm:pt>
    <dgm:pt modelId="{DCACFEA0-8D5E-495B-B05C-49A2CE3F735D}">
      <dgm:prSet phldrT="[Texto]"/>
      <dgm:spPr/>
      <dgm:t>
        <a:bodyPr/>
        <a:lstStyle/>
        <a:p>
          <a:r>
            <a:rPr lang="es-ES"/>
            <a:t>Server</a:t>
          </a:r>
        </a:p>
      </dgm:t>
    </dgm:pt>
    <dgm:pt modelId="{42595D8B-D9F8-4A1A-ACF9-D9C68646CE1E}" type="parTrans" cxnId="{A6DD1A8A-BF7C-409E-9D29-346B52234D85}">
      <dgm:prSet/>
      <dgm:spPr/>
      <dgm:t>
        <a:bodyPr/>
        <a:lstStyle/>
        <a:p>
          <a:endParaRPr lang="es-ES"/>
        </a:p>
      </dgm:t>
    </dgm:pt>
    <dgm:pt modelId="{81371B3F-CED7-4B57-AF12-7B531BAADD66}" type="sibTrans" cxnId="{A6DD1A8A-BF7C-409E-9D29-346B52234D85}">
      <dgm:prSet/>
      <dgm:spPr/>
      <dgm:t>
        <a:bodyPr/>
        <a:lstStyle/>
        <a:p>
          <a:endParaRPr lang="es-ES"/>
        </a:p>
      </dgm:t>
    </dgm:pt>
    <dgm:pt modelId="{E8C5C41D-97A5-4603-A35C-BDD1D96C3476}">
      <dgm:prSet phldrT="[Texto]"/>
      <dgm:spPr/>
      <dgm:t>
        <a:bodyPr/>
        <a:lstStyle/>
        <a:p>
          <a:r>
            <a:rPr lang="es-ES"/>
            <a:t>Routes</a:t>
          </a:r>
        </a:p>
      </dgm:t>
    </dgm:pt>
    <dgm:pt modelId="{3A607308-714B-464C-838A-6E4E1E09D56F}" type="parTrans" cxnId="{DBBA8B91-0E74-48BD-BAF7-C2796331A7C7}">
      <dgm:prSet/>
      <dgm:spPr/>
      <dgm:t>
        <a:bodyPr/>
        <a:lstStyle/>
        <a:p>
          <a:endParaRPr lang="es-ES"/>
        </a:p>
      </dgm:t>
    </dgm:pt>
    <dgm:pt modelId="{C25850D1-68B0-447D-BCFB-212E7621179D}" type="sibTrans" cxnId="{DBBA8B91-0E74-48BD-BAF7-C2796331A7C7}">
      <dgm:prSet/>
      <dgm:spPr/>
      <dgm:t>
        <a:bodyPr/>
        <a:lstStyle/>
        <a:p>
          <a:endParaRPr lang="es-ES"/>
        </a:p>
      </dgm:t>
    </dgm:pt>
    <dgm:pt modelId="{62E69155-D7AE-4C1F-9D01-63E052330729}">
      <dgm:prSet phldrT="[Texto]"/>
      <dgm:spPr/>
      <dgm:t>
        <a:bodyPr/>
        <a:lstStyle/>
        <a:p>
          <a:r>
            <a:rPr lang="es-ES"/>
            <a:t>Api.js</a:t>
          </a:r>
        </a:p>
      </dgm:t>
    </dgm:pt>
    <dgm:pt modelId="{5EAA72DA-30CE-4D03-99B5-B9C983535401}" type="parTrans" cxnId="{7ACE7F36-D1A8-4DF8-AC50-86314BB7B540}">
      <dgm:prSet/>
      <dgm:spPr/>
      <dgm:t>
        <a:bodyPr/>
        <a:lstStyle/>
        <a:p>
          <a:endParaRPr lang="es-ES"/>
        </a:p>
      </dgm:t>
    </dgm:pt>
    <dgm:pt modelId="{DC3187B2-5B85-4CBC-A6C5-1EEE1BBF3414}" type="sibTrans" cxnId="{7ACE7F36-D1A8-4DF8-AC50-86314BB7B540}">
      <dgm:prSet/>
      <dgm:spPr/>
      <dgm:t>
        <a:bodyPr/>
        <a:lstStyle/>
        <a:p>
          <a:endParaRPr lang="es-ES"/>
        </a:p>
      </dgm:t>
    </dgm:pt>
    <dgm:pt modelId="{F44629D8-6122-459B-B4A5-0EC4A167E82A}">
      <dgm:prSet phldrT="[Texto]"/>
      <dgm:spPr/>
      <dgm:t>
        <a:bodyPr/>
        <a:lstStyle/>
        <a:p>
          <a:r>
            <a:rPr lang="es-ES"/>
            <a:t>Placas.js</a:t>
          </a:r>
        </a:p>
      </dgm:t>
    </dgm:pt>
    <dgm:pt modelId="{69E283DC-5F2C-416E-A386-767BB9F118D3}" type="parTrans" cxnId="{BD1DB67B-651F-405C-B051-80311243A3D8}">
      <dgm:prSet/>
      <dgm:spPr/>
      <dgm:t>
        <a:bodyPr/>
        <a:lstStyle/>
        <a:p>
          <a:endParaRPr lang="es-ES"/>
        </a:p>
      </dgm:t>
    </dgm:pt>
    <dgm:pt modelId="{958EFC0D-B869-4853-B98C-18329F388E16}" type="sibTrans" cxnId="{BD1DB67B-651F-405C-B051-80311243A3D8}">
      <dgm:prSet/>
      <dgm:spPr/>
      <dgm:t>
        <a:bodyPr/>
        <a:lstStyle/>
        <a:p>
          <a:endParaRPr lang="es-ES"/>
        </a:p>
      </dgm:t>
    </dgm:pt>
    <dgm:pt modelId="{DAE5EDFE-D3C8-4383-8C1A-211FD214B3FE}">
      <dgm:prSet phldrT="[Texto]"/>
      <dgm:spPr/>
      <dgm:t>
        <a:bodyPr/>
        <a:lstStyle/>
        <a:p>
          <a:r>
            <a:rPr lang="es-ES"/>
            <a:t>dist</a:t>
          </a:r>
        </a:p>
      </dgm:t>
    </dgm:pt>
    <dgm:pt modelId="{EFA36D75-EA8F-4E52-8A18-83A919C3A834}" type="parTrans" cxnId="{E4808A21-DDB3-461F-92DB-6EAA8102483A}">
      <dgm:prSet/>
      <dgm:spPr/>
      <dgm:t>
        <a:bodyPr/>
        <a:lstStyle/>
        <a:p>
          <a:endParaRPr lang="es-ES"/>
        </a:p>
      </dgm:t>
    </dgm:pt>
    <dgm:pt modelId="{51E6D8ED-2F58-4037-8E18-8DDF80780E82}" type="sibTrans" cxnId="{E4808A21-DDB3-461F-92DB-6EAA8102483A}">
      <dgm:prSet/>
      <dgm:spPr/>
      <dgm:t>
        <a:bodyPr/>
        <a:lstStyle/>
        <a:p>
          <a:endParaRPr lang="es-ES"/>
        </a:p>
      </dgm:t>
    </dgm:pt>
    <dgm:pt modelId="{686933BA-6336-4026-81A7-036B80CF50E3}">
      <dgm:prSet phldrT="[Texto]"/>
      <dgm:spPr/>
      <dgm:t>
        <a:bodyPr/>
        <a:lstStyle/>
        <a:p>
          <a:r>
            <a:rPr lang="es-ES"/>
            <a:t>Medios estático</a:t>
          </a:r>
        </a:p>
      </dgm:t>
    </dgm:pt>
    <dgm:pt modelId="{194F7222-3E29-4654-AEF7-BED17B24D845}" type="parTrans" cxnId="{BD39CC2E-0D63-4B18-8C42-CCF18B96C3CC}">
      <dgm:prSet/>
      <dgm:spPr/>
      <dgm:t>
        <a:bodyPr/>
        <a:lstStyle/>
        <a:p>
          <a:endParaRPr lang="es-ES"/>
        </a:p>
      </dgm:t>
    </dgm:pt>
    <dgm:pt modelId="{FE9C497D-E017-4A9A-A227-B03A4EF3DCC0}" type="sibTrans" cxnId="{BD39CC2E-0D63-4B18-8C42-CCF18B96C3CC}">
      <dgm:prSet/>
      <dgm:spPr/>
      <dgm:t>
        <a:bodyPr/>
        <a:lstStyle/>
        <a:p>
          <a:endParaRPr lang="es-ES"/>
        </a:p>
      </dgm:t>
    </dgm:pt>
    <dgm:pt modelId="{312B7370-13BE-46D5-9422-D22BAAF49984}" type="pres">
      <dgm:prSet presAssocID="{9C5E6522-E2E7-46BD-9F4A-1720336BB9E1}" presName="hierChild1" presStyleCnt="0">
        <dgm:presLayoutVars>
          <dgm:orgChart val="1"/>
          <dgm:chPref val="1"/>
          <dgm:dir/>
          <dgm:animOne val="branch"/>
          <dgm:animLvl val="lvl"/>
          <dgm:resizeHandles/>
        </dgm:presLayoutVars>
      </dgm:prSet>
      <dgm:spPr/>
    </dgm:pt>
    <dgm:pt modelId="{A9C38881-F00D-4B9C-8BE6-175E11B57758}" type="pres">
      <dgm:prSet presAssocID="{DE4BE044-758C-4F60-A60F-D4CD446E2032}" presName="hierRoot1" presStyleCnt="0">
        <dgm:presLayoutVars>
          <dgm:hierBranch val="init"/>
        </dgm:presLayoutVars>
      </dgm:prSet>
      <dgm:spPr/>
    </dgm:pt>
    <dgm:pt modelId="{239181CD-6C07-4F91-BD64-8F96FD041673}" type="pres">
      <dgm:prSet presAssocID="{DE4BE044-758C-4F60-A60F-D4CD446E2032}" presName="rootComposite1" presStyleCnt="0"/>
      <dgm:spPr/>
    </dgm:pt>
    <dgm:pt modelId="{3872A2F6-F9F9-44C5-813C-E5E6B113E1EE}" type="pres">
      <dgm:prSet presAssocID="{DE4BE044-758C-4F60-A60F-D4CD446E2032}" presName="rootText1" presStyleLbl="node0" presStyleIdx="0" presStyleCnt="1" custLinFactNeighborX="0" custLinFactNeighborY="10233">
        <dgm:presLayoutVars>
          <dgm:chPref val="3"/>
        </dgm:presLayoutVars>
      </dgm:prSet>
      <dgm:spPr/>
    </dgm:pt>
    <dgm:pt modelId="{CD04B3DD-C72A-422C-813B-4AC0272325C0}" type="pres">
      <dgm:prSet presAssocID="{DE4BE044-758C-4F60-A60F-D4CD446E2032}" presName="rootConnector1" presStyleLbl="node1" presStyleIdx="0" presStyleCnt="0"/>
      <dgm:spPr/>
    </dgm:pt>
    <dgm:pt modelId="{85B2672D-668E-4122-89F1-355AFAAD1C7D}" type="pres">
      <dgm:prSet presAssocID="{DE4BE044-758C-4F60-A60F-D4CD446E2032}" presName="hierChild2" presStyleCnt="0"/>
      <dgm:spPr/>
    </dgm:pt>
    <dgm:pt modelId="{ECF20E25-2C0C-456F-9133-689EE504D176}" type="pres">
      <dgm:prSet presAssocID="{88AF8C7F-D009-4896-BB74-F4BA34796BBA}" presName="Name37" presStyleLbl="parChTrans1D2" presStyleIdx="0" presStyleCnt="1"/>
      <dgm:spPr/>
    </dgm:pt>
    <dgm:pt modelId="{43BFA7ED-4F98-4C75-BB65-592D7E848E05}" type="pres">
      <dgm:prSet presAssocID="{A1A7761B-E041-4A05-B06D-231C338B0968}" presName="hierRoot2" presStyleCnt="0">
        <dgm:presLayoutVars>
          <dgm:hierBranch val="init"/>
        </dgm:presLayoutVars>
      </dgm:prSet>
      <dgm:spPr/>
    </dgm:pt>
    <dgm:pt modelId="{A39DC9F3-DC2C-4588-9A3F-E63FE9F9145D}" type="pres">
      <dgm:prSet presAssocID="{A1A7761B-E041-4A05-B06D-231C338B0968}" presName="rootComposite" presStyleCnt="0"/>
      <dgm:spPr/>
    </dgm:pt>
    <dgm:pt modelId="{7FE6228F-1B17-4BF4-8596-EE7407659068}" type="pres">
      <dgm:prSet presAssocID="{A1A7761B-E041-4A05-B06D-231C338B0968}" presName="rootText" presStyleLbl="node2" presStyleIdx="0" presStyleCnt="1">
        <dgm:presLayoutVars>
          <dgm:chPref val="3"/>
        </dgm:presLayoutVars>
      </dgm:prSet>
      <dgm:spPr/>
    </dgm:pt>
    <dgm:pt modelId="{8A18FFA1-7C5E-48B8-853B-A9A5257B8B83}" type="pres">
      <dgm:prSet presAssocID="{A1A7761B-E041-4A05-B06D-231C338B0968}" presName="rootConnector" presStyleLbl="node2" presStyleIdx="0" presStyleCnt="1"/>
      <dgm:spPr/>
    </dgm:pt>
    <dgm:pt modelId="{9CB0CDD7-B8B7-48A9-A1C4-B68710999BE5}" type="pres">
      <dgm:prSet presAssocID="{A1A7761B-E041-4A05-B06D-231C338B0968}" presName="hierChild4" presStyleCnt="0"/>
      <dgm:spPr/>
    </dgm:pt>
    <dgm:pt modelId="{CA1AC4B4-603D-4651-99C7-510E6DE10BE8}" type="pres">
      <dgm:prSet presAssocID="{DA52BE67-E201-40D0-8BE5-0D28FDBAD8C3}" presName="Name37" presStyleLbl="parChTrans1D3" presStyleIdx="0" presStyleCnt="3"/>
      <dgm:spPr/>
    </dgm:pt>
    <dgm:pt modelId="{B46FF9D8-7C1F-41DF-8883-BD1AD41D4D8A}" type="pres">
      <dgm:prSet presAssocID="{C0B81E99-4BE5-478B-AC17-F4AF621A1C3E}" presName="hierRoot2" presStyleCnt="0">
        <dgm:presLayoutVars>
          <dgm:hierBranch val="init"/>
        </dgm:presLayoutVars>
      </dgm:prSet>
      <dgm:spPr/>
    </dgm:pt>
    <dgm:pt modelId="{1FF641D8-E0E0-4BCF-9CD0-D6AAB3ADBDE0}" type="pres">
      <dgm:prSet presAssocID="{C0B81E99-4BE5-478B-AC17-F4AF621A1C3E}" presName="rootComposite" presStyleCnt="0"/>
      <dgm:spPr/>
    </dgm:pt>
    <dgm:pt modelId="{970F8031-2EF3-4FFB-890D-96306E189C0B}" type="pres">
      <dgm:prSet presAssocID="{C0B81E99-4BE5-478B-AC17-F4AF621A1C3E}" presName="rootText" presStyleLbl="node3" presStyleIdx="0" presStyleCnt="3">
        <dgm:presLayoutVars>
          <dgm:chPref val="3"/>
        </dgm:presLayoutVars>
      </dgm:prSet>
      <dgm:spPr/>
    </dgm:pt>
    <dgm:pt modelId="{DC75DEE0-C44B-47C9-9709-1B677FF4A270}" type="pres">
      <dgm:prSet presAssocID="{C0B81E99-4BE5-478B-AC17-F4AF621A1C3E}" presName="rootConnector" presStyleLbl="node3" presStyleIdx="0" presStyleCnt="3"/>
      <dgm:spPr/>
    </dgm:pt>
    <dgm:pt modelId="{83C6FA26-6FDA-4921-8096-BDB5B4B5C851}" type="pres">
      <dgm:prSet presAssocID="{C0B81E99-4BE5-478B-AC17-F4AF621A1C3E}" presName="hierChild4" presStyleCnt="0"/>
      <dgm:spPr/>
    </dgm:pt>
    <dgm:pt modelId="{D3C36FA6-247D-4C7A-A366-3313D6AAEEA7}" type="pres">
      <dgm:prSet presAssocID="{C0B81E99-4BE5-478B-AC17-F4AF621A1C3E}" presName="hierChild5" presStyleCnt="0"/>
      <dgm:spPr/>
    </dgm:pt>
    <dgm:pt modelId="{191EBD9B-8861-4346-A778-B39072FD8A4A}" type="pres">
      <dgm:prSet presAssocID="{42595D8B-D9F8-4A1A-ACF9-D9C68646CE1E}" presName="Name37" presStyleLbl="parChTrans1D3" presStyleIdx="1" presStyleCnt="3"/>
      <dgm:spPr/>
    </dgm:pt>
    <dgm:pt modelId="{41413D86-657F-40E9-BA09-778E21A65A9A}" type="pres">
      <dgm:prSet presAssocID="{DCACFEA0-8D5E-495B-B05C-49A2CE3F735D}" presName="hierRoot2" presStyleCnt="0">
        <dgm:presLayoutVars>
          <dgm:hierBranch val="init"/>
        </dgm:presLayoutVars>
      </dgm:prSet>
      <dgm:spPr/>
    </dgm:pt>
    <dgm:pt modelId="{8EDB8777-D933-428A-B309-7060F5695435}" type="pres">
      <dgm:prSet presAssocID="{DCACFEA0-8D5E-495B-B05C-49A2CE3F735D}" presName="rootComposite" presStyleCnt="0"/>
      <dgm:spPr/>
    </dgm:pt>
    <dgm:pt modelId="{0A12E965-10CA-4B32-A291-FA7B6BD39E4B}" type="pres">
      <dgm:prSet presAssocID="{DCACFEA0-8D5E-495B-B05C-49A2CE3F735D}" presName="rootText" presStyleLbl="node3" presStyleIdx="1" presStyleCnt="3">
        <dgm:presLayoutVars>
          <dgm:chPref val="3"/>
        </dgm:presLayoutVars>
      </dgm:prSet>
      <dgm:spPr/>
    </dgm:pt>
    <dgm:pt modelId="{E99EEBE6-928E-42F7-A3D0-8C87097501CB}" type="pres">
      <dgm:prSet presAssocID="{DCACFEA0-8D5E-495B-B05C-49A2CE3F735D}" presName="rootConnector" presStyleLbl="node3" presStyleIdx="1" presStyleCnt="3"/>
      <dgm:spPr/>
    </dgm:pt>
    <dgm:pt modelId="{7269CE7E-D215-4219-8782-DD04829310DD}" type="pres">
      <dgm:prSet presAssocID="{DCACFEA0-8D5E-495B-B05C-49A2CE3F735D}" presName="hierChild4" presStyleCnt="0"/>
      <dgm:spPr/>
    </dgm:pt>
    <dgm:pt modelId="{C355FC2D-3638-4362-BE2F-F5DC8739C0CB}" type="pres">
      <dgm:prSet presAssocID="{3A607308-714B-464C-838A-6E4E1E09D56F}" presName="Name37" presStyleLbl="parChTrans1D4" presStyleIdx="0" presStyleCnt="4"/>
      <dgm:spPr/>
    </dgm:pt>
    <dgm:pt modelId="{55EE81BE-5DD9-4FF7-A257-894E0C85CD77}" type="pres">
      <dgm:prSet presAssocID="{E8C5C41D-97A5-4603-A35C-BDD1D96C3476}" presName="hierRoot2" presStyleCnt="0">
        <dgm:presLayoutVars>
          <dgm:hierBranch val="init"/>
        </dgm:presLayoutVars>
      </dgm:prSet>
      <dgm:spPr/>
    </dgm:pt>
    <dgm:pt modelId="{0535B35D-7077-456F-B644-C24B41F8B1C0}" type="pres">
      <dgm:prSet presAssocID="{E8C5C41D-97A5-4603-A35C-BDD1D96C3476}" presName="rootComposite" presStyleCnt="0"/>
      <dgm:spPr/>
    </dgm:pt>
    <dgm:pt modelId="{9DA2F9D7-1540-4F66-9B58-259D1D7EC243}" type="pres">
      <dgm:prSet presAssocID="{E8C5C41D-97A5-4603-A35C-BDD1D96C3476}" presName="rootText" presStyleLbl="node4" presStyleIdx="0" presStyleCnt="4">
        <dgm:presLayoutVars>
          <dgm:chPref val="3"/>
        </dgm:presLayoutVars>
      </dgm:prSet>
      <dgm:spPr/>
    </dgm:pt>
    <dgm:pt modelId="{EA2562CD-BE50-4C91-A8E0-FE96062DD5BB}" type="pres">
      <dgm:prSet presAssocID="{E8C5C41D-97A5-4603-A35C-BDD1D96C3476}" presName="rootConnector" presStyleLbl="node4" presStyleIdx="0" presStyleCnt="4"/>
      <dgm:spPr/>
    </dgm:pt>
    <dgm:pt modelId="{6F2B627F-994F-4ED5-82E7-F9FEDEE86B07}" type="pres">
      <dgm:prSet presAssocID="{E8C5C41D-97A5-4603-A35C-BDD1D96C3476}" presName="hierChild4" presStyleCnt="0"/>
      <dgm:spPr/>
    </dgm:pt>
    <dgm:pt modelId="{419E0D32-9685-4C7E-B7B1-4D82541FBE97}" type="pres">
      <dgm:prSet presAssocID="{5EAA72DA-30CE-4D03-99B5-B9C983535401}" presName="Name37" presStyleLbl="parChTrans1D4" presStyleIdx="1" presStyleCnt="4"/>
      <dgm:spPr/>
    </dgm:pt>
    <dgm:pt modelId="{21646A00-772D-40A9-899F-2BF470D9A8F8}" type="pres">
      <dgm:prSet presAssocID="{62E69155-D7AE-4C1F-9D01-63E052330729}" presName="hierRoot2" presStyleCnt="0">
        <dgm:presLayoutVars>
          <dgm:hierBranch val="init"/>
        </dgm:presLayoutVars>
      </dgm:prSet>
      <dgm:spPr/>
    </dgm:pt>
    <dgm:pt modelId="{5F6F72CD-6C3F-49D9-9666-AFCDD973193D}" type="pres">
      <dgm:prSet presAssocID="{62E69155-D7AE-4C1F-9D01-63E052330729}" presName="rootComposite" presStyleCnt="0"/>
      <dgm:spPr/>
    </dgm:pt>
    <dgm:pt modelId="{9EFDA10E-7336-4B25-AFE7-45A860B5F3F1}" type="pres">
      <dgm:prSet presAssocID="{62E69155-D7AE-4C1F-9D01-63E052330729}" presName="rootText" presStyleLbl="node4" presStyleIdx="1" presStyleCnt="4">
        <dgm:presLayoutVars>
          <dgm:chPref val="3"/>
        </dgm:presLayoutVars>
      </dgm:prSet>
      <dgm:spPr/>
    </dgm:pt>
    <dgm:pt modelId="{A0CC3D40-D828-42A2-A4A8-5747747D637F}" type="pres">
      <dgm:prSet presAssocID="{62E69155-D7AE-4C1F-9D01-63E052330729}" presName="rootConnector" presStyleLbl="node4" presStyleIdx="1" presStyleCnt="4"/>
      <dgm:spPr/>
    </dgm:pt>
    <dgm:pt modelId="{61AF9503-9E0B-412B-836D-6B9D72EAE259}" type="pres">
      <dgm:prSet presAssocID="{62E69155-D7AE-4C1F-9D01-63E052330729}" presName="hierChild4" presStyleCnt="0"/>
      <dgm:spPr/>
    </dgm:pt>
    <dgm:pt modelId="{AD3F8E8D-EF7A-4CC5-BCF6-6BB06F44026D}" type="pres">
      <dgm:prSet presAssocID="{62E69155-D7AE-4C1F-9D01-63E052330729}" presName="hierChild5" presStyleCnt="0"/>
      <dgm:spPr/>
    </dgm:pt>
    <dgm:pt modelId="{12506021-20FB-4B21-8462-2F0FCEA3BC19}" type="pres">
      <dgm:prSet presAssocID="{69E283DC-5F2C-416E-A386-767BB9F118D3}" presName="Name37" presStyleLbl="parChTrans1D4" presStyleIdx="2" presStyleCnt="4"/>
      <dgm:spPr/>
    </dgm:pt>
    <dgm:pt modelId="{E2539E86-CDDF-4390-B521-B3974372821B}" type="pres">
      <dgm:prSet presAssocID="{F44629D8-6122-459B-B4A5-0EC4A167E82A}" presName="hierRoot2" presStyleCnt="0">
        <dgm:presLayoutVars>
          <dgm:hierBranch val="init"/>
        </dgm:presLayoutVars>
      </dgm:prSet>
      <dgm:spPr/>
    </dgm:pt>
    <dgm:pt modelId="{75B75F10-7D3F-43E9-A1CA-6C37A223AF1F}" type="pres">
      <dgm:prSet presAssocID="{F44629D8-6122-459B-B4A5-0EC4A167E82A}" presName="rootComposite" presStyleCnt="0"/>
      <dgm:spPr/>
    </dgm:pt>
    <dgm:pt modelId="{972995B0-2AF8-4A1B-89FB-D60A5BD0A72D}" type="pres">
      <dgm:prSet presAssocID="{F44629D8-6122-459B-B4A5-0EC4A167E82A}" presName="rootText" presStyleLbl="node4" presStyleIdx="2" presStyleCnt="4">
        <dgm:presLayoutVars>
          <dgm:chPref val="3"/>
        </dgm:presLayoutVars>
      </dgm:prSet>
      <dgm:spPr/>
    </dgm:pt>
    <dgm:pt modelId="{7B0D073F-F8CC-44CB-AE30-EDA0DFA192FA}" type="pres">
      <dgm:prSet presAssocID="{F44629D8-6122-459B-B4A5-0EC4A167E82A}" presName="rootConnector" presStyleLbl="node4" presStyleIdx="2" presStyleCnt="4"/>
      <dgm:spPr/>
    </dgm:pt>
    <dgm:pt modelId="{4DCFDFB9-91C4-4831-921A-118119984E3B}" type="pres">
      <dgm:prSet presAssocID="{F44629D8-6122-459B-B4A5-0EC4A167E82A}" presName="hierChild4" presStyleCnt="0"/>
      <dgm:spPr/>
    </dgm:pt>
    <dgm:pt modelId="{59EA173C-2EF3-44A3-9992-3EC9F221E460}" type="pres">
      <dgm:prSet presAssocID="{F44629D8-6122-459B-B4A5-0EC4A167E82A}" presName="hierChild5" presStyleCnt="0"/>
      <dgm:spPr/>
    </dgm:pt>
    <dgm:pt modelId="{CA6F10B8-C082-44C5-9243-D2C906B81962}" type="pres">
      <dgm:prSet presAssocID="{E8C5C41D-97A5-4603-A35C-BDD1D96C3476}" presName="hierChild5" presStyleCnt="0"/>
      <dgm:spPr/>
    </dgm:pt>
    <dgm:pt modelId="{C027EF08-1222-423B-8179-090721610A4C}" type="pres">
      <dgm:prSet presAssocID="{DCACFEA0-8D5E-495B-B05C-49A2CE3F735D}" presName="hierChild5" presStyleCnt="0"/>
      <dgm:spPr/>
    </dgm:pt>
    <dgm:pt modelId="{23B925BC-4F86-4231-B7D4-F268024FEDAE}" type="pres">
      <dgm:prSet presAssocID="{EFA36D75-EA8F-4E52-8A18-83A919C3A834}" presName="Name37" presStyleLbl="parChTrans1D3" presStyleIdx="2" presStyleCnt="3"/>
      <dgm:spPr/>
    </dgm:pt>
    <dgm:pt modelId="{00A50AB7-E06B-4C8F-A016-409F9F211532}" type="pres">
      <dgm:prSet presAssocID="{DAE5EDFE-D3C8-4383-8C1A-211FD214B3FE}" presName="hierRoot2" presStyleCnt="0">
        <dgm:presLayoutVars>
          <dgm:hierBranch val="init"/>
        </dgm:presLayoutVars>
      </dgm:prSet>
      <dgm:spPr/>
    </dgm:pt>
    <dgm:pt modelId="{302DD92E-DCC3-4A93-84B7-5084272FA92A}" type="pres">
      <dgm:prSet presAssocID="{DAE5EDFE-D3C8-4383-8C1A-211FD214B3FE}" presName="rootComposite" presStyleCnt="0"/>
      <dgm:spPr/>
    </dgm:pt>
    <dgm:pt modelId="{7902B36A-3F5C-4017-B481-8E1C1A710047}" type="pres">
      <dgm:prSet presAssocID="{DAE5EDFE-D3C8-4383-8C1A-211FD214B3FE}" presName="rootText" presStyleLbl="node3" presStyleIdx="2" presStyleCnt="3">
        <dgm:presLayoutVars>
          <dgm:chPref val="3"/>
        </dgm:presLayoutVars>
      </dgm:prSet>
      <dgm:spPr/>
    </dgm:pt>
    <dgm:pt modelId="{3FE18926-F4AE-4BD7-9613-B78FA236234D}" type="pres">
      <dgm:prSet presAssocID="{DAE5EDFE-D3C8-4383-8C1A-211FD214B3FE}" presName="rootConnector" presStyleLbl="node3" presStyleIdx="2" presStyleCnt="3"/>
      <dgm:spPr/>
    </dgm:pt>
    <dgm:pt modelId="{1CDB464E-2C71-4054-8B36-2005448175BE}" type="pres">
      <dgm:prSet presAssocID="{DAE5EDFE-D3C8-4383-8C1A-211FD214B3FE}" presName="hierChild4" presStyleCnt="0"/>
      <dgm:spPr/>
    </dgm:pt>
    <dgm:pt modelId="{EAB00BFC-7560-4221-BA31-58EAEA48980A}" type="pres">
      <dgm:prSet presAssocID="{194F7222-3E29-4654-AEF7-BED17B24D845}" presName="Name37" presStyleLbl="parChTrans1D4" presStyleIdx="3" presStyleCnt="4"/>
      <dgm:spPr/>
    </dgm:pt>
    <dgm:pt modelId="{49AD5C58-B604-4471-B5E1-6A7BAD2B77E2}" type="pres">
      <dgm:prSet presAssocID="{686933BA-6336-4026-81A7-036B80CF50E3}" presName="hierRoot2" presStyleCnt="0">
        <dgm:presLayoutVars>
          <dgm:hierBranch val="init"/>
        </dgm:presLayoutVars>
      </dgm:prSet>
      <dgm:spPr/>
    </dgm:pt>
    <dgm:pt modelId="{7CAFD777-0DE2-45C1-AE59-BA0D7D96616E}" type="pres">
      <dgm:prSet presAssocID="{686933BA-6336-4026-81A7-036B80CF50E3}" presName="rootComposite" presStyleCnt="0"/>
      <dgm:spPr/>
    </dgm:pt>
    <dgm:pt modelId="{39620105-04DA-4146-87B0-D0CBACD8A593}" type="pres">
      <dgm:prSet presAssocID="{686933BA-6336-4026-81A7-036B80CF50E3}" presName="rootText" presStyleLbl="node4" presStyleIdx="3" presStyleCnt="4">
        <dgm:presLayoutVars>
          <dgm:chPref val="3"/>
        </dgm:presLayoutVars>
      </dgm:prSet>
      <dgm:spPr/>
    </dgm:pt>
    <dgm:pt modelId="{06FD8284-AC54-409F-9F13-B13443E97300}" type="pres">
      <dgm:prSet presAssocID="{686933BA-6336-4026-81A7-036B80CF50E3}" presName="rootConnector" presStyleLbl="node4" presStyleIdx="3" presStyleCnt="4"/>
      <dgm:spPr/>
    </dgm:pt>
    <dgm:pt modelId="{2B4115C9-78F0-4F7B-B5E2-F933216562EF}" type="pres">
      <dgm:prSet presAssocID="{686933BA-6336-4026-81A7-036B80CF50E3}" presName="hierChild4" presStyleCnt="0"/>
      <dgm:spPr/>
    </dgm:pt>
    <dgm:pt modelId="{3C1EC4D2-AF7D-4AEF-A5BA-A8DEC95D3C9F}" type="pres">
      <dgm:prSet presAssocID="{686933BA-6336-4026-81A7-036B80CF50E3}" presName="hierChild5" presStyleCnt="0"/>
      <dgm:spPr/>
    </dgm:pt>
    <dgm:pt modelId="{CF6CEEAB-4A9F-49F4-B93F-7C209B557C9B}" type="pres">
      <dgm:prSet presAssocID="{DAE5EDFE-D3C8-4383-8C1A-211FD214B3FE}" presName="hierChild5" presStyleCnt="0"/>
      <dgm:spPr/>
    </dgm:pt>
    <dgm:pt modelId="{E28BB73E-09C8-4A12-9189-F259DA76043C}" type="pres">
      <dgm:prSet presAssocID="{A1A7761B-E041-4A05-B06D-231C338B0968}" presName="hierChild5" presStyleCnt="0"/>
      <dgm:spPr/>
    </dgm:pt>
    <dgm:pt modelId="{0BB34B40-1DA3-4A15-87B3-43CF4D85BD53}" type="pres">
      <dgm:prSet presAssocID="{DE4BE044-758C-4F60-A60F-D4CD446E2032}" presName="hierChild3" presStyleCnt="0"/>
      <dgm:spPr/>
    </dgm:pt>
  </dgm:ptLst>
  <dgm:cxnLst>
    <dgm:cxn modelId="{1C00570A-B40B-443C-9C71-F474E2072A30}" type="presOf" srcId="{5EAA72DA-30CE-4D03-99B5-B9C983535401}" destId="{419E0D32-9685-4C7E-B7B1-4D82541FBE97}" srcOrd="0" destOrd="0" presId="urn:microsoft.com/office/officeart/2005/8/layout/orgChart1"/>
    <dgm:cxn modelId="{87148A16-F0AE-4948-A98B-5AF810DE4062}" type="presOf" srcId="{C0B81E99-4BE5-478B-AC17-F4AF621A1C3E}" destId="{970F8031-2EF3-4FFB-890D-96306E189C0B}" srcOrd="0" destOrd="0" presId="urn:microsoft.com/office/officeart/2005/8/layout/orgChart1"/>
    <dgm:cxn modelId="{45A0881E-BC5B-46FD-B16D-EA9E95A9A792}" srcId="{DE4BE044-758C-4F60-A60F-D4CD446E2032}" destId="{A1A7761B-E041-4A05-B06D-231C338B0968}" srcOrd="0" destOrd="0" parTransId="{88AF8C7F-D009-4896-BB74-F4BA34796BBA}" sibTransId="{114797FA-4F52-40CF-ACF9-0A74B7AC7B3B}"/>
    <dgm:cxn modelId="{E4808A21-DDB3-461F-92DB-6EAA8102483A}" srcId="{A1A7761B-E041-4A05-B06D-231C338B0968}" destId="{DAE5EDFE-D3C8-4383-8C1A-211FD214B3FE}" srcOrd="2" destOrd="0" parTransId="{EFA36D75-EA8F-4E52-8A18-83A919C3A834}" sibTransId="{51E6D8ED-2F58-4037-8E18-8DDF80780E82}"/>
    <dgm:cxn modelId="{BD39CC2E-0D63-4B18-8C42-CCF18B96C3CC}" srcId="{DAE5EDFE-D3C8-4383-8C1A-211FD214B3FE}" destId="{686933BA-6336-4026-81A7-036B80CF50E3}" srcOrd="0" destOrd="0" parTransId="{194F7222-3E29-4654-AEF7-BED17B24D845}" sibTransId="{FE9C497D-E017-4A9A-A227-B03A4EF3DCC0}"/>
    <dgm:cxn modelId="{7ACE7F36-D1A8-4DF8-AC50-86314BB7B540}" srcId="{E8C5C41D-97A5-4603-A35C-BDD1D96C3476}" destId="{62E69155-D7AE-4C1F-9D01-63E052330729}" srcOrd="0" destOrd="0" parTransId="{5EAA72DA-30CE-4D03-99B5-B9C983535401}" sibTransId="{DC3187B2-5B85-4CBC-A6C5-1EEE1BBF3414}"/>
    <dgm:cxn modelId="{D6BCF639-1277-476D-9A04-46A71A325A11}" type="presOf" srcId="{DCACFEA0-8D5E-495B-B05C-49A2CE3F735D}" destId="{E99EEBE6-928E-42F7-A3D0-8C87097501CB}" srcOrd="1" destOrd="0" presId="urn:microsoft.com/office/officeart/2005/8/layout/orgChart1"/>
    <dgm:cxn modelId="{71BBE640-8D07-43BC-AECD-76415400BF6E}" type="presOf" srcId="{C0B81E99-4BE5-478B-AC17-F4AF621A1C3E}" destId="{DC75DEE0-C44B-47C9-9709-1B677FF4A270}" srcOrd="1" destOrd="0" presId="urn:microsoft.com/office/officeart/2005/8/layout/orgChart1"/>
    <dgm:cxn modelId="{F70D1142-4AA1-4C8B-BD72-75921F68A7C0}" type="presOf" srcId="{194F7222-3E29-4654-AEF7-BED17B24D845}" destId="{EAB00BFC-7560-4221-BA31-58EAEA48980A}" srcOrd="0" destOrd="0" presId="urn:microsoft.com/office/officeart/2005/8/layout/orgChart1"/>
    <dgm:cxn modelId="{55AC5D48-4F91-4505-8595-C5823A329CA6}" type="presOf" srcId="{62E69155-D7AE-4C1F-9D01-63E052330729}" destId="{A0CC3D40-D828-42A2-A4A8-5747747D637F}" srcOrd="1" destOrd="0" presId="urn:microsoft.com/office/officeart/2005/8/layout/orgChart1"/>
    <dgm:cxn modelId="{4DB7EB68-14A4-4293-AE5D-541F87BFA04C}" type="presOf" srcId="{DE4BE044-758C-4F60-A60F-D4CD446E2032}" destId="{CD04B3DD-C72A-422C-813B-4AC0272325C0}" srcOrd="1" destOrd="0" presId="urn:microsoft.com/office/officeart/2005/8/layout/orgChart1"/>
    <dgm:cxn modelId="{50027454-EF32-44F4-AD78-06EB14F8AB36}" type="presOf" srcId="{A1A7761B-E041-4A05-B06D-231C338B0968}" destId="{8A18FFA1-7C5E-48B8-853B-A9A5257B8B83}" srcOrd="1" destOrd="0" presId="urn:microsoft.com/office/officeart/2005/8/layout/orgChart1"/>
    <dgm:cxn modelId="{BA94B254-3553-472B-B7B2-A9101573EB10}" srcId="{9C5E6522-E2E7-46BD-9F4A-1720336BB9E1}" destId="{DE4BE044-758C-4F60-A60F-D4CD446E2032}" srcOrd="0" destOrd="0" parTransId="{8A55E839-1818-4823-87D1-4F5C591ECDAD}" sibTransId="{E1C489DF-CFF4-432A-AA7C-7E71C477099F}"/>
    <dgm:cxn modelId="{49BAC455-16DA-4217-9B44-4A0E7E345BA8}" type="presOf" srcId="{686933BA-6336-4026-81A7-036B80CF50E3}" destId="{06FD8284-AC54-409F-9F13-B13443E97300}" srcOrd="1" destOrd="0" presId="urn:microsoft.com/office/officeart/2005/8/layout/orgChart1"/>
    <dgm:cxn modelId="{BD1DB67B-651F-405C-B051-80311243A3D8}" srcId="{E8C5C41D-97A5-4603-A35C-BDD1D96C3476}" destId="{F44629D8-6122-459B-B4A5-0EC4A167E82A}" srcOrd="1" destOrd="0" parTransId="{69E283DC-5F2C-416E-A386-767BB9F118D3}" sibTransId="{958EFC0D-B869-4853-B98C-18329F388E16}"/>
    <dgm:cxn modelId="{47630B7C-F8AC-4736-87F3-C60C3151D5D6}" type="presOf" srcId="{69E283DC-5F2C-416E-A386-767BB9F118D3}" destId="{12506021-20FB-4B21-8462-2F0FCEA3BC19}" srcOrd="0" destOrd="0" presId="urn:microsoft.com/office/officeart/2005/8/layout/orgChart1"/>
    <dgm:cxn modelId="{FDA11E85-9EBF-4E7E-849D-D028E8D515D2}" type="presOf" srcId="{DA52BE67-E201-40D0-8BE5-0D28FDBAD8C3}" destId="{CA1AC4B4-603D-4651-99C7-510E6DE10BE8}" srcOrd="0" destOrd="0" presId="urn:microsoft.com/office/officeart/2005/8/layout/orgChart1"/>
    <dgm:cxn modelId="{A6DD1A8A-BF7C-409E-9D29-346B52234D85}" srcId="{A1A7761B-E041-4A05-B06D-231C338B0968}" destId="{DCACFEA0-8D5E-495B-B05C-49A2CE3F735D}" srcOrd="1" destOrd="0" parTransId="{42595D8B-D9F8-4A1A-ACF9-D9C68646CE1E}" sibTransId="{81371B3F-CED7-4B57-AF12-7B531BAADD66}"/>
    <dgm:cxn modelId="{DBBA8B91-0E74-48BD-BAF7-C2796331A7C7}" srcId="{DCACFEA0-8D5E-495B-B05C-49A2CE3F735D}" destId="{E8C5C41D-97A5-4603-A35C-BDD1D96C3476}" srcOrd="0" destOrd="0" parTransId="{3A607308-714B-464C-838A-6E4E1E09D56F}" sibTransId="{C25850D1-68B0-447D-BCFB-212E7621179D}"/>
    <dgm:cxn modelId="{C6455DA6-128E-4EF8-A4D6-8EF5D75D4FD6}" type="presOf" srcId="{62E69155-D7AE-4C1F-9D01-63E052330729}" destId="{9EFDA10E-7336-4B25-AFE7-45A860B5F3F1}" srcOrd="0" destOrd="0" presId="urn:microsoft.com/office/officeart/2005/8/layout/orgChart1"/>
    <dgm:cxn modelId="{261804A9-968A-47DA-AF17-424C93EFF7B4}" type="presOf" srcId="{42595D8B-D9F8-4A1A-ACF9-D9C68646CE1E}" destId="{191EBD9B-8861-4346-A778-B39072FD8A4A}" srcOrd="0" destOrd="0" presId="urn:microsoft.com/office/officeart/2005/8/layout/orgChart1"/>
    <dgm:cxn modelId="{C94E0FB1-DCA3-45AC-A0E8-AB7662BBBF74}" type="presOf" srcId="{DAE5EDFE-D3C8-4383-8C1A-211FD214B3FE}" destId="{7902B36A-3F5C-4017-B481-8E1C1A710047}" srcOrd="0" destOrd="0" presId="urn:microsoft.com/office/officeart/2005/8/layout/orgChart1"/>
    <dgm:cxn modelId="{5686AFB2-9F6A-4F95-B6B7-1570712F46DE}" type="presOf" srcId="{3A607308-714B-464C-838A-6E4E1E09D56F}" destId="{C355FC2D-3638-4362-BE2F-F5DC8739C0CB}" srcOrd="0" destOrd="0" presId="urn:microsoft.com/office/officeart/2005/8/layout/orgChart1"/>
    <dgm:cxn modelId="{A3F92CB3-289B-41A3-A6B5-FF1C6FF1EF36}" srcId="{A1A7761B-E041-4A05-B06D-231C338B0968}" destId="{C0B81E99-4BE5-478B-AC17-F4AF621A1C3E}" srcOrd="0" destOrd="0" parTransId="{DA52BE67-E201-40D0-8BE5-0D28FDBAD8C3}" sibTransId="{A2CF8B84-2DDC-4679-80EC-19F464362E80}"/>
    <dgm:cxn modelId="{783C4CB5-586F-49F3-9568-C60178466A98}" type="presOf" srcId="{686933BA-6336-4026-81A7-036B80CF50E3}" destId="{39620105-04DA-4146-87B0-D0CBACD8A593}" srcOrd="0" destOrd="0" presId="urn:microsoft.com/office/officeart/2005/8/layout/orgChart1"/>
    <dgm:cxn modelId="{1F0E6AB8-9B94-4409-88A1-11661A32A2C8}" type="presOf" srcId="{F44629D8-6122-459B-B4A5-0EC4A167E82A}" destId="{7B0D073F-F8CC-44CB-AE30-EDA0DFA192FA}" srcOrd="1" destOrd="0" presId="urn:microsoft.com/office/officeart/2005/8/layout/orgChart1"/>
    <dgm:cxn modelId="{134199BD-CC07-4C71-BC54-F8696ED75A63}" type="presOf" srcId="{DCACFEA0-8D5E-495B-B05C-49A2CE3F735D}" destId="{0A12E965-10CA-4B32-A291-FA7B6BD39E4B}" srcOrd="0" destOrd="0" presId="urn:microsoft.com/office/officeart/2005/8/layout/orgChart1"/>
    <dgm:cxn modelId="{0CFCEDBE-A041-4EDE-912B-F6915F644BE2}" type="presOf" srcId="{9C5E6522-E2E7-46BD-9F4A-1720336BB9E1}" destId="{312B7370-13BE-46D5-9422-D22BAAF49984}" srcOrd="0" destOrd="0" presId="urn:microsoft.com/office/officeart/2005/8/layout/orgChart1"/>
    <dgm:cxn modelId="{EDA35ABF-8DB4-4C97-9A6B-E6F37F76892D}" type="presOf" srcId="{EFA36D75-EA8F-4E52-8A18-83A919C3A834}" destId="{23B925BC-4F86-4231-B7D4-F268024FEDAE}" srcOrd="0" destOrd="0" presId="urn:microsoft.com/office/officeart/2005/8/layout/orgChart1"/>
    <dgm:cxn modelId="{DE32B2C0-DED4-413F-8B01-FB687CD93B35}" type="presOf" srcId="{DAE5EDFE-D3C8-4383-8C1A-211FD214B3FE}" destId="{3FE18926-F4AE-4BD7-9613-B78FA236234D}" srcOrd="1" destOrd="0" presId="urn:microsoft.com/office/officeart/2005/8/layout/orgChart1"/>
    <dgm:cxn modelId="{D9C7F4CC-9C01-49AB-890B-6A0C3AB618AB}" type="presOf" srcId="{88AF8C7F-D009-4896-BB74-F4BA34796BBA}" destId="{ECF20E25-2C0C-456F-9133-689EE504D176}" srcOrd="0" destOrd="0" presId="urn:microsoft.com/office/officeart/2005/8/layout/orgChart1"/>
    <dgm:cxn modelId="{33E941D0-EBB3-4B7F-A4C3-2D1DB30B65E5}" type="presOf" srcId="{F44629D8-6122-459B-B4A5-0EC4A167E82A}" destId="{972995B0-2AF8-4A1B-89FB-D60A5BD0A72D}" srcOrd="0" destOrd="0" presId="urn:microsoft.com/office/officeart/2005/8/layout/orgChart1"/>
    <dgm:cxn modelId="{D603F2E4-5C75-4694-B06B-8FA048DACFD1}" type="presOf" srcId="{E8C5C41D-97A5-4603-A35C-BDD1D96C3476}" destId="{EA2562CD-BE50-4C91-A8E0-FE96062DD5BB}" srcOrd="1" destOrd="0" presId="urn:microsoft.com/office/officeart/2005/8/layout/orgChart1"/>
    <dgm:cxn modelId="{760DFCE8-EB1A-43F4-B012-751C18273364}" type="presOf" srcId="{E8C5C41D-97A5-4603-A35C-BDD1D96C3476}" destId="{9DA2F9D7-1540-4F66-9B58-259D1D7EC243}" srcOrd="0" destOrd="0" presId="urn:microsoft.com/office/officeart/2005/8/layout/orgChart1"/>
    <dgm:cxn modelId="{8B01EAEA-30ED-44E8-B9AB-2DB237FB1441}" type="presOf" srcId="{A1A7761B-E041-4A05-B06D-231C338B0968}" destId="{7FE6228F-1B17-4BF4-8596-EE7407659068}" srcOrd="0" destOrd="0" presId="urn:microsoft.com/office/officeart/2005/8/layout/orgChart1"/>
    <dgm:cxn modelId="{12B2E4FF-7A49-4561-B493-9D4AF60E1B01}" type="presOf" srcId="{DE4BE044-758C-4F60-A60F-D4CD446E2032}" destId="{3872A2F6-F9F9-44C5-813C-E5E6B113E1EE}" srcOrd="0" destOrd="0" presId="urn:microsoft.com/office/officeart/2005/8/layout/orgChart1"/>
    <dgm:cxn modelId="{4073AB93-F7AC-4B05-BFF7-5F6273ED8EF8}" type="presParOf" srcId="{312B7370-13BE-46D5-9422-D22BAAF49984}" destId="{A9C38881-F00D-4B9C-8BE6-175E11B57758}" srcOrd="0" destOrd="0" presId="urn:microsoft.com/office/officeart/2005/8/layout/orgChart1"/>
    <dgm:cxn modelId="{48024F00-AAB0-4FC6-A4CE-AFF22AEED193}" type="presParOf" srcId="{A9C38881-F00D-4B9C-8BE6-175E11B57758}" destId="{239181CD-6C07-4F91-BD64-8F96FD041673}" srcOrd="0" destOrd="0" presId="urn:microsoft.com/office/officeart/2005/8/layout/orgChart1"/>
    <dgm:cxn modelId="{362FF0DE-BFC5-43CC-8F88-9B0FE24E65D9}" type="presParOf" srcId="{239181CD-6C07-4F91-BD64-8F96FD041673}" destId="{3872A2F6-F9F9-44C5-813C-E5E6B113E1EE}" srcOrd="0" destOrd="0" presId="urn:microsoft.com/office/officeart/2005/8/layout/orgChart1"/>
    <dgm:cxn modelId="{538D6840-7BAC-4F9E-9008-4F308A73F3CE}" type="presParOf" srcId="{239181CD-6C07-4F91-BD64-8F96FD041673}" destId="{CD04B3DD-C72A-422C-813B-4AC0272325C0}" srcOrd="1" destOrd="0" presId="urn:microsoft.com/office/officeart/2005/8/layout/orgChart1"/>
    <dgm:cxn modelId="{3E3FE142-EC7B-4859-AC23-917E6B7DFD9F}" type="presParOf" srcId="{A9C38881-F00D-4B9C-8BE6-175E11B57758}" destId="{85B2672D-668E-4122-89F1-355AFAAD1C7D}" srcOrd="1" destOrd="0" presId="urn:microsoft.com/office/officeart/2005/8/layout/orgChart1"/>
    <dgm:cxn modelId="{20579C2A-EDCE-4F53-AA21-EEE6AB6F39A7}" type="presParOf" srcId="{85B2672D-668E-4122-89F1-355AFAAD1C7D}" destId="{ECF20E25-2C0C-456F-9133-689EE504D176}" srcOrd="0" destOrd="0" presId="urn:microsoft.com/office/officeart/2005/8/layout/orgChart1"/>
    <dgm:cxn modelId="{476CCBA6-8103-4B3C-98E5-C29666134439}" type="presParOf" srcId="{85B2672D-668E-4122-89F1-355AFAAD1C7D}" destId="{43BFA7ED-4F98-4C75-BB65-592D7E848E05}" srcOrd="1" destOrd="0" presId="urn:microsoft.com/office/officeart/2005/8/layout/orgChart1"/>
    <dgm:cxn modelId="{47FE76FA-81D1-4581-A08B-C306EC412DA5}" type="presParOf" srcId="{43BFA7ED-4F98-4C75-BB65-592D7E848E05}" destId="{A39DC9F3-DC2C-4588-9A3F-E63FE9F9145D}" srcOrd="0" destOrd="0" presId="urn:microsoft.com/office/officeart/2005/8/layout/orgChart1"/>
    <dgm:cxn modelId="{04CB0F54-1D37-4E37-9406-C1A0E9A00BDD}" type="presParOf" srcId="{A39DC9F3-DC2C-4588-9A3F-E63FE9F9145D}" destId="{7FE6228F-1B17-4BF4-8596-EE7407659068}" srcOrd="0" destOrd="0" presId="urn:microsoft.com/office/officeart/2005/8/layout/orgChart1"/>
    <dgm:cxn modelId="{7BD3A946-64C0-4DCC-9F2D-6003F2F9D8CA}" type="presParOf" srcId="{A39DC9F3-DC2C-4588-9A3F-E63FE9F9145D}" destId="{8A18FFA1-7C5E-48B8-853B-A9A5257B8B83}" srcOrd="1" destOrd="0" presId="urn:microsoft.com/office/officeart/2005/8/layout/orgChart1"/>
    <dgm:cxn modelId="{8C3B0442-80FC-48C6-B04D-1DCFDDE78D17}" type="presParOf" srcId="{43BFA7ED-4F98-4C75-BB65-592D7E848E05}" destId="{9CB0CDD7-B8B7-48A9-A1C4-B68710999BE5}" srcOrd="1" destOrd="0" presId="urn:microsoft.com/office/officeart/2005/8/layout/orgChart1"/>
    <dgm:cxn modelId="{5BFD01E2-3B56-44E6-BE1D-9FE5D041C55A}" type="presParOf" srcId="{9CB0CDD7-B8B7-48A9-A1C4-B68710999BE5}" destId="{CA1AC4B4-603D-4651-99C7-510E6DE10BE8}" srcOrd="0" destOrd="0" presId="urn:microsoft.com/office/officeart/2005/8/layout/orgChart1"/>
    <dgm:cxn modelId="{AACF0EBC-AC73-4613-99A4-0C77068ECB5C}" type="presParOf" srcId="{9CB0CDD7-B8B7-48A9-A1C4-B68710999BE5}" destId="{B46FF9D8-7C1F-41DF-8883-BD1AD41D4D8A}" srcOrd="1" destOrd="0" presId="urn:microsoft.com/office/officeart/2005/8/layout/orgChart1"/>
    <dgm:cxn modelId="{491F4A6D-0FFE-4E10-B99C-1C20F365BAD9}" type="presParOf" srcId="{B46FF9D8-7C1F-41DF-8883-BD1AD41D4D8A}" destId="{1FF641D8-E0E0-4BCF-9CD0-D6AAB3ADBDE0}" srcOrd="0" destOrd="0" presId="urn:microsoft.com/office/officeart/2005/8/layout/orgChart1"/>
    <dgm:cxn modelId="{FDB42DAE-2D0C-4C8C-B758-05A0E16B6C19}" type="presParOf" srcId="{1FF641D8-E0E0-4BCF-9CD0-D6AAB3ADBDE0}" destId="{970F8031-2EF3-4FFB-890D-96306E189C0B}" srcOrd="0" destOrd="0" presId="urn:microsoft.com/office/officeart/2005/8/layout/orgChart1"/>
    <dgm:cxn modelId="{EE8C68AA-BA51-48BC-8E5A-1A4A79090A2D}" type="presParOf" srcId="{1FF641D8-E0E0-4BCF-9CD0-D6AAB3ADBDE0}" destId="{DC75DEE0-C44B-47C9-9709-1B677FF4A270}" srcOrd="1" destOrd="0" presId="urn:microsoft.com/office/officeart/2005/8/layout/orgChart1"/>
    <dgm:cxn modelId="{D05ABB86-66F3-4814-B687-1AD4596F64B1}" type="presParOf" srcId="{B46FF9D8-7C1F-41DF-8883-BD1AD41D4D8A}" destId="{83C6FA26-6FDA-4921-8096-BDB5B4B5C851}" srcOrd="1" destOrd="0" presId="urn:microsoft.com/office/officeart/2005/8/layout/orgChart1"/>
    <dgm:cxn modelId="{6A9A7FAC-68E8-4937-9D5B-DFF8ACD22611}" type="presParOf" srcId="{B46FF9D8-7C1F-41DF-8883-BD1AD41D4D8A}" destId="{D3C36FA6-247D-4C7A-A366-3313D6AAEEA7}" srcOrd="2" destOrd="0" presId="urn:microsoft.com/office/officeart/2005/8/layout/orgChart1"/>
    <dgm:cxn modelId="{2DE330EA-87E1-4600-8C2A-B2422D1B1CD5}" type="presParOf" srcId="{9CB0CDD7-B8B7-48A9-A1C4-B68710999BE5}" destId="{191EBD9B-8861-4346-A778-B39072FD8A4A}" srcOrd="2" destOrd="0" presId="urn:microsoft.com/office/officeart/2005/8/layout/orgChart1"/>
    <dgm:cxn modelId="{DE313EC7-4E67-4D5A-A72E-6CD3400DB180}" type="presParOf" srcId="{9CB0CDD7-B8B7-48A9-A1C4-B68710999BE5}" destId="{41413D86-657F-40E9-BA09-778E21A65A9A}" srcOrd="3" destOrd="0" presId="urn:microsoft.com/office/officeart/2005/8/layout/orgChart1"/>
    <dgm:cxn modelId="{082FA566-9067-443D-B499-F72905881299}" type="presParOf" srcId="{41413D86-657F-40E9-BA09-778E21A65A9A}" destId="{8EDB8777-D933-428A-B309-7060F5695435}" srcOrd="0" destOrd="0" presId="urn:microsoft.com/office/officeart/2005/8/layout/orgChart1"/>
    <dgm:cxn modelId="{E498A617-6B80-431C-AA1D-87D1439F65B6}" type="presParOf" srcId="{8EDB8777-D933-428A-B309-7060F5695435}" destId="{0A12E965-10CA-4B32-A291-FA7B6BD39E4B}" srcOrd="0" destOrd="0" presId="urn:microsoft.com/office/officeart/2005/8/layout/orgChart1"/>
    <dgm:cxn modelId="{325BEE2E-B90E-4859-AEAE-6D69A8B48335}" type="presParOf" srcId="{8EDB8777-D933-428A-B309-7060F5695435}" destId="{E99EEBE6-928E-42F7-A3D0-8C87097501CB}" srcOrd="1" destOrd="0" presId="urn:microsoft.com/office/officeart/2005/8/layout/orgChart1"/>
    <dgm:cxn modelId="{2E05A965-0B12-40FF-A338-78BD6D8022AB}" type="presParOf" srcId="{41413D86-657F-40E9-BA09-778E21A65A9A}" destId="{7269CE7E-D215-4219-8782-DD04829310DD}" srcOrd="1" destOrd="0" presId="urn:microsoft.com/office/officeart/2005/8/layout/orgChart1"/>
    <dgm:cxn modelId="{EBE0BB82-14E4-4F93-8EDB-597DDA40E799}" type="presParOf" srcId="{7269CE7E-D215-4219-8782-DD04829310DD}" destId="{C355FC2D-3638-4362-BE2F-F5DC8739C0CB}" srcOrd="0" destOrd="0" presId="urn:microsoft.com/office/officeart/2005/8/layout/orgChart1"/>
    <dgm:cxn modelId="{19F5ADCD-E113-4B9F-94CD-A8F44C9098C6}" type="presParOf" srcId="{7269CE7E-D215-4219-8782-DD04829310DD}" destId="{55EE81BE-5DD9-4FF7-A257-894E0C85CD77}" srcOrd="1" destOrd="0" presId="urn:microsoft.com/office/officeart/2005/8/layout/orgChart1"/>
    <dgm:cxn modelId="{5FAFF3CD-0073-4D78-B34D-EBFAB06F2036}" type="presParOf" srcId="{55EE81BE-5DD9-4FF7-A257-894E0C85CD77}" destId="{0535B35D-7077-456F-B644-C24B41F8B1C0}" srcOrd="0" destOrd="0" presId="urn:microsoft.com/office/officeart/2005/8/layout/orgChart1"/>
    <dgm:cxn modelId="{3E2915C0-1C9C-40F7-9216-83658C6036BD}" type="presParOf" srcId="{0535B35D-7077-456F-B644-C24B41F8B1C0}" destId="{9DA2F9D7-1540-4F66-9B58-259D1D7EC243}" srcOrd="0" destOrd="0" presId="urn:microsoft.com/office/officeart/2005/8/layout/orgChart1"/>
    <dgm:cxn modelId="{C7F5E1C3-54E2-4A4C-A7B8-612687B55861}" type="presParOf" srcId="{0535B35D-7077-456F-B644-C24B41F8B1C0}" destId="{EA2562CD-BE50-4C91-A8E0-FE96062DD5BB}" srcOrd="1" destOrd="0" presId="urn:microsoft.com/office/officeart/2005/8/layout/orgChart1"/>
    <dgm:cxn modelId="{9E15E214-FD05-483E-BE68-16E603EF2881}" type="presParOf" srcId="{55EE81BE-5DD9-4FF7-A257-894E0C85CD77}" destId="{6F2B627F-994F-4ED5-82E7-F9FEDEE86B07}" srcOrd="1" destOrd="0" presId="urn:microsoft.com/office/officeart/2005/8/layout/orgChart1"/>
    <dgm:cxn modelId="{BFC59709-3305-4B1D-82E0-71088C07935C}" type="presParOf" srcId="{6F2B627F-994F-4ED5-82E7-F9FEDEE86B07}" destId="{419E0D32-9685-4C7E-B7B1-4D82541FBE97}" srcOrd="0" destOrd="0" presId="urn:microsoft.com/office/officeart/2005/8/layout/orgChart1"/>
    <dgm:cxn modelId="{72E325C5-6156-4509-8FA1-12D12404A2E1}" type="presParOf" srcId="{6F2B627F-994F-4ED5-82E7-F9FEDEE86B07}" destId="{21646A00-772D-40A9-899F-2BF470D9A8F8}" srcOrd="1" destOrd="0" presId="urn:microsoft.com/office/officeart/2005/8/layout/orgChart1"/>
    <dgm:cxn modelId="{06147FFB-3E9C-4D32-AB7F-D1B747688AF8}" type="presParOf" srcId="{21646A00-772D-40A9-899F-2BF470D9A8F8}" destId="{5F6F72CD-6C3F-49D9-9666-AFCDD973193D}" srcOrd="0" destOrd="0" presId="urn:microsoft.com/office/officeart/2005/8/layout/orgChart1"/>
    <dgm:cxn modelId="{0238E05D-88F5-419D-B0E8-7358D2972C33}" type="presParOf" srcId="{5F6F72CD-6C3F-49D9-9666-AFCDD973193D}" destId="{9EFDA10E-7336-4B25-AFE7-45A860B5F3F1}" srcOrd="0" destOrd="0" presId="urn:microsoft.com/office/officeart/2005/8/layout/orgChart1"/>
    <dgm:cxn modelId="{BFF6F90F-5812-4EB9-9F39-45728A09908B}" type="presParOf" srcId="{5F6F72CD-6C3F-49D9-9666-AFCDD973193D}" destId="{A0CC3D40-D828-42A2-A4A8-5747747D637F}" srcOrd="1" destOrd="0" presId="urn:microsoft.com/office/officeart/2005/8/layout/orgChart1"/>
    <dgm:cxn modelId="{32E96AB9-03F5-4F76-A31D-9E9F2374D28E}" type="presParOf" srcId="{21646A00-772D-40A9-899F-2BF470D9A8F8}" destId="{61AF9503-9E0B-412B-836D-6B9D72EAE259}" srcOrd="1" destOrd="0" presId="urn:microsoft.com/office/officeart/2005/8/layout/orgChart1"/>
    <dgm:cxn modelId="{97B5739D-EE27-4998-81E7-52E9A3D8AF7B}" type="presParOf" srcId="{21646A00-772D-40A9-899F-2BF470D9A8F8}" destId="{AD3F8E8D-EF7A-4CC5-BCF6-6BB06F44026D}" srcOrd="2" destOrd="0" presId="urn:microsoft.com/office/officeart/2005/8/layout/orgChart1"/>
    <dgm:cxn modelId="{5048546A-C1D2-456B-9943-5CF4EF3CBFF0}" type="presParOf" srcId="{6F2B627F-994F-4ED5-82E7-F9FEDEE86B07}" destId="{12506021-20FB-4B21-8462-2F0FCEA3BC19}" srcOrd="2" destOrd="0" presId="urn:microsoft.com/office/officeart/2005/8/layout/orgChart1"/>
    <dgm:cxn modelId="{5D995F26-0422-4C57-B07D-7D73581FBE91}" type="presParOf" srcId="{6F2B627F-994F-4ED5-82E7-F9FEDEE86B07}" destId="{E2539E86-CDDF-4390-B521-B3974372821B}" srcOrd="3" destOrd="0" presId="urn:microsoft.com/office/officeart/2005/8/layout/orgChart1"/>
    <dgm:cxn modelId="{E27143A2-6023-4F83-B3DA-8039505B5054}" type="presParOf" srcId="{E2539E86-CDDF-4390-B521-B3974372821B}" destId="{75B75F10-7D3F-43E9-A1CA-6C37A223AF1F}" srcOrd="0" destOrd="0" presId="urn:microsoft.com/office/officeart/2005/8/layout/orgChart1"/>
    <dgm:cxn modelId="{E67452BB-4D1F-4AC0-A90F-45EFD993C781}" type="presParOf" srcId="{75B75F10-7D3F-43E9-A1CA-6C37A223AF1F}" destId="{972995B0-2AF8-4A1B-89FB-D60A5BD0A72D}" srcOrd="0" destOrd="0" presId="urn:microsoft.com/office/officeart/2005/8/layout/orgChart1"/>
    <dgm:cxn modelId="{73EB9107-B247-4D97-A619-B0B7937775A1}" type="presParOf" srcId="{75B75F10-7D3F-43E9-A1CA-6C37A223AF1F}" destId="{7B0D073F-F8CC-44CB-AE30-EDA0DFA192FA}" srcOrd="1" destOrd="0" presId="urn:microsoft.com/office/officeart/2005/8/layout/orgChart1"/>
    <dgm:cxn modelId="{E60FCBF5-C901-45CF-A2FB-A49C6C3DEDB9}" type="presParOf" srcId="{E2539E86-CDDF-4390-B521-B3974372821B}" destId="{4DCFDFB9-91C4-4831-921A-118119984E3B}" srcOrd="1" destOrd="0" presId="urn:microsoft.com/office/officeart/2005/8/layout/orgChart1"/>
    <dgm:cxn modelId="{E7B884C1-718E-4838-BA4C-7151808D17BE}" type="presParOf" srcId="{E2539E86-CDDF-4390-B521-B3974372821B}" destId="{59EA173C-2EF3-44A3-9992-3EC9F221E460}" srcOrd="2" destOrd="0" presId="urn:microsoft.com/office/officeart/2005/8/layout/orgChart1"/>
    <dgm:cxn modelId="{076E64C7-5401-4BC2-B7E7-3C9ED73143A5}" type="presParOf" srcId="{55EE81BE-5DD9-4FF7-A257-894E0C85CD77}" destId="{CA6F10B8-C082-44C5-9243-D2C906B81962}" srcOrd="2" destOrd="0" presId="urn:microsoft.com/office/officeart/2005/8/layout/orgChart1"/>
    <dgm:cxn modelId="{249C659F-D703-4D6A-A1A8-69A84B83EDD6}" type="presParOf" srcId="{41413D86-657F-40E9-BA09-778E21A65A9A}" destId="{C027EF08-1222-423B-8179-090721610A4C}" srcOrd="2" destOrd="0" presId="urn:microsoft.com/office/officeart/2005/8/layout/orgChart1"/>
    <dgm:cxn modelId="{B7FD312C-06B0-4AAE-B0FC-57115A547297}" type="presParOf" srcId="{9CB0CDD7-B8B7-48A9-A1C4-B68710999BE5}" destId="{23B925BC-4F86-4231-B7D4-F268024FEDAE}" srcOrd="4" destOrd="0" presId="urn:microsoft.com/office/officeart/2005/8/layout/orgChart1"/>
    <dgm:cxn modelId="{964B8357-9C01-4D27-B1B8-BE872E49CD77}" type="presParOf" srcId="{9CB0CDD7-B8B7-48A9-A1C4-B68710999BE5}" destId="{00A50AB7-E06B-4C8F-A016-409F9F211532}" srcOrd="5" destOrd="0" presId="urn:microsoft.com/office/officeart/2005/8/layout/orgChart1"/>
    <dgm:cxn modelId="{FD8D1489-595D-44F3-9795-454AC9CB1E17}" type="presParOf" srcId="{00A50AB7-E06B-4C8F-A016-409F9F211532}" destId="{302DD92E-DCC3-4A93-84B7-5084272FA92A}" srcOrd="0" destOrd="0" presId="urn:microsoft.com/office/officeart/2005/8/layout/orgChart1"/>
    <dgm:cxn modelId="{18C76F91-4967-4E22-9325-265718C22AED}" type="presParOf" srcId="{302DD92E-DCC3-4A93-84B7-5084272FA92A}" destId="{7902B36A-3F5C-4017-B481-8E1C1A710047}" srcOrd="0" destOrd="0" presId="urn:microsoft.com/office/officeart/2005/8/layout/orgChart1"/>
    <dgm:cxn modelId="{6B8D279F-4E4D-4B8C-B99C-AEE736D5E1E2}" type="presParOf" srcId="{302DD92E-DCC3-4A93-84B7-5084272FA92A}" destId="{3FE18926-F4AE-4BD7-9613-B78FA236234D}" srcOrd="1" destOrd="0" presId="urn:microsoft.com/office/officeart/2005/8/layout/orgChart1"/>
    <dgm:cxn modelId="{367033CB-9374-4BA5-933E-55C091F9C701}" type="presParOf" srcId="{00A50AB7-E06B-4C8F-A016-409F9F211532}" destId="{1CDB464E-2C71-4054-8B36-2005448175BE}" srcOrd="1" destOrd="0" presId="urn:microsoft.com/office/officeart/2005/8/layout/orgChart1"/>
    <dgm:cxn modelId="{C7F3A83B-F4AF-41AF-9DCC-ADF9EDBDBBE4}" type="presParOf" srcId="{1CDB464E-2C71-4054-8B36-2005448175BE}" destId="{EAB00BFC-7560-4221-BA31-58EAEA48980A}" srcOrd="0" destOrd="0" presId="urn:microsoft.com/office/officeart/2005/8/layout/orgChart1"/>
    <dgm:cxn modelId="{4612E5A1-DF1C-4709-B546-98BF72E5D16F}" type="presParOf" srcId="{1CDB464E-2C71-4054-8B36-2005448175BE}" destId="{49AD5C58-B604-4471-B5E1-6A7BAD2B77E2}" srcOrd="1" destOrd="0" presId="urn:microsoft.com/office/officeart/2005/8/layout/orgChart1"/>
    <dgm:cxn modelId="{4571A86E-C312-4D20-A283-EDD60D4571FE}" type="presParOf" srcId="{49AD5C58-B604-4471-B5E1-6A7BAD2B77E2}" destId="{7CAFD777-0DE2-45C1-AE59-BA0D7D96616E}" srcOrd="0" destOrd="0" presId="urn:microsoft.com/office/officeart/2005/8/layout/orgChart1"/>
    <dgm:cxn modelId="{43A2BF0D-AC25-46BD-A0AB-8D06434C97F8}" type="presParOf" srcId="{7CAFD777-0DE2-45C1-AE59-BA0D7D96616E}" destId="{39620105-04DA-4146-87B0-D0CBACD8A593}" srcOrd="0" destOrd="0" presId="urn:microsoft.com/office/officeart/2005/8/layout/orgChart1"/>
    <dgm:cxn modelId="{B1B2DFBB-D862-498A-AF2E-50ECB9607FCA}" type="presParOf" srcId="{7CAFD777-0DE2-45C1-AE59-BA0D7D96616E}" destId="{06FD8284-AC54-409F-9F13-B13443E97300}" srcOrd="1" destOrd="0" presId="urn:microsoft.com/office/officeart/2005/8/layout/orgChart1"/>
    <dgm:cxn modelId="{F5181DAB-2A76-406A-B93E-04FD28E99279}" type="presParOf" srcId="{49AD5C58-B604-4471-B5E1-6A7BAD2B77E2}" destId="{2B4115C9-78F0-4F7B-B5E2-F933216562EF}" srcOrd="1" destOrd="0" presId="urn:microsoft.com/office/officeart/2005/8/layout/orgChart1"/>
    <dgm:cxn modelId="{61F2DF3F-6D30-4B26-94BA-966A88CFCACB}" type="presParOf" srcId="{49AD5C58-B604-4471-B5E1-6A7BAD2B77E2}" destId="{3C1EC4D2-AF7D-4AEF-A5BA-A8DEC95D3C9F}" srcOrd="2" destOrd="0" presId="urn:microsoft.com/office/officeart/2005/8/layout/orgChart1"/>
    <dgm:cxn modelId="{BB491A2B-9260-4993-90BE-419CE63D0F37}" type="presParOf" srcId="{00A50AB7-E06B-4C8F-A016-409F9F211532}" destId="{CF6CEEAB-4A9F-49F4-B93F-7C209B557C9B}" srcOrd="2" destOrd="0" presId="urn:microsoft.com/office/officeart/2005/8/layout/orgChart1"/>
    <dgm:cxn modelId="{9915A413-6D03-4AED-867A-1A2959EEC479}" type="presParOf" srcId="{43BFA7ED-4F98-4C75-BB65-592D7E848E05}" destId="{E28BB73E-09C8-4A12-9189-F259DA76043C}" srcOrd="2" destOrd="0" presId="urn:microsoft.com/office/officeart/2005/8/layout/orgChart1"/>
    <dgm:cxn modelId="{A269FF0F-8EFB-4026-9DA9-2484B04CE05A}" type="presParOf" srcId="{A9C38881-F00D-4B9C-8BE6-175E11B57758}" destId="{0BB34B40-1DA3-4A15-87B3-43CF4D85BD53}" srcOrd="2" destOrd="0" presId="urn:microsoft.com/office/officeart/2005/8/layout/orgChart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1655" y="1489"/>
          <a:ext cx="5396728"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0534" y="30368"/>
        <a:ext cx="5338970" cy="928228"/>
      </dsp:txXfrm>
    </dsp:sp>
    <dsp:sp modelId="{199024D3-6F1C-419A-9871-78D1361A8073}">
      <dsp:nvSpPr>
        <dsp:cNvPr id="0" name=""/>
        <dsp:cNvSpPr/>
      </dsp:nvSpPr>
      <dsp:spPr>
        <a:xfrm>
          <a:off x="1655"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Nativas</a:t>
          </a:r>
        </a:p>
      </dsp:txBody>
      <dsp:txXfrm>
        <a:off x="30534" y="1111003"/>
        <a:ext cx="1444439" cy="928228"/>
      </dsp:txXfrm>
    </dsp:sp>
    <dsp:sp modelId="{C28DB3A2-6A57-4AEF-B604-D412863C32B6}">
      <dsp:nvSpPr>
        <dsp:cNvPr id="0" name=""/>
        <dsp:cNvSpPr/>
      </dsp:nvSpPr>
      <dsp:spPr>
        <a:xfrm>
          <a:off x="165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Android Studio</a:t>
          </a:r>
        </a:p>
      </dsp:txBody>
      <dsp:txXfrm>
        <a:off x="23201" y="2184305"/>
        <a:ext cx="692557" cy="942894"/>
      </dsp:txXfrm>
    </dsp:sp>
    <dsp:sp modelId="{8EFDCFD1-440F-4AB2-9004-BB2958746612}">
      <dsp:nvSpPr>
        <dsp:cNvPr id="0" name=""/>
        <dsp:cNvSpPr/>
      </dsp:nvSpPr>
      <dsp:spPr>
        <a:xfrm>
          <a:off x="768203"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App Inventor</a:t>
          </a:r>
        </a:p>
      </dsp:txBody>
      <dsp:txXfrm>
        <a:off x="789749" y="2184305"/>
        <a:ext cx="692557" cy="942894"/>
      </dsp:txXfrm>
    </dsp:sp>
    <dsp:sp modelId="{E500F195-B527-474E-80F6-F5902361C8E0}">
      <dsp:nvSpPr>
        <dsp:cNvPr id="0" name=""/>
        <dsp:cNvSpPr/>
      </dsp:nvSpPr>
      <dsp:spPr>
        <a:xfrm>
          <a:off x="1565647" y="1082124"/>
          <a:ext cx="2268744"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Híbridas</a:t>
          </a:r>
        </a:p>
      </dsp:txBody>
      <dsp:txXfrm>
        <a:off x="1594526" y="1111003"/>
        <a:ext cx="2210986" cy="928228"/>
      </dsp:txXfrm>
    </dsp:sp>
    <dsp:sp modelId="{CF1833DE-6328-403C-B561-6CFD650DF3FB}">
      <dsp:nvSpPr>
        <dsp:cNvPr id="0" name=""/>
        <dsp:cNvSpPr/>
      </dsp:nvSpPr>
      <dsp:spPr>
        <a:xfrm>
          <a:off x="1565647"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Intel XDK</a:t>
          </a:r>
        </a:p>
      </dsp:txBody>
      <dsp:txXfrm>
        <a:off x="1587193" y="2184305"/>
        <a:ext cx="692557" cy="942894"/>
      </dsp:txXfrm>
    </dsp:sp>
    <dsp:sp modelId="{E9DE273A-8D1C-4F53-8172-1B622DCFD09E}">
      <dsp:nvSpPr>
        <dsp:cNvPr id="0" name=""/>
        <dsp:cNvSpPr/>
      </dsp:nvSpPr>
      <dsp:spPr>
        <a:xfrm>
          <a:off x="233219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Ionic</a:t>
          </a:r>
        </a:p>
      </dsp:txBody>
      <dsp:txXfrm>
        <a:off x="2353741" y="2184305"/>
        <a:ext cx="692557" cy="942894"/>
      </dsp:txXfrm>
    </dsp:sp>
    <dsp:sp modelId="{DD65A683-152C-4777-A405-840E492390F2}">
      <dsp:nvSpPr>
        <dsp:cNvPr id="0" name=""/>
        <dsp:cNvSpPr/>
      </dsp:nvSpPr>
      <dsp:spPr>
        <a:xfrm>
          <a:off x="3098742"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Cordova</a:t>
          </a:r>
        </a:p>
      </dsp:txBody>
      <dsp:txXfrm>
        <a:off x="3120288" y="2184305"/>
        <a:ext cx="692557" cy="942894"/>
      </dsp:txXfrm>
    </dsp:sp>
    <dsp:sp modelId="{959975DB-1713-46CA-BF13-9FCA317502B3}">
      <dsp:nvSpPr>
        <dsp:cNvPr id="0" name=""/>
        <dsp:cNvSpPr/>
      </dsp:nvSpPr>
      <dsp:spPr>
        <a:xfrm>
          <a:off x="3896186"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Web</a:t>
          </a:r>
        </a:p>
      </dsp:txBody>
      <dsp:txXfrm>
        <a:off x="3925065" y="1111003"/>
        <a:ext cx="1444439" cy="928228"/>
      </dsp:txXfrm>
    </dsp:sp>
    <dsp:sp modelId="{C1B2B1CE-B06E-4836-9CBF-FC2DACEBC6F5}">
      <dsp:nvSpPr>
        <dsp:cNvPr id="0" name=""/>
        <dsp:cNvSpPr/>
      </dsp:nvSpPr>
      <dsp:spPr>
        <a:xfrm>
          <a:off x="3896186"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Meteor</a:t>
          </a:r>
        </a:p>
      </dsp:txBody>
      <dsp:txXfrm>
        <a:off x="3917732" y="2184305"/>
        <a:ext cx="692557" cy="942894"/>
      </dsp:txXfrm>
    </dsp:sp>
    <dsp:sp modelId="{FFB3F7E1-9544-4C45-9349-D5443C586BA4}">
      <dsp:nvSpPr>
        <dsp:cNvPr id="0" name=""/>
        <dsp:cNvSpPr/>
      </dsp:nvSpPr>
      <dsp:spPr>
        <a:xfrm>
          <a:off x="4662734"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MEAN</a:t>
          </a:r>
        </a:p>
      </dsp:txBody>
      <dsp:txXfrm>
        <a:off x="4684280" y="2184305"/>
        <a:ext cx="692557" cy="9428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B00BFC-7560-4221-BA31-58EAEA48980A}">
      <dsp:nvSpPr>
        <dsp:cNvPr id="0" name=""/>
        <dsp:cNvSpPr/>
      </dsp:nvSpPr>
      <dsp:spPr>
        <a:xfrm>
          <a:off x="3232274" y="1493531"/>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925BC-4F86-4231-B7D4-F268024FEDAE}">
      <dsp:nvSpPr>
        <dsp:cNvPr id="0" name=""/>
        <dsp:cNvSpPr/>
      </dsp:nvSpPr>
      <dsp:spPr>
        <a:xfrm>
          <a:off x="2602893" y="941851"/>
          <a:ext cx="940186" cy="163172"/>
        </a:xfrm>
        <a:custGeom>
          <a:avLst/>
          <a:gdLst/>
          <a:ahLst/>
          <a:cxnLst/>
          <a:rect l="0" t="0" r="0" b="0"/>
          <a:pathLst>
            <a:path>
              <a:moveTo>
                <a:pt x="0" y="0"/>
              </a:moveTo>
              <a:lnTo>
                <a:pt x="0" y="81586"/>
              </a:lnTo>
              <a:lnTo>
                <a:pt x="940186" y="81586"/>
              </a:lnTo>
              <a:lnTo>
                <a:pt x="940186"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06021-20FB-4B21-8462-2F0FCEA3BC19}">
      <dsp:nvSpPr>
        <dsp:cNvPr id="0" name=""/>
        <dsp:cNvSpPr/>
      </dsp:nvSpPr>
      <dsp:spPr>
        <a:xfrm>
          <a:off x="2292087" y="2045210"/>
          <a:ext cx="116552" cy="909106"/>
        </a:xfrm>
        <a:custGeom>
          <a:avLst/>
          <a:gdLst/>
          <a:ahLst/>
          <a:cxnLst/>
          <a:rect l="0" t="0" r="0" b="0"/>
          <a:pathLst>
            <a:path>
              <a:moveTo>
                <a:pt x="0" y="0"/>
              </a:moveTo>
              <a:lnTo>
                <a:pt x="0" y="909106"/>
              </a:lnTo>
              <a:lnTo>
                <a:pt x="116552" y="9091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9E0D32-9685-4C7E-B7B1-4D82541FBE97}">
      <dsp:nvSpPr>
        <dsp:cNvPr id="0" name=""/>
        <dsp:cNvSpPr/>
      </dsp:nvSpPr>
      <dsp:spPr>
        <a:xfrm>
          <a:off x="2292087" y="2045210"/>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55FC2D-3638-4362-BE2F-F5DC8739C0CB}">
      <dsp:nvSpPr>
        <dsp:cNvPr id="0" name=""/>
        <dsp:cNvSpPr/>
      </dsp:nvSpPr>
      <dsp:spPr>
        <a:xfrm>
          <a:off x="2557173" y="149353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1EBD9B-8861-4346-A778-B39072FD8A4A}">
      <dsp:nvSpPr>
        <dsp:cNvPr id="0" name=""/>
        <dsp:cNvSpPr/>
      </dsp:nvSpPr>
      <dsp:spPr>
        <a:xfrm>
          <a:off x="2557173" y="94185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C4B4-603D-4651-99C7-510E6DE10BE8}">
      <dsp:nvSpPr>
        <dsp:cNvPr id="0" name=""/>
        <dsp:cNvSpPr/>
      </dsp:nvSpPr>
      <dsp:spPr>
        <a:xfrm>
          <a:off x="1662706" y="941851"/>
          <a:ext cx="940186" cy="163172"/>
        </a:xfrm>
        <a:custGeom>
          <a:avLst/>
          <a:gdLst/>
          <a:ahLst/>
          <a:cxnLst/>
          <a:rect l="0" t="0" r="0" b="0"/>
          <a:pathLst>
            <a:path>
              <a:moveTo>
                <a:pt x="940186" y="0"/>
              </a:moveTo>
              <a:lnTo>
                <a:pt x="940186" y="81586"/>
              </a:lnTo>
              <a:lnTo>
                <a:pt x="0" y="81586"/>
              </a:lnTo>
              <a:lnTo>
                <a:pt x="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20E25-2C0C-456F-9133-689EE504D176}">
      <dsp:nvSpPr>
        <dsp:cNvPr id="0" name=""/>
        <dsp:cNvSpPr/>
      </dsp:nvSpPr>
      <dsp:spPr>
        <a:xfrm>
          <a:off x="2557173" y="429927"/>
          <a:ext cx="91440" cy="123416"/>
        </a:xfrm>
        <a:custGeom>
          <a:avLst/>
          <a:gdLst/>
          <a:ahLst/>
          <a:cxnLst/>
          <a:rect l="0" t="0" r="0" b="0"/>
          <a:pathLst>
            <a:path>
              <a:moveTo>
                <a:pt x="45720" y="0"/>
              </a:moveTo>
              <a:lnTo>
                <a:pt x="45720" y="12341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72A2F6-F9F9-44C5-813C-E5E6B113E1EE}">
      <dsp:nvSpPr>
        <dsp:cNvPr id="0" name=""/>
        <dsp:cNvSpPr/>
      </dsp:nvSpPr>
      <dsp:spPr>
        <a:xfrm>
          <a:off x="2214386" y="41420"/>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SAR</a:t>
          </a:r>
        </a:p>
      </dsp:txBody>
      <dsp:txXfrm>
        <a:off x="2214386" y="41420"/>
        <a:ext cx="777013" cy="388506"/>
      </dsp:txXfrm>
    </dsp:sp>
    <dsp:sp modelId="{7FE6228F-1B17-4BF4-8596-EE7407659068}">
      <dsp:nvSpPr>
        <dsp:cNvPr id="0" name=""/>
        <dsp:cNvSpPr/>
      </dsp:nvSpPr>
      <dsp:spPr>
        <a:xfrm>
          <a:off x="2214386" y="55334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Servidor</a:t>
          </a:r>
        </a:p>
      </dsp:txBody>
      <dsp:txXfrm>
        <a:off x="2214386" y="553344"/>
        <a:ext cx="777013" cy="388506"/>
      </dsp:txXfrm>
    </dsp:sp>
    <dsp:sp modelId="{970F8031-2EF3-4FFB-890D-96306E189C0B}">
      <dsp:nvSpPr>
        <dsp:cNvPr id="0" name=""/>
        <dsp:cNvSpPr/>
      </dsp:nvSpPr>
      <dsp:spPr>
        <a:xfrm>
          <a:off x="1274199"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Server.js</a:t>
          </a:r>
        </a:p>
      </dsp:txBody>
      <dsp:txXfrm>
        <a:off x="1274199" y="1105024"/>
        <a:ext cx="777013" cy="388506"/>
      </dsp:txXfrm>
    </dsp:sp>
    <dsp:sp modelId="{0A12E965-10CA-4B32-A291-FA7B6BD39E4B}">
      <dsp:nvSpPr>
        <dsp:cNvPr id="0" name=""/>
        <dsp:cNvSpPr/>
      </dsp:nvSpPr>
      <dsp:spPr>
        <a:xfrm>
          <a:off x="2214386"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a:t>
          </a:r>
        </a:p>
      </dsp:txBody>
      <dsp:txXfrm>
        <a:off x="2214386" y="1105024"/>
        <a:ext cx="777013" cy="388506"/>
      </dsp:txXfrm>
    </dsp:sp>
    <dsp:sp modelId="{9DA2F9D7-1540-4F66-9B58-259D1D7EC243}">
      <dsp:nvSpPr>
        <dsp:cNvPr id="0" name=""/>
        <dsp:cNvSpPr/>
      </dsp:nvSpPr>
      <dsp:spPr>
        <a:xfrm>
          <a:off x="221438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Routes</a:t>
          </a:r>
        </a:p>
      </dsp:txBody>
      <dsp:txXfrm>
        <a:off x="2214386" y="1656703"/>
        <a:ext cx="777013" cy="388506"/>
      </dsp:txXfrm>
    </dsp:sp>
    <dsp:sp modelId="{9EFDA10E-7336-4B25-AFE7-45A860B5F3F1}">
      <dsp:nvSpPr>
        <dsp:cNvPr id="0" name=""/>
        <dsp:cNvSpPr/>
      </dsp:nvSpPr>
      <dsp:spPr>
        <a:xfrm>
          <a:off x="2408639" y="220838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Api.js</a:t>
          </a:r>
        </a:p>
      </dsp:txBody>
      <dsp:txXfrm>
        <a:off x="2408639" y="2208383"/>
        <a:ext cx="777013" cy="388506"/>
      </dsp:txXfrm>
    </dsp:sp>
    <dsp:sp modelId="{972995B0-2AF8-4A1B-89FB-D60A5BD0A72D}">
      <dsp:nvSpPr>
        <dsp:cNvPr id="0" name=""/>
        <dsp:cNvSpPr/>
      </dsp:nvSpPr>
      <dsp:spPr>
        <a:xfrm>
          <a:off x="2408639" y="276006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Placas.js</a:t>
          </a:r>
        </a:p>
      </dsp:txBody>
      <dsp:txXfrm>
        <a:off x="2408639" y="2760063"/>
        <a:ext cx="777013" cy="388506"/>
      </dsp:txXfrm>
    </dsp:sp>
    <dsp:sp modelId="{7902B36A-3F5C-4017-B481-8E1C1A710047}">
      <dsp:nvSpPr>
        <dsp:cNvPr id="0" name=""/>
        <dsp:cNvSpPr/>
      </dsp:nvSpPr>
      <dsp:spPr>
        <a:xfrm>
          <a:off x="3154573"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dist</a:t>
          </a:r>
        </a:p>
      </dsp:txBody>
      <dsp:txXfrm>
        <a:off x="3154573" y="1105024"/>
        <a:ext cx="777013" cy="388506"/>
      </dsp:txXfrm>
    </dsp:sp>
    <dsp:sp modelId="{39620105-04DA-4146-87B0-D0CBACD8A593}">
      <dsp:nvSpPr>
        <dsp:cNvPr id="0" name=""/>
        <dsp:cNvSpPr/>
      </dsp:nvSpPr>
      <dsp:spPr>
        <a:xfrm>
          <a:off x="334882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Medios estático</a:t>
          </a:r>
        </a:p>
      </dsp:txBody>
      <dsp:txXfrm>
        <a:off x="3348826" y="1656703"/>
        <a:ext cx="777013" cy="38850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Cec17</b:Tag>
    <b:SourceType>InternetSite</b:SourceType>
    <b:Guid>{CA656558-E484-4FED-9699-22598AECDF4A}</b:Guid>
    <b:Author>
      <b:Author>
        <b:NameList>
          <b:Person>
            <b:Last>Angulo</b:Last>
            <b:First>Cecilio</b:First>
          </b:Person>
        </b:NameList>
      </b:Author>
    </b:Author>
    <b:Title>www.upc.edu</b:Title>
    <b:Year>2017</b:Year>
    <b:Month>Enero</b:Month>
    <b:Day>13</b:Day>
    <b:YearAccessed>2017</b:YearAccessed>
    <b:MonthAccessed>Septiembre</b:MonthAccessed>
    <b:URL>   https://www.upc.edu/latevaupc/usos-y-beneficios-robotica-las-aulas/</b:URL>
    <b:RefOrder>4</b:RefOrder>
  </b:Source>
  <b:Source>
    <b:Tag>RIA17</b:Tag>
    <b:SourceType>InternetSite</b:SourceType>
    <b:Guid>{0B11E6F9-52F6-4880-A119-58302A1F8817}</b:Guid>
    <b:Author>
      <b:Author>
        <b:NameList>
          <b:Person>
            <b:Last>RIA</b:Last>
          </b:Person>
        </b:NameList>
      </b:Author>
    </b:Author>
    <b:YearAccessed>2017</b:YearAccessed>
    <b:MonthAccessed>Septiembre</b:MonthAccessed>
    <b:DayAccessed>20</b:DayAccessed>
    <b:URL>https://www.robotics.org/</b:URL>
    <b:RefOrder>2</b:RefOrder>
  </b:Source>
  <b:Source>
    <b:Tag>htt1</b:Tag>
    <b:SourceType>InternetSite</b:SourceType>
    <b:Guid>{57F77A3C-A939-45A7-A620-DC4C0D4A2491}</b:Guid>
    <b:URL>http://www.educaciontrespuntocero.com/noticias/raspberry-pi-educacion/34377.html</b:URL>
    <b:YearAccessed>2017</b:YearAccessed>
    <b:MonthAccessed>Septiembre</b:MonthAccessed>
    <b:RefOrder>3</b:RefOrder>
  </b:Source>
  <b:Source>
    <b:Tag>Wik18</b:Tag>
    <b:SourceType>InternetSite</b:SourceType>
    <b:Guid>{026B4CBA-1E8B-4C08-A0EA-A428F8B89836}</b:Guid>
    <b:Title>Wikipedia</b:Title>
    <b:YearAccessed>2018</b:YearAccessed>
    <b:MonthAccessed>2</b:MonthAccessed>
    <b:DayAccessed>17</b:DayAccessed>
    <b:URL>https://es.wikipedia.org/wiki/Arduino</b:URL>
    <b:Author>
      <b:Author>
        <b:NameList>
          <b:Person>
            <b:Last>Wikipedia.org</b:Last>
          </b:Person>
        </b:NameList>
      </b:Author>
    </b:Author>
    <b:RefOrder>5</b:RefOrder>
  </b:Source>
  <b:Source>
    <b:Tag>17Se</b:Tag>
    <b:SourceType>InternetSite</b:SourceType>
    <b:Guid>{20049E0D-EFF8-4EFB-807F-71C274296902}</b:Guid>
    <b:YearAccessed>2017</b:YearAccessed>
    <b:MonthAccessed>Septiembre</b:MonthAccessed>
    <b:URL>http://comoprogramarpic.blogspot.com.ar/2012/06/programando-un-atmel-mi-primer-programa.html</b:URL>
    <b:RefOrder>6</b:RefOrder>
  </b:Source>
  <b:Source>
    <b:Tag>htt17</b:Tag>
    <b:SourceType>InternetSite</b:SourceType>
    <b:Guid>{766F8D68-2A7C-4745-983B-1F8A944A6AFE}</b:Guid>
    <b:Title>http://playground.arduino.cc/</b:Title>
    <b:YearAccessed>2017</b:YearAccessed>
    <b:MonthAccessed>Septiembre</b:MonthAccessed>
    <b:URL>http://playground.arduino.cc/</b:URL>
    <b:RefOrder>9</b:RefOrder>
  </b:Source>
  <b:Source>
    <b:Tag>htt171</b:Tag>
    <b:SourceType>InternetSite</b:SourceType>
    <b:Guid>{A61F6C26-F26D-4D09-8C8C-86D060E38ADE}</b:Guid>
    <b:Title>https://playground.arduino.cc/Es/Es</b:Title>
    <b:YearAccessed>2017</b:YearAccessed>
    <b:MonthAccessed>Septiembre</b:MonthAccessed>
    <b:URL>https://playground.arduino.cc/Es/Es</b:URL>
    <b:RefOrder>10</b:RefOrder>
  </b:Source>
  <b:Source>
    <b:Tag>Ras17</b:Tag>
    <b:SourceType>InternetSite</b:SourceType>
    <b:Guid>{5C1854B9-E9CC-4DBE-A917-98AC5B579703}</b:Guid>
    <b:Author>
      <b:Author>
        <b:Corporate>Raspberry Pi Foundation</b:Corporate>
      </b:Author>
    </b:Author>
    <b:Title>www.raspberrypi.org</b:Title>
    <b:YearAccessed>2017</b:YearAccessed>
    <b:MonthAccessed>Octubre</b:MonthAccessed>
    <b:URL>https://www.raspberrypi.org/documentation/usage/gpio-plus-and-raspi2/ </b:URL>
    <b:RefOrder>13</b:RefOrder>
  </b:Source>
  <b:Source>
    <b:Tag>www17</b:Tag>
    <b:SourceType>InternetSite</b:SourceType>
    <b:Guid>{BBA22D19-646B-4924-A801-4D3926FE203E}</b:Guid>
    <b:Title>www.developereconomics.com</b:Title>
    <b:YearAccessed>2017</b:YearAccessed>
    <b:MonthAccessed>Octubre</b:MonthAccessed>
    <b:URL>https://www.developereconomics.com/graphs/de11</b:URL>
    <b:RefOrder>14</b:RefOrder>
  </b:Source>
  <b:Source>
    <b:Tag>Jav14</b:Tag>
    <b:SourceType>InternetSite</b:SourceType>
    <b:Guid>{B9425F43-B470-439A-A624-538BA3AD773F}</b:Guid>
    <b:Author>
      <b:Author>
        <b:NameList>
          <b:Person>
            <b:Last>Pastor</b:Last>
            <b:First>Javier</b:First>
          </b:Person>
        </b:NameList>
      </b:Author>
    </b:Author>
    <b:Title>www.xatakamovil.com</b:Title>
    <b:Year>2014</b:Year>
    <b:Month>Marzo</b:Month>
    <b:Day>12</b:Day>
    <b:YearAccessed>2017</b:YearAccessed>
    <b:MonthAccessed>Octubre</b:MonthAccessed>
    <b:URL>https://www.xatakamovil.com/mercado/desarrollo-de-aplicaciones-moviles-i-asi-esta-el-mercado</b:URL>
    <b:RefOrder>15</b:RefOrder>
  </b:Source>
  <b:Source>
    <b:Tag>Wik172</b:Tag>
    <b:SourceType>InternetSite</b:SourceType>
    <b:Guid>{7D29D734-69EC-43F2-8FB9-28B6BB634C86}</b:Guid>
    <b:Author>
      <b:Author>
        <b:Corporate>Wikipedia</b:Corporate>
      </b:Author>
    </b:Author>
    <b:Title>https://es.wikipedia.org/wiki/PhoneGap</b:Title>
    <b:YearAccessed>2017</b:YearAccessed>
    <b:MonthAccessed>Octubre</b:MonthAccessed>
    <b:URL>https://es.wikipedia.org/wiki/PhoneGap</b:URL>
    <b:RefOrder>18</b:RefOrder>
  </b:Source>
  <b:Source>
    <b:Tag>Wik173</b:Tag>
    <b:SourceType>InternetSite</b:SourceType>
    <b:Guid>{597C3C30-6089-4BBE-8383-E03B42116B69}</b:Guid>
    <b:Author>
      <b:Author>
        <b:Corporate>Wikipedia</b:Corporate>
      </b:Author>
    </b:Author>
    <b:Title>https://es.wikipedia.org/wiki/Apache_Cordova</b:Title>
    <b:YearAccessed>2017</b:YearAccessed>
    <b:MonthAccessed>Octubre</b:MonthAccessed>
    <b:URL>https://es.wikipedia.org/wiki/Apache_Cordova</b:URL>
    <b:RefOrder>19</b:RefOrder>
  </b:Source>
  <b:Source>
    <b:Tag>esw17</b:Tag>
    <b:SourceType>InternetSite</b:SourceType>
    <b:Guid>{3B5FD3D3-1EB3-4D39-81E0-F53DBE7295C5}</b:Guid>
    <b:Title>https://es.wikipedia.org/wiki/Raspberry_Pi</b:Title>
    <b:YearAccessed>2017</b:YearAccessed>
    <b:MonthAccessed>Septiembre</b:MonthAccessed>
    <b:URL>https://es.wikipedia.org/wiki/Raspberry_Pi</b:URL>
    <b:Author>
      <b:Author>
        <b:Corporate>Wikipedia</b:Corporate>
      </b:Author>
    </b:Author>
    <b:RefOrder>12</b:RefOrder>
  </b:Source>
  <b:Source>
    <b:Tag>Wik</b:Tag>
    <b:SourceType>InternetSite</b:SourceType>
    <b:Guid>{FE004BE7-0796-4F6D-A697-0F3BB5278B6D}</b:Guid>
    <b:Author>
      <b:Author>
        <b:Corporate>Wikipedia</b:Corporate>
      </b:Author>
    </b:Author>
    <b:Title>https://es.wikipedia.org/wiki/Dise%C3%B1o_web_adaptable</b:Title>
    <b:URL>https://es.wikipedia.org/wiki/Dise%C3%B1o_web_adaptable</b:URL>
    <b:YearAccessed>2017</b:YearAccessed>
    <b:MonthAccessed>Octubre</b:MonthAccessed>
    <b:RefOrder>17</b:RefOrder>
  </b:Source>
  <b:Source>
    <b:Tag>Wik171</b:Tag>
    <b:SourceType>InternetSite</b:SourceType>
    <b:Guid>{CDD0EC48-D1DB-492A-AAE4-9145F37DA10D}</b:Guid>
    <b:Author>
      <b:Author>
        <b:Corporate>Wikipedia</b:Corporate>
      </b:Author>
    </b:Author>
    <b:Title>https://es.wikipedia.org/wiki/Aplicaci%C3%B3n_m%C3%B3vil</b:Title>
    <b:YearAccessed>2017</b:YearAccessed>
    <b:MonthAccessed>Octubre</b:MonthAccessed>
    <b:URL>https://es.wikipedia.org/wiki/Aplicaci%C3%B3n_m%C3%B3vil</b:URL>
    <b:RefOrder>16</b:RefOrder>
  </b:Source>
  <b:Source>
    <b:Tag>Ard171</b:Tag>
    <b:SourceType>InternetSite</b:SourceType>
    <b:Guid>{53CF9191-E89F-4830-AA2F-501F4262E862}</b:Guid>
    <b:Author>
      <b:Author>
        <b:Corporate>Arduino</b:Corporate>
      </b:Author>
    </b:Author>
    <b:Title>https://www.arduino.cc/en/aug/</b:Title>
    <b:YearAccessed>2017</b:YearAccessed>
    <b:MonthAccessed>Septiembre</b:MonthAccessed>
    <b:URL>https://www.arduino.cc/en/aug/</b:URL>
    <b:RefOrder>8</b:RefOrder>
  </b:Source>
  <b:Source>
    <b:Tag>Ard172</b:Tag>
    <b:SourceType>InternetSite</b:SourceType>
    <b:Guid>{05085080-DD5B-4F7C-B66B-180E6057FA77}</b:Guid>
    <b:Author>
      <b:Author>
        <b:Corporate>Arduino</b:Corporate>
      </b:Author>
    </b:Author>
    <b:Title>https://www.arduino.cc/en/Reference/PortManipulation</b:Title>
    <b:YearAccessed>2017</b:YearAccessed>
    <b:MonthAccessed>Septiembre</b:MonthAccessed>
    <b:URL>https://www.arduino.cc/en/Reference/PortManipulation</b:URL>
    <b:RefOrder>11</b:RefOrder>
  </b:Source>
  <b:Source>
    <b:Tag>Ard17</b:Tag>
    <b:SourceType>InternetSite</b:SourceType>
    <b:Guid>{031BC77A-9BD9-4737-9E33-601A0D731A91}</b:Guid>
    <b:Author>
      <b:Author>
        <b:Corporate>Arduino</b:Corporate>
      </b:Author>
    </b:Author>
    <b:Title>https://www.arduino.cc/en/Main/Products</b:Title>
    <b:YearAccessed>2017</b:YearAccessed>
    <b:MonthAccessed>Septiembre</b:MonthAccessed>
    <b:URL>https://www.arduino.cc/en/Main/Products</b:URL>
    <b:RefOrder>7</b:RefOrder>
  </b:Source>
  <b:Source>
    <b:Tag>Wik17</b:Tag>
    <b:SourceType>InternetSite</b:SourceType>
    <b:Guid>{A0D45B97-FAE4-4946-8D34-69B86A5BC069}</b:Guid>
    <b:Author>
      <b:Author>
        <b:Corporate>Wikiepdia</b:Corporate>
      </b:Author>
    </b:Author>
    <b:Title>https://es.wikipedia.org/wiki/Arduino</b:Title>
    <b:YearAccessed>2017</b:YearAccessed>
    <b:MonthAccessed>Agosto</b:MonthAccessed>
    <b:URL>https://es.wikipedia.org/wiki/Arduino</b:URL>
    <b:RefOrder>1</b:RefOrder>
  </b:Source>
  <b:Source>
    <b:Tag>Wik174</b:Tag>
    <b:SourceType>InternetSite</b:SourceType>
    <b:Guid>{315E9F52-F32B-436E-A52C-C7293A092342}</b:Guid>
    <b:Author>
      <b:Author>
        <b:Corporate>Wikipedia</b:Corporate>
      </b:Author>
    </b:Author>
    <b:Title>https://es.wikipedia.org/wiki/Android_Studio</b:Title>
    <b:YearAccessed>2017</b:YearAccessed>
    <b:MonthAccessed>Octubre</b:MonthAccessed>
    <b:URL>https://es.wikipedia.org/wiki/Android_Studio</b:URL>
    <b:RefOrder>20</b:RefOrder>
  </b:Source>
  <b:Source>
    <b:Tag>Wik175</b:Tag>
    <b:SourceType>InternetSite</b:SourceType>
    <b:Guid>{2BBD5ED4-3D54-4BC2-A2E6-1DE693882360}</b:Guid>
    <b:Author>
      <b:Author>
        <b:Corporate>Wikipedia</b:Corporate>
      </b:Author>
    </b:Author>
    <b:Title>https://es.wikipedia.org/wiki/Apache_Cordova</b:Title>
    <b:YearAccessed>2017</b:YearAccessed>
    <b:MonthAccessed>Octubre</b:MonthAccessed>
    <b:URL>https://es.wikipedia.org/wiki/Apache_Cordova</b:URL>
    <b:RefOrder>28</b:RefOrder>
  </b:Source>
  <b:Source>
    <b:Tag>Apa17</b:Tag>
    <b:SourceType>InternetSite</b:SourceType>
    <b:Guid>{45C92D45-877E-4A19-BF4B-A717D389A649}</b:Guid>
    <b:Author>
      <b:Author>
        <b:Corporate>Apache Cordova</b:Corporate>
      </b:Author>
    </b:Author>
    <b:Title>http://cordova.apache.org/</b:Title>
    <b:YearAccessed>2017</b:YearAccessed>
    <b:MonthAccessed>Octubre</b:MonthAccessed>
    <b:URL>http://cordova.apache.org/</b:URL>
    <b:RefOrder>22</b:RefOrder>
  </b:Source>
  <b:Source>
    <b:Tag>Goo17</b:Tag>
    <b:SourceType>InternetSite</b:SourceType>
    <b:Guid>{97FF1D70-EBDB-43B2-8C3C-A38C99812F58}</b:Guid>
    <b:Author>
      <b:Author>
        <b:Corporate>Google</b:Corporate>
      </b:Author>
    </b:Author>
    <b:Title>http://appinventor.mit.edu/explore/ai2/windows.html</b:Title>
    <b:YearAccessed>2017</b:YearAccessed>
    <b:MonthAccessed>Octubre</b:MonthAccessed>
    <b:URL>http://appinventor.mit.edu/explore/ai2/windows.html</b:URL>
    <b:RefOrder>21</b:RefOrder>
  </b:Source>
  <b:Source>
    <b:Tag>Wik176</b:Tag>
    <b:SourceType>InternetSite</b:SourceType>
    <b:Guid>{34C3963F-6814-4BC1-8907-13C3695EB9ED}</b:Guid>
    <b:Author>
      <b:Author>
        <b:Corporate>Wikipedia</b:Corporate>
      </b:Author>
    </b:Author>
    <b:Title>https://en.wikipedia.org/wiki/Libuv</b:Title>
    <b:YearAccessed>2017</b:YearAccessed>
    <b:MonthAccessed>Noviembre</b:MonthAccessed>
    <b:URL>https://en.wikipedia.org/wiki/Libuv</b:URL>
    <b:RefOrder>24</b:RefOrder>
  </b:Source>
  <b:Source>
    <b:Tag>www171</b:Tag>
    <b:SourceType>InternetSite</b:SourceType>
    <b:Guid>{4C298EEB-DC8A-4525-8762-49DF05C06CFE}</b:Guid>
    <b:Title>www.campusmvp.es</b:Title>
    <b:YearAccessed>2017</b:YearAccessed>
    <b:MonthAccessed>Noviembre</b:MonthAccessed>
    <b:URL>https://www.campusmvp.es/recursos/post/Que-es-el-stack-MEAN-y-como-escoger-el-mejor-para-ti.aspx</b:URL>
    <b:RefOrder>23</b:RefOrder>
  </b:Source>
  <b:Source>
    <b:Tag>git17</b:Tag>
    <b:SourceType>InternetSite</b:SourceType>
    <b:Guid>{6E501A46-8314-4114-9043-1B156CDBF880}</b:Guid>
    <b:Author>
      <b:Author>
        <b:Corporate>github</b:Corporate>
      </b:Author>
    </b:Author>
    <b:Title>https://github.com/firmata/arduino </b:Title>
    <b:YearAccessed>2017</b:YearAccessed>
    <b:MonthAccessed>Noviembre</b:MonthAccessed>
    <b:URL>https://github.com/firmata/arduino </b:URL>
    <b:RefOrder>25</b:RefOrder>
  </b:Source>
  <b:Source>
    <b:Tag>htt172</b:Tag>
    <b:SourceType>InternetSite</b:SourceType>
    <b:Guid>{A023B6DB-0044-41AC-9B49-92DF5775716C}</b:Guid>
    <b:Title>https://programarfacil.com/</b:Title>
    <b:YearAccessed>2017</b:YearAccessed>
    <b:MonthAccessed>Noviembre</b:MonthAccessed>
    <b:URL>https://programarfacil.com/podcast/arduino-day-protocolo-de-comunicaciones-firmata/</b:URL>
    <b:RefOrder>26</b:RefOrder>
  </b:Source>
  <b:Source>
    <b:Tag>Ard173</b:Tag>
    <b:SourceType>InternetSite</b:SourceType>
    <b:Guid>{D9DF9E0C-6D3C-40F2-8B78-2E694932E82A}</b:Guid>
    <b:Author>
      <b:Author>
        <b:Corporate>Arduino</b:Corporate>
      </b:Author>
    </b:Author>
    <b:Title>https://www.arduino.cc/en/Reference/Firmata</b:Title>
    <b:YearAccessed>2017</b:YearAccessed>
    <b:MonthAccessed>Noviembre</b:MonthAccessed>
    <b:URL>https://www.arduino.cc/en/Reference/Firmata</b:URL>
    <b:RefOrder>27</b:RefOrder>
  </b:Source>
  <b:Source>
    <b:Tag>gee</b:Tag>
    <b:SourceType>InternetSite</b:SourceType>
    <b:Guid>{78061C22-5CB3-4AF7-A7CB-0D529807A1DF}</b:Guid>
    <b:Title>geekytheory.com</b:Title>
    <b:URL>https://geekytheory.com/tutorial-rasbperry-pi-como-crear-un-punto-de-acceso-wifi</b:URL>
    <b:RefOrder>2</b:RefOrder>
  </b:Source>
</b:Sources>
</file>

<file path=customXml/itemProps1.xml><?xml version="1.0" encoding="utf-8"?>
<ds:datastoreItem xmlns:ds="http://schemas.openxmlformats.org/officeDocument/2006/customXml" ds:itemID="{3343C025-8766-4711-A8CE-FDA2E356E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12487</TotalTime>
  <Pages>1</Pages>
  <Words>34960</Words>
  <Characters>192283</Characters>
  <Application>Microsoft Office Word</Application>
  <DocSecurity>0</DocSecurity>
  <Lines>1602</Lines>
  <Paragraphs>453</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226790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 Tutor: Lic. Defossé Nahuel</dc:creator>
  <cp:lastModifiedBy>Agustin Schlapp</cp:lastModifiedBy>
  <cp:revision>344</cp:revision>
  <cp:lastPrinted>2017-03-04T17:04:00Z</cp:lastPrinted>
  <dcterms:created xsi:type="dcterms:W3CDTF">2017-03-04T15:40:00Z</dcterms:created>
  <dcterms:modified xsi:type="dcterms:W3CDTF">2018-04-04T16:00:00Z</dcterms:modified>
</cp:coreProperties>
</file>